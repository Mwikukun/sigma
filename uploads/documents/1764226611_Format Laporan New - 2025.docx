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0339301"/>
        <w:docPartObj>
          <w:docPartGallery w:val="Cover Pages"/>
          <w:docPartUnique/>
        </w:docPartObj>
      </w:sdtPr>
      <w:sdtEndPr>
        <w:rPr>
          <w:noProof/>
          <w:sz w:val="28"/>
          <w:lang w:val="id-ID"/>
        </w:rPr>
      </w:sdtEndPr>
      <w:sdtContent>
        <w:p w14:paraId="4BBE9453" w14:textId="229D7C2F" w:rsidR="00E817E4" w:rsidRDefault="00F0213B">
          <w:r>
            <w:rPr>
              <w:noProof/>
              <w:color w:val="auto"/>
              <w:lang w:val="id-ID"/>
            </w:rPr>
            <w:drawing>
              <wp:anchor distT="0" distB="0" distL="114300" distR="114300" simplePos="0" relativeHeight="251658241" behindDoc="0" locked="0" layoutInCell="1" allowOverlap="1" wp14:anchorId="37CC6712" wp14:editId="206F6204">
                <wp:simplePos x="0" y="0"/>
                <wp:positionH relativeFrom="column">
                  <wp:posOffset>3963035</wp:posOffset>
                </wp:positionH>
                <wp:positionV relativeFrom="paragraph">
                  <wp:posOffset>-438785</wp:posOffset>
                </wp:positionV>
                <wp:extent cx="2409568" cy="952500"/>
                <wp:effectExtent l="0" t="0" r="0" b="0"/>
                <wp:wrapNone/>
                <wp:docPr id="187466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63013" name="Picture 1874663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9568" cy="952500"/>
                        </a:xfrm>
                        <a:prstGeom prst="rect">
                          <a:avLst/>
                        </a:prstGeom>
                      </pic:spPr>
                    </pic:pic>
                  </a:graphicData>
                </a:graphic>
                <wp14:sizeRelH relativeFrom="margin">
                  <wp14:pctWidth>0</wp14:pctWidth>
                </wp14:sizeRelH>
                <wp14:sizeRelV relativeFrom="margin">
                  <wp14:pctHeight>0</wp14:pctHeight>
                </wp14:sizeRelV>
              </wp:anchor>
            </w:drawing>
          </w:r>
          <w:r w:rsidR="00E817E4">
            <w:rPr>
              <w:noProof/>
            </w:rPr>
            <mc:AlternateContent>
              <mc:Choice Requires="wps">
                <w:drawing>
                  <wp:anchor distT="0" distB="0" distL="114300" distR="114300" simplePos="0" relativeHeight="251658240" behindDoc="1" locked="0" layoutInCell="1" allowOverlap="0" wp14:anchorId="694D029A" wp14:editId="4A69AE9A">
                    <wp:simplePos x="0" y="0"/>
                    <wp:positionH relativeFrom="page">
                      <wp:align>center</wp:align>
                    </wp:positionH>
                    <wp:positionV relativeFrom="page">
                      <wp:align>center</wp:align>
                    </wp:positionV>
                    <wp:extent cx="6858000" cy="9144000"/>
                    <wp:effectExtent l="0" t="0" r="0" b="0"/>
                    <wp:wrapNone/>
                    <wp:docPr id="634154739" name="Text Box 634154739"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817E4" w14:paraId="6DA6EB02" w14:textId="77777777">
                                  <w:trPr>
                                    <w:trHeight w:hRule="exact" w:val="9360"/>
                                  </w:trPr>
                                  <w:tc>
                                    <w:tcPr>
                                      <w:tcW w:w="9350" w:type="dxa"/>
                                    </w:tcPr>
                                    <w:p w14:paraId="2AAA9871" w14:textId="77777777" w:rsidR="00E817E4" w:rsidRDefault="00E817E4">
                                      <w:r>
                                        <w:rPr>
                                          <w:noProof/>
                                        </w:rPr>
                                        <w:drawing>
                                          <wp:inline distT="0" distB="0" distL="0" distR="0" wp14:anchorId="6A5431BD" wp14:editId="15717CCF">
                                            <wp:extent cx="6858000" cy="5961888"/>
                                            <wp:effectExtent l="0" t="0" r="0" b="1270"/>
                                            <wp:docPr id="1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l="11626" r="11626"/>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E817E4" w14:paraId="1C08A497" w14:textId="77777777">
                                  <w:trPr>
                                    <w:trHeight w:hRule="exact" w:val="4320"/>
                                  </w:trPr>
                                  <w:tc>
                                    <w:tcPr>
                                      <w:tcW w:w="9350" w:type="dxa"/>
                                      <w:shd w:val="clear" w:color="auto" w:fill="2C283A" w:themeFill="text2"/>
                                      <w:vAlign w:val="center"/>
                                    </w:tcPr>
                                    <w:p w14:paraId="3792A244" w14:textId="04C6378C" w:rsidR="00E817E4" w:rsidRPr="00284B70" w:rsidRDefault="008E39DB">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739824258"/>
                                          <w:placeholder>
                                            <w:docPart w:val="2F7C716C7770461C8841D841713DEA20"/>
                                          </w:placeholder>
                                          <w:dataBinding w:prefixMappings="xmlns:ns0='http://purl.org/dc/elements/1.1/' xmlns:ns1='http://schemas.openxmlformats.org/package/2006/metadata/core-properties' " w:xpath="/ns1:coreProperties[1]/ns0:title[1]" w:storeItemID="{6C3C8BC8-F283-45AE-878A-BAB7291924A1}"/>
                                          <w:text/>
                                        </w:sdtPr>
                                        <w:sdtEndPr/>
                                        <w:sdtContent>
                                          <w:r w:rsidR="00284B70" w:rsidRPr="00284B70">
                                            <w:rPr>
                                              <w:rFonts w:asciiTheme="majorHAnsi" w:hAnsiTheme="majorHAnsi"/>
                                              <w:color w:val="FFFFFF" w:themeColor="background1"/>
                                              <w:sz w:val="72"/>
                                              <w:szCs w:val="72"/>
                                            </w:rPr>
                                            <w:t>Laporan Akhir</w:t>
                                          </w:r>
                                          <w:r w:rsidR="00E817E4" w:rsidRPr="00284B70">
                                            <w:rPr>
                                              <w:rFonts w:asciiTheme="majorHAnsi" w:hAnsiTheme="majorHAnsi"/>
                                              <w:color w:val="FFFFFF" w:themeColor="background1"/>
                                              <w:sz w:val="72"/>
                                              <w:szCs w:val="72"/>
                                            </w:rPr>
                                            <w:t xml:space="preserve"> PBL</w:t>
                                          </w:r>
                                        </w:sdtContent>
                                      </w:sdt>
                                    </w:p>
                                    <w:p w14:paraId="0F67CBF8" w14:textId="73877B52" w:rsidR="00E817E4" w:rsidRDefault="008E39DB">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CCEF5D1965B4DA19682413A005FB589"/>
                                          </w:placeholder>
                                          <w:dataBinding w:prefixMappings="xmlns:ns0='http://purl.org/dc/elements/1.1/' xmlns:ns1='http://schemas.openxmlformats.org/package/2006/metadata/core-properties' " w:xpath="/ns1:coreProperties[1]/ns0:subject[1]" w:storeItemID="{6C3C8BC8-F283-45AE-878A-BAB7291924A1}"/>
                                          <w:text/>
                                        </w:sdtPr>
                                        <w:sdtEndPr/>
                                        <w:sdtContent>
                                          <w:r w:rsidR="00D16CD1" w:rsidRPr="00D16CD1">
                                            <w:rPr>
                                              <w:color w:val="FFFFFF" w:themeColor="background1"/>
                                              <w:sz w:val="32"/>
                                              <w:szCs w:val="32"/>
                                            </w:rPr>
                                            <w:t>Sistem Pengajuan Surat Izin Kerja (SIK) - Bandara Hang Nadim</w:t>
                                          </w:r>
                                          <w:r w:rsidR="00D16CD1">
                                            <w:rPr>
                                              <w:color w:val="FFFFFF" w:themeColor="background1"/>
                                              <w:sz w:val="32"/>
                                              <w:szCs w:val="32"/>
                                            </w:rPr>
                                            <w:t>.</w:t>
                                          </w:r>
                                        </w:sdtContent>
                                      </w:sdt>
                                    </w:p>
                                  </w:tc>
                                </w:tr>
                                <w:tr w:rsidR="00E817E4" w14:paraId="77ADACEB" w14:textId="77777777">
                                  <w:trPr>
                                    <w:trHeight w:hRule="exact" w:val="720"/>
                                  </w:trPr>
                                  <w:tc>
                                    <w:tcPr>
                                      <w:tcW w:w="9350" w:type="dxa"/>
                                      <w:shd w:val="clear" w:color="auto" w:fill="F3533F"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817E4" w14:paraId="4AD4E473" w14:textId="77777777">
                                        <w:trPr>
                                          <w:trHeight w:hRule="exact" w:val="720"/>
                                        </w:trPr>
                                        <w:tc>
                                          <w:tcPr>
                                            <w:tcW w:w="3590" w:type="dxa"/>
                                            <w:vAlign w:val="center"/>
                                          </w:tcPr>
                                          <w:p w14:paraId="129EF0E0" w14:textId="2C56ED9A" w:rsidR="00E817E4" w:rsidRDefault="008E39DB">
                                            <w:pPr>
                                              <w:pStyle w:val="NoSpacing"/>
                                              <w:ind w:left="720" w:right="144"/>
                                              <w:rPr>
                                                <w:color w:val="FFFFFF" w:themeColor="background1"/>
                                              </w:rPr>
                                            </w:pPr>
                                            <w:sdt>
                                              <w:sdtPr>
                                                <w:rPr>
                                                  <w:color w:val="FFFFFF" w:themeColor="background1"/>
                                                </w:rPr>
                                                <w:alias w:val="Author"/>
                                                <w:tag w:val=""/>
                                                <w:id w:val="942812742"/>
                                                <w:placeholder>
                                                  <w:docPart w:val="C90BB16F41C14101997DD8EACD8DE550"/>
                                                </w:placeholder>
                                                <w:dataBinding w:prefixMappings="xmlns:ns0='http://purl.org/dc/elements/1.1/' xmlns:ns1='http://schemas.openxmlformats.org/package/2006/metadata/core-properties' " w:xpath="/ns1:coreProperties[1]/ns0:creator[1]" w:storeItemID="{6C3C8BC8-F283-45AE-878A-BAB7291924A1}"/>
                                                <w:text/>
                                              </w:sdtPr>
                                              <w:sdtEndPr/>
                                              <w:sdtContent>
                                                <w:r w:rsidR="00035A17">
                                                  <w:rPr>
                                                    <w:color w:val="FFFFFF" w:themeColor="background1"/>
                                                  </w:rPr>
                                                  <w:t>PBL-TRPL</w:t>
                                                </w:r>
                                                <w:r w:rsidR="00D16CD1">
                                                  <w:rPr>
                                                    <w:color w:val="FFFFFF" w:themeColor="background1"/>
                                                  </w:rPr>
                                                  <w:t>224</w:t>
                                                </w:r>
                                              </w:sdtContent>
                                            </w:sdt>
                                          </w:p>
                                        </w:tc>
                                        <w:tc>
                                          <w:tcPr>
                                            <w:tcW w:w="3591" w:type="dxa"/>
                                            <w:vAlign w:val="center"/>
                                          </w:tcPr>
                                          <w:sdt>
                                            <w:sdtPr>
                                              <w:rPr>
                                                <w:color w:val="FFFFFF" w:themeColor="background1"/>
                                              </w:rPr>
                                              <w:alias w:val="Date"/>
                                              <w:tag w:val=""/>
                                              <w:id w:val="748164578"/>
                                              <w:placeholder>
                                                <w:docPart w:val="ECDA3956D362473A91E44E3A80248BE6"/>
                                              </w:placeholder>
                                              <w:dataBinding w:prefixMappings="xmlns:ns0='http://schemas.microsoft.com/office/2006/coverPageProps' " w:xpath="/ns0:CoverPageProperties[1]/ns0:PublishDate[1]" w:storeItemID="{55AF091B-3C7A-41E3-B477-F2FDAA23CFDA}"/>
                                              <w:date w:fullDate="2025-06-24T00:00:00Z">
                                                <w:dateFormat w:val="M/d/yy"/>
                                                <w:lid w:val="en-US"/>
                                                <w:storeMappedDataAs w:val="dateTime"/>
                                                <w:calendar w:val="gregorian"/>
                                              </w:date>
                                            </w:sdtPr>
                                            <w:sdtEndPr/>
                                            <w:sdtContent>
                                              <w:p w14:paraId="768B87CE" w14:textId="43DD3957" w:rsidR="00E817E4" w:rsidRDefault="001513ED">
                                                <w:pPr>
                                                  <w:pStyle w:val="NoSpacing"/>
                                                  <w:ind w:left="144" w:right="144"/>
                                                  <w:jc w:val="center"/>
                                                  <w:rPr>
                                                    <w:color w:val="FFFFFF" w:themeColor="background1"/>
                                                  </w:rPr>
                                                </w:pPr>
                                                <w:r>
                                                  <w:rPr>
                                                    <w:color w:val="FFFFFF" w:themeColor="background1"/>
                                                  </w:rPr>
                                                  <w:t>6/24/25</w:t>
                                                </w:r>
                                              </w:p>
                                            </w:sdtContent>
                                          </w:sdt>
                                        </w:tc>
                                        <w:sdt>
                                          <w:sdtPr>
                                            <w:rPr>
                                              <w:color w:val="FFFFFF" w:themeColor="background1"/>
                                            </w:rPr>
                                            <w:alias w:val="Course title"/>
                                            <w:tag w:val=""/>
                                            <w:id w:val="-15923909"/>
                                            <w:placeholder>
                                              <w:docPart w:val="A98087150BF04018BF5ED375D5A6E6C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1E5E025" w14:textId="13B2B8E4" w:rsidR="00E817E4" w:rsidRDefault="0009061F">
                                                <w:pPr>
                                                  <w:pStyle w:val="NoSpacing"/>
                                                  <w:ind w:left="144" w:right="720"/>
                                                  <w:jc w:val="right"/>
                                                  <w:rPr>
                                                    <w:color w:val="FFFFFF" w:themeColor="background1"/>
                                                  </w:rPr>
                                                </w:pPr>
                                                <w:r>
                                                  <w:rPr>
                                                    <w:color w:val="FFFFFF" w:themeColor="background1"/>
                                                  </w:rPr>
                                                  <w:t>TA. Genap 202</w:t>
                                                </w:r>
                                                <w:r w:rsidR="001513ED">
                                                  <w:rPr>
                                                    <w:color w:val="FFFFFF" w:themeColor="background1"/>
                                                  </w:rPr>
                                                  <w:t>4</w:t>
                                                </w:r>
                                                <w:r>
                                                  <w:rPr>
                                                    <w:color w:val="FFFFFF" w:themeColor="background1"/>
                                                  </w:rPr>
                                                  <w:t>-202</w:t>
                                                </w:r>
                                                <w:r w:rsidR="001513ED">
                                                  <w:rPr>
                                                    <w:color w:val="FFFFFF" w:themeColor="background1"/>
                                                  </w:rPr>
                                                  <w:t>5</w:t>
                                                </w:r>
                                              </w:p>
                                            </w:tc>
                                          </w:sdtContent>
                                        </w:sdt>
                                      </w:tr>
                                    </w:tbl>
                                    <w:p w14:paraId="644CF707" w14:textId="77777777" w:rsidR="00E817E4" w:rsidRDefault="00E817E4"/>
                                  </w:tc>
                                </w:tr>
                              </w:tbl>
                              <w:p w14:paraId="5CCFAA5B" w14:textId="77777777" w:rsidR="00E817E4" w:rsidRDefault="00E817E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4D029A" id="_x0000_t202" coordsize="21600,21600" o:spt="202" path="m,l,21600r21600,l21600,xe">
                    <v:stroke joinstyle="miter"/>
                    <v:path gradientshapeok="t" o:connecttype="rect"/>
                  </v:shapetype>
                  <v:shape id="Text Box 634154739" o:spid="_x0000_s1026" type="#_x0000_t202" alt="Cover page layout" style="position:absolute;left:0;text-align:left;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E817E4" w14:paraId="6DA6EB02" w14:textId="77777777">
                            <w:trPr>
                              <w:trHeight w:hRule="exact" w:val="9360"/>
                            </w:trPr>
                            <w:tc>
                              <w:tcPr>
                                <w:tcW w:w="9350" w:type="dxa"/>
                              </w:tcPr>
                              <w:p w14:paraId="2AAA9871" w14:textId="77777777" w:rsidR="00E817E4" w:rsidRDefault="00E817E4">
                                <w:r>
                                  <w:rPr>
                                    <w:noProof/>
                                  </w:rPr>
                                  <w:drawing>
                                    <wp:inline distT="0" distB="0" distL="0" distR="0" wp14:anchorId="6A5431BD" wp14:editId="15717CCF">
                                      <wp:extent cx="6858000" cy="5961888"/>
                                      <wp:effectExtent l="0" t="0" r="0" b="1270"/>
                                      <wp:docPr id="1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l="11626" r="11626"/>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E817E4" w14:paraId="1C08A497" w14:textId="77777777">
                            <w:trPr>
                              <w:trHeight w:hRule="exact" w:val="4320"/>
                            </w:trPr>
                            <w:tc>
                              <w:tcPr>
                                <w:tcW w:w="9350" w:type="dxa"/>
                                <w:shd w:val="clear" w:color="auto" w:fill="2C283A" w:themeFill="text2"/>
                                <w:vAlign w:val="center"/>
                              </w:tcPr>
                              <w:p w14:paraId="3792A244" w14:textId="04C6378C" w:rsidR="00E817E4" w:rsidRPr="00284B70" w:rsidRDefault="008E39DB">
                                <w:pPr>
                                  <w:pStyle w:val="NoSpacing"/>
                                  <w:spacing w:before="200" w:line="216" w:lineRule="auto"/>
                                  <w:ind w:left="720" w:right="720"/>
                                  <w:rPr>
                                    <w:rFonts w:asciiTheme="majorHAnsi" w:hAnsiTheme="majorHAnsi"/>
                                    <w:color w:val="FFFFFF" w:themeColor="background1"/>
                                    <w:sz w:val="72"/>
                                    <w:szCs w:val="72"/>
                                  </w:rPr>
                                </w:pPr>
                                <w:sdt>
                                  <w:sdtPr>
                                    <w:rPr>
                                      <w:rFonts w:asciiTheme="majorHAnsi" w:hAnsiTheme="majorHAnsi"/>
                                      <w:color w:val="FFFFFF" w:themeColor="background1"/>
                                      <w:sz w:val="72"/>
                                      <w:szCs w:val="72"/>
                                    </w:rPr>
                                    <w:alias w:val="Title"/>
                                    <w:tag w:val=""/>
                                    <w:id w:val="739824258"/>
                                    <w:placeholder>
                                      <w:docPart w:val="2F7C716C7770461C8841D841713DEA20"/>
                                    </w:placeholder>
                                    <w:dataBinding w:prefixMappings="xmlns:ns0='http://purl.org/dc/elements/1.1/' xmlns:ns1='http://schemas.openxmlformats.org/package/2006/metadata/core-properties' " w:xpath="/ns1:coreProperties[1]/ns0:title[1]" w:storeItemID="{6C3C8BC8-F283-45AE-878A-BAB7291924A1}"/>
                                    <w:text/>
                                  </w:sdtPr>
                                  <w:sdtEndPr/>
                                  <w:sdtContent>
                                    <w:r w:rsidR="00284B70" w:rsidRPr="00284B70">
                                      <w:rPr>
                                        <w:rFonts w:asciiTheme="majorHAnsi" w:hAnsiTheme="majorHAnsi"/>
                                        <w:color w:val="FFFFFF" w:themeColor="background1"/>
                                        <w:sz w:val="72"/>
                                        <w:szCs w:val="72"/>
                                      </w:rPr>
                                      <w:t>Laporan Akhir</w:t>
                                    </w:r>
                                    <w:r w:rsidR="00E817E4" w:rsidRPr="00284B70">
                                      <w:rPr>
                                        <w:rFonts w:asciiTheme="majorHAnsi" w:hAnsiTheme="majorHAnsi"/>
                                        <w:color w:val="FFFFFF" w:themeColor="background1"/>
                                        <w:sz w:val="72"/>
                                        <w:szCs w:val="72"/>
                                      </w:rPr>
                                      <w:t xml:space="preserve"> PBL</w:t>
                                    </w:r>
                                  </w:sdtContent>
                                </w:sdt>
                              </w:p>
                              <w:p w14:paraId="0F67CBF8" w14:textId="73877B52" w:rsidR="00E817E4" w:rsidRDefault="008E39DB">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DCCEF5D1965B4DA19682413A005FB589"/>
                                    </w:placeholder>
                                    <w:dataBinding w:prefixMappings="xmlns:ns0='http://purl.org/dc/elements/1.1/' xmlns:ns1='http://schemas.openxmlformats.org/package/2006/metadata/core-properties' " w:xpath="/ns1:coreProperties[1]/ns0:subject[1]" w:storeItemID="{6C3C8BC8-F283-45AE-878A-BAB7291924A1}"/>
                                    <w:text/>
                                  </w:sdtPr>
                                  <w:sdtEndPr/>
                                  <w:sdtContent>
                                    <w:r w:rsidR="00D16CD1" w:rsidRPr="00D16CD1">
                                      <w:rPr>
                                        <w:color w:val="FFFFFF" w:themeColor="background1"/>
                                        <w:sz w:val="32"/>
                                        <w:szCs w:val="32"/>
                                      </w:rPr>
                                      <w:t>Sistem Pengajuan Surat Izin Kerja (SIK) - Bandara Hang Nadim</w:t>
                                    </w:r>
                                    <w:r w:rsidR="00D16CD1">
                                      <w:rPr>
                                        <w:color w:val="FFFFFF" w:themeColor="background1"/>
                                        <w:sz w:val="32"/>
                                        <w:szCs w:val="32"/>
                                      </w:rPr>
                                      <w:t>.</w:t>
                                    </w:r>
                                  </w:sdtContent>
                                </w:sdt>
                              </w:p>
                            </w:tc>
                          </w:tr>
                          <w:tr w:rsidR="00E817E4" w14:paraId="77ADACEB" w14:textId="77777777">
                            <w:trPr>
                              <w:trHeight w:hRule="exact" w:val="720"/>
                            </w:trPr>
                            <w:tc>
                              <w:tcPr>
                                <w:tcW w:w="9350" w:type="dxa"/>
                                <w:shd w:val="clear" w:color="auto" w:fill="F3533F"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E817E4" w14:paraId="4AD4E473" w14:textId="77777777">
                                  <w:trPr>
                                    <w:trHeight w:hRule="exact" w:val="720"/>
                                  </w:trPr>
                                  <w:tc>
                                    <w:tcPr>
                                      <w:tcW w:w="3590" w:type="dxa"/>
                                      <w:vAlign w:val="center"/>
                                    </w:tcPr>
                                    <w:p w14:paraId="129EF0E0" w14:textId="2C56ED9A" w:rsidR="00E817E4" w:rsidRDefault="008E39DB">
                                      <w:pPr>
                                        <w:pStyle w:val="NoSpacing"/>
                                        <w:ind w:left="720" w:right="144"/>
                                        <w:rPr>
                                          <w:color w:val="FFFFFF" w:themeColor="background1"/>
                                        </w:rPr>
                                      </w:pPr>
                                      <w:sdt>
                                        <w:sdtPr>
                                          <w:rPr>
                                            <w:color w:val="FFFFFF" w:themeColor="background1"/>
                                          </w:rPr>
                                          <w:alias w:val="Author"/>
                                          <w:tag w:val=""/>
                                          <w:id w:val="942812742"/>
                                          <w:placeholder>
                                            <w:docPart w:val="C90BB16F41C14101997DD8EACD8DE550"/>
                                          </w:placeholder>
                                          <w:dataBinding w:prefixMappings="xmlns:ns0='http://purl.org/dc/elements/1.1/' xmlns:ns1='http://schemas.openxmlformats.org/package/2006/metadata/core-properties' " w:xpath="/ns1:coreProperties[1]/ns0:creator[1]" w:storeItemID="{6C3C8BC8-F283-45AE-878A-BAB7291924A1}"/>
                                          <w:text/>
                                        </w:sdtPr>
                                        <w:sdtEndPr/>
                                        <w:sdtContent>
                                          <w:r w:rsidR="00035A17">
                                            <w:rPr>
                                              <w:color w:val="FFFFFF" w:themeColor="background1"/>
                                            </w:rPr>
                                            <w:t>PBL-TRPL</w:t>
                                          </w:r>
                                          <w:r w:rsidR="00D16CD1">
                                            <w:rPr>
                                              <w:color w:val="FFFFFF" w:themeColor="background1"/>
                                            </w:rPr>
                                            <w:t>224</w:t>
                                          </w:r>
                                        </w:sdtContent>
                                      </w:sdt>
                                    </w:p>
                                  </w:tc>
                                  <w:tc>
                                    <w:tcPr>
                                      <w:tcW w:w="3591" w:type="dxa"/>
                                      <w:vAlign w:val="center"/>
                                    </w:tcPr>
                                    <w:sdt>
                                      <w:sdtPr>
                                        <w:rPr>
                                          <w:color w:val="FFFFFF" w:themeColor="background1"/>
                                        </w:rPr>
                                        <w:alias w:val="Date"/>
                                        <w:tag w:val=""/>
                                        <w:id w:val="748164578"/>
                                        <w:placeholder>
                                          <w:docPart w:val="ECDA3956D362473A91E44E3A80248BE6"/>
                                        </w:placeholder>
                                        <w:dataBinding w:prefixMappings="xmlns:ns0='http://schemas.microsoft.com/office/2006/coverPageProps' " w:xpath="/ns0:CoverPageProperties[1]/ns0:PublishDate[1]" w:storeItemID="{55AF091B-3C7A-41E3-B477-F2FDAA23CFDA}"/>
                                        <w:date w:fullDate="2025-06-24T00:00:00Z">
                                          <w:dateFormat w:val="M/d/yy"/>
                                          <w:lid w:val="en-US"/>
                                          <w:storeMappedDataAs w:val="dateTime"/>
                                          <w:calendar w:val="gregorian"/>
                                        </w:date>
                                      </w:sdtPr>
                                      <w:sdtEndPr/>
                                      <w:sdtContent>
                                        <w:p w14:paraId="768B87CE" w14:textId="43DD3957" w:rsidR="00E817E4" w:rsidRDefault="001513ED">
                                          <w:pPr>
                                            <w:pStyle w:val="NoSpacing"/>
                                            <w:ind w:left="144" w:right="144"/>
                                            <w:jc w:val="center"/>
                                            <w:rPr>
                                              <w:color w:val="FFFFFF" w:themeColor="background1"/>
                                            </w:rPr>
                                          </w:pPr>
                                          <w:r>
                                            <w:rPr>
                                              <w:color w:val="FFFFFF" w:themeColor="background1"/>
                                            </w:rPr>
                                            <w:t>6/24/25</w:t>
                                          </w:r>
                                        </w:p>
                                      </w:sdtContent>
                                    </w:sdt>
                                  </w:tc>
                                  <w:sdt>
                                    <w:sdtPr>
                                      <w:rPr>
                                        <w:color w:val="FFFFFF" w:themeColor="background1"/>
                                      </w:rPr>
                                      <w:alias w:val="Course title"/>
                                      <w:tag w:val=""/>
                                      <w:id w:val="-15923909"/>
                                      <w:placeholder>
                                        <w:docPart w:val="A98087150BF04018BF5ED375D5A6E6C6"/>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61E5E025" w14:textId="13B2B8E4" w:rsidR="00E817E4" w:rsidRDefault="0009061F">
                                          <w:pPr>
                                            <w:pStyle w:val="NoSpacing"/>
                                            <w:ind w:left="144" w:right="720"/>
                                            <w:jc w:val="right"/>
                                            <w:rPr>
                                              <w:color w:val="FFFFFF" w:themeColor="background1"/>
                                            </w:rPr>
                                          </w:pPr>
                                          <w:r>
                                            <w:rPr>
                                              <w:color w:val="FFFFFF" w:themeColor="background1"/>
                                            </w:rPr>
                                            <w:t>TA. Genap 202</w:t>
                                          </w:r>
                                          <w:r w:rsidR="001513ED">
                                            <w:rPr>
                                              <w:color w:val="FFFFFF" w:themeColor="background1"/>
                                            </w:rPr>
                                            <w:t>4</w:t>
                                          </w:r>
                                          <w:r>
                                            <w:rPr>
                                              <w:color w:val="FFFFFF" w:themeColor="background1"/>
                                            </w:rPr>
                                            <w:t>-202</w:t>
                                          </w:r>
                                          <w:r w:rsidR="001513ED">
                                            <w:rPr>
                                              <w:color w:val="FFFFFF" w:themeColor="background1"/>
                                            </w:rPr>
                                            <w:t>5</w:t>
                                          </w:r>
                                        </w:p>
                                      </w:tc>
                                    </w:sdtContent>
                                  </w:sdt>
                                </w:tr>
                              </w:tbl>
                              <w:p w14:paraId="644CF707" w14:textId="77777777" w:rsidR="00E817E4" w:rsidRDefault="00E817E4"/>
                            </w:tc>
                          </w:tr>
                        </w:tbl>
                        <w:p w14:paraId="5CCFAA5B" w14:textId="77777777" w:rsidR="00E817E4" w:rsidRDefault="00E817E4"/>
                      </w:txbxContent>
                    </v:textbox>
                    <w10:wrap anchorx="page" anchory="page"/>
                  </v:shape>
                </w:pict>
              </mc:Fallback>
            </mc:AlternateContent>
          </w:r>
        </w:p>
        <w:p w14:paraId="02162E90" w14:textId="2F491AFF" w:rsidR="003C7027" w:rsidRDefault="003C7027" w:rsidP="003C7027">
          <w:pPr>
            <w:pStyle w:val="Heading1"/>
            <w:rPr>
              <w:noProof/>
              <w:lang w:val="id-ID"/>
            </w:rPr>
          </w:pPr>
          <w:bookmarkStart w:id="0" w:name="_Toc202649887"/>
          <w:r>
            <w:rPr>
              <w:noProof/>
              <w:lang w:val="id-ID"/>
            </w:rPr>
            <w:lastRenderedPageBreak/>
            <w:t>Identitas Proyek</w:t>
          </w:r>
          <w:bookmarkEnd w:id="0"/>
        </w:p>
        <w:tbl>
          <w:tblPr>
            <w:tblStyle w:val="ProposalTable"/>
            <w:tblW w:w="0" w:type="auto"/>
            <w:tblLook w:val="04A0" w:firstRow="1" w:lastRow="0" w:firstColumn="1" w:lastColumn="0" w:noHBand="0" w:noVBand="1"/>
          </w:tblPr>
          <w:tblGrid>
            <w:gridCol w:w="2370"/>
            <w:gridCol w:w="344"/>
            <w:gridCol w:w="6636"/>
          </w:tblGrid>
          <w:tr w:rsidR="003C7027" w:rsidRPr="003C7027" w14:paraId="75CE4B6C" w14:textId="77777777" w:rsidTr="00C956FE">
            <w:trPr>
              <w:cnfStyle w:val="100000000000" w:firstRow="1" w:lastRow="0" w:firstColumn="0" w:lastColumn="0" w:oddVBand="0" w:evenVBand="0" w:oddHBand="0" w:evenHBand="0" w:firstRowFirstColumn="0" w:firstRowLastColumn="0" w:lastRowFirstColumn="0" w:lastRowLastColumn="0"/>
            </w:trPr>
            <w:tc>
              <w:tcPr>
                <w:tcW w:w="2370" w:type="dxa"/>
                <w:shd w:val="clear" w:color="auto" w:fill="FFFFFF" w:themeFill="background1"/>
              </w:tcPr>
              <w:p w14:paraId="71244301" w14:textId="1DE2DC4D" w:rsidR="003C7027" w:rsidRPr="00C956FE" w:rsidRDefault="003C7027" w:rsidP="0041033D">
                <w:pPr>
                  <w:spacing w:line="276" w:lineRule="auto"/>
                  <w:rPr>
                    <w:noProof/>
                    <w:color w:val="auto"/>
                    <w:lang w:val="id-ID"/>
                  </w:rPr>
                </w:pPr>
                <w:r w:rsidRPr="00C956FE">
                  <w:rPr>
                    <w:noProof/>
                    <w:sz w:val="28"/>
                    <w:lang w:val="id-ID"/>
                  </w:rPr>
                  <w:br w:type="page"/>
                </w:r>
                <w:r w:rsidRPr="00C956FE">
                  <w:rPr>
                    <w:noProof/>
                    <w:color w:val="auto"/>
                    <w:lang w:val="id-ID"/>
                  </w:rPr>
                  <w:t>Nomor ID PBL</w:t>
                </w:r>
              </w:p>
            </w:tc>
            <w:tc>
              <w:tcPr>
                <w:tcW w:w="344" w:type="dxa"/>
                <w:shd w:val="clear" w:color="auto" w:fill="FFFFFF" w:themeFill="background1"/>
              </w:tcPr>
              <w:p w14:paraId="393489C1" w14:textId="752BAE00" w:rsidR="003C7027" w:rsidRPr="003C7027" w:rsidRDefault="003C7027" w:rsidP="0041033D">
                <w:pPr>
                  <w:spacing w:line="276" w:lineRule="auto"/>
                  <w:jc w:val="center"/>
                  <w:rPr>
                    <w:b w:val="0"/>
                    <w:bCs/>
                    <w:noProof/>
                    <w:color w:val="auto"/>
                    <w:lang w:val="id-ID"/>
                  </w:rPr>
                </w:pPr>
                <w:r>
                  <w:rPr>
                    <w:b w:val="0"/>
                    <w:bCs/>
                    <w:noProof/>
                    <w:color w:val="auto"/>
                    <w:lang w:val="id-ID"/>
                  </w:rPr>
                  <w:t>:</w:t>
                </w:r>
              </w:p>
            </w:tc>
            <w:tc>
              <w:tcPr>
                <w:tcW w:w="6636" w:type="dxa"/>
                <w:shd w:val="clear" w:color="auto" w:fill="FFFFFF" w:themeFill="background1"/>
              </w:tcPr>
              <w:p w14:paraId="172B5E53" w14:textId="286C1760" w:rsidR="003C7027" w:rsidRPr="00D16CD1" w:rsidRDefault="003C7027" w:rsidP="0041033D">
                <w:pPr>
                  <w:spacing w:line="276" w:lineRule="auto"/>
                  <w:rPr>
                    <w:b w:val="0"/>
                    <w:bCs/>
                    <w:noProof/>
                    <w:color w:val="auto"/>
                  </w:rPr>
                </w:pPr>
                <w:r>
                  <w:rPr>
                    <w:b w:val="0"/>
                    <w:bCs/>
                    <w:noProof/>
                    <w:color w:val="auto"/>
                    <w:lang w:val="id-ID"/>
                  </w:rPr>
                  <w:t>PBL-TRPL</w:t>
                </w:r>
                <w:r w:rsidR="00D16CD1">
                  <w:rPr>
                    <w:b w:val="0"/>
                    <w:bCs/>
                    <w:noProof/>
                    <w:color w:val="auto"/>
                  </w:rPr>
                  <w:t>224</w:t>
                </w:r>
              </w:p>
            </w:tc>
          </w:tr>
          <w:tr w:rsidR="003C7027" w:rsidRPr="0082628E" w14:paraId="579AB85A" w14:textId="77777777" w:rsidTr="00C956FE">
            <w:tc>
              <w:tcPr>
                <w:tcW w:w="2370" w:type="dxa"/>
              </w:tcPr>
              <w:p w14:paraId="0630740F" w14:textId="40941546" w:rsidR="003C7027" w:rsidRPr="00C956FE" w:rsidRDefault="003C7027" w:rsidP="0041033D">
                <w:pPr>
                  <w:spacing w:line="276" w:lineRule="auto"/>
                  <w:rPr>
                    <w:b/>
                    <w:iCs/>
                    <w:noProof/>
                    <w:color w:val="auto"/>
                    <w:lang w:val="id-ID"/>
                  </w:rPr>
                </w:pPr>
                <w:r w:rsidRPr="00C956FE">
                  <w:rPr>
                    <w:b/>
                    <w:iCs/>
                    <w:noProof/>
                    <w:color w:val="auto"/>
                    <w:lang w:val="id-ID"/>
                  </w:rPr>
                  <w:t>Pengusul Proyek</w:t>
                </w:r>
              </w:p>
            </w:tc>
            <w:tc>
              <w:tcPr>
                <w:tcW w:w="344" w:type="dxa"/>
              </w:tcPr>
              <w:p w14:paraId="48A05662" w14:textId="27BF1A1B"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0BE126D0" w14:textId="2F21ABC4" w:rsidR="003C7027" w:rsidRPr="00D16CD1" w:rsidRDefault="00D16CD1" w:rsidP="0041033D">
                <w:pPr>
                  <w:spacing w:line="276" w:lineRule="auto"/>
                  <w:rPr>
                    <w:noProof/>
                    <w:color w:val="auto"/>
                  </w:rPr>
                </w:pPr>
                <w:r>
                  <w:rPr>
                    <w:noProof/>
                    <w:color w:val="auto"/>
                  </w:rPr>
                  <w:t>Resathiana Sulistiya</w:t>
                </w:r>
              </w:p>
            </w:tc>
          </w:tr>
          <w:tr w:rsidR="003C7027" w:rsidRPr="0082628E" w14:paraId="6CA3BB69" w14:textId="77777777" w:rsidTr="00C956FE">
            <w:tc>
              <w:tcPr>
                <w:tcW w:w="2370" w:type="dxa"/>
              </w:tcPr>
              <w:p w14:paraId="659F36C6" w14:textId="209A0EE3" w:rsidR="003C7027" w:rsidRPr="00C956FE" w:rsidRDefault="003C7027" w:rsidP="0041033D">
                <w:pPr>
                  <w:spacing w:line="276" w:lineRule="auto"/>
                  <w:rPr>
                    <w:b/>
                    <w:iCs/>
                    <w:noProof/>
                    <w:color w:val="auto"/>
                    <w:lang w:val="id-ID"/>
                  </w:rPr>
                </w:pPr>
                <w:r w:rsidRPr="00C956FE">
                  <w:rPr>
                    <w:b/>
                    <w:iCs/>
                    <w:noProof/>
                    <w:color w:val="auto"/>
                    <w:lang w:val="id-ID"/>
                  </w:rPr>
                  <w:t>Manajer Proyek</w:t>
                </w:r>
              </w:p>
            </w:tc>
            <w:tc>
              <w:tcPr>
                <w:tcW w:w="344" w:type="dxa"/>
              </w:tcPr>
              <w:p w14:paraId="7EA2A808" w14:textId="18635D83"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28054138" w14:textId="63CABB12" w:rsidR="003C7027" w:rsidRPr="00D16CD1" w:rsidRDefault="00D16CD1" w:rsidP="0041033D">
                <w:pPr>
                  <w:spacing w:line="276" w:lineRule="auto"/>
                  <w:rPr>
                    <w:noProof/>
                    <w:color w:val="auto"/>
                  </w:rPr>
                </w:pPr>
                <w:r>
                  <w:rPr>
                    <w:noProof/>
                    <w:color w:val="auto"/>
                  </w:rPr>
                  <w:t>Cahya Miranto, S. S.T, M.Tr.Kom</w:t>
                </w:r>
              </w:p>
            </w:tc>
          </w:tr>
          <w:tr w:rsidR="003C7027" w:rsidRPr="0082628E" w14:paraId="5DFB2549" w14:textId="77777777" w:rsidTr="00C956FE">
            <w:tc>
              <w:tcPr>
                <w:tcW w:w="2370" w:type="dxa"/>
              </w:tcPr>
              <w:p w14:paraId="6059A294" w14:textId="120AE53F" w:rsidR="003C7027" w:rsidRPr="00C956FE" w:rsidRDefault="003C7027" w:rsidP="0041033D">
                <w:pPr>
                  <w:spacing w:line="276" w:lineRule="auto"/>
                  <w:rPr>
                    <w:b/>
                    <w:iCs/>
                    <w:noProof/>
                    <w:color w:val="auto"/>
                    <w:lang w:val="id-ID"/>
                  </w:rPr>
                </w:pPr>
                <w:r w:rsidRPr="00C956FE">
                  <w:rPr>
                    <w:b/>
                    <w:iCs/>
                    <w:noProof/>
                    <w:color w:val="auto"/>
                    <w:lang w:val="id-ID"/>
                  </w:rPr>
                  <w:t>Co Manajer Proyek</w:t>
                </w:r>
              </w:p>
            </w:tc>
            <w:tc>
              <w:tcPr>
                <w:tcW w:w="344" w:type="dxa"/>
              </w:tcPr>
              <w:p w14:paraId="5536D8B9" w14:textId="5DA60BF6"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69BEF648" w14:textId="00FD9017" w:rsidR="003C7027" w:rsidRPr="00DA06AF" w:rsidRDefault="00DA06AF" w:rsidP="0041033D">
                <w:pPr>
                  <w:spacing w:line="276" w:lineRule="auto"/>
                  <w:rPr>
                    <w:noProof/>
                    <w:color w:val="auto"/>
                  </w:rPr>
                </w:pPr>
                <w:r>
                  <w:rPr>
                    <w:noProof/>
                    <w:color w:val="auto"/>
                  </w:rPr>
                  <w:t>Sup</w:t>
                </w:r>
                <w:r w:rsidR="009E4B74">
                  <w:rPr>
                    <w:noProof/>
                    <w:color w:val="auto"/>
                  </w:rPr>
                  <w:t>a</w:t>
                </w:r>
                <w:r>
                  <w:rPr>
                    <w:noProof/>
                    <w:color w:val="auto"/>
                  </w:rPr>
                  <w:t>rdianto</w:t>
                </w:r>
              </w:p>
            </w:tc>
          </w:tr>
          <w:tr w:rsidR="003C7027" w:rsidRPr="0082628E" w14:paraId="70380D15" w14:textId="77777777" w:rsidTr="00C956FE">
            <w:tc>
              <w:tcPr>
                <w:tcW w:w="2370" w:type="dxa"/>
              </w:tcPr>
              <w:p w14:paraId="06D24866" w14:textId="5D1DB273" w:rsidR="003C7027" w:rsidRPr="00C956FE" w:rsidRDefault="003C7027" w:rsidP="0041033D">
                <w:pPr>
                  <w:spacing w:line="276" w:lineRule="auto"/>
                  <w:rPr>
                    <w:b/>
                    <w:iCs/>
                    <w:noProof/>
                    <w:color w:val="auto"/>
                    <w:lang w:val="id-ID"/>
                  </w:rPr>
                </w:pPr>
                <w:r w:rsidRPr="00C956FE">
                  <w:rPr>
                    <w:b/>
                    <w:iCs/>
                    <w:noProof/>
                    <w:color w:val="auto"/>
                    <w:lang w:val="id-ID"/>
                  </w:rPr>
                  <w:t>Judul Proyek</w:t>
                </w:r>
              </w:p>
            </w:tc>
            <w:tc>
              <w:tcPr>
                <w:tcW w:w="344" w:type="dxa"/>
              </w:tcPr>
              <w:p w14:paraId="1D3424B3" w14:textId="320B3B9D"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4C303397" w14:textId="6941328D" w:rsidR="003C7027" w:rsidRPr="00D16CD1" w:rsidRDefault="00D16CD1" w:rsidP="0041033D">
                <w:pPr>
                  <w:spacing w:line="276" w:lineRule="auto"/>
                  <w:rPr>
                    <w:noProof/>
                    <w:color w:val="auto"/>
                  </w:rPr>
                </w:pPr>
                <w:r>
                  <w:rPr>
                    <w:noProof/>
                    <w:color w:val="auto"/>
                  </w:rPr>
                  <w:t>Sistem Pengajuan Surat Izin Kerja (SIK) – Bandara Hang Nadim</w:t>
                </w:r>
              </w:p>
            </w:tc>
          </w:tr>
          <w:tr w:rsidR="003C7027" w:rsidRPr="0082628E" w14:paraId="7BA3B2A3" w14:textId="77777777" w:rsidTr="00C956FE">
            <w:tc>
              <w:tcPr>
                <w:tcW w:w="2370" w:type="dxa"/>
              </w:tcPr>
              <w:p w14:paraId="315AC7AE" w14:textId="78F7288F" w:rsidR="003C7027" w:rsidRPr="00C956FE" w:rsidRDefault="003C7027" w:rsidP="0041033D">
                <w:pPr>
                  <w:spacing w:line="276" w:lineRule="auto"/>
                  <w:rPr>
                    <w:b/>
                    <w:iCs/>
                    <w:noProof/>
                    <w:color w:val="auto"/>
                    <w:lang w:val="id-ID"/>
                  </w:rPr>
                </w:pPr>
                <w:r w:rsidRPr="00C956FE">
                  <w:rPr>
                    <w:b/>
                    <w:iCs/>
                    <w:noProof/>
                    <w:color w:val="auto"/>
                    <w:lang w:val="id-ID"/>
                  </w:rPr>
                  <w:t>Luaran</w:t>
                </w:r>
              </w:p>
            </w:tc>
            <w:tc>
              <w:tcPr>
                <w:tcW w:w="344" w:type="dxa"/>
              </w:tcPr>
              <w:p w14:paraId="789F776A" w14:textId="0B8920AC"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02AB2B2B" w14:textId="1F6A63E4" w:rsidR="003C7027" w:rsidRPr="0082628E" w:rsidRDefault="00540708" w:rsidP="0041033D">
                <w:pPr>
                  <w:spacing w:line="276" w:lineRule="auto"/>
                  <w:rPr>
                    <w:noProof/>
                    <w:color w:val="auto"/>
                    <w:lang w:val="id-ID"/>
                  </w:rPr>
                </w:pPr>
                <w:r>
                  <w:rPr>
                    <w:noProof/>
                    <w:color w:val="auto"/>
                    <w:lang w:val="id-ID"/>
                  </w:rPr>
                  <w:t>Aplikasi berbasis</w:t>
                </w:r>
                <w:r w:rsidR="00284B70">
                  <w:rPr>
                    <w:noProof/>
                    <w:color w:val="auto"/>
                    <w:lang w:val="id-ID"/>
                  </w:rPr>
                  <w:t xml:space="preserve"> web, Laporan Akhir PBL, Poster, Manual Book, Video Demo, Draft</w:t>
                </w:r>
                <w:r w:rsidR="00815807">
                  <w:rPr>
                    <w:noProof/>
                    <w:color w:val="auto"/>
                    <w:lang w:val="id-ID"/>
                  </w:rPr>
                  <w:t xml:space="preserve"> Berkas HKI</w:t>
                </w:r>
              </w:p>
            </w:tc>
          </w:tr>
          <w:tr w:rsidR="003C7027" w:rsidRPr="0082628E" w14:paraId="012C1125" w14:textId="77777777" w:rsidTr="00C956FE">
            <w:tc>
              <w:tcPr>
                <w:tcW w:w="2370" w:type="dxa"/>
              </w:tcPr>
              <w:p w14:paraId="520902E3" w14:textId="22D9B058" w:rsidR="003C7027" w:rsidRPr="00C956FE" w:rsidRDefault="003C7027" w:rsidP="0041033D">
                <w:pPr>
                  <w:spacing w:line="276" w:lineRule="auto"/>
                  <w:rPr>
                    <w:b/>
                    <w:iCs/>
                    <w:noProof/>
                    <w:color w:val="auto"/>
                    <w:lang w:val="id-ID"/>
                  </w:rPr>
                </w:pPr>
                <w:r w:rsidRPr="00C956FE">
                  <w:rPr>
                    <w:b/>
                    <w:iCs/>
                    <w:noProof/>
                    <w:color w:val="auto"/>
                    <w:lang w:val="id-ID"/>
                  </w:rPr>
                  <w:t>Klien/Pelanggan</w:t>
                </w:r>
              </w:p>
            </w:tc>
            <w:tc>
              <w:tcPr>
                <w:tcW w:w="344" w:type="dxa"/>
              </w:tcPr>
              <w:p w14:paraId="39850904" w14:textId="2DD6C6CD"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3EC0AFFB" w14:textId="54582439" w:rsidR="003C7027" w:rsidRPr="00D16CD1" w:rsidRDefault="00D16CD1" w:rsidP="0041033D">
                <w:pPr>
                  <w:spacing w:line="276" w:lineRule="auto"/>
                  <w:rPr>
                    <w:noProof/>
                    <w:color w:val="auto"/>
                  </w:rPr>
                </w:pPr>
                <w:r>
                  <w:rPr>
                    <w:noProof/>
                    <w:color w:val="auto"/>
                  </w:rPr>
                  <w:t>Bandara Hang Nadim</w:t>
                </w:r>
              </w:p>
            </w:tc>
          </w:tr>
          <w:tr w:rsidR="003C7027" w:rsidRPr="0082628E" w14:paraId="0821EC7C" w14:textId="77777777" w:rsidTr="00C956FE">
            <w:tc>
              <w:tcPr>
                <w:tcW w:w="2370" w:type="dxa"/>
              </w:tcPr>
              <w:p w14:paraId="129A6D92" w14:textId="40B73C91" w:rsidR="003C7027" w:rsidRPr="00C956FE" w:rsidRDefault="004B2E87" w:rsidP="0041033D">
                <w:pPr>
                  <w:spacing w:line="276" w:lineRule="auto"/>
                  <w:rPr>
                    <w:b/>
                    <w:iCs/>
                    <w:noProof/>
                    <w:color w:val="auto"/>
                    <w:lang w:val="id-ID"/>
                  </w:rPr>
                </w:pPr>
                <w:r>
                  <w:rPr>
                    <w:b/>
                    <w:iCs/>
                    <w:noProof/>
                    <w:color w:val="auto"/>
                    <w:lang w:val="id-ID"/>
                  </w:rPr>
                  <w:t xml:space="preserve">Koordinator </w:t>
                </w:r>
                <w:r w:rsidR="00C956FE" w:rsidRPr="00C956FE">
                  <w:rPr>
                    <w:b/>
                    <w:iCs/>
                    <w:noProof/>
                    <w:color w:val="auto"/>
                    <w:lang w:val="id-ID"/>
                  </w:rPr>
                  <w:t>Matakuliah PBL</w:t>
                </w:r>
              </w:p>
            </w:tc>
            <w:tc>
              <w:tcPr>
                <w:tcW w:w="344" w:type="dxa"/>
              </w:tcPr>
              <w:p w14:paraId="5F9BE28A" w14:textId="5F4410E5"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66808E46" w14:textId="07B47798" w:rsidR="003C7027" w:rsidRDefault="00476000" w:rsidP="0041033D">
                <w:pPr>
                  <w:pStyle w:val="ListParagraph"/>
                  <w:numPr>
                    <w:ilvl w:val="0"/>
                    <w:numId w:val="17"/>
                  </w:numPr>
                  <w:spacing w:line="276" w:lineRule="auto"/>
                  <w:ind w:left="394"/>
                  <w:rPr>
                    <w:noProof/>
                    <w:color w:val="auto"/>
                    <w:lang w:val="id-ID"/>
                  </w:rPr>
                </w:pPr>
                <w:r>
                  <w:rPr>
                    <w:noProof/>
                    <w:color w:val="auto"/>
                    <w:lang w:val="id-ID"/>
                  </w:rPr>
                  <w:t>Yeni Rokhayati</w:t>
                </w:r>
                <w:r w:rsidR="0041033D">
                  <w:rPr>
                    <w:noProof/>
                    <w:color w:val="auto"/>
                    <w:lang w:val="id-ID"/>
                  </w:rPr>
                  <w:t xml:space="preserve"> </w:t>
                </w:r>
                <w:r w:rsidR="004B2E87">
                  <w:rPr>
                    <w:noProof/>
                    <w:color w:val="auto"/>
                    <w:lang w:val="id-ID"/>
                  </w:rPr>
                  <w:t>-</w:t>
                </w:r>
                <w:r w:rsidR="0041033D">
                  <w:rPr>
                    <w:noProof/>
                    <w:color w:val="auto"/>
                    <w:lang w:val="id-ID"/>
                  </w:rPr>
                  <w:t xml:space="preserve"> </w:t>
                </w:r>
                <w:r w:rsidR="0041033D" w:rsidRPr="0041033D">
                  <w:rPr>
                    <w:i/>
                    <w:iCs/>
                    <w:noProof/>
                    <w:color w:val="auto"/>
                    <w:lang w:val="id-ID"/>
                  </w:rPr>
                  <w:t>Statistika</w:t>
                </w:r>
              </w:p>
              <w:p w14:paraId="6247DD14" w14:textId="73CF99C0" w:rsidR="00476000" w:rsidRPr="0041033D" w:rsidRDefault="00476000" w:rsidP="008239A9">
                <w:pPr>
                  <w:pStyle w:val="ListParagraph"/>
                  <w:numPr>
                    <w:ilvl w:val="0"/>
                    <w:numId w:val="17"/>
                  </w:numPr>
                  <w:spacing w:after="0" w:line="276" w:lineRule="auto"/>
                  <w:ind w:left="394"/>
                  <w:rPr>
                    <w:noProof/>
                    <w:color w:val="auto"/>
                    <w:lang w:val="id-ID"/>
                  </w:rPr>
                </w:pPr>
                <w:r>
                  <w:rPr>
                    <w:noProof/>
                    <w:color w:val="auto"/>
                    <w:lang w:val="id-ID"/>
                  </w:rPr>
                  <w:t>Alena Uperiati</w:t>
                </w:r>
                <w:r w:rsidR="004B2E87">
                  <w:rPr>
                    <w:noProof/>
                    <w:color w:val="auto"/>
                    <w:lang w:val="id-ID"/>
                  </w:rPr>
                  <w:t xml:space="preserve"> </w:t>
                </w:r>
                <w:r w:rsidR="0041033D">
                  <w:rPr>
                    <w:noProof/>
                    <w:color w:val="auto"/>
                    <w:lang w:val="id-ID"/>
                  </w:rPr>
                  <w:t xml:space="preserve">– </w:t>
                </w:r>
                <w:r w:rsidR="0041033D">
                  <w:rPr>
                    <w:i/>
                    <w:iCs/>
                    <w:noProof/>
                    <w:color w:val="auto"/>
                    <w:lang w:val="id-ID"/>
                  </w:rPr>
                  <w:t>Struktur Data</w:t>
                </w:r>
              </w:p>
              <w:p w14:paraId="3C593D13" w14:textId="77777777" w:rsidR="0041033D" w:rsidRPr="0041033D" w:rsidRDefault="0041033D" w:rsidP="008239A9">
                <w:pPr>
                  <w:pStyle w:val="ListParagraph"/>
                  <w:numPr>
                    <w:ilvl w:val="0"/>
                    <w:numId w:val="17"/>
                  </w:numPr>
                  <w:spacing w:after="0" w:line="276" w:lineRule="auto"/>
                  <w:ind w:left="394"/>
                  <w:rPr>
                    <w:noProof/>
                    <w:color w:val="auto"/>
                    <w:lang w:val="id-ID"/>
                  </w:rPr>
                </w:pPr>
                <w:r>
                  <w:rPr>
                    <w:noProof/>
                    <w:color w:val="auto"/>
                    <w:lang w:val="id-ID"/>
                  </w:rPr>
                  <w:t xml:space="preserve">Supardianto – </w:t>
                </w:r>
                <w:r>
                  <w:rPr>
                    <w:i/>
                    <w:iCs/>
                    <w:noProof/>
                    <w:color w:val="auto"/>
                    <w:lang w:val="id-ID"/>
                  </w:rPr>
                  <w:t>Pengantar Manajemen Proyek</w:t>
                </w:r>
              </w:p>
              <w:p w14:paraId="7FB797C2" w14:textId="77777777" w:rsidR="0041033D" w:rsidRPr="0041033D" w:rsidRDefault="0041033D" w:rsidP="008239A9">
                <w:pPr>
                  <w:pStyle w:val="ListParagraph"/>
                  <w:numPr>
                    <w:ilvl w:val="0"/>
                    <w:numId w:val="17"/>
                  </w:numPr>
                  <w:spacing w:after="0" w:line="276" w:lineRule="auto"/>
                  <w:ind w:left="394"/>
                  <w:rPr>
                    <w:noProof/>
                    <w:color w:val="auto"/>
                    <w:lang w:val="id-ID"/>
                  </w:rPr>
                </w:pPr>
                <w:r>
                  <w:rPr>
                    <w:noProof/>
                    <w:color w:val="auto"/>
                    <w:lang w:val="id-ID"/>
                  </w:rPr>
                  <w:t xml:space="preserve">Metta Santiputri – </w:t>
                </w:r>
                <w:r>
                  <w:rPr>
                    <w:i/>
                    <w:iCs/>
                    <w:noProof/>
                    <w:color w:val="auto"/>
                    <w:lang w:val="id-ID"/>
                  </w:rPr>
                  <w:t>Perancangan Perangkat Lunak</w:t>
                </w:r>
              </w:p>
              <w:p w14:paraId="2A9A3D92" w14:textId="77777777" w:rsidR="0041033D" w:rsidRPr="0041033D" w:rsidRDefault="0041033D" w:rsidP="008239A9">
                <w:pPr>
                  <w:pStyle w:val="ListParagraph"/>
                  <w:numPr>
                    <w:ilvl w:val="0"/>
                    <w:numId w:val="17"/>
                  </w:numPr>
                  <w:spacing w:after="0" w:line="276" w:lineRule="auto"/>
                  <w:ind w:left="394"/>
                  <w:rPr>
                    <w:noProof/>
                    <w:color w:val="auto"/>
                    <w:lang w:val="id-ID"/>
                  </w:rPr>
                </w:pPr>
                <w:r>
                  <w:rPr>
                    <w:noProof/>
                    <w:color w:val="auto"/>
                    <w:lang w:val="id-ID"/>
                  </w:rPr>
                  <w:t xml:space="preserve">Noper Ardi – </w:t>
                </w:r>
                <w:r>
                  <w:rPr>
                    <w:i/>
                    <w:iCs/>
                    <w:noProof/>
                    <w:color w:val="auto"/>
                    <w:lang w:val="id-ID"/>
                  </w:rPr>
                  <w:t>Pemrograman Berorientasi Objek</w:t>
                </w:r>
              </w:p>
              <w:p w14:paraId="793E4DDE" w14:textId="77777777" w:rsidR="0041033D" w:rsidRPr="0041033D" w:rsidRDefault="0041033D" w:rsidP="008239A9">
                <w:pPr>
                  <w:pStyle w:val="ListParagraph"/>
                  <w:numPr>
                    <w:ilvl w:val="0"/>
                    <w:numId w:val="17"/>
                  </w:numPr>
                  <w:spacing w:after="0" w:line="276" w:lineRule="auto"/>
                  <w:ind w:left="394"/>
                  <w:rPr>
                    <w:noProof/>
                    <w:color w:val="auto"/>
                    <w:lang w:val="id-ID"/>
                  </w:rPr>
                </w:pPr>
                <w:r>
                  <w:rPr>
                    <w:noProof/>
                    <w:color w:val="auto"/>
                    <w:lang w:val="id-ID"/>
                  </w:rPr>
                  <w:t xml:space="preserve">Ahmadi Irmansyah Lubis – </w:t>
                </w:r>
                <w:r>
                  <w:rPr>
                    <w:i/>
                    <w:iCs/>
                    <w:noProof/>
                    <w:color w:val="auto"/>
                    <w:lang w:val="id-ID"/>
                  </w:rPr>
                  <w:t>Pemrograman Basis Data</w:t>
                </w:r>
              </w:p>
              <w:p w14:paraId="496A2533" w14:textId="68CC7193" w:rsidR="0041033D" w:rsidRPr="00815807" w:rsidRDefault="004B2E87" w:rsidP="0041033D">
                <w:pPr>
                  <w:pStyle w:val="ListParagraph"/>
                  <w:numPr>
                    <w:ilvl w:val="0"/>
                    <w:numId w:val="17"/>
                  </w:numPr>
                  <w:spacing w:line="276" w:lineRule="auto"/>
                  <w:ind w:left="394"/>
                  <w:rPr>
                    <w:noProof/>
                    <w:color w:val="auto"/>
                    <w:lang w:val="id-ID"/>
                  </w:rPr>
                </w:pPr>
                <w:r>
                  <w:rPr>
                    <w:noProof/>
                    <w:color w:val="auto"/>
                    <w:lang w:val="id-ID"/>
                  </w:rPr>
                  <w:t>Luki Aswar</w:t>
                </w:r>
                <w:r w:rsidR="0041033D">
                  <w:rPr>
                    <w:noProof/>
                    <w:color w:val="auto"/>
                    <w:lang w:val="id-ID"/>
                  </w:rPr>
                  <w:t xml:space="preserve"> – </w:t>
                </w:r>
                <w:r w:rsidR="0041033D">
                  <w:rPr>
                    <w:i/>
                    <w:iCs/>
                    <w:noProof/>
                    <w:color w:val="auto"/>
                    <w:lang w:val="id-ID"/>
                  </w:rPr>
                  <w:t>Pendidikan Bahasa Indonesia</w:t>
                </w:r>
              </w:p>
            </w:tc>
          </w:tr>
          <w:tr w:rsidR="003C7027" w:rsidRPr="0082628E" w14:paraId="2C7B7D94" w14:textId="77777777" w:rsidTr="00C956FE">
            <w:tc>
              <w:tcPr>
                <w:tcW w:w="2370" w:type="dxa"/>
              </w:tcPr>
              <w:p w14:paraId="187A0FD7" w14:textId="56213A09" w:rsidR="003C7027" w:rsidRPr="00C956FE" w:rsidRDefault="00C956FE" w:rsidP="0041033D">
                <w:pPr>
                  <w:spacing w:line="276" w:lineRule="auto"/>
                  <w:rPr>
                    <w:b/>
                    <w:iCs/>
                    <w:noProof/>
                    <w:color w:val="auto"/>
                    <w:lang w:val="id-ID"/>
                  </w:rPr>
                </w:pPr>
                <w:r w:rsidRPr="00C956FE">
                  <w:rPr>
                    <w:b/>
                    <w:iCs/>
                    <w:noProof/>
                    <w:color w:val="auto"/>
                    <w:lang w:val="id-ID"/>
                  </w:rPr>
                  <w:t>Anggota Tim Mahassiswa</w:t>
                </w:r>
              </w:p>
            </w:tc>
            <w:tc>
              <w:tcPr>
                <w:tcW w:w="344" w:type="dxa"/>
              </w:tcPr>
              <w:p w14:paraId="590B8D5A" w14:textId="1AF7F0E8" w:rsidR="003C7027" w:rsidRPr="0082628E" w:rsidRDefault="003C7027" w:rsidP="0041033D">
                <w:pPr>
                  <w:spacing w:line="276" w:lineRule="auto"/>
                  <w:jc w:val="center"/>
                  <w:rPr>
                    <w:noProof/>
                    <w:color w:val="auto"/>
                    <w:lang w:val="id-ID"/>
                  </w:rPr>
                </w:pPr>
                <w:r>
                  <w:rPr>
                    <w:noProof/>
                    <w:color w:val="auto"/>
                    <w:lang w:val="id-ID"/>
                  </w:rPr>
                  <w:t>:</w:t>
                </w:r>
              </w:p>
            </w:tc>
            <w:tc>
              <w:tcPr>
                <w:tcW w:w="6636" w:type="dxa"/>
              </w:tcPr>
              <w:p w14:paraId="531AE803" w14:textId="77777777" w:rsidR="00D16CD1" w:rsidRPr="008239A9" w:rsidRDefault="00D16CD1" w:rsidP="008239A9">
                <w:pPr>
                  <w:pStyle w:val="NormalWeb"/>
                  <w:numPr>
                    <w:ilvl w:val="0"/>
                    <w:numId w:val="18"/>
                  </w:numPr>
                  <w:spacing w:before="0" w:beforeAutospacing="0" w:after="0" w:afterAutospacing="0" w:line="276" w:lineRule="auto"/>
                  <w:ind w:left="397"/>
                  <w:textAlignment w:val="baseline"/>
                  <w:rPr>
                    <w:rFonts w:ascii="Arial" w:hAnsi="Arial" w:cs="Arial"/>
                    <w:color w:val="000000"/>
                    <w:sz w:val="16"/>
                    <w:szCs w:val="16"/>
                  </w:rPr>
                </w:pPr>
                <w:r w:rsidRPr="008239A9">
                  <w:rPr>
                    <w:rFonts w:ascii="Arial" w:hAnsi="Arial" w:cs="Arial"/>
                    <w:color w:val="000000"/>
                    <w:sz w:val="20"/>
                    <w:szCs w:val="20"/>
                  </w:rPr>
                  <w:t>4342411004 – Lucky Abdillah</w:t>
                </w:r>
              </w:p>
              <w:p w14:paraId="4A43A57D" w14:textId="77777777" w:rsidR="00D16CD1" w:rsidRPr="008239A9" w:rsidRDefault="00D16CD1" w:rsidP="008239A9">
                <w:pPr>
                  <w:pStyle w:val="NormalWeb"/>
                  <w:numPr>
                    <w:ilvl w:val="0"/>
                    <w:numId w:val="18"/>
                  </w:numPr>
                  <w:spacing w:before="0" w:beforeAutospacing="0" w:after="0" w:afterAutospacing="0" w:line="276" w:lineRule="auto"/>
                  <w:ind w:left="397"/>
                  <w:textAlignment w:val="baseline"/>
                  <w:rPr>
                    <w:rFonts w:ascii="Arial" w:hAnsi="Arial" w:cs="Arial"/>
                    <w:color w:val="000000"/>
                    <w:sz w:val="16"/>
                    <w:szCs w:val="16"/>
                  </w:rPr>
                </w:pPr>
                <w:r w:rsidRPr="008239A9">
                  <w:rPr>
                    <w:rFonts w:ascii="Arial" w:hAnsi="Arial" w:cs="Arial"/>
                    <w:color w:val="000000"/>
                    <w:sz w:val="20"/>
                    <w:szCs w:val="20"/>
                  </w:rPr>
                  <w:t xml:space="preserve">4342411005 – </w:t>
                </w:r>
                <w:proofErr w:type="spellStart"/>
                <w:r w:rsidRPr="008239A9">
                  <w:rPr>
                    <w:rFonts w:ascii="Arial" w:hAnsi="Arial" w:cs="Arial"/>
                    <w:color w:val="000000"/>
                    <w:sz w:val="20"/>
                    <w:szCs w:val="20"/>
                  </w:rPr>
                  <w:t>Keysya</w:t>
                </w:r>
                <w:proofErr w:type="spellEnd"/>
                <w:r w:rsidRPr="008239A9">
                  <w:rPr>
                    <w:rFonts w:ascii="Arial" w:hAnsi="Arial" w:cs="Arial"/>
                    <w:color w:val="000000"/>
                    <w:sz w:val="20"/>
                    <w:szCs w:val="20"/>
                  </w:rPr>
                  <w:t xml:space="preserve"> </w:t>
                </w:r>
                <w:proofErr w:type="spellStart"/>
                <w:r w:rsidRPr="008239A9">
                  <w:rPr>
                    <w:rFonts w:ascii="Arial" w:hAnsi="Arial" w:cs="Arial"/>
                    <w:color w:val="000000"/>
                    <w:sz w:val="20"/>
                    <w:szCs w:val="20"/>
                  </w:rPr>
                  <w:t>Arghinaya</w:t>
                </w:r>
                <w:proofErr w:type="spellEnd"/>
              </w:p>
              <w:p w14:paraId="2030838E" w14:textId="77777777" w:rsidR="00D16CD1" w:rsidRPr="008239A9" w:rsidRDefault="00D16CD1" w:rsidP="008239A9">
                <w:pPr>
                  <w:pStyle w:val="NormalWeb"/>
                  <w:numPr>
                    <w:ilvl w:val="0"/>
                    <w:numId w:val="18"/>
                  </w:numPr>
                  <w:spacing w:before="0" w:beforeAutospacing="0" w:after="0" w:afterAutospacing="0" w:line="276" w:lineRule="auto"/>
                  <w:ind w:left="397"/>
                  <w:textAlignment w:val="baseline"/>
                  <w:rPr>
                    <w:rFonts w:ascii="Arial" w:hAnsi="Arial" w:cs="Arial"/>
                    <w:color w:val="000000"/>
                    <w:sz w:val="16"/>
                    <w:szCs w:val="16"/>
                  </w:rPr>
                </w:pPr>
                <w:r w:rsidRPr="008239A9">
                  <w:rPr>
                    <w:rFonts w:ascii="Arial" w:hAnsi="Arial" w:cs="Arial"/>
                    <w:color w:val="000000"/>
                    <w:sz w:val="20"/>
                    <w:szCs w:val="20"/>
                  </w:rPr>
                  <w:t xml:space="preserve">4342411019 – </w:t>
                </w:r>
                <w:proofErr w:type="spellStart"/>
                <w:r w:rsidRPr="008239A9">
                  <w:rPr>
                    <w:rFonts w:ascii="Arial" w:hAnsi="Arial" w:cs="Arial"/>
                    <w:color w:val="000000"/>
                    <w:sz w:val="20"/>
                    <w:szCs w:val="20"/>
                  </w:rPr>
                  <w:t>Jainal</w:t>
                </w:r>
                <w:proofErr w:type="spellEnd"/>
                <w:r w:rsidRPr="008239A9">
                  <w:rPr>
                    <w:rFonts w:ascii="Arial" w:hAnsi="Arial" w:cs="Arial"/>
                    <w:color w:val="000000"/>
                    <w:sz w:val="20"/>
                    <w:szCs w:val="20"/>
                  </w:rPr>
                  <w:t xml:space="preserve"> A </w:t>
                </w:r>
                <w:proofErr w:type="spellStart"/>
                <w:r w:rsidRPr="008239A9">
                  <w:rPr>
                    <w:rFonts w:ascii="Arial" w:hAnsi="Arial" w:cs="Arial"/>
                    <w:color w:val="000000"/>
                    <w:sz w:val="20"/>
                    <w:szCs w:val="20"/>
                  </w:rPr>
                  <w:t>Sibuea</w:t>
                </w:r>
                <w:proofErr w:type="spellEnd"/>
              </w:p>
              <w:p w14:paraId="00339B95" w14:textId="77777777" w:rsidR="00D16CD1" w:rsidRPr="008239A9" w:rsidRDefault="00D16CD1" w:rsidP="008239A9">
                <w:pPr>
                  <w:pStyle w:val="NormalWeb"/>
                  <w:numPr>
                    <w:ilvl w:val="0"/>
                    <w:numId w:val="18"/>
                  </w:numPr>
                  <w:spacing w:before="0" w:beforeAutospacing="0" w:after="0" w:afterAutospacing="0" w:line="276" w:lineRule="auto"/>
                  <w:ind w:left="397"/>
                  <w:textAlignment w:val="baseline"/>
                  <w:rPr>
                    <w:rFonts w:ascii="Arial" w:hAnsi="Arial" w:cs="Arial"/>
                    <w:color w:val="000000"/>
                    <w:sz w:val="16"/>
                    <w:szCs w:val="16"/>
                  </w:rPr>
                </w:pPr>
                <w:r w:rsidRPr="008239A9">
                  <w:rPr>
                    <w:rFonts w:ascii="Arial" w:hAnsi="Arial" w:cs="Arial"/>
                    <w:color w:val="000000"/>
                    <w:sz w:val="20"/>
                    <w:szCs w:val="20"/>
                  </w:rPr>
                  <w:t xml:space="preserve">4342411022 – Rizky </w:t>
                </w:r>
                <w:proofErr w:type="spellStart"/>
                <w:r w:rsidRPr="008239A9">
                  <w:rPr>
                    <w:rFonts w:ascii="Arial" w:hAnsi="Arial" w:cs="Arial"/>
                    <w:color w:val="000000"/>
                    <w:sz w:val="20"/>
                    <w:szCs w:val="20"/>
                  </w:rPr>
                  <w:t>Alfiansyah</w:t>
                </w:r>
                <w:proofErr w:type="spellEnd"/>
              </w:p>
              <w:p w14:paraId="56E4510F" w14:textId="77777777" w:rsidR="00D16CD1" w:rsidRPr="008239A9" w:rsidRDefault="00D16CD1" w:rsidP="008239A9">
                <w:pPr>
                  <w:pStyle w:val="NormalWeb"/>
                  <w:numPr>
                    <w:ilvl w:val="0"/>
                    <w:numId w:val="18"/>
                  </w:numPr>
                  <w:spacing w:before="0" w:beforeAutospacing="0" w:after="0" w:afterAutospacing="0" w:line="276" w:lineRule="auto"/>
                  <w:ind w:left="397"/>
                  <w:textAlignment w:val="baseline"/>
                  <w:rPr>
                    <w:rFonts w:ascii="Arial" w:hAnsi="Arial" w:cs="Arial"/>
                    <w:color w:val="000000"/>
                    <w:sz w:val="16"/>
                    <w:szCs w:val="16"/>
                  </w:rPr>
                </w:pPr>
                <w:r w:rsidRPr="008239A9">
                  <w:rPr>
                    <w:rFonts w:ascii="Arial" w:hAnsi="Arial" w:cs="Arial"/>
                    <w:color w:val="000000"/>
                    <w:sz w:val="20"/>
                    <w:szCs w:val="20"/>
                  </w:rPr>
                  <w:t xml:space="preserve">4342411024 – </w:t>
                </w:r>
                <w:proofErr w:type="spellStart"/>
                <w:r w:rsidRPr="008239A9">
                  <w:rPr>
                    <w:rFonts w:ascii="Arial" w:hAnsi="Arial" w:cs="Arial"/>
                    <w:color w:val="000000"/>
                    <w:sz w:val="20"/>
                    <w:szCs w:val="20"/>
                  </w:rPr>
                  <w:t>Nauval</w:t>
                </w:r>
                <w:proofErr w:type="spellEnd"/>
                <w:r w:rsidRPr="008239A9">
                  <w:rPr>
                    <w:rFonts w:ascii="Arial" w:hAnsi="Arial" w:cs="Arial"/>
                    <w:color w:val="000000"/>
                    <w:sz w:val="20"/>
                    <w:szCs w:val="20"/>
                  </w:rPr>
                  <w:t xml:space="preserve"> Putra </w:t>
                </w:r>
                <w:proofErr w:type="spellStart"/>
                <w:r w:rsidRPr="008239A9">
                  <w:rPr>
                    <w:rFonts w:ascii="Arial" w:hAnsi="Arial" w:cs="Arial"/>
                    <w:color w:val="000000"/>
                    <w:sz w:val="20"/>
                    <w:szCs w:val="20"/>
                  </w:rPr>
                  <w:t>Widaya</w:t>
                </w:r>
                <w:proofErr w:type="spellEnd"/>
              </w:p>
              <w:p w14:paraId="1DBE66D3" w14:textId="0EE52E0B" w:rsidR="00C11192" w:rsidRPr="008239A9" w:rsidRDefault="00D16CD1" w:rsidP="008239A9">
                <w:pPr>
                  <w:pStyle w:val="NormalWeb"/>
                  <w:numPr>
                    <w:ilvl w:val="0"/>
                    <w:numId w:val="18"/>
                  </w:numPr>
                  <w:spacing w:before="0" w:beforeAutospacing="0" w:after="0" w:afterAutospacing="0" w:line="276" w:lineRule="auto"/>
                  <w:ind w:left="397"/>
                  <w:textAlignment w:val="baseline"/>
                  <w:rPr>
                    <w:rFonts w:ascii="Arial" w:hAnsi="Arial" w:cs="Arial"/>
                    <w:color w:val="000000"/>
                    <w:sz w:val="16"/>
                    <w:szCs w:val="16"/>
                  </w:rPr>
                </w:pPr>
                <w:r w:rsidRPr="008239A9">
                  <w:rPr>
                    <w:rFonts w:ascii="Arial" w:hAnsi="Arial" w:cs="Arial"/>
                    <w:color w:val="000000"/>
                    <w:sz w:val="20"/>
                    <w:szCs w:val="20"/>
                  </w:rPr>
                  <w:t xml:space="preserve">4342411030 – Ziva </w:t>
                </w:r>
                <w:proofErr w:type="spellStart"/>
                <w:r w:rsidRPr="008239A9">
                  <w:rPr>
                    <w:rFonts w:ascii="Arial" w:hAnsi="Arial" w:cs="Arial"/>
                    <w:color w:val="000000"/>
                    <w:sz w:val="20"/>
                    <w:szCs w:val="20"/>
                  </w:rPr>
                  <w:t>Dasfi</w:t>
                </w:r>
                <w:proofErr w:type="spellEnd"/>
                <w:r w:rsidRPr="008239A9">
                  <w:rPr>
                    <w:rFonts w:ascii="Arial" w:hAnsi="Arial" w:cs="Arial"/>
                    <w:color w:val="000000"/>
                    <w:sz w:val="20"/>
                    <w:szCs w:val="20"/>
                  </w:rPr>
                  <w:t xml:space="preserve"> Sadira</w:t>
                </w:r>
              </w:p>
            </w:tc>
          </w:tr>
        </w:tbl>
        <w:p w14:paraId="63F5BD69" w14:textId="1EAC45ED" w:rsidR="003C7027" w:rsidRDefault="003C7027" w:rsidP="003C7027">
          <w:pPr>
            <w:rPr>
              <w:noProof/>
              <w:sz w:val="28"/>
              <w:lang w:val="id-ID"/>
            </w:rPr>
          </w:pPr>
        </w:p>
        <w:p w14:paraId="1B2ABC96" w14:textId="77777777" w:rsidR="00D67352" w:rsidRDefault="00D67352" w:rsidP="003C7027">
          <w:pPr>
            <w:rPr>
              <w:noProof/>
              <w:sz w:val="28"/>
              <w:lang w:val="id-ID"/>
            </w:rPr>
          </w:pPr>
        </w:p>
        <w:p w14:paraId="545198A7" w14:textId="77777777" w:rsidR="00D67352" w:rsidRDefault="00D67352" w:rsidP="003C7027">
          <w:pPr>
            <w:rPr>
              <w:noProof/>
              <w:sz w:val="28"/>
              <w:lang w:val="id-ID"/>
            </w:rPr>
          </w:pPr>
        </w:p>
        <w:p w14:paraId="73874113" w14:textId="77777777" w:rsidR="00D67352" w:rsidRDefault="00D67352" w:rsidP="003C7027">
          <w:pPr>
            <w:rPr>
              <w:noProof/>
              <w:sz w:val="28"/>
              <w:lang w:val="id-ID"/>
            </w:rPr>
          </w:pPr>
        </w:p>
        <w:p w14:paraId="54CE0E74" w14:textId="77777777" w:rsidR="00D67352" w:rsidRDefault="00D67352" w:rsidP="003C7027">
          <w:pPr>
            <w:rPr>
              <w:noProof/>
              <w:sz w:val="28"/>
              <w:lang w:val="id-ID"/>
            </w:rPr>
          </w:pPr>
        </w:p>
        <w:p w14:paraId="1D535639" w14:textId="77777777" w:rsidR="00D67352" w:rsidRDefault="00D67352" w:rsidP="003C7027">
          <w:pPr>
            <w:rPr>
              <w:noProof/>
              <w:sz w:val="28"/>
              <w:lang w:val="id-ID"/>
            </w:rPr>
          </w:pPr>
        </w:p>
        <w:p w14:paraId="541C2625" w14:textId="77777777" w:rsidR="00D67352" w:rsidRDefault="00D67352" w:rsidP="003C7027">
          <w:pPr>
            <w:rPr>
              <w:noProof/>
              <w:sz w:val="28"/>
              <w:lang w:val="id-ID"/>
            </w:rPr>
          </w:pPr>
        </w:p>
        <w:p w14:paraId="57CC8440" w14:textId="77777777" w:rsidR="00D67352" w:rsidRDefault="00D67352" w:rsidP="003C7027">
          <w:pPr>
            <w:rPr>
              <w:noProof/>
              <w:sz w:val="28"/>
              <w:lang w:val="id-ID"/>
            </w:rPr>
          </w:pPr>
        </w:p>
        <w:p w14:paraId="30FF09C7" w14:textId="2D56D921" w:rsidR="00D67352" w:rsidRDefault="00D67352" w:rsidP="00D0046C">
          <w:pPr>
            <w:pStyle w:val="Heading1"/>
            <w:spacing w:before="0" w:after="0" w:line="360" w:lineRule="auto"/>
            <w:rPr>
              <w:noProof/>
              <w:lang w:val="id-ID"/>
            </w:rPr>
          </w:pPr>
          <w:bookmarkStart w:id="1" w:name="_Toc202649888"/>
          <w:r>
            <w:rPr>
              <w:noProof/>
              <w:lang w:val="id-ID"/>
            </w:rPr>
            <w:lastRenderedPageBreak/>
            <w:t>Daftar isi</w:t>
          </w:r>
          <w:bookmarkEnd w:id="1"/>
        </w:p>
        <w:sdt>
          <w:sdtPr>
            <w:id w:val="-1469888868"/>
            <w:docPartObj>
              <w:docPartGallery w:val="Table of Contents"/>
              <w:docPartUnique/>
            </w:docPartObj>
          </w:sdtPr>
          <w:sdtEndPr>
            <w:rPr>
              <w:b/>
              <w:bCs/>
              <w:noProof/>
            </w:rPr>
          </w:sdtEndPr>
          <w:sdtContent>
            <w:p w14:paraId="0814008F" w14:textId="2D636D43" w:rsidR="005250E6" w:rsidRDefault="003F1F00">
              <w:pPr>
                <w:pStyle w:val="TOC1"/>
                <w:tabs>
                  <w:tab w:val="right" w:leader="dot" w:pos="9350"/>
                </w:tabs>
                <w:rPr>
                  <w:ins w:id="2" w:author="Miku Nosamu" w:date="2025-07-05T23:17:00Z"/>
                  <w:rFonts w:eastAsiaTheme="minorEastAsia"/>
                  <w:noProof/>
                  <w:color w:val="auto"/>
                  <w:sz w:val="22"/>
                  <w:szCs w:val="22"/>
                  <w:lang w:val="en-ID" w:eastAsia="en-ID"/>
                </w:rPr>
              </w:pPr>
              <w:r>
                <w:fldChar w:fldCharType="begin"/>
              </w:r>
              <w:r>
                <w:instrText xml:space="preserve"> TOC \o "1-3" \h \z \u </w:instrText>
              </w:r>
              <w:r>
                <w:fldChar w:fldCharType="separate"/>
              </w:r>
              <w:ins w:id="3" w:author="Miku Nosamu" w:date="2025-07-05T23:17:00Z">
                <w:r w:rsidR="005250E6" w:rsidRPr="00150C26">
                  <w:rPr>
                    <w:rStyle w:val="Hyperlink"/>
                    <w:noProof/>
                  </w:rPr>
                  <w:fldChar w:fldCharType="begin"/>
                </w:r>
                <w:r w:rsidR="005250E6" w:rsidRPr="00150C26">
                  <w:rPr>
                    <w:rStyle w:val="Hyperlink"/>
                    <w:noProof/>
                  </w:rPr>
                  <w:instrText xml:space="preserve"> </w:instrText>
                </w:r>
                <w:r w:rsidR="005250E6">
                  <w:rPr>
                    <w:noProof/>
                  </w:rPr>
                  <w:instrText>HYPERLINK \l "_Toc202649887"</w:instrText>
                </w:r>
                <w:r w:rsidR="005250E6" w:rsidRPr="00150C26">
                  <w:rPr>
                    <w:rStyle w:val="Hyperlink"/>
                    <w:noProof/>
                  </w:rPr>
                  <w:instrText xml:space="preserve"> </w:instrText>
                </w:r>
                <w:r w:rsidR="005250E6" w:rsidRPr="00150C26">
                  <w:rPr>
                    <w:rStyle w:val="Hyperlink"/>
                    <w:noProof/>
                  </w:rPr>
                  <w:fldChar w:fldCharType="separate"/>
                </w:r>
                <w:r w:rsidR="005250E6" w:rsidRPr="00150C26">
                  <w:rPr>
                    <w:rStyle w:val="Hyperlink"/>
                    <w:noProof/>
                    <w:lang w:val="id-ID"/>
                  </w:rPr>
                  <w:t>Identitas Proyek</w:t>
                </w:r>
                <w:r w:rsidR="005250E6">
                  <w:rPr>
                    <w:noProof/>
                    <w:webHidden/>
                  </w:rPr>
                  <w:tab/>
                </w:r>
                <w:r w:rsidR="005250E6">
                  <w:rPr>
                    <w:noProof/>
                    <w:webHidden/>
                  </w:rPr>
                  <w:fldChar w:fldCharType="begin"/>
                </w:r>
                <w:r w:rsidR="005250E6">
                  <w:rPr>
                    <w:noProof/>
                    <w:webHidden/>
                  </w:rPr>
                  <w:instrText xml:space="preserve"> PAGEREF _Toc202649887 \h </w:instrText>
                </w:r>
              </w:ins>
              <w:r w:rsidR="005250E6">
                <w:rPr>
                  <w:noProof/>
                  <w:webHidden/>
                </w:rPr>
              </w:r>
              <w:r w:rsidR="005250E6">
                <w:rPr>
                  <w:noProof/>
                  <w:webHidden/>
                </w:rPr>
                <w:fldChar w:fldCharType="separate"/>
              </w:r>
              <w:ins w:id="4" w:author="Miku Nosamu" w:date="2025-07-12T22:57:00Z">
                <w:r w:rsidR="00AA3217">
                  <w:rPr>
                    <w:noProof/>
                    <w:webHidden/>
                  </w:rPr>
                  <w:t>1</w:t>
                </w:r>
              </w:ins>
              <w:ins w:id="5" w:author="Miku Nosamu" w:date="2025-07-05T23:17:00Z">
                <w:r w:rsidR="005250E6">
                  <w:rPr>
                    <w:noProof/>
                    <w:webHidden/>
                  </w:rPr>
                  <w:fldChar w:fldCharType="end"/>
                </w:r>
                <w:r w:rsidR="005250E6" w:rsidRPr="00150C26">
                  <w:rPr>
                    <w:rStyle w:val="Hyperlink"/>
                    <w:noProof/>
                  </w:rPr>
                  <w:fldChar w:fldCharType="end"/>
                </w:r>
              </w:ins>
            </w:p>
            <w:p w14:paraId="02662F4A" w14:textId="397F8C6C" w:rsidR="005250E6" w:rsidRDefault="005250E6">
              <w:pPr>
                <w:pStyle w:val="TOC1"/>
                <w:tabs>
                  <w:tab w:val="right" w:leader="dot" w:pos="9350"/>
                </w:tabs>
                <w:rPr>
                  <w:ins w:id="6" w:author="Miku Nosamu" w:date="2025-07-05T23:17:00Z"/>
                  <w:rFonts w:eastAsiaTheme="minorEastAsia"/>
                  <w:noProof/>
                  <w:color w:val="auto"/>
                  <w:sz w:val="22"/>
                  <w:szCs w:val="22"/>
                  <w:lang w:val="en-ID" w:eastAsia="en-ID"/>
                </w:rPr>
              </w:pPr>
              <w:ins w:id="7"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"_Toc202649888"</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Daftar isi</w:t>
                </w:r>
                <w:r>
                  <w:rPr>
                    <w:noProof/>
                    <w:webHidden/>
                  </w:rPr>
                  <w:tab/>
                </w:r>
                <w:r>
                  <w:rPr>
                    <w:noProof/>
                    <w:webHidden/>
                  </w:rPr>
                  <w:fldChar w:fldCharType="begin"/>
                </w:r>
                <w:r>
                  <w:rPr>
                    <w:noProof/>
                    <w:webHidden/>
                  </w:rPr>
                  <w:instrText xml:space="preserve"> PAGEREF _Toc202649888 \h </w:instrText>
                </w:r>
              </w:ins>
              <w:r>
                <w:rPr>
                  <w:noProof/>
                  <w:webHidden/>
                </w:rPr>
              </w:r>
              <w:r>
                <w:rPr>
                  <w:noProof/>
                  <w:webHidden/>
                </w:rPr>
                <w:fldChar w:fldCharType="separate"/>
              </w:r>
              <w:ins w:id="8" w:author="Miku Nosamu" w:date="2025-07-12T22:57:00Z">
                <w:r w:rsidR="00AA3217">
                  <w:rPr>
                    <w:noProof/>
                    <w:webHidden/>
                  </w:rPr>
                  <w:t>2</w:t>
                </w:r>
              </w:ins>
              <w:ins w:id="9" w:author="Miku Nosamu" w:date="2025-07-05T23:17:00Z">
                <w:r>
                  <w:rPr>
                    <w:noProof/>
                    <w:webHidden/>
                  </w:rPr>
                  <w:fldChar w:fldCharType="end"/>
                </w:r>
                <w:r w:rsidRPr="00150C26">
                  <w:rPr>
                    <w:rStyle w:val="Hyperlink"/>
                    <w:noProof/>
                  </w:rPr>
                  <w:fldChar w:fldCharType="end"/>
                </w:r>
              </w:ins>
            </w:p>
            <w:p w14:paraId="2530EC59" w14:textId="054254CC" w:rsidR="005250E6" w:rsidRDefault="005250E6">
              <w:pPr>
                <w:pStyle w:val="TOC1"/>
                <w:tabs>
                  <w:tab w:val="right" w:leader="dot" w:pos="9350"/>
                </w:tabs>
                <w:rPr>
                  <w:ins w:id="10" w:author="Miku Nosamu" w:date="2025-07-05T23:17:00Z"/>
                  <w:rFonts w:eastAsiaTheme="minorEastAsia"/>
                  <w:noProof/>
                  <w:color w:val="auto"/>
                  <w:sz w:val="22"/>
                  <w:szCs w:val="22"/>
                  <w:lang w:val="en-ID" w:eastAsia="en-ID"/>
                </w:rPr>
              </w:pPr>
              <w:ins w:id="11"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"_Toc202649889"</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BAB I Pendahuluan</w:t>
                </w:r>
                <w:r>
                  <w:rPr>
                    <w:noProof/>
                    <w:webHidden/>
                  </w:rPr>
                  <w:tab/>
                </w:r>
                <w:r>
                  <w:rPr>
                    <w:noProof/>
                    <w:webHidden/>
                  </w:rPr>
                  <w:fldChar w:fldCharType="begin"/>
                </w:r>
                <w:r>
                  <w:rPr>
                    <w:noProof/>
                    <w:webHidden/>
                  </w:rPr>
                  <w:instrText xml:space="preserve"> PAGEREF _Toc202649889 \h </w:instrText>
                </w:r>
              </w:ins>
              <w:r>
                <w:rPr>
                  <w:noProof/>
                  <w:webHidden/>
                </w:rPr>
              </w:r>
              <w:r>
                <w:rPr>
                  <w:noProof/>
                  <w:webHidden/>
                </w:rPr>
                <w:fldChar w:fldCharType="separate"/>
              </w:r>
              <w:ins w:id="12" w:author="Miku Nosamu" w:date="2025-07-12T22:57:00Z">
                <w:r w:rsidR="00AA3217">
                  <w:rPr>
                    <w:noProof/>
                    <w:webHidden/>
                  </w:rPr>
                  <w:t>3</w:t>
                </w:r>
              </w:ins>
              <w:ins w:id="13" w:author="Miku Nosamu" w:date="2025-07-05T23:17:00Z">
                <w:r>
                  <w:rPr>
                    <w:noProof/>
                    <w:webHidden/>
                  </w:rPr>
                  <w:fldChar w:fldCharType="end"/>
                </w:r>
                <w:r w:rsidRPr="00150C26">
                  <w:rPr>
                    <w:rStyle w:val="Hyperlink"/>
                    <w:noProof/>
                  </w:rPr>
                  <w:fldChar w:fldCharType="end"/>
                </w:r>
              </w:ins>
            </w:p>
            <w:p w14:paraId="60E7CA3B" w14:textId="2AD5554E" w:rsidR="005250E6" w:rsidRDefault="005250E6">
              <w:pPr>
                <w:pStyle w:val="TOC2"/>
                <w:tabs>
                  <w:tab w:val="right" w:leader="dot" w:pos="9350"/>
                </w:tabs>
                <w:rPr>
                  <w:ins w:id="14" w:author="Miku Nosamu" w:date="2025-07-05T23:17:00Z"/>
                  <w:rFonts w:eastAsiaTheme="minorEastAsia"/>
                  <w:noProof/>
                  <w:color w:val="auto"/>
                  <w:sz w:val="22"/>
                  <w:szCs w:val="22"/>
                  <w:lang w:val="en-ID" w:eastAsia="en-ID"/>
                </w:rPr>
              </w:pPr>
              <w:ins w:id="15"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"_Toc202649890"</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Tujuan</w:t>
                </w:r>
                <w:r>
                  <w:rPr>
                    <w:noProof/>
                    <w:webHidden/>
                  </w:rPr>
                  <w:tab/>
                </w:r>
                <w:r>
                  <w:rPr>
                    <w:noProof/>
                    <w:webHidden/>
                  </w:rPr>
                  <w:fldChar w:fldCharType="begin"/>
                </w:r>
                <w:r>
                  <w:rPr>
                    <w:noProof/>
                    <w:webHidden/>
                  </w:rPr>
                  <w:instrText xml:space="preserve"> PAGEREF _Toc202649890 \h </w:instrText>
                </w:r>
              </w:ins>
              <w:r>
                <w:rPr>
                  <w:noProof/>
                  <w:webHidden/>
                </w:rPr>
              </w:r>
              <w:r>
                <w:rPr>
                  <w:noProof/>
                  <w:webHidden/>
                </w:rPr>
                <w:fldChar w:fldCharType="separate"/>
              </w:r>
              <w:ins w:id="16" w:author="Miku Nosamu" w:date="2025-07-12T22:57:00Z">
                <w:r w:rsidR="00AA3217">
                  <w:rPr>
                    <w:noProof/>
                    <w:webHidden/>
                  </w:rPr>
                  <w:t>3</w:t>
                </w:r>
              </w:ins>
              <w:ins w:id="17" w:author="Miku Nosamu" w:date="2025-07-05T23:17:00Z">
                <w:r>
                  <w:rPr>
                    <w:noProof/>
                    <w:webHidden/>
                  </w:rPr>
                  <w:fldChar w:fldCharType="end"/>
                </w:r>
                <w:r w:rsidRPr="00150C26">
                  <w:rPr>
                    <w:rStyle w:val="Hyperlink"/>
                    <w:noProof/>
                  </w:rPr>
                  <w:fldChar w:fldCharType="end"/>
                </w:r>
              </w:ins>
            </w:p>
            <w:p w14:paraId="3746173F" w14:textId="206D550B" w:rsidR="005250E6" w:rsidRDefault="005250E6">
              <w:pPr>
                <w:pStyle w:val="TOC2"/>
                <w:tabs>
                  <w:tab w:val="right" w:leader="dot" w:pos="9350"/>
                </w:tabs>
                <w:rPr>
                  <w:ins w:id="18" w:author="Miku Nosamu" w:date="2025-07-05T23:17:00Z"/>
                  <w:rFonts w:eastAsiaTheme="minorEastAsia"/>
                  <w:noProof/>
                  <w:color w:val="auto"/>
                  <w:sz w:val="22"/>
                  <w:szCs w:val="22"/>
                  <w:lang w:val="en-ID" w:eastAsia="en-ID"/>
                </w:rPr>
              </w:pPr>
              <w:ins w:id="19"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"_Toc202649891"</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Ruang Lingkup</w:t>
                </w:r>
                <w:r>
                  <w:rPr>
                    <w:noProof/>
                    <w:webHidden/>
                  </w:rPr>
                  <w:tab/>
                </w:r>
                <w:r>
                  <w:rPr>
                    <w:noProof/>
                    <w:webHidden/>
                  </w:rPr>
                  <w:fldChar w:fldCharType="begin"/>
                </w:r>
                <w:r>
                  <w:rPr>
                    <w:noProof/>
                    <w:webHidden/>
                  </w:rPr>
                  <w:instrText xml:space="preserve"> PAGEREF _Toc202649891 \h </w:instrText>
                </w:r>
              </w:ins>
              <w:r>
                <w:rPr>
                  <w:noProof/>
                  <w:webHidden/>
                </w:rPr>
              </w:r>
              <w:r>
                <w:rPr>
                  <w:noProof/>
                  <w:webHidden/>
                </w:rPr>
                <w:fldChar w:fldCharType="separate"/>
              </w:r>
              <w:ins w:id="20" w:author="Miku Nosamu" w:date="2025-07-12T22:57:00Z">
                <w:r w:rsidR="00AA3217">
                  <w:rPr>
                    <w:noProof/>
                    <w:webHidden/>
                  </w:rPr>
                  <w:t>4</w:t>
                </w:r>
              </w:ins>
              <w:ins w:id="21" w:author="Miku Nosamu" w:date="2025-07-05T23:17:00Z">
                <w:r>
                  <w:rPr>
                    <w:noProof/>
                    <w:webHidden/>
                  </w:rPr>
                  <w:fldChar w:fldCharType="end"/>
                </w:r>
                <w:r w:rsidRPr="00150C26">
                  <w:rPr>
                    <w:rStyle w:val="Hyperlink"/>
                    <w:noProof/>
                  </w:rPr>
                  <w:fldChar w:fldCharType="end"/>
                </w:r>
              </w:ins>
            </w:p>
            <w:p w14:paraId="16F68F40" w14:textId="2C6B5FDE" w:rsidR="005250E6" w:rsidRDefault="005250E6">
              <w:pPr>
                <w:pStyle w:val="TOC2"/>
                <w:tabs>
                  <w:tab w:val="right" w:leader="dot" w:pos="9350"/>
                </w:tabs>
                <w:rPr>
                  <w:ins w:id="22" w:author="Miku Nosamu" w:date="2025-07-05T23:17:00Z"/>
                  <w:rFonts w:eastAsiaTheme="minorEastAsia"/>
                  <w:noProof/>
                  <w:color w:val="auto"/>
                  <w:sz w:val="22"/>
                  <w:szCs w:val="22"/>
                  <w:lang w:val="en-ID" w:eastAsia="en-ID"/>
                </w:rPr>
              </w:pPr>
              <w:ins w:id="23"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"_Toc202649892"</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Definisi, Istilah, dan Singkatan</w:t>
                </w:r>
                <w:r>
                  <w:rPr>
                    <w:noProof/>
                    <w:webHidden/>
                  </w:rPr>
                  <w:tab/>
                </w:r>
                <w:r>
                  <w:rPr>
                    <w:noProof/>
                    <w:webHidden/>
                  </w:rPr>
                  <w:fldChar w:fldCharType="begin"/>
                </w:r>
                <w:r>
                  <w:rPr>
                    <w:noProof/>
                    <w:webHidden/>
                  </w:rPr>
                  <w:instrText xml:space="preserve"> PAGEREF _Toc202649892 \h </w:instrText>
                </w:r>
              </w:ins>
              <w:r>
                <w:rPr>
                  <w:noProof/>
                  <w:webHidden/>
                </w:rPr>
              </w:r>
              <w:r>
                <w:rPr>
                  <w:noProof/>
                  <w:webHidden/>
                </w:rPr>
                <w:fldChar w:fldCharType="separate"/>
              </w:r>
              <w:ins w:id="24" w:author="Miku Nosamu" w:date="2025-07-12T22:57:00Z">
                <w:r w:rsidR="00AA3217">
                  <w:rPr>
                    <w:noProof/>
                    <w:webHidden/>
                  </w:rPr>
                  <w:t>4</w:t>
                </w:r>
              </w:ins>
              <w:ins w:id="25" w:author="Miku Nosamu" w:date="2025-07-05T23:17:00Z">
                <w:r>
                  <w:rPr>
                    <w:noProof/>
                    <w:webHidden/>
                  </w:rPr>
                  <w:fldChar w:fldCharType="end"/>
                </w:r>
                <w:r w:rsidRPr="00150C26">
                  <w:rPr>
                    <w:rStyle w:val="Hyperlink"/>
                    <w:noProof/>
                  </w:rPr>
                  <w:fldChar w:fldCharType="end"/>
                </w:r>
              </w:ins>
            </w:p>
            <w:p w14:paraId="0BE2490B" w14:textId="5797632C" w:rsidR="005250E6" w:rsidRDefault="005250E6">
              <w:pPr>
                <w:pStyle w:val="TOC2"/>
                <w:tabs>
                  <w:tab w:val="right" w:leader="dot" w:pos="9350"/>
                </w:tabs>
                <w:rPr>
                  <w:ins w:id="26" w:author="Miku Nosamu" w:date="2025-07-05T23:17:00Z"/>
                  <w:rFonts w:eastAsiaTheme="minorEastAsia"/>
                  <w:noProof/>
                  <w:color w:val="auto"/>
                  <w:sz w:val="22"/>
                  <w:szCs w:val="22"/>
                  <w:lang w:val="en-ID" w:eastAsia="en-ID"/>
                </w:rPr>
              </w:pPr>
              <w:ins w:id="27"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"_Toc202649893"</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Referensi</w:t>
                </w:r>
                <w:r>
                  <w:rPr>
                    <w:noProof/>
                    <w:webHidden/>
                  </w:rPr>
                  <w:tab/>
                </w:r>
                <w:r>
                  <w:rPr>
                    <w:noProof/>
                    <w:webHidden/>
                  </w:rPr>
                  <w:fldChar w:fldCharType="begin"/>
                </w:r>
                <w:r>
                  <w:rPr>
                    <w:noProof/>
                    <w:webHidden/>
                  </w:rPr>
                  <w:instrText xml:space="preserve"> PAGEREF _Toc202649893 \h </w:instrText>
                </w:r>
              </w:ins>
              <w:r>
                <w:rPr>
                  <w:noProof/>
                  <w:webHidden/>
                </w:rPr>
              </w:r>
              <w:r>
                <w:rPr>
                  <w:noProof/>
                  <w:webHidden/>
                </w:rPr>
                <w:fldChar w:fldCharType="separate"/>
              </w:r>
              <w:ins w:id="28" w:author="Miku Nosamu" w:date="2025-07-12T22:57:00Z">
                <w:r w:rsidR="00AA3217">
                  <w:rPr>
                    <w:noProof/>
                    <w:webHidden/>
                  </w:rPr>
                  <w:t>4</w:t>
                </w:r>
              </w:ins>
              <w:ins w:id="29" w:author="Miku Nosamu" w:date="2025-07-05T23:17:00Z">
                <w:r>
                  <w:rPr>
                    <w:noProof/>
                    <w:webHidden/>
                  </w:rPr>
                  <w:fldChar w:fldCharType="end"/>
                </w:r>
                <w:r w:rsidRPr="00150C26">
                  <w:rPr>
                    <w:rStyle w:val="Hyperlink"/>
                    <w:noProof/>
                  </w:rPr>
                  <w:fldChar w:fldCharType="end"/>
                </w:r>
              </w:ins>
            </w:p>
            <w:p w14:paraId="0318E6B8" w14:textId="39F943B5" w:rsidR="005250E6" w:rsidRDefault="005250E6">
              <w:pPr>
                <w:pStyle w:val="TOC2"/>
                <w:tabs>
                  <w:tab w:val="right" w:leader="dot" w:pos="9350"/>
                </w:tabs>
                <w:rPr>
                  <w:ins w:id="30" w:author="Miku Nosamu" w:date="2025-07-05T23:17:00Z"/>
                  <w:rFonts w:eastAsiaTheme="minorEastAsia"/>
                  <w:noProof/>
                  <w:color w:val="auto"/>
                  <w:sz w:val="22"/>
                  <w:szCs w:val="22"/>
                  <w:lang w:val="en-ID" w:eastAsia="en-ID"/>
                </w:rPr>
              </w:pPr>
              <w:ins w:id="31"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"_Toc202649894"</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Gambaran Umum Dokumen</w:t>
                </w:r>
                <w:r>
                  <w:rPr>
                    <w:noProof/>
                    <w:webHidden/>
                  </w:rPr>
                  <w:tab/>
                </w:r>
                <w:r>
                  <w:rPr>
                    <w:noProof/>
                    <w:webHidden/>
                  </w:rPr>
                  <w:fldChar w:fldCharType="begin"/>
                </w:r>
                <w:r>
                  <w:rPr>
                    <w:noProof/>
                    <w:webHidden/>
                  </w:rPr>
                  <w:instrText xml:space="preserve"> PAGEREF _Toc202649894 \h </w:instrText>
                </w:r>
              </w:ins>
              <w:r>
                <w:rPr>
                  <w:noProof/>
                  <w:webHidden/>
                </w:rPr>
              </w:r>
              <w:r>
                <w:rPr>
                  <w:noProof/>
                  <w:webHidden/>
                </w:rPr>
                <w:fldChar w:fldCharType="separate"/>
              </w:r>
              <w:ins w:id="32" w:author="Miku Nosamu" w:date="2025-07-12T22:57:00Z">
                <w:r w:rsidR="00AA3217">
                  <w:rPr>
                    <w:noProof/>
                    <w:webHidden/>
                  </w:rPr>
                  <w:t>5</w:t>
                </w:r>
              </w:ins>
              <w:ins w:id="33" w:author="Miku Nosamu" w:date="2025-07-05T23:17:00Z">
                <w:r>
                  <w:rPr>
                    <w:noProof/>
                    <w:webHidden/>
                  </w:rPr>
                  <w:fldChar w:fldCharType="end"/>
                </w:r>
                <w:r w:rsidRPr="00150C26">
                  <w:rPr>
                    <w:rStyle w:val="Hyperlink"/>
                    <w:noProof/>
                  </w:rPr>
                  <w:fldChar w:fldCharType="end"/>
                </w:r>
              </w:ins>
            </w:p>
            <w:p w14:paraId="6D57CB67" w14:textId="6C958DE0" w:rsidR="005250E6" w:rsidRDefault="005250E6">
              <w:pPr>
                <w:pStyle w:val="TOC2"/>
                <w:tabs>
                  <w:tab w:val="right" w:leader="dot" w:pos="9350"/>
                </w:tabs>
                <w:rPr>
                  <w:ins w:id="34" w:author="Miku Nosamu" w:date="2025-07-05T23:17:00Z"/>
                  <w:rFonts w:eastAsiaTheme="minorEastAsia"/>
                  <w:noProof/>
                  <w:color w:val="auto"/>
                  <w:sz w:val="22"/>
                  <w:szCs w:val="22"/>
                  <w:lang w:val="en-ID" w:eastAsia="en-ID"/>
                </w:rPr>
              </w:pPr>
              <w:ins w:id="35"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"_Toc202649895"</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Penulisan dokumen ini dibagi menjadi beberapa bab sebagai berikut:</w:t>
                </w:r>
                <w:r>
                  <w:rPr>
                    <w:noProof/>
                    <w:webHidden/>
                  </w:rPr>
                  <w:tab/>
                </w:r>
                <w:r>
                  <w:rPr>
                    <w:noProof/>
                    <w:webHidden/>
                  </w:rPr>
                  <w:fldChar w:fldCharType="begin"/>
                </w:r>
                <w:r>
                  <w:rPr>
                    <w:noProof/>
                    <w:webHidden/>
                  </w:rPr>
                  <w:instrText xml:space="preserve"> PAGEREF _Toc202649895 \h </w:instrText>
                </w:r>
              </w:ins>
              <w:r>
                <w:rPr>
                  <w:noProof/>
                  <w:webHidden/>
                </w:rPr>
              </w:r>
              <w:r>
                <w:rPr>
                  <w:noProof/>
                  <w:webHidden/>
                </w:rPr>
                <w:fldChar w:fldCharType="separate"/>
              </w:r>
              <w:ins w:id="36" w:author="Miku Nosamu" w:date="2025-07-12T22:57:00Z">
                <w:r w:rsidR="00AA3217">
                  <w:rPr>
                    <w:noProof/>
                    <w:webHidden/>
                  </w:rPr>
                  <w:t>5</w:t>
                </w:r>
              </w:ins>
              <w:ins w:id="37" w:author="Miku Nosamu" w:date="2025-07-05T23:17:00Z">
                <w:r>
                  <w:rPr>
                    <w:noProof/>
                    <w:webHidden/>
                  </w:rPr>
                  <w:fldChar w:fldCharType="end"/>
                </w:r>
                <w:r w:rsidRPr="00150C26">
                  <w:rPr>
                    <w:rStyle w:val="Hyperlink"/>
                    <w:noProof/>
                  </w:rPr>
                  <w:fldChar w:fldCharType="end"/>
                </w:r>
              </w:ins>
            </w:p>
            <w:p w14:paraId="5C230EDA" w14:textId="406EF4A7" w:rsidR="005250E6" w:rsidRDefault="005250E6">
              <w:pPr>
                <w:pStyle w:val="TOC1"/>
                <w:tabs>
                  <w:tab w:val="right" w:leader="dot" w:pos="9350"/>
                </w:tabs>
                <w:rPr>
                  <w:ins w:id="38" w:author="Miku Nosamu" w:date="2025-07-05T23:17:00Z"/>
                  <w:rFonts w:eastAsiaTheme="minorEastAsia"/>
                  <w:noProof/>
                  <w:color w:val="auto"/>
                  <w:sz w:val="22"/>
                  <w:szCs w:val="22"/>
                  <w:lang w:val="en-ID" w:eastAsia="en-ID"/>
                </w:rPr>
              </w:pPr>
              <w:ins w:id="39"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"_Toc202649896"</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BAB II Deskripsi umum</w:t>
                </w:r>
                <w:r>
                  <w:rPr>
                    <w:noProof/>
                    <w:webHidden/>
                  </w:rPr>
                  <w:tab/>
                </w:r>
                <w:r>
                  <w:rPr>
                    <w:noProof/>
                    <w:webHidden/>
                  </w:rPr>
                  <w:fldChar w:fldCharType="begin"/>
                </w:r>
                <w:r>
                  <w:rPr>
                    <w:noProof/>
                    <w:webHidden/>
                  </w:rPr>
                  <w:instrText xml:space="preserve"> PAGEREF _Toc202649896 \h </w:instrText>
                </w:r>
              </w:ins>
              <w:r>
                <w:rPr>
                  <w:noProof/>
                  <w:webHidden/>
                </w:rPr>
              </w:r>
              <w:r>
                <w:rPr>
                  <w:noProof/>
                  <w:webHidden/>
                </w:rPr>
                <w:fldChar w:fldCharType="separate"/>
              </w:r>
              <w:ins w:id="40" w:author="Miku Nosamu" w:date="2025-07-12T22:57:00Z">
                <w:r w:rsidR="00AA3217">
                  <w:rPr>
                    <w:noProof/>
                    <w:webHidden/>
                  </w:rPr>
                  <w:t>5</w:t>
                </w:r>
              </w:ins>
              <w:ins w:id="41" w:author="Miku Nosamu" w:date="2025-07-05T23:17:00Z">
                <w:r>
                  <w:rPr>
                    <w:noProof/>
                    <w:webHidden/>
                  </w:rPr>
                  <w:fldChar w:fldCharType="end"/>
                </w:r>
                <w:r w:rsidRPr="00150C26">
                  <w:rPr>
                    <w:rStyle w:val="Hyperlink"/>
                    <w:noProof/>
                  </w:rPr>
                  <w:fldChar w:fldCharType="end"/>
                </w:r>
              </w:ins>
            </w:p>
            <w:p w14:paraId="47FDA945" w14:textId="24C8DC60" w:rsidR="005250E6" w:rsidRDefault="005250E6">
              <w:pPr>
                <w:pStyle w:val="TOC2"/>
                <w:tabs>
                  <w:tab w:val="right" w:leader="dot" w:pos="9350"/>
                </w:tabs>
                <w:rPr>
                  <w:ins w:id="42" w:author="Miku Nosamu" w:date="2025-07-05T23:17:00Z"/>
                  <w:rFonts w:eastAsiaTheme="minorEastAsia"/>
                  <w:noProof/>
                  <w:color w:val="auto"/>
                  <w:sz w:val="22"/>
                  <w:szCs w:val="22"/>
                  <w:lang w:val="en-ID" w:eastAsia="en-ID"/>
                </w:rPr>
              </w:pPr>
              <w:ins w:id="43"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"_Toc202649897"</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Perspektif Produk</w:t>
                </w:r>
                <w:r>
                  <w:rPr>
                    <w:noProof/>
                    <w:webHidden/>
                  </w:rPr>
                  <w:tab/>
                </w:r>
                <w:r>
                  <w:rPr>
                    <w:noProof/>
                    <w:webHidden/>
                  </w:rPr>
                  <w:fldChar w:fldCharType="begin"/>
                </w:r>
                <w:r>
                  <w:rPr>
                    <w:noProof/>
                    <w:webHidden/>
                  </w:rPr>
                  <w:instrText xml:space="preserve"> PAGEREF _Toc202649897 \h </w:instrText>
                </w:r>
              </w:ins>
              <w:r>
                <w:rPr>
                  <w:noProof/>
                  <w:webHidden/>
                </w:rPr>
              </w:r>
              <w:r>
                <w:rPr>
                  <w:noProof/>
                  <w:webHidden/>
                </w:rPr>
                <w:fldChar w:fldCharType="separate"/>
              </w:r>
              <w:ins w:id="44" w:author="Miku Nosamu" w:date="2025-07-12T22:57:00Z">
                <w:r w:rsidR="00AA3217">
                  <w:rPr>
                    <w:noProof/>
                    <w:webHidden/>
                  </w:rPr>
                  <w:t>5</w:t>
                </w:r>
              </w:ins>
              <w:ins w:id="45" w:author="Miku Nosamu" w:date="2025-07-05T23:17:00Z">
                <w:r>
                  <w:rPr>
                    <w:noProof/>
                    <w:webHidden/>
                  </w:rPr>
                  <w:fldChar w:fldCharType="end"/>
                </w:r>
                <w:r w:rsidRPr="00150C26">
                  <w:rPr>
                    <w:rStyle w:val="Hyperlink"/>
                    <w:noProof/>
                  </w:rPr>
                  <w:fldChar w:fldCharType="end"/>
                </w:r>
              </w:ins>
            </w:p>
            <w:p w14:paraId="6953A15E" w14:textId="4AA9391B" w:rsidR="005250E6" w:rsidRDefault="005250E6">
              <w:pPr>
                <w:pStyle w:val="TOC2"/>
                <w:tabs>
                  <w:tab w:val="right" w:leader="dot" w:pos="9350"/>
                </w:tabs>
                <w:rPr>
                  <w:ins w:id="46" w:author="Miku Nosamu" w:date="2025-07-05T23:17:00Z"/>
                  <w:rFonts w:eastAsiaTheme="minorEastAsia"/>
                  <w:noProof/>
                  <w:color w:val="auto"/>
                  <w:sz w:val="22"/>
                  <w:szCs w:val="22"/>
                  <w:lang w:val="en-ID" w:eastAsia="en-ID"/>
                </w:rPr>
              </w:pPr>
              <w:ins w:id="47"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"_Toc202649898"</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Fitur Produk</w:t>
                </w:r>
                <w:r>
                  <w:rPr>
                    <w:noProof/>
                    <w:webHidden/>
                  </w:rPr>
                  <w:tab/>
                </w:r>
                <w:r>
                  <w:rPr>
                    <w:noProof/>
                    <w:webHidden/>
                  </w:rPr>
                  <w:fldChar w:fldCharType="begin"/>
                </w:r>
                <w:r>
                  <w:rPr>
                    <w:noProof/>
                    <w:webHidden/>
                  </w:rPr>
                  <w:instrText xml:space="preserve"> PAGEREF _Toc202649898 \h </w:instrText>
                </w:r>
              </w:ins>
              <w:r>
                <w:rPr>
                  <w:noProof/>
                  <w:webHidden/>
                </w:rPr>
              </w:r>
              <w:r>
                <w:rPr>
                  <w:noProof/>
                  <w:webHidden/>
                </w:rPr>
                <w:fldChar w:fldCharType="separate"/>
              </w:r>
              <w:ins w:id="48" w:author="Miku Nosamu" w:date="2025-07-12T22:57:00Z">
                <w:r w:rsidR="00AA3217">
                  <w:rPr>
                    <w:noProof/>
                    <w:webHidden/>
                  </w:rPr>
                  <w:t>5</w:t>
                </w:r>
              </w:ins>
              <w:ins w:id="49" w:author="Miku Nosamu" w:date="2025-07-05T23:17:00Z">
                <w:r>
                  <w:rPr>
                    <w:noProof/>
                    <w:webHidden/>
                  </w:rPr>
                  <w:fldChar w:fldCharType="end"/>
                </w:r>
                <w:r w:rsidRPr="00150C26">
                  <w:rPr>
                    <w:rStyle w:val="Hyperlink"/>
                    <w:noProof/>
                  </w:rPr>
                  <w:fldChar w:fldCharType="end"/>
                </w:r>
              </w:ins>
            </w:p>
            <w:p w14:paraId="4862832B" w14:textId="09058F4A" w:rsidR="005250E6" w:rsidRDefault="005250E6">
              <w:pPr>
                <w:pStyle w:val="TOC2"/>
                <w:tabs>
                  <w:tab w:val="right" w:leader="dot" w:pos="9350"/>
                </w:tabs>
                <w:rPr>
                  <w:ins w:id="50" w:author="Miku Nosamu" w:date="2025-07-05T23:17:00Z"/>
                  <w:rFonts w:eastAsiaTheme="minorEastAsia"/>
                  <w:noProof/>
                  <w:color w:val="auto"/>
                  <w:sz w:val="22"/>
                  <w:szCs w:val="22"/>
                  <w:lang w:val="en-ID" w:eastAsia="en-ID"/>
                </w:rPr>
              </w:pPr>
              <w:ins w:id="51"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"_Toc202649899"</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Manfaat Produk</w:t>
                </w:r>
                <w:r>
                  <w:rPr>
                    <w:noProof/>
                    <w:webHidden/>
                  </w:rPr>
                  <w:tab/>
                </w:r>
                <w:r>
                  <w:rPr>
                    <w:noProof/>
                    <w:webHidden/>
                  </w:rPr>
                  <w:fldChar w:fldCharType="begin"/>
                </w:r>
                <w:r>
                  <w:rPr>
                    <w:noProof/>
                    <w:webHidden/>
                  </w:rPr>
                  <w:instrText xml:space="preserve"> PAGEREF _Toc202649899 \h </w:instrText>
                </w:r>
              </w:ins>
              <w:r>
                <w:rPr>
                  <w:noProof/>
                  <w:webHidden/>
                </w:rPr>
              </w:r>
              <w:r>
                <w:rPr>
                  <w:noProof/>
                  <w:webHidden/>
                </w:rPr>
                <w:fldChar w:fldCharType="separate"/>
              </w:r>
              <w:ins w:id="52" w:author="Miku Nosamu" w:date="2025-07-12T22:57:00Z">
                <w:r w:rsidR="00AA3217">
                  <w:rPr>
                    <w:noProof/>
                    <w:webHidden/>
                  </w:rPr>
                  <w:t>6</w:t>
                </w:r>
              </w:ins>
              <w:ins w:id="53" w:author="Miku Nosamu" w:date="2025-07-05T23:17:00Z">
                <w:r>
                  <w:rPr>
                    <w:noProof/>
                    <w:webHidden/>
                  </w:rPr>
                  <w:fldChar w:fldCharType="end"/>
                </w:r>
                <w:r w:rsidRPr="00150C26">
                  <w:rPr>
                    <w:rStyle w:val="Hyperlink"/>
                    <w:noProof/>
                  </w:rPr>
                  <w:fldChar w:fldCharType="end"/>
                </w:r>
              </w:ins>
            </w:p>
            <w:p w14:paraId="064ED14E" w14:textId="5A861149" w:rsidR="005250E6" w:rsidRDefault="005250E6">
              <w:pPr>
                <w:pStyle w:val="TOC2"/>
                <w:tabs>
                  <w:tab w:val="right" w:leader="dot" w:pos="9350"/>
                </w:tabs>
                <w:rPr>
                  <w:ins w:id="54" w:author="Miku Nosamu" w:date="2025-07-05T23:17:00Z"/>
                  <w:rFonts w:eastAsiaTheme="minorEastAsia"/>
                  <w:noProof/>
                  <w:color w:val="auto"/>
                  <w:sz w:val="22"/>
                  <w:szCs w:val="22"/>
                  <w:lang w:val="en-ID" w:eastAsia="en-ID"/>
                </w:rPr>
              </w:pPr>
              <w:ins w:id="55"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"_Toc202649900"</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Karakteristik Pengguna</w:t>
                </w:r>
                <w:r>
                  <w:rPr>
                    <w:noProof/>
                    <w:webHidden/>
                  </w:rPr>
                  <w:tab/>
                </w:r>
                <w:r>
                  <w:rPr>
                    <w:noProof/>
                    <w:webHidden/>
                  </w:rPr>
                  <w:fldChar w:fldCharType="begin"/>
                </w:r>
                <w:r>
                  <w:rPr>
                    <w:noProof/>
                    <w:webHidden/>
                  </w:rPr>
                  <w:instrText xml:space="preserve"> PAGEREF _Toc202649900 \h </w:instrText>
                </w:r>
              </w:ins>
              <w:r>
                <w:rPr>
                  <w:noProof/>
                  <w:webHidden/>
                </w:rPr>
              </w:r>
              <w:r>
                <w:rPr>
                  <w:noProof/>
                  <w:webHidden/>
                </w:rPr>
                <w:fldChar w:fldCharType="separate"/>
              </w:r>
              <w:ins w:id="56" w:author="Miku Nosamu" w:date="2025-07-12T22:57:00Z">
                <w:r w:rsidR="00AA3217">
                  <w:rPr>
                    <w:noProof/>
                    <w:webHidden/>
                  </w:rPr>
                  <w:t>6</w:t>
                </w:r>
              </w:ins>
              <w:ins w:id="57" w:author="Miku Nosamu" w:date="2025-07-05T23:17:00Z">
                <w:r>
                  <w:rPr>
                    <w:noProof/>
                    <w:webHidden/>
                  </w:rPr>
                  <w:fldChar w:fldCharType="end"/>
                </w:r>
                <w:r w:rsidRPr="00150C26">
                  <w:rPr>
                    <w:rStyle w:val="Hyperlink"/>
                    <w:noProof/>
                  </w:rPr>
                  <w:fldChar w:fldCharType="end"/>
                </w:r>
              </w:ins>
            </w:p>
            <w:p w14:paraId="18C05828" w14:textId="373AD9B7" w:rsidR="005250E6" w:rsidRDefault="005250E6">
              <w:pPr>
                <w:pStyle w:val="TOC2"/>
                <w:tabs>
                  <w:tab w:val="right" w:leader="dot" w:pos="9350"/>
                </w:tabs>
                <w:rPr>
                  <w:ins w:id="58" w:author="Miku Nosamu" w:date="2025-07-05T23:17:00Z"/>
                  <w:rFonts w:eastAsiaTheme="minorEastAsia"/>
                  <w:noProof/>
                  <w:color w:val="auto"/>
                  <w:sz w:val="22"/>
                  <w:szCs w:val="22"/>
                  <w:lang w:val="en-ID" w:eastAsia="en-ID"/>
                </w:rPr>
              </w:pPr>
              <w:ins w:id="59"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"_Toc202649901"</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Batasan-batasan</w:t>
                </w:r>
                <w:r>
                  <w:rPr>
                    <w:noProof/>
                    <w:webHidden/>
                  </w:rPr>
                  <w:tab/>
                </w:r>
                <w:r>
                  <w:rPr>
                    <w:noProof/>
                    <w:webHidden/>
                  </w:rPr>
                  <w:fldChar w:fldCharType="begin"/>
                </w:r>
                <w:r>
                  <w:rPr>
                    <w:noProof/>
                    <w:webHidden/>
                  </w:rPr>
                  <w:instrText xml:space="preserve"> PAGEREF _Toc202649901 \h </w:instrText>
                </w:r>
              </w:ins>
              <w:r>
                <w:rPr>
                  <w:noProof/>
                  <w:webHidden/>
                </w:rPr>
              </w:r>
              <w:r>
                <w:rPr>
                  <w:noProof/>
                  <w:webHidden/>
                </w:rPr>
                <w:fldChar w:fldCharType="separate"/>
              </w:r>
              <w:ins w:id="60" w:author="Miku Nosamu" w:date="2025-07-12T22:57:00Z">
                <w:r w:rsidR="00AA3217">
                  <w:rPr>
                    <w:noProof/>
                    <w:webHidden/>
                  </w:rPr>
                  <w:t>7</w:t>
                </w:r>
              </w:ins>
              <w:ins w:id="61" w:author="Miku Nosamu" w:date="2025-07-05T23:17:00Z">
                <w:r>
                  <w:rPr>
                    <w:noProof/>
                    <w:webHidden/>
                  </w:rPr>
                  <w:fldChar w:fldCharType="end"/>
                </w:r>
                <w:r w:rsidRPr="00150C26">
                  <w:rPr>
                    <w:rStyle w:val="Hyperlink"/>
                    <w:noProof/>
                  </w:rPr>
                  <w:fldChar w:fldCharType="end"/>
                </w:r>
              </w:ins>
            </w:p>
            <w:p w14:paraId="2602C090" w14:textId="29822AB9" w:rsidR="005250E6" w:rsidRDefault="005250E6">
              <w:pPr>
                <w:pStyle w:val="TOC2"/>
                <w:tabs>
                  <w:tab w:val="right" w:leader="dot" w:pos="9350"/>
                </w:tabs>
                <w:rPr>
                  <w:ins w:id="62" w:author="Miku Nosamu" w:date="2025-07-05T23:17:00Z"/>
                  <w:rFonts w:eastAsiaTheme="minorEastAsia"/>
                  <w:noProof/>
                  <w:color w:val="auto"/>
                  <w:sz w:val="22"/>
                  <w:szCs w:val="22"/>
                  <w:lang w:val="en-ID" w:eastAsia="en-ID"/>
                </w:rPr>
              </w:pPr>
              <w:ins w:id="63"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"_Toc202649902"</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Asumsi dan Ketergantungan</w:t>
                </w:r>
                <w:r>
                  <w:rPr>
                    <w:noProof/>
                    <w:webHidden/>
                  </w:rPr>
                  <w:tab/>
                </w:r>
                <w:r>
                  <w:rPr>
                    <w:noProof/>
                    <w:webHidden/>
                  </w:rPr>
                  <w:fldChar w:fldCharType="begin"/>
                </w:r>
                <w:r>
                  <w:rPr>
                    <w:noProof/>
                    <w:webHidden/>
                  </w:rPr>
                  <w:instrText xml:space="preserve"> PAGEREF _Toc202649902 \h </w:instrText>
                </w:r>
              </w:ins>
              <w:r>
                <w:rPr>
                  <w:noProof/>
                  <w:webHidden/>
                </w:rPr>
              </w:r>
              <w:r>
                <w:rPr>
                  <w:noProof/>
                  <w:webHidden/>
                </w:rPr>
                <w:fldChar w:fldCharType="separate"/>
              </w:r>
              <w:ins w:id="64" w:author="Miku Nosamu" w:date="2025-07-12T22:57:00Z">
                <w:r w:rsidR="00AA3217">
                  <w:rPr>
                    <w:noProof/>
                    <w:webHidden/>
                  </w:rPr>
                  <w:t>7</w:t>
                </w:r>
              </w:ins>
              <w:ins w:id="65" w:author="Miku Nosamu" w:date="2025-07-05T23:17:00Z">
                <w:r>
                  <w:rPr>
                    <w:noProof/>
                    <w:webHidden/>
                  </w:rPr>
                  <w:fldChar w:fldCharType="end"/>
                </w:r>
                <w:r w:rsidRPr="00150C26">
                  <w:rPr>
                    <w:rStyle w:val="Hyperlink"/>
                    <w:noProof/>
                  </w:rPr>
                  <w:fldChar w:fldCharType="end"/>
                </w:r>
              </w:ins>
            </w:p>
            <w:p w14:paraId="52A21978" w14:textId="003E33CD" w:rsidR="005250E6" w:rsidRDefault="005250E6">
              <w:pPr>
                <w:pStyle w:val="TOC1"/>
                <w:tabs>
                  <w:tab w:val="right" w:leader="dot" w:pos="9350"/>
                </w:tabs>
                <w:rPr>
                  <w:ins w:id="66" w:author="Miku Nosamu" w:date="2025-07-05T23:17:00Z"/>
                  <w:rFonts w:eastAsiaTheme="minorEastAsia"/>
                  <w:noProof/>
                  <w:color w:val="auto"/>
                  <w:sz w:val="22"/>
                  <w:szCs w:val="22"/>
                  <w:lang w:val="en-ID" w:eastAsia="en-ID"/>
                </w:rPr>
              </w:pPr>
              <w:ins w:id="67"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"_Toc202649903"</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BAB III Kebutuhan Spesifik</w:t>
                </w:r>
                <w:r>
                  <w:rPr>
                    <w:noProof/>
                    <w:webHidden/>
                  </w:rPr>
                  <w:tab/>
                </w:r>
                <w:r>
                  <w:rPr>
                    <w:noProof/>
                    <w:webHidden/>
                  </w:rPr>
                  <w:fldChar w:fldCharType="begin"/>
                </w:r>
                <w:r>
                  <w:rPr>
                    <w:noProof/>
                    <w:webHidden/>
                  </w:rPr>
                  <w:instrText xml:space="preserve"> PAGEREF _Toc202649903 \h </w:instrText>
                </w:r>
              </w:ins>
              <w:r>
                <w:rPr>
                  <w:noProof/>
                  <w:webHidden/>
                </w:rPr>
              </w:r>
              <w:r>
                <w:rPr>
                  <w:noProof/>
                  <w:webHidden/>
                </w:rPr>
                <w:fldChar w:fldCharType="separate"/>
              </w:r>
              <w:ins w:id="68" w:author="Miku Nosamu" w:date="2025-07-12T22:57:00Z">
                <w:r w:rsidR="00AA3217">
                  <w:rPr>
                    <w:noProof/>
                    <w:webHidden/>
                  </w:rPr>
                  <w:t>7</w:t>
                </w:r>
              </w:ins>
              <w:ins w:id="69" w:author="Miku Nosamu" w:date="2025-07-05T23:17:00Z">
                <w:r>
                  <w:rPr>
                    <w:noProof/>
                    <w:webHidden/>
                  </w:rPr>
                  <w:fldChar w:fldCharType="end"/>
                </w:r>
                <w:r w:rsidRPr="00150C26">
                  <w:rPr>
                    <w:rStyle w:val="Hyperlink"/>
                    <w:noProof/>
                  </w:rPr>
                  <w:fldChar w:fldCharType="end"/>
                </w:r>
              </w:ins>
            </w:p>
            <w:p w14:paraId="2FB80389" w14:textId="1448091B" w:rsidR="005250E6" w:rsidRDefault="005250E6">
              <w:pPr>
                <w:pStyle w:val="TOC2"/>
                <w:tabs>
                  <w:tab w:val="right" w:leader="dot" w:pos="9350"/>
                </w:tabs>
                <w:rPr>
                  <w:ins w:id="70" w:author="Miku Nosamu" w:date="2025-07-05T23:17:00Z"/>
                  <w:rFonts w:eastAsiaTheme="minorEastAsia"/>
                  <w:noProof/>
                  <w:color w:val="auto"/>
                  <w:sz w:val="22"/>
                  <w:szCs w:val="22"/>
                  <w:lang w:val="en-ID" w:eastAsia="en-ID"/>
                </w:rPr>
              </w:pPr>
              <w:ins w:id="71"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"_Toc202649904"</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Kebutuhan Fungsional</w:t>
                </w:r>
                <w:r>
                  <w:rPr>
                    <w:noProof/>
                    <w:webHidden/>
                  </w:rPr>
                  <w:tab/>
                </w:r>
                <w:r>
                  <w:rPr>
                    <w:noProof/>
                    <w:webHidden/>
                  </w:rPr>
                  <w:fldChar w:fldCharType="begin"/>
                </w:r>
                <w:r>
                  <w:rPr>
                    <w:noProof/>
                    <w:webHidden/>
                  </w:rPr>
                  <w:instrText xml:space="preserve"> PAGEREF _Toc202649904 \h </w:instrText>
                </w:r>
              </w:ins>
              <w:r>
                <w:rPr>
                  <w:noProof/>
                  <w:webHidden/>
                </w:rPr>
              </w:r>
              <w:r>
                <w:rPr>
                  <w:noProof/>
                  <w:webHidden/>
                </w:rPr>
                <w:fldChar w:fldCharType="separate"/>
              </w:r>
              <w:ins w:id="72" w:author="Miku Nosamu" w:date="2025-07-12T22:57:00Z">
                <w:r w:rsidR="00AA3217">
                  <w:rPr>
                    <w:noProof/>
                    <w:webHidden/>
                  </w:rPr>
                  <w:t>7</w:t>
                </w:r>
              </w:ins>
              <w:ins w:id="73" w:author="Miku Nosamu" w:date="2025-07-05T23:17:00Z">
                <w:r>
                  <w:rPr>
                    <w:noProof/>
                    <w:webHidden/>
                  </w:rPr>
                  <w:fldChar w:fldCharType="end"/>
                </w:r>
                <w:r w:rsidRPr="00150C26">
                  <w:rPr>
                    <w:rStyle w:val="Hyperlink"/>
                    <w:noProof/>
                  </w:rPr>
                  <w:fldChar w:fldCharType="end"/>
                </w:r>
              </w:ins>
            </w:p>
            <w:p w14:paraId="416C6AAC" w14:textId="413399BD" w:rsidR="005250E6" w:rsidRDefault="005250E6">
              <w:pPr>
                <w:pStyle w:val="TOC2"/>
                <w:tabs>
                  <w:tab w:val="right" w:leader="dot" w:pos="9350"/>
                </w:tabs>
                <w:rPr>
                  <w:ins w:id="74" w:author="Miku Nosamu" w:date="2025-07-05T23:17:00Z"/>
                  <w:rFonts w:eastAsiaTheme="minorEastAsia"/>
                  <w:noProof/>
                  <w:color w:val="auto"/>
                  <w:sz w:val="22"/>
                  <w:szCs w:val="22"/>
                  <w:lang w:val="en-ID" w:eastAsia="en-ID"/>
                </w:rPr>
              </w:pPr>
              <w:ins w:id="75"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"_Toc202649905"</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Kebutuhan Non Fungsional</w:t>
                </w:r>
                <w:r>
                  <w:rPr>
                    <w:noProof/>
                    <w:webHidden/>
                  </w:rPr>
                  <w:tab/>
                </w:r>
                <w:r>
                  <w:rPr>
                    <w:noProof/>
                    <w:webHidden/>
                  </w:rPr>
                  <w:fldChar w:fldCharType="begin"/>
                </w:r>
                <w:r>
                  <w:rPr>
                    <w:noProof/>
                    <w:webHidden/>
                  </w:rPr>
                  <w:instrText xml:space="preserve"> PAGEREF _Toc202649905 \h </w:instrText>
                </w:r>
              </w:ins>
              <w:r>
                <w:rPr>
                  <w:noProof/>
                  <w:webHidden/>
                </w:rPr>
              </w:r>
              <w:r>
                <w:rPr>
                  <w:noProof/>
                  <w:webHidden/>
                </w:rPr>
                <w:fldChar w:fldCharType="separate"/>
              </w:r>
              <w:ins w:id="76" w:author="Miku Nosamu" w:date="2025-07-12T22:57:00Z">
                <w:r w:rsidR="00AA3217">
                  <w:rPr>
                    <w:noProof/>
                    <w:webHidden/>
                  </w:rPr>
                  <w:t>8</w:t>
                </w:r>
              </w:ins>
              <w:ins w:id="77" w:author="Miku Nosamu" w:date="2025-07-05T23:17:00Z">
                <w:r>
                  <w:rPr>
                    <w:noProof/>
                    <w:webHidden/>
                  </w:rPr>
                  <w:fldChar w:fldCharType="end"/>
                </w:r>
                <w:r w:rsidRPr="00150C26">
                  <w:rPr>
                    <w:rStyle w:val="Hyperlink"/>
                    <w:noProof/>
                  </w:rPr>
                  <w:fldChar w:fldCharType="end"/>
                </w:r>
              </w:ins>
            </w:p>
            <w:p w14:paraId="77452265" w14:textId="082045A3" w:rsidR="005250E6" w:rsidRDefault="005250E6">
              <w:pPr>
                <w:pStyle w:val="TOC2"/>
                <w:tabs>
                  <w:tab w:val="right" w:leader="dot" w:pos="9350"/>
                </w:tabs>
                <w:rPr>
                  <w:ins w:id="78" w:author="Miku Nosamu" w:date="2025-07-05T23:17:00Z"/>
                  <w:rFonts w:eastAsiaTheme="minorEastAsia"/>
                  <w:noProof/>
                  <w:color w:val="auto"/>
                  <w:sz w:val="22"/>
                  <w:szCs w:val="22"/>
                  <w:lang w:val="en-ID" w:eastAsia="en-ID"/>
                </w:rPr>
              </w:pPr>
              <w:ins w:id="79"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"_Toc202649906"</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Kebutuhan Antar Muka</w:t>
                </w:r>
                <w:r>
                  <w:rPr>
                    <w:noProof/>
                    <w:webHidden/>
                  </w:rPr>
                  <w:tab/>
                </w:r>
                <w:r>
                  <w:rPr>
                    <w:noProof/>
                    <w:webHidden/>
                  </w:rPr>
                  <w:fldChar w:fldCharType="begin"/>
                </w:r>
                <w:r>
                  <w:rPr>
                    <w:noProof/>
                    <w:webHidden/>
                  </w:rPr>
                  <w:instrText xml:space="preserve"> PAGEREF _Toc202649906 \h </w:instrText>
                </w:r>
              </w:ins>
              <w:r>
                <w:rPr>
                  <w:noProof/>
                  <w:webHidden/>
                </w:rPr>
              </w:r>
              <w:r>
                <w:rPr>
                  <w:noProof/>
                  <w:webHidden/>
                </w:rPr>
                <w:fldChar w:fldCharType="separate"/>
              </w:r>
              <w:ins w:id="80" w:author="Miku Nosamu" w:date="2025-07-12T22:57:00Z">
                <w:r w:rsidR="00AA3217">
                  <w:rPr>
                    <w:noProof/>
                    <w:webHidden/>
                  </w:rPr>
                  <w:t>8</w:t>
                </w:r>
              </w:ins>
              <w:ins w:id="81" w:author="Miku Nosamu" w:date="2025-07-05T23:17:00Z">
                <w:r>
                  <w:rPr>
                    <w:noProof/>
                    <w:webHidden/>
                  </w:rPr>
                  <w:fldChar w:fldCharType="end"/>
                </w:r>
                <w:r w:rsidRPr="00150C26">
                  <w:rPr>
                    <w:rStyle w:val="Hyperlink"/>
                    <w:noProof/>
                  </w:rPr>
                  <w:fldChar w:fldCharType="end"/>
                </w:r>
              </w:ins>
            </w:p>
            <w:p w14:paraId="32457BB2" w14:textId="2C2F0801" w:rsidR="005250E6" w:rsidRDefault="005250E6">
              <w:pPr>
                <w:pStyle w:val="TOC2"/>
                <w:tabs>
                  <w:tab w:val="right" w:leader="dot" w:pos="9350"/>
                </w:tabs>
                <w:rPr>
                  <w:ins w:id="82" w:author="Miku Nosamu" w:date="2025-07-05T23:17:00Z"/>
                  <w:rFonts w:eastAsiaTheme="minorEastAsia"/>
                  <w:noProof/>
                  <w:color w:val="auto"/>
                  <w:sz w:val="22"/>
                  <w:szCs w:val="22"/>
                  <w:lang w:val="en-ID" w:eastAsia="en-ID"/>
                </w:rPr>
              </w:pPr>
              <w:ins w:id="83"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"_Toc202649907"</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User story</w:t>
                </w:r>
                <w:r>
                  <w:rPr>
                    <w:noProof/>
                    <w:webHidden/>
                  </w:rPr>
                  <w:tab/>
                </w:r>
                <w:r>
                  <w:rPr>
                    <w:noProof/>
                    <w:webHidden/>
                  </w:rPr>
                  <w:fldChar w:fldCharType="begin"/>
                </w:r>
                <w:r>
                  <w:rPr>
                    <w:noProof/>
                    <w:webHidden/>
                  </w:rPr>
                  <w:instrText xml:space="preserve"> PAGEREF _Toc202649907 \h </w:instrText>
                </w:r>
              </w:ins>
              <w:r>
                <w:rPr>
                  <w:noProof/>
                  <w:webHidden/>
                </w:rPr>
              </w:r>
              <w:r>
                <w:rPr>
                  <w:noProof/>
                  <w:webHidden/>
                </w:rPr>
                <w:fldChar w:fldCharType="separate"/>
              </w:r>
              <w:ins w:id="84" w:author="Miku Nosamu" w:date="2025-07-12T22:57:00Z">
                <w:r w:rsidR="00AA3217">
                  <w:rPr>
                    <w:noProof/>
                    <w:webHidden/>
                  </w:rPr>
                  <w:t>9</w:t>
                </w:r>
              </w:ins>
              <w:ins w:id="85" w:author="Miku Nosamu" w:date="2025-07-05T23:17:00Z">
                <w:r>
                  <w:rPr>
                    <w:noProof/>
                    <w:webHidden/>
                  </w:rPr>
                  <w:fldChar w:fldCharType="end"/>
                </w:r>
                <w:r w:rsidRPr="00150C26">
                  <w:rPr>
                    <w:rStyle w:val="Hyperlink"/>
                    <w:noProof/>
                  </w:rPr>
                  <w:fldChar w:fldCharType="end"/>
                </w:r>
              </w:ins>
            </w:p>
            <w:p w14:paraId="2EA73102" w14:textId="3E35A97A" w:rsidR="005250E6" w:rsidRDefault="005250E6">
              <w:pPr>
                <w:pStyle w:val="TOC2"/>
                <w:tabs>
                  <w:tab w:val="right" w:leader="dot" w:pos="9350"/>
                </w:tabs>
                <w:rPr>
                  <w:ins w:id="86" w:author="Miku Nosamu" w:date="2025-07-05T23:17:00Z"/>
                  <w:rFonts w:eastAsiaTheme="minorEastAsia"/>
                  <w:noProof/>
                  <w:color w:val="auto"/>
                  <w:sz w:val="22"/>
                  <w:szCs w:val="22"/>
                  <w:lang w:val="en-ID" w:eastAsia="en-ID"/>
                </w:rPr>
              </w:pPr>
              <w:ins w:id="87"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"_Toc202649908"</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Lingkungan Operasi</w:t>
                </w:r>
                <w:r>
                  <w:rPr>
                    <w:noProof/>
                    <w:webHidden/>
                  </w:rPr>
                  <w:tab/>
                </w:r>
                <w:r>
                  <w:rPr>
                    <w:noProof/>
                    <w:webHidden/>
                  </w:rPr>
                  <w:fldChar w:fldCharType="begin"/>
                </w:r>
                <w:r>
                  <w:rPr>
                    <w:noProof/>
                    <w:webHidden/>
                  </w:rPr>
                  <w:instrText xml:space="preserve"> PAGEREF _Toc202649908 \h </w:instrText>
                </w:r>
              </w:ins>
              <w:r>
                <w:rPr>
                  <w:noProof/>
                  <w:webHidden/>
                </w:rPr>
              </w:r>
              <w:r>
                <w:rPr>
                  <w:noProof/>
                  <w:webHidden/>
                </w:rPr>
                <w:fldChar w:fldCharType="separate"/>
              </w:r>
              <w:ins w:id="88" w:author="Miku Nosamu" w:date="2025-07-12T22:57:00Z">
                <w:r w:rsidR="00AA3217">
                  <w:rPr>
                    <w:noProof/>
                    <w:webHidden/>
                  </w:rPr>
                  <w:t>10</w:t>
                </w:r>
              </w:ins>
              <w:ins w:id="89" w:author="Miku Nosamu" w:date="2025-07-05T23:17:00Z">
                <w:r>
                  <w:rPr>
                    <w:noProof/>
                    <w:webHidden/>
                  </w:rPr>
                  <w:fldChar w:fldCharType="end"/>
                </w:r>
                <w:r w:rsidRPr="00150C26">
                  <w:rPr>
                    <w:rStyle w:val="Hyperlink"/>
                    <w:noProof/>
                  </w:rPr>
                  <w:fldChar w:fldCharType="end"/>
                </w:r>
              </w:ins>
            </w:p>
            <w:p w14:paraId="5F0FEF4B" w14:textId="21BC7CEA" w:rsidR="005250E6" w:rsidRDefault="005250E6">
              <w:pPr>
                <w:pStyle w:val="TOC1"/>
                <w:tabs>
                  <w:tab w:val="right" w:leader="dot" w:pos="9350"/>
                </w:tabs>
                <w:rPr>
                  <w:ins w:id="90" w:author="Miku Nosamu" w:date="2025-07-05T23:17:00Z"/>
                  <w:rFonts w:eastAsiaTheme="minorEastAsia"/>
                  <w:noProof/>
                  <w:color w:val="auto"/>
                  <w:sz w:val="22"/>
                  <w:szCs w:val="22"/>
                  <w:lang w:val="en-ID" w:eastAsia="en-ID"/>
                </w:rPr>
              </w:pPr>
              <w:ins w:id="91"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"_Toc202649909"</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BAB IV implementasi</w:t>
                </w:r>
                <w:r>
                  <w:rPr>
                    <w:noProof/>
                    <w:webHidden/>
                  </w:rPr>
                  <w:tab/>
                </w:r>
                <w:r>
                  <w:rPr>
                    <w:noProof/>
                    <w:webHidden/>
                  </w:rPr>
                  <w:fldChar w:fldCharType="begin"/>
                </w:r>
                <w:r>
                  <w:rPr>
                    <w:noProof/>
                    <w:webHidden/>
                  </w:rPr>
                  <w:instrText xml:space="preserve"> PAGEREF _Toc202649909 \h </w:instrText>
                </w:r>
              </w:ins>
              <w:r>
                <w:rPr>
                  <w:noProof/>
                  <w:webHidden/>
                </w:rPr>
              </w:r>
              <w:r>
                <w:rPr>
                  <w:noProof/>
                  <w:webHidden/>
                </w:rPr>
                <w:fldChar w:fldCharType="separate"/>
              </w:r>
              <w:ins w:id="92" w:author="Miku Nosamu" w:date="2025-07-12T22:57:00Z">
                <w:r w:rsidR="00AA3217">
                  <w:rPr>
                    <w:noProof/>
                    <w:webHidden/>
                  </w:rPr>
                  <w:t>11</w:t>
                </w:r>
              </w:ins>
              <w:ins w:id="93" w:author="Miku Nosamu" w:date="2025-07-05T23:17:00Z">
                <w:r>
                  <w:rPr>
                    <w:noProof/>
                    <w:webHidden/>
                  </w:rPr>
                  <w:fldChar w:fldCharType="end"/>
                </w:r>
                <w:r w:rsidRPr="00150C26">
                  <w:rPr>
                    <w:rStyle w:val="Hyperlink"/>
                    <w:noProof/>
                  </w:rPr>
                  <w:fldChar w:fldCharType="end"/>
                </w:r>
              </w:ins>
            </w:p>
            <w:p w14:paraId="015BFAB9" w14:textId="3BCD2EB3" w:rsidR="005250E6" w:rsidRDefault="005250E6">
              <w:pPr>
                <w:pStyle w:val="TOC2"/>
                <w:tabs>
                  <w:tab w:val="right" w:leader="dot" w:pos="9350"/>
                </w:tabs>
                <w:rPr>
                  <w:ins w:id="94" w:author="Miku Nosamu" w:date="2025-07-05T23:17:00Z"/>
                  <w:rFonts w:eastAsiaTheme="minorEastAsia"/>
                  <w:noProof/>
                  <w:color w:val="auto"/>
                  <w:sz w:val="22"/>
                  <w:szCs w:val="22"/>
                  <w:lang w:val="en-ID" w:eastAsia="en-ID"/>
                </w:rPr>
              </w:pPr>
              <w:ins w:id="95"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"_Toc202649910"</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Impelementasi Aplikasi</w:t>
                </w:r>
                <w:r>
                  <w:rPr>
                    <w:noProof/>
                    <w:webHidden/>
                  </w:rPr>
                  <w:tab/>
                </w:r>
                <w:r>
                  <w:rPr>
                    <w:noProof/>
                    <w:webHidden/>
                  </w:rPr>
                  <w:fldChar w:fldCharType="begin"/>
                </w:r>
                <w:r>
                  <w:rPr>
                    <w:noProof/>
                    <w:webHidden/>
                  </w:rPr>
                  <w:instrText xml:space="preserve"> PAGEREF _Toc202649910 \h </w:instrText>
                </w:r>
              </w:ins>
              <w:r>
                <w:rPr>
                  <w:noProof/>
                  <w:webHidden/>
                </w:rPr>
              </w:r>
              <w:r>
                <w:rPr>
                  <w:noProof/>
                  <w:webHidden/>
                </w:rPr>
                <w:fldChar w:fldCharType="separate"/>
              </w:r>
              <w:ins w:id="96" w:author="Miku Nosamu" w:date="2025-07-12T22:57:00Z">
                <w:r w:rsidR="00AA3217">
                  <w:rPr>
                    <w:noProof/>
                    <w:webHidden/>
                  </w:rPr>
                  <w:t>11</w:t>
                </w:r>
              </w:ins>
              <w:ins w:id="97" w:author="Miku Nosamu" w:date="2025-07-05T23:17:00Z">
                <w:r>
                  <w:rPr>
                    <w:noProof/>
                    <w:webHidden/>
                  </w:rPr>
                  <w:fldChar w:fldCharType="end"/>
                </w:r>
                <w:r w:rsidRPr="00150C26">
                  <w:rPr>
                    <w:rStyle w:val="Hyperlink"/>
                    <w:noProof/>
                  </w:rPr>
                  <w:fldChar w:fldCharType="end"/>
                </w:r>
              </w:ins>
            </w:p>
            <w:p w14:paraId="40AE42F4" w14:textId="1F119A99" w:rsidR="005250E6" w:rsidRDefault="005250E6">
              <w:pPr>
                <w:pStyle w:val="TOC2"/>
                <w:tabs>
                  <w:tab w:val="right" w:leader="dot" w:pos="9350"/>
                </w:tabs>
                <w:rPr>
                  <w:ins w:id="98" w:author="Miku Nosamu" w:date="2025-07-05T23:17:00Z"/>
                  <w:rFonts w:eastAsiaTheme="minorEastAsia"/>
                  <w:noProof/>
                  <w:color w:val="auto"/>
                  <w:sz w:val="22"/>
                  <w:szCs w:val="22"/>
                  <w:lang w:val="en-ID" w:eastAsia="en-ID"/>
                </w:rPr>
              </w:pPr>
              <w:ins w:id="99"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"_Toc202649911"</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Implementasi Basis Data</w:t>
                </w:r>
                <w:r>
                  <w:rPr>
                    <w:noProof/>
                    <w:webHidden/>
                  </w:rPr>
                  <w:tab/>
                </w:r>
                <w:r>
                  <w:rPr>
                    <w:noProof/>
                    <w:webHidden/>
                  </w:rPr>
                  <w:fldChar w:fldCharType="begin"/>
                </w:r>
                <w:r>
                  <w:rPr>
                    <w:noProof/>
                    <w:webHidden/>
                  </w:rPr>
                  <w:instrText xml:space="preserve"> PAGEREF _Toc202649911 \h </w:instrText>
                </w:r>
              </w:ins>
              <w:r>
                <w:rPr>
                  <w:noProof/>
                  <w:webHidden/>
                </w:rPr>
              </w:r>
              <w:r>
                <w:rPr>
                  <w:noProof/>
                  <w:webHidden/>
                </w:rPr>
                <w:fldChar w:fldCharType="separate"/>
              </w:r>
              <w:ins w:id="100" w:author="Miku Nosamu" w:date="2025-07-12T22:57:00Z">
                <w:r w:rsidR="00AA3217">
                  <w:rPr>
                    <w:noProof/>
                    <w:webHidden/>
                  </w:rPr>
                  <w:t>18</w:t>
                </w:r>
              </w:ins>
              <w:ins w:id="101" w:author="Miku Nosamu" w:date="2025-07-05T23:17:00Z">
                <w:r>
                  <w:rPr>
                    <w:noProof/>
                    <w:webHidden/>
                  </w:rPr>
                  <w:fldChar w:fldCharType="end"/>
                </w:r>
                <w:r w:rsidRPr="00150C26">
                  <w:rPr>
                    <w:rStyle w:val="Hyperlink"/>
                    <w:noProof/>
                  </w:rPr>
                  <w:fldChar w:fldCharType="end"/>
                </w:r>
              </w:ins>
            </w:p>
            <w:p w14:paraId="784B69DF" w14:textId="0A143C01" w:rsidR="005250E6" w:rsidRDefault="005250E6">
              <w:pPr>
                <w:pStyle w:val="TOC1"/>
                <w:tabs>
                  <w:tab w:val="right" w:leader="dot" w:pos="9350"/>
                </w:tabs>
                <w:rPr>
                  <w:ins w:id="102" w:author="Miku Nosamu" w:date="2025-07-05T23:17:00Z"/>
                  <w:rFonts w:eastAsiaTheme="minorEastAsia"/>
                  <w:noProof/>
                  <w:color w:val="auto"/>
                  <w:sz w:val="22"/>
                  <w:szCs w:val="22"/>
                  <w:lang w:val="en-ID" w:eastAsia="en-ID"/>
                </w:rPr>
              </w:pPr>
              <w:ins w:id="103"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"_Toc202649912"</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BAB V Pengujian Perangkat Lunak</w:t>
                </w:r>
                <w:r>
                  <w:rPr>
                    <w:noProof/>
                    <w:webHidden/>
                  </w:rPr>
                  <w:tab/>
                </w:r>
                <w:r>
                  <w:rPr>
                    <w:noProof/>
                    <w:webHidden/>
                  </w:rPr>
                  <w:fldChar w:fldCharType="begin"/>
                </w:r>
                <w:r>
                  <w:rPr>
                    <w:noProof/>
                    <w:webHidden/>
                  </w:rPr>
                  <w:instrText xml:space="preserve"> PAGEREF _Toc202649912 \h </w:instrText>
                </w:r>
              </w:ins>
              <w:r>
                <w:rPr>
                  <w:noProof/>
                  <w:webHidden/>
                </w:rPr>
              </w:r>
              <w:r>
                <w:rPr>
                  <w:noProof/>
                  <w:webHidden/>
                </w:rPr>
                <w:fldChar w:fldCharType="separate"/>
              </w:r>
              <w:ins w:id="104" w:author="Miku Nosamu" w:date="2025-07-12T22:57:00Z">
                <w:r w:rsidR="00AA3217">
                  <w:rPr>
                    <w:noProof/>
                    <w:webHidden/>
                  </w:rPr>
                  <w:t>24</w:t>
                </w:r>
              </w:ins>
              <w:ins w:id="105" w:author="Miku Nosamu" w:date="2025-07-05T23:17:00Z">
                <w:r>
                  <w:rPr>
                    <w:noProof/>
                    <w:webHidden/>
                  </w:rPr>
                  <w:fldChar w:fldCharType="end"/>
                </w:r>
                <w:r w:rsidRPr="00150C26">
                  <w:rPr>
                    <w:rStyle w:val="Hyperlink"/>
                    <w:noProof/>
                  </w:rPr>
                  <w:fldChar w:fldCharType="end"/>
                </w:r>
              </w:ins>
            </w:p>
            <w:p w14:paraId="00299683" w14:textId="7673784F" w:rsidR="005250E6" w:rsidRDefault="005250E6">
              <w:pPr>
                <w:pStyle w:val="TOC2"/>
                <w:tabs>
                  <w:tab w:val="right" w:leader="dot" w:pos="9350"/>
                </w:tabs>
                <w:rPr>
                  <w:ins w:id="106" w:author="Miku Nosamu" w:date="2025-07-05T23:17:00Z"/>
                  <w:rFonts w:eastAsiaTheme="minorEastAsia"/>
                  <w:noProof/>
                  <w:color w:val="auto"/>
                  <w:sz w:val="22"/>
                  <w:szCs w:val="22"/>
                  <w:lang w:val="en-ID" w:eastAsia="en-ID"/>
                </w:rPr>
              </w:pPr>
              <w:ins w:id="107"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"_Toc202649913"</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Identifikasi dan Rencana Pengujian</w:t>
                </w:r>
                <w:r>
                  <w:rPr>
                    <w:noProof/>
                    <w:webHidden/>
                  </w:rPr>
                  <w:tab/>
                </w:r>
                <w:r>
                  <w:rPr>
                    <w:noProof/>
                    <w:webHidden/>
                  </w:rPr>
                  <w:fldChar w:fldCharType="begin"/>
                </w:r>
                <w:r>
                  <w:rPr>
                    <w:noProof/>
                    <w:webHidden/>
                  </w:rPr>
                  <w:instrText xml:space="preserve"> PAGEREF _Toc202649913 \h </w:instrText>
                </w:r>
              </w:ins>
              <w:r>
                <w:rPr>
                  <w:noProof/>
                  <w:webHidden/>
                </w:rPr>
              </w:r>
              <w:r>
                <w:rPr>
                  <w:noProof/>
                  <w:webHidden/>
                </w:rPr>
                <w:fldChar w:fldCharType="separate"/>
              </w:r>
              <w:ins w:id="108" w:author="Miku Nosamu" w:date="2025-07-12T22:57:00Z">
                <w:r w:rsidR="00AA3217">
                  <w:rPr>
                    <w:noProof/>
                    <w:webHidden/>
                  </w:rPr>
                  <w:t>24</w:t>
                </w:r>
              </w:ins>
              <w:ins w:id="109" w:author="Miku Nosamu" w:date="2025-07-05T23:17:00Z">
                <w:r>
                  <w:rPr>
                    <w:noProof/>
                    <w:webHidden/>
                  </w:rPr>
                  <w:fldChar w:fldCharType="end"/>
                </w:r>
                <w:r w:rsidRPr="00150C26">
                  <w:rPr>
                    <w:rStyle w:val="Hyperlink"/>
                    <w:noProof/>
                  </w:rPr>
                  <w:fldChar w:fldCharType="end"/>
                </w:r>
              </w:ins>
            </w:p>
            <w:p w14:paraId="567FD4DD" w14:textId="69E454FA" w:rsidR="005250E6" w:rsidRDefault="005250E6">
              <w:pPr>
                <w:pStyle w:val="TOC3"/>
                <w:tabs>
                  <w:tab w:val="right" w:leader="dot" w:pos="9350"/>
                </w:tabs>
                <w:rPr>
                  <w:ins w:id="110" w:author="Miku Nosamu" w:date="2025-07-05T23:17:00Z"/>
                  <w:rFonts w:eastAsiaTheme="minorEastAsia"/>
                  <w:noProof/>
                  <w:color w:val="auto"/>
                  <w:sz w:val="22"/>
                  <w:szCs w:val="22"/>
                  <w:lang w:val="en-ID" w:eastAsia="en-ID"/>
                </w:rPr>
              </w:pPr>
              <w:ins w:id="111"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"_Toc202649914"</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Perangkat Lunak Pengujian</w:t>
                </w:r>
                <w:r>
                  <w:rPr>
                    <w:noProof/>
                    <w:webHidden/>
                  </w:rPr>
                  <w:tab/>
                </w:r>
                <w:r>
                  <w:rPr>
                    <w:noProof/>
                    <w:webHidden/>
                  </w:rPr>
                  <w:fldChar w:fldCharType="begin"/>
                </w:r>
                <w:r>
                  <w:rPr>
                    <w:noProof/>
                    <w:webHidden/>
                  </w:rPr>
                  <w:instrText xml:space="preserve"> PAGEREF _Toc202649914 \h </w:instrText>
                </w:r>
              </w:ins>
              <w:r>
                <w:rPr>
                  <w:noProof/>
                  <w:webHidden/>
                </w:rPr>
              </w:r>
              <w:r>
                <w:rPr>
                  <w:noProof/>
                  <w:webHidden/>
                </w:rPr>
                <w:fldChar w:fldCharType="separate"/>
              </w:r>
              <w:ins w:id="112" w:author="Miku Nosamu" w:date="2025-07-12T22:57:00Z">
                <w:r w:rsidR="00AA3217">
                  <w:rPr>
                    <w:noProof/>
                    <w:webHidden/>
                  </w:rPr>
                  <w:t>24</w:t>
                </w:r>
              </w:ins>
              <w:ins w:id="113" w:author="Miku Nosamu" w:date="2025-07-05T23:17:00Z">
                <w:r>
                  <w:rPr>
                    <w:noProof/>
                    <w:webHidden/>
                  </w:rPr>
                  <w:fldChar w:fldCharType="end"/>
                </w:r>
                <w:r w:rsidRPr="00150C26">
                  <w:rPr>
                    <w:rStyle w:val="Hyperlink"/>
                    <w:noProof/>
                  </w:rPr>
                  <w:fldChar w:fldCharType="end"/>
                </w:r>
              </w:ins>
            </w:p>
            <w:p w14:paraId="011601C0" w14:textId="5B0695FB" w:rsidR="005250E6" w:rsidRDefault="005250E6">
              <w:pPr>
                <w:pStyle w:val="TOC3"/>
                <w:tabs>
                  <w:tab w:val="right" w:leader="dot" w:pos="9350"/>
                </w:tabs>
                <w:rPr>
                  <w:ins w:id="114" w:author="Miku Nosamu" w:date="2025-07-05T23:17:00Z"/>
                  <w:rFonts w:eastAsiaTheme="minorEastAsia"/>
                  <w:noProof/>
                  <w:color w:val="auto"/>
                  <w:sz w:val="22"/>
                  <w:szCs w:val="22"/>
                  <w:lang w:val="en-ID" w:eastAsia="en-ID"/>
                </w:rPr>
              </w:pPr>
              <w:ins w:id="115"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"_Toc202649915"</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Perangkat Keras Pengujian</w:t>
                </w:r>
                <w:r>
                  <w:rPr>
                    <w:noProof/>
                    <w:webHidden/>
                  </w:rPr>
                  <w:tab/>
                </w:r>
                <w:r>
                  <w:rPr>
                    <w:noProof/>
                    <w:webHidden/>
                  </w:rPr>
                  <w:fldChar w:fldCharType="begin"/>
                </w:r>
                <w:r>
                  <w:rPr>
                    <w:noProof/>
                    <w:webHidden/>
                  </w:rPr>
                  <w:instrText xml:space="preserve"> PAGEREF _Toc202649915 \h </w:instrText>
                </w:r>
              </w:ins>
              <w:r>
                <w:rPr>
                  <w:noProof/>
                  <w:webHidden/>
                </w:rPr>
              </w:r>
              <w:r>
                <w:rPr>
                  <w:noProof/>
                  <w:webHidden/>
                </w:rPr>
                <w:fldChar w:fldCharType="separate"/>
              </w:r>
              <w:ins w:id="116" w:author="Miku Nosamu" w:date="2025-07-12T22:57:00Z">
                <w:r w:rsidR="00AA3217">
                  <w:rPr>
                    <w:noProof/>
                    <w:webHidden/>
                  </w:rPr>
                  <w:t>24</w:t>
                </w:r>
              </w:ins>
              <w:ins w:id="117" w:author="Miku Nosamu" w:date="2025-07-05T23:17:00Z">
                <w:r>
                  <w:rPr>
                    <w:noProof/>
                    <w:webHidden/>
                  </w:rPr>
                  <w:fldChar w:fldCharType="end"/>
                </w:r>
                <w:r w:rsidRPr="00150C26">
                  <w:rPr>
                    <w:rStyle w:val="Hyperlink"/>
                    <w:noProof/>
                  </w:rPr>
                  <w:fldChar w:fldCharType="end"/>
                </w:r>
              </w:ins>
            </w:p>
            <w:p w14:paraId="444DCDFC" w14:textId="7C6F0ADC" w:rsidR="005250E6" w:rsidRDefault="005250E6">
              <w:pPr>
                <w:pStyle w:val="TOC3"/>
                <w:tabs>
                  <w:tab w:val="right" w:leader="dot" w:pos="9350"/>
                </w:tabs>
                <w:rPr>
                  <w:ins w:id="118" w:author="Miku Nosamu" w:date="2025-07-05T23:17:00Z"/>
                  <w:rFonts w:eastAsiaTheme="minorEastAsia"/>
                  <w:noProof/>
                  <w:color w:val="auto"/>
                  <w:sz w:val="22"/>
                  <w:szCs w:val="22"/>
                  <w:lang w:val="en-ID" w:eastAsia="en-ID"/>
                </w:rPr>
              </w:pPr>
              <w:ins w:id="119"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"_Toc202649916"</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Rencana Pengujian</w:t>
                </w:r>
                <w:r>
                  <w:rPr>
                    <w:noProof/>
                    <w:webHidden/>
                  </w:rPr>
                  <w:tab/>
                </w:r>
                <w:r>
                  <w:rPr>
                    <w:noProof/>
                    <w:webHidden/>
                  </w:rPr>
                  <w:fldChar w:fldCharType="begin"/>
                </w:r>
                <w:r>
                  <w:rPr>
                    <w:noProof/>
                    <w:webHidden/>
                  </w:rPr>
                  <w:instrText xml:space="preserve"> PAGEREF _Toc202649916 \h </w:instrText>
                </w:r>
              </w:ins>
              <w:r>
                <w:rPr>
                  <w:noProof/>
                  <w:webHidden/>
                </w:rPr>
              </w:r>
              <w:r>
                <w:rPr>
                  <w:noProof/>
                  <w:webHidden/>
                </w:rPr>
                <w:fldChar w:fldCharType="separate"/>
              </w:r>
              <w:ins w:id="120" w:author="Miku Nosamu" w:date="2025-07-12T22:57:00Z">
                <w:r w:rsidR="00AA3217">
                  <w:rPr>
                    <w:noProof/>
                    <w:webHidden/>
                  </w:rPr>
                  <w:t>25</w:t>
                </w:r>
              </w:ins>
              <w:ins w:id="121" w:author="Miku Nosamu" w:date="2025-07-05T23:17:00Z">
                <w:r>
                  <w:rPr>
                    <w:noProof/>
                    <w:webHidden/>
                  </w:rPr>
                  <w:fldChar w:fldCharType="end"/>
                </w:r>
                <w:r w:rsidRPr="00150C26">
                  <w:rPr>
                    <w:rStyle w:val="Hyperlink"/>
                    <w:noProof/>
                  </w:rPr>
                  <w:fldChar w:fldCharType="end"/>
                </w:r>
              </w:ins>
            </w:p>
            <w:p w14:paraId="77E40EF7" w14:textId="72AC7DC8" w:rsidR="005250E6" w:rsidRDefault="005250E6">
              <w:pPr>
                <w:pStyle w:val="TOC2"/>
                <w:tabs>
                  <w:tab w:val="right" w:leader="dot" w:pos="9350"/>
                </w:tabs>
                <w:rPr>
                  <w:ins w:id="122" w:author="Miku Nosamu" w:date="2025-07-05T23:17:00Z"/>
                  <w:rFonts w:eastAsiaTheme="minorEastAsia"/>
                  <w:noProof/>
                  <w:color w:val="auto"/>
                  <w:sz w:val="22"/>
                  <w:szCs w:val="22"/>
                  <w:lang w:val="en-ID" w:eastAsia="en-ID"/>
                </w:rPr>
              </w:pPr>
              <w:ins w:id="123"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"_Toc202649917"</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Deskripsi dan Hasil Uji</w:t>
                </w:r>
                <w:r>
                  <w:rPr>
                    <w:noProof/>
                    <w:webHidden/>
                  </w:rPr>
                  <w:tab/>
                </w:r>
                <w:r>
                  <w:rPr>
                    <w:noProof/>
                    <w:webHidden/>
                  </w:rPr>
                  <w:fldChar w:fldCharType="begin"/>
                </w:r>
                <w:r>
                  <w:rPr>
                    <w:noProof/>
                    <w:webHidden/>
                  </w:rPr>
                  <w:instrText xml:space="preserve"> PAGEREF _Toc202649917 \h </w:instrText>
                </w:r>
              </w:ins>
              <w:r>
                <w:rPr>
                  <w:noProof/>
                  <w:webHidden/>
                </w:rPr>
              </w:r>
              <w:r>
                <w:rPr>
                  <w:noProof/>
                  <w:webHidden/>
                </w:rPr>
                <w:fldChar w:fldCharType="separate"/>
              </w:r>
              <w:ins w:id="124" w:author="Miku Nosamu" w:date="2025-07-12T22:57:00Z">
                <w:r w:rsidR="00AA3217">
                  <w:rPr>
                    <w:noProof/>
                    <w:webHidden/>
                  </w:rPr>
                  <w:t>31</w:t>
                </w:r>
              </w:ins>
              <w:ins w:id="125" w:author="Miku Nosamu" w:date="2025-07-05T23:17:00Z">
                <w:r>
                  <w:rPr>
                    <w:noProof/>
                    <w:webHidden/>
                  </w:rPr>
                  <w:fldChar w:fldCharType="end"/>
                </w:r>
                <w:r w:rsidRPr="00150C26">
                  <w:rPr>
                    <w:rStyle w:val="Hyperlink"/>
                    <w:noProof/>
                  </w:rPr>
                  <w:fldChar w:fldCharType="end"/>
                </w:r>
              </w:ins>
            </w:p>
            <w:p w14:paraId="031F1DE8" w14:textId="7CCA43D7" w:rsidR="005250E6" w:rsidRDefault="005250E6">
              <w:pPr>
                <w:pStyle w:val="TOC1"/>
                <w:tabs>
                  <w:tab w:val="right" w:leader="dot" w:pos="9350"/>
                </w:tabs>
                <w:rPr>
                  <w:ins w:id="126" w:author="Miku Nosamu" w:date="2025-07-05T23:17:00Z"/>
                  <w:rFonts w:eastAsiaTheme="minorEastAsia"/>
                  <w:noProof/>
                  <w:color w:val="auto"/>
                  <w:sz w:val="22"/>
                  <w:szCs w:val="22"/>
                  <w:lang w:val="en-ID" w:eastAsia="en-ID"/>
                </w:rPr>
              </w:pPr>
              <w:ins w:id="127"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"_Toc202649918"</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BAB VI Hasil dan Kesimpulan</w:t>
                </w:r>
                <w:r>
                  <w:rPr>
                    <w:noProof/>
                    <w:webHidden/>
                  </w:rPr>
                  <w:tab/>
                </w:r>
                <w:r>
                  <w:rPr>
                    <w:noProof/>
                    <w:webHidden/>
                  </w:rPr>
                  <w:fldChar w:fldCharType="begin"/>
                </w:r>
                <w:r>
                  <w:rPr>
                    <w:noProof/>
                    <w:webHidden/>
                  </w:rPr>
                  <w:instrText xml:space="preserve"> PAGEREF _Toc202649918 \h </w:instrText>
                </w:r>
              </w:ins>
              <w:r>
                <w:rPr>
                  <w:noProof/>
                  <w:webHidden/>
                </w:rPr>
              </w:r>
              <w:r>
                <w:rPr>
                  <w:noProof/>
                  <w:webHidden/>
                </w:rPr>
                <w:fldChar w:fldCharType="separate"/>
              </w:r>
              <w:ins w:id="128" w:author="Miku Nosamu" w:date="2025-07-12T22:57:00Z">
                <w:r w:rsidR="00AA3217">
                  <w:rPr>
                    <w:noProof/>
                    <w:webHidden/>
                  </w:rPr>
                  <w:t>51</w:t>
                </w:r>
              </w:ins>
              <w:ins w:id="129" w:author="Miku Nosamu" w:date="2025-07-05T23:17:00Z">
                <w:r>
                  <w:rPr>
                    <w:noProof/>
                    <w:webHidden/>
                  </w:rPr>
                  <w:fldChar w:fldCharType="end"/>
                </w:r>
                <w:r w:rsidRPr="00150C26">
                  <w:rPr>
                    <w:rStyle w:val="Hyperlink"/>
                    <w:noProof/>
                  </w:rPr>
                  <w:fldChar w:fldCharType="end"/>
                </w:r>
              </w:ins>
            </w:p>
            <w:p w14:paraId="5BCB10A4" w14:textId="795B5B34" w:rsidR="005250E6" w:rsidRDefault="005250E6">
              <w:pPr>
                <w:pStyle w:val="TOC1"/>
                <w:tabs>
                  <w:tab w:val="right" w:leader="dot" w:pos="9350"/>
                </w:tabs>
                <w:rPr>
                  <w:ins w:id="130" w:author="Miku Nosamu" w:date="2025-07-05T23:17:00Z"/>
                  <w:rFonts w:eastAsiaTheme="minorEastAsia"/>
                  <w:noProof/>
                  <w:color w:val="auto"/>
                  <w:sz w:val="22"/>
                  <w:szCs w:val="22"/>
                  <w:lang w:val="en-ID" w:eastAsia="en-ID"/>
                </w:rPr>
              </w:pPr>
              <w:ins w:id="131"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"_Toc202649919"</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Lampiran 1 : Logbook</w:t>
                </w:r>
                <w:r>
                  <w:rPr>
                    <w:noProof/>
                    <w:webHidden/>
                  </w:rPr>
                  <w:tab/>
                </w:r>
                <w:r>
                  <w:rPr>
                    <w:noProof/>
                    <w:webHidden/>
                  </w:rPr>
                  <w:fldChar w:fldCharType="begin"/>
                </w:r>
                <w:r>
                  <w:rPr>
                    <w:noProof/>
                    <w:webHidden/>
                  </w:rPr>
                  <w:instrText xml:space="preserve"> PAGEREF _Toc202649919 \h </w:instrText>
                </w:r>
              </w:ins>
              <w:r>
                <w:rPr>
                  <w:noProof/>
                  <w:webHidden/>
                </w:rPr>
              </w:r>
              <w:r>
                <w:rPr>
                  <w:noProof/>
                  <w:webHidden/>
                </w:rPr>
                <w:fldChar w:fldCharType="separate"/>
              </w:r>
              <w:ins w:id="132" w:author="Miku Nosamu" w:date="2025-07-12T22:57:00Z">
                <w:r w:rsidR="00AA3217">
                  <w:rPr>
                    <w:noProof/>
                    <w:webHidden/>
                  </w:rPr>
                  <w:t>52</w:t>
                </w:r>
              </w:ins>
              <w:ins w:id="133" w:author="Miku Nosamu" w:date="2025-07-05T23:17:00Z">
                <w:r>
                  <w:rPr>
                    <w:noProof/>
                    <w:webHidden/>
                  </w:rPr>
                  <w:fldChar w:fldCharType="end"/>
                </w:r>
                <w:r w:rsidRPr="00150C26">
                  <w:rPr>
                    <w:rStyle w:val="Hyperlink"/>
                    <w:noProof/>
                  </w:rPr>
                  <w:fldChar w:fldCharType="end"/>
                </w:r>
              </w:ins>
            </w:p>
            <w:p w14:paraId="184A48BD" w14:textId="25C6B232" w:rsidR="005250E6" w:rsidRDefault="005250E6">
              <w:pPr>
                <w:pStyle w:val="TOC1"/>
                <w:tabs>
                  <w:tab w:val="right" w:leader="dot" w:pos="9350"/>
                </w:tabs>
                <w:rPr>
                  <w:ins w:id="134" w:author="Miku Nosamu" w:date="2025-07-05T23:17:00Z"/>
                  <w:rFonts w:eastAsiaTheme="minorEastAsia"/>
                  <w:noProof/>
                  <w:color w:val="auto"/>
                  <w:sz w:val="22"/>
                  <w:szCs w:val="22"/>
                  <w:lang w:val="en-ID" w:eastAsia="en-ID"/>
                </w:rPr>
              </w:pPr>
              <w:ins w:id="135" w:author="Miku Nosamu" w:date="2025-07-05T23:17:00Z">
                <w:r w:rsidRPr="00150C26">
                  <w:rPr>
                    <w:rStyle w:val="Hyperlink"/>
                    <w:noProof/>
                  </w:rPr>
                  <w:lastRenderedPageBreak/>
                  <w:fldChar w:fldCharType="begin"/>
                </w:r>
                <w:r w:rsidRPr="00150C26">
                  <w:rPr>
                    <w:rStyle w:val="Hyperlink"/>
                    <w:noProof/>
                  </w:rPr>
                  <w:instrText xml:space="preserve"> </w:instrText>
                </w:r>
                <w:r>
                  <w:rPr>
                    <w:noProof/>
                  </w:rPr>
                  <w:instrText>HYPERLINK \l "_Toc202649920"</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Lampiran 2: Dokumentasi Pengerjaan PBL</w:t>
                </w:r>
                <w:r>
                  <w:rPr>
                    <w:noProof/>
                    <w:webHidden/>
                  </w:rPr>
                  <w:tab/>
                </w:r>
                <w:r>
                  <w:rPr>
                    <w:noProof/>
                    <w:webHidden/>
                  </w:rPr>
                  <w:fldChar w:fldCharType="begin"/>
                </w:r>
                <w:r>
                  <w:rPr>
                    <w:noProof/>
                    <w:webHidden/>
                  </w:rPr>
                  <w:instrText xml:space="preserve"> PAGEREF _Toc202649920 \h </w:instrText>
                </w:r>
              </w:ins>
              <w:r>
                <w:rPr>
                  <w:noProof/>
                  <w:webHidden/>
                </w:rPr>
              </w:r>
              <w:r>
                <w:rPr>
                  <w:noProof/>
                  <w:webHidden/>
                </w:rPr>
                <w:fldChar w:fldCharType="separate"/>
              </w:r>
              <w:ins w:id="136" w:author="Miku Nosamu" w:date="2025-07-12T22:57:00Z">
                <w:r w:rsidR="00AA3217">
                  <w:rPr>
                    <w:noProof/>
                    <w:webHidden/>
                  </w:rPr>
                  <w:t>53</w:t>
                </w:r>
              </w:ins>
              <w:ins w:id="137" w:author="Miku Nosamu" w:date="2025-07-05T23:17:00Z">
                <w:r>
                  <w:rPr>
                    <w:noProof/>
                    <w:webHidden/>
                  </w:rPr>
                  <w:fldChar w:fldCharType="end"/>
                </w:r>
                <w:r w:rsidRPr="00150C26">
                  <w:rPr>
                    <w:rStyle w:val="Hyperlink"/>
                    <w:noProof/>
                  </w:rPr>
                  <w:fldChar w:fldCharType="end"/>
                </w:r>
              </w:ins>
            </w:p>
            <w:p w14:paraId="74D52704" w14:textId="1A6C05E6" w:rsidR="005250E6" w:rsidRDefault="005250E6">
              <w:pPr>
                <w:pStyle w:val="TOC1"/>
                <w:tabs>
                  <w:tab w:val="right" w:leader="dot" w:pos="9350"/>
                </w:tabs>
                <w:rPr>
                  <w:ins w:id="138" w:author="Miku Nosamu" w:date="2025-07-05T23:17:00Z"/>
                  <w:rFonts w:eastAsiaTheme="minorEastAsia"/>
                  <w:noProof/>
                  <w:color w:val="auto"/>
                  <w:sz w:val="22"/>
                  <w:szCs w:val="22"/>
                  <w:lang w:val="en-ID" w:eastAsia="en-ID"/>
                </w:rPr>
              </w:pPr>
              <w:ins w:id="139" w:author="Miku Nosamu" w:date="2025-07-05T23:17:00Z">
                <w:r w:rsidRPr="00150C26">
                  <w:rPr>
                    <w:rStyle w:val="Hyperlink"/>
                    <w:noProof/>
                  </w:rPr>
                  <w:fldChar w:fldCharType="begin"/>
                </w:r>
                <w:r w:rsidRPr="00150C26">
                  <w:rPr>
                    <w:rStyle w:val="Hyperlink"/>
                    <w:noProof/>
                  </w:rPr>
                  <w:instrText xml:space="preserve"> </w:instrText>
                </w:r>
                <w:r>
                  <w:rPr>
                    <w:noProof/>
                  </w:rPr>
                  <w:instrText>HYPERLINK \l "_Toc202649921"</w:instrText>
                </w:r>
                <w:r w:rsidRPr="00150C26">
                  <w:rPr>
                    <w:rStyle w:val="Hyperlink"/>
                    <w:noProof/>
                  </w:rPr>
                  <w:instrText xml:space="preserve"> </w:instrText>
                </w:r>
                <w:r w:rsidRPr="00150C26">
                  <w:rPr>
                    <w:rStyle w:val="Hyperlink"/>
                    <w:noProof/>
                  </w:rPr>
                  <w:fldChar w:fldCharType="separate"/>
                </w:r>
                <w:r w:rsidRPr="00150C26">
                  <w:rPr>
                    <w:rStyle w:val="Hyperlink"/>
                    <w:noProof/>
                    <w:lang w:val="id-ID"/>
                  </w:rPr>
                  <w:t>Lampiran 3: Dokumentasi SKPPL</w:t>
                </w:r>
                <w:r>
                  <w:rPr>
                    <w:noProof/>
                    <w:webHidden/>
                  </w:rPr>
                  <w:tab/>
                </w:r>
                <w:r>
                  <w:rPr>
                    <w:noProof/>
                    <w:webHidden/>
                  </w:rPr>
                  <w:fldChar w:fldCharType="begin"/>
                </w:r>
                <w:r>
                  <w:rPr>
                    <w:noProof/>
                    <w:webHidden/>
                  </w:rPr>
                  <w:instrText xml:space="preserve"> PAGEREF _Toc202649921 \h </w:instrText>
                </w:r>
              </w:ins>
              <w:r>
                <w:rPr>
                  <w:noProof/>
                  <w:webHidden/>
                </w:rPr>
              </w:r>
              <w:r>
                <w:rPr>
                  <w:noProof/>
                  <w:webHidden/>
                </w:rPr>
                <w:fldChar w:fldCharType="separate"/>
              </w:r>
              <w:ins w:id="140" w:author="Miku Nosamu" w:date="2025-07-12T22:57:00Z">
                <w:r w:rsidR="00AA3217">
                  <w:rPr>
                    <w:noProof/>
                    <w:webHidden/>
                  </w:rPr>
                  <w:t>54</w:t>
                </w:r>
              </w:ins>
              <w:ins w:id="141" w:author="Miku Nosamu" w:date="2025-07-05T23:17:00Z">
                <w:r>
                  <w:rPr>
                    <w:noProof/>
                    <w:webHidden/>
                  </w:rPr>
                  <w:fldChar w:fldCharType="end"/>
                </w:r>
                <w:r w:rsidRPr="00150C26">
                  <w:rPr>
                    <w:rStyle w:val="Hyperlink"/>
                    <w:noProof/>
                  </w:rPr>
                  <w:fldChar w:fldCharType="end"/>
                </w:r>
              </w:ins>
            </w:p>
            <w:p w14:paraId="0AD8BD12" w14:textId="3046B2AD" w:rsidR="005154C5" w:rsidDel="005250E6" w:rsidRDefault="005154C5" w:rsidP="00D0046C">
              <w:pPr>
                <w:spacing w:after="0" w:line="360" w:lineRule="auto"/>
                <w:rPr>
                  <w:del w:id="142" w:author="Miku Nosamu" w:date="2025-07-05T23:17:00Z"/>
                  <w:rFonts w:eastAsiaTheme="minorEastAsia"/>
                  <w:noProof/>
                  <w:color w:val="auto"/>
                  <w:kern w:val="2"/>
                  <w:sz w:val="22"/>
                  <w:szCs w:val="22"/>
                  <w:lang w:val="en-ID" w:eastAsia="en-ID"/>
                  <w14:ligatures w14:val="standardContextual"/>
                </w:rPr>
              </w:pPr>
              <w:del w:id="143" w:author="Miku Nosamu" w:date="2025-07-05T23:17:00Z">
                <w:r w:rsidRPr="005250E6" w:rsidDel="005250E6">
                  <w:rPr>
                    <w:rPrChange w:id="144" w:author="Miku Nosamu" w:date="2025-07-05T23:17:00Z">
                      <w:rPr>
                        <w:rStyle w:val="Hyperlink"/>
                        <w:noProof/>
                        <w:lang w:val="id-ID"/>
                      </w:rPr>
                    </w:rPrChange>
                  </w:rPr>
                  <w:delText>Identitas Proyek</w:delText>
                </w:r>
                <w:r w:rsidDel="005250E6">
                  <w:rPr>
                    <w:noProof/>
                    <w:webHidden/>
                  </w:rPr>
                  <w:tab/>
                </w:r>
                <w:r w:rsidR="00FD6809" w:rsidDel="005250E6">
                  <w:rPr>
                    <w:noProof/>
                    <w:webHidden/>
                  </w:rPr>
                  <w:delText>1</w:delText>
                </w:r>
              </w:del>
            </w:p>
            <w:p w14:paraId="37D9FF5B" w14:textId="18C955DE" w:rsidR="005154C5" w:rsidDel="005250E6" w:rsidRDefault="005154C5" w:rsidP="00D0046C">
              <w:pPr>
                <w:pStyle w:val="TOC1"/>
                <w:tabs>
                  <w:tab w:val="right" w:leader="dot" w:pos="9350"/>
                </w:tabs>
                <w:spacing w:after="0" w:line="360" w:lineRule="auto"/>
                <w:rPr>
                  <w:del w:id="145" w:author="Miku Nosamu" w:date="2025-07-05T23:17:00Z"/>
                  <w:rFonts w:eastAsiaTheme="minorEastAsia"/>
                  <w:noProof/>
                  <w:color w:val="auto"/>
                  <w:kern w:val="2"/>
                  <w:sz w:val="22"/>
                  <w:szCs w:val="22"/>
                  <w:lang w:val="en-ID" w:eastAsia="en-ID"/>
                  <w14:ligatures w14:val="standardContextual"/>
                </w:rPr>
              </w:pPr>
              <w:del w:id="146" w:author="Miku Nosamu" w:date="2025-07-05T23:17:00Z">
                <w:r w:rsidRPr="005250E6" w:rsidDel="005250E6">
                  <w:rPr>
                    <w:rPrChange w:id="147" w:author="Miku Nosamu" w:date="2025-07-05T23:17:00Z">
                      <w:rPr>
                        <w:rStyle w:val="Hyperlink"/>
                        <w:noProof/>
                        <w:lang w:val="id-ID"/>
                      </w:rPr>
                    </w:rPrChange>
                  </w:rPr>
                  <w:delText>Daftar isi</w:delText>
                </w:r>
                <w:r w:rsidDel="005250E6">
                  <w:rPr>
                    <w:noProof/>
                    <w:webHidden/>
                  </w:rPr>
                  <w:tab/>
                </w:r>
                <w:r w:rsidR="00FD6809" w:rsidDel="005250E6">
                  <w:rPr>
                    <w:noProof/>
                    <w:webHidden/>
                  </w:rPr>
                  <w:delText>2</w:delText>
                </w:r>
              </w:del>
            </w:p>
            <w:p w14:paraId="41261928" w14:textId="3589E77C" w:rsidR="005154C5" w:rsidDel="005250E6" w:rsidRDefault="005154C5" w:rsidP="00D0046C">
              <w:pPr>
                <w:pStyle w:val="TOC1"/>
                <w:tabs>
                  <w:tab w:val="right" w:leader="dot" w:pos="9350"/>
                </w:tabs>
                <w:spacing w:after="0" w:line="360" w:lineRule="auto"/>
                <w:rPr>
                  <w:del w:id="148" w:author="Miku Nosamu" w:date="2025-07-05T23:17:00Z"/>
                  <w:rFonts w:eastAsiaTheme="minorEastAsia"/>
                  <w:noProof/>
                  <w:color w:val="auto"/>
                  <w:kern w:val="2"/>
                  <w:sz w:val="22"/>
                  <w:szCs w:val="22"/>
                  <w:lang w:val="en-ID" w:eastAsia="en-ID"/>
                  <w14:ligatures w14:val="standardContextual"/>
                </w:rPr>
              </w:pPr>
              <w:del w:id="149" w:author="Miku Nosamu" w:date="2025-07-05T23:17:00Z">
                <w:r w:rsidRPr="005250E6" w:rsidDel="005250E6">
                  <w:rPr>
                    <w:rPrChange w:id="150" w:author="Miku Nosamu" w:date="2025-07-05T23:17:00Z">
                      <w:rPr>
                        <w:rStyle w:val="Hyperlink"/>
                        <w:noProof/>
                        <w:lang w:val="id-ID"/>
                      </w:rPr>
                    </w:rPrChange>
                  </w:rPr>
                  <w:delText>BAB I Pendahuluan</w:delText>
                </w:r>
                <w:r w:rsidDel="005250E6">
                  <w:rPr>
                    <w:noProof/>
                    <w:webHidden/>
                  </w:rPr>
                  <w:tab/>
                </w:r>
                <w:r w:rsidR="00FD6809" w:rsidDel="005250E6">
                  <w:rPr>
                    <w:noProof/>
                    <w:webHidden/>
                  </w:rPr>
                  <w:delText>4</w:delText>
                </w:r>
              </w:del>
            </w:p>
            <w:p w14:paraId="6D9FD7DD" w14:textId="308E7316" w:rsidR="005154C5" w:rsidDel="005250E6" w:rsidRDefault="005154C5" w:rsidP="00D0046C">
              <w:pPr>
                <w:pStyle w:val="TOC2"/>
                <w:tabs>
                  <w:tab w:val="right" w:leader="dot" w:pos="9350"/>
                </w:tabs>
                <w:spacing w:after="0" w:line="360" w:lineRule="auto"/>
                <w:rPr>
                  <w:del w:id="151" w:author="Miku Nosamu" w:date="2025-07-05T23:17:00Z"/>
                  <w:rFonts w:eastAsiaTheme="minorEastAsia"/>
                  <w:noProof/>
                  <w:color w:val="auto"/>
                  <w:kern w:val="2"/>
                  <w:sz w:val="22"/>
                  <w:szCs w:val="22"/>
                  <w:lang w:val="en-ID" w:eastAsia="en-ID"/>
                  <w14:ligatures w14:val="standardContextual"/>
                </w:rPr>
              </w:pPr>
              <w:del w:id="152" w:author="Miku Nosamu" w:date="2025-07-05T23:17:00Z">
                <w:r w:rsidRPr="005250E6" w:rsidDel="005250E6">
                  <w:rPr>
                    <w:rPrChange w:id="153" w:author="Miku Nosamu" w:date="2025-07-05T23:17:00Z">
                      <w:rPr>
                        <w:rStyle w:val="Hyperlink"/>
                        <w:noProof/>
                        <w:lang w:val="id-ID"/>
                      </w:rPr>
                    </w:rPrChange>
                  </w:rPr>
                  <w:delText>Tujuan</w:delText>
                </w:r>
                <w:r w:rsidDel="005250E6">
                  <w:rPr>
                    <w:noProof/>
                    <w:webHidden/>
                  </w:rPr>
                  <w:tab/>
                </w:r>
                <w:r w:rsidR="00FD6809" w:rsidDel="005250E6">
                  <w:rPr>
                    <w:noProof/>
                    <w:webHidden/>
                  </w:rPr>
                  <w:delText>4</w:delText>
                </w:r>
              </w:del>
            </w:p>
            <w:p w14:paraId="28292C4D" w14:textId="02EDE864" w:rsidR="005154C5" w:rsidDel="005250E6" w:rsidRDefault="005154C5" w:rsidP="00D0046C">
              <w:pPr>
                <w:pStyle w:val="TOC2"/>
                <w:tabs>
                  <w:tab w:val="right" w:leader="dot" w:pos="9350"/>
                </w:tabs>
                <w:spacing w:after="0" w:line="360" w:lineRule="auto"/>
                <w:rPr>
                  <w:del w:id="154" w:author="Miku Nosamu" w:date="2025-07-05T23:17:00Z"/>
                  <w:rFonts w:eastAsiaTheme="minorEastAsia"/>
                  <w:noProof/>
                  <w:color w:val="auto"/>
                  <w:kern w:val="2"/>
                  <w:sz w:val="22"/>
                  <w:szCs w:val="22"/>
                  <w:lang w:val="en-ID" w:eastAsia="en-ID"/>
                  <w14:ligatures w14:val="standardContextual"/>
                </w:rPr>
              </w:pPr>
              <w:del w:id="155" w:author="Miku Nosamu" w:date="2025-07-05T23:17:00Z">
                <w:r w:rsidRPr="005250E6" w:rsidDel="005250E6">
                  <w:rPr>
                    <w:rPrChange w:id="156" w:author="Miku Nosamu" w:date="2025-07-05T23:17:00Z">
                      <w:rPr>
                        <w:rStyle w:val="Hyperlink"/>
                        <w:noProof/>
                        <w:lang w:val="id-ID"/>
                      </w:rPr>
                    </w:rPrChange>
                  </w:rPr>
                  <w:delText>Ruang Lingkup</w:delText>
                </w:r>
                <w:r w:rsidDel="005250E6">
                  <w:rPr>
                    <w:noProof/>
                    <w:webHidden/>
                  </w:rPr>
                  <w:tab/>
                </w:r>
                <w:r w:rsidR="00FD6809" w:rsidDel="005250E6">
                  <w:rPr>
                    <w:noProof/>
                    <w:webHidden/>
                  </w:rPr>
                  <w:delText>4</w:delText>
                </w:r>
              </w:del>
            </w:p>
            <w:p w14:paraId="4E9558EB" w14:textId="57610CD6" w:rsidR="005154C5" w:rsidDel="005250E6" w:rsidRDefault="005154C5" w:rsidP="00D0046C">
              <w:pPr>
                <w:pStyle w:val="TOC2"/>
                <w:tabs>
                  <w:tab w:val="right" w:leader="dot" w:pos="9350"/>
                </w:tabs>
                <w:spacing w:after="0" w:line="360" w:lineRule="auto"/>
                <w:rPr>
                  <w:del w:id="157" w:author="Miku Nosamu" w:date="2025-07-05T23:17:00Z"/>
                  <w:rFonts w:eastAsiaTheme="minorEastAsia"/>
                  <w:noProof/>
                  <w:color w:val="auto"/>
                  <w:kern w:val="2"/>
                  <w:sz w:val="22"/>
                  <w:szCs w:val="22"/>
                  <w:lang w:val="en-ID" w:eastAsia="en-ID"/>
                  <w14:ligatures w14:val="standardContextual"/>
                </w:rPr>
              </w:pPr>
              <w:del w:id="158" w:author="Miku Nosamu" w:date="2025-07-05T23:17:00Z">
                <w:r w:rsidRPr="005250E6" w:rsidDel="005250E6">
                  <w:rPr>
                    <w:rPrChange w:id="159" w:author="Miku Nosamu" w:date="2025-07-05T23:17:00Z">
                      <w:rPr>
                        <w:rStyle w:val="Hyperlink"/>
                        <w:noProof/>
                        <w:lang w:val="id-ID"/>
                      </w:rPr>
                    </w:rPrChange>
                  </w:rPr>
                  <w:delText>Definisi, Istilah, dan Singkatan</w:delText>
                </w:r>
                <w:r w:rsidDel="005250E6">
                  <w:rPr>
                    <w:noProof/>
                    <w:webHidden/>
                  </w:rPr>
                  <w:tab/>
                </w:r>
                <w:r w:rsidR="00FD6809" w:rsidDel="005250E6">
                  <w:rPr>
                    <w:noProof/>
                    <w:webHidden/>
                  </w:rPr>
                  <w:delText>5</w:delText>
                </w:r>
              </w:del>
            </w:p>
            <w:p w14:paraId="52810C22" w14:textId="70D14DDA" w:rsidR="005154C5" w:rsidDel="005250E6" w:rsidRDefault="005154C5" w:rsidP="00D0046C">
              <w:pPr>
                <w:pStyle w:val="TOC2"/>
                <w:tabs>
                  <w:tab w:val="right" w:leader="dot" w:pos="9350"/>
                </w:tabs>
                <w:spacing w:after="0" w:line="360" w:lineRule="auto"/>
                <w:rPr>
                  <w:del w:id="160" w:author="Miku Nosamu" w:date="2025-07-05T23:17:00Z"/>
                  <w:rFonts w:eastAsiaTheme="minorEastAsia"/>
                  <w:noProof/>
                  <w:color w:val="auto"/>
                  <w:kern w:val="2"/>
                  <w:sz w:val="22"/>
                  <w:szCs w:val="22"/>
                  <w:lang w:val="en-ID" w:eastAsia="en-ID"/>
                  <w14:ligatures w14:val="standardContextual"/>
                </w:rPr>
              </w:pPr>
              <w:del w:id="161" w:author="Miku Nosamu" w:date="2025-07-05T23:17:00Z">
                <w:r w:rsidRPr="005250E6" w:rsidDel="005250E6">
                  <w:rPr>
                    <w:rPrChange w:id="162" w:author="Miku Nosamu" w:date="2025-07-05T23:17:00Z">
                      <w:rPr>
                        <w:rStyle w:val="Hyperlink"/>
                        <w:noProof/>
                        <w:lang w:val="id-ID"/>
                      </w:rPr>
                    </w:rPrChange>
                  </w:rPr>
                  <w:delText>Referensi</w:delText>
                </w:r>
                <w:r w:rsidDel="005250E6">
                  <w:rPr>
                    <w:noProof/>
                    <w:webHidden/>
                  </w:rPr>
                  <w:tab/>
                </w:r>
                <w:r w:rsidR="00FD6809" w:rsidDel="005250E6">
                  <w:rPr>
                    <w:noProof/>
                    <w:webHidden/>
                  </w:rPr>
                  <w:delText>5</w:delText>
                </w:r>
              </w:del>
            </w:p>
            <w:p w14:paraId="3BBB493F" w14:textId="3A40E8CE" w:rsidR="005154C5" w:rsidDel="005250E6" w:rsidRDefault="005154C5" w:rsidP="00D0046C">
              <w:pPr>
                <w:pStyle w:val="TOC2"/>
                <w:tabs>
                  <w:tab w:val="right" w:leader="dot" w:pos="9350"/>
                </w:tabs>
                <w:spacing w:after="0" w:line="360" w:lineRule="auto"/>
                <w:rPr>
                  <w:del w:id="163" w:author="Miku Nosamu" w:date="2025-07-05T23:17:00Z"/>
                  <w:rFonts w:eastAsiaTheme="minorEastAsia"/>
                  <w:noProof/>
                  <w:color w:val="auto"/>
                  <w:kern w:val="2"/>
                  <w:sz w:val="22"/>
                  <w:szCs w:val="22"/>
                  <w:lang w:val="en-ID" w:eastAsia="en-ID"/>
                  <w14:ligatures w14:val="standardContextual"/>
                </w:rPr>
              </w:pPr>
              <w:del w:id="164" w:author="Miku Nosamu" w:date="2025-07-05T23:17:00Z">
                <w:r w:rsidRPr="005250E6" w:rsidDel="005250E6">
                  <w:rPr>
                    <w:rPrChange w:id="165" w:author="Miku Nosamu" w:date="2025-07-05T23:17:00Z">
                      <w:rPr>
                        <w:rStyle w:val="Hyperlink"/>
                        <w:noProof/>
                        <w:lang w:val="id-ID"/>
                      </w:rPr>
                    </w:rPrChange>
                  </w:rPr>
                  <w:delText>Gambaran Umum Dokumen</w:delText>
                </w:r>
                <w:r w:rsidDel="005250E6">
                  <w:rPr>
                    <w:noProof/>
                    <w:webHidden/>
                  </w:rPr>
                  <w:tab/>
                </w:r>
                <w:r w:rsidR="00FD6809" w:rsidDel="005250E6">
                  <w:rPr>
                    <w:noProof/>
                    <w:webHidden/>
                  </w:rPr>
                  <w:delText>5</w:delText>
                </w:r>
              </w:del>
            </w:p>
            <w:p w14:paraId="1AF5C803" w14:textId="6F7A016F" w:rsidR="005154C5" w:rsidDel="005250E6" w:rsidRDefault="005154C5" w:rsidP="00D0046C">
              <w:pPr>
                <w:pStyle w:val="TOC2"/>
                <w:tabs>
                  <w:tab w:val="right" w:leader="dot" w:pos="9350"/>
                </w:tabs>
                <w:spacing w:after="0" w:line="360" w:lineRule="auto"/>
                <w:rPr>
                  <w:del w:id="166" w:author="Miku Nosamu" w:date="2025-07-05T23:17:00Z"/>
                  <w:rFonts w:eastAsiaTheme="minorEastAsia"/>
                  <w:noProof/>
                  <w:color w:val="auto"/>
                  <w:kern w:val="2"/>
                  <w:sz w:val="22"/>
                  <w:szCs w:val="22"/>
                  <w:lang w:val="en-ID" w:eastAsia="en-ID"/>
                  <w14:ligatures w14:val="standardContextual"/>
                </w:rPr>
              </w:pPr>
              <w:del w:id="167" w:author="Miku Nosamu" w:date="2025-07-05T23:17:00Z">
                <w:r w:rsidRPr="005250E6" w:rsidDel="005250E6">
                  <w:rPr>
                    <w:rPrChange w:id="168" w:author="Miku Nosamu" w:date="2025-07-05T23:17:00Z">
                      <w:rPr>
                        <w:rStyle w:val="Hyperlink"/>
                        <w:noProof/>
                        <w:lang w:val="id-ID"/>
                      </w:rPr>
                    </w:rPrChange>
                  </w:rPr>
                  <w:delText>Penulisan dokumen ini dibagi menjadi beberapa bab sebagai berikut:</w:delText>
                </w:r>
                <w:r w:rsidDel="005250E6">
                  <w:rPr>
                    <w:noProof/>
                    <w:webHidden/>
                  </w:rPr>
                  <w:tab/>
                </w:r>
                <w:r w:rsidR="00FD6809" w:rsidDel="005250E6">
                  <w:rPr>
                    <w:noProof/>
                    <w:webHidden/>
                  </w:rPr>
                  <w:delText>5</w:delText>
                </w:r>
              </w:del>
            </w:p>
            <w:p w14:paraId="6206D190" w14:textId="3E0C14A1" w:rsidR="005154C5" w:rsidDel="005250E6" w:rsidRDefault="005154C5" w:rsidP="00D0046C">
              <w:pPr>
                <w:pStyle w:val="TOC1"/>
                <w:tabs>
                  <w:tab w:val="right" w:leader="dot" w:pos="9350"/>
                </w:tabs>
                <w:spacing w:after="0" w:line="360" w:lineRule="auto"/>
                <w:rPr>
                  <w:del w:id="169" w:author="Miku Nosamu" w:date="2025-07-05T23:17:00Z"/>
                  <w:rFonts w:eastAsiaTheme="minorEastAsia"/>
                  <w:noProof/>
                  <w:color w:val="auto"/>
                  <w:kern w:val="2"/>
                  <w:sz w:val="22"/>
                  <w:szCs w:val="22"/>
                  <w:lang w:val="en-ID" w:eastAsia="en-ID"/>
                  <w14:ligatures w14:val="standardContextual"/>
                </w:rPr>
              </w:pPr>
              <w:del w:id="170" w:author="Miku Nosamu" w:date="2025-07-05T23:17:00Z">
                <w:r w:rsidRPr="005250E6" w:rsidDel="005250E6">
                  <w:rPr>
                    <w:rPrChange w:id="171" w:author="Miku Nosamu" w:date="2025-07-05T23:17:00Z">
                      <w:rPr>
                        <w:rStyle w:val="Hyperlink"/>
                        <w:noProof/>
                        <w:lang w:val="id-ID"/>
                      </w:rPr>
                    </w:rPrChange>
                  </w:rPr>
                  <w:delText>BAB II Deskripsi umum</w:delText>
                </w:r>
                <w:r w:rsidDel="005250E6">
                  <w:rPr>
                    <w:noProof/>
                    <w:webHidden/>
                  </w:rPr>
                  <w:tab/>
                </w:r>
                <w:r w:rsidR="00FD6809" w:rsidDel="005250E6">
                  <w:rPr>
                    <w:noProof/>
                    <w:webHidden/>
                  </w:rPr>
                  <w:delText>6</w:delText>
                </w:r>
              </w:del>
            </w:p>
            <w:p w14:paraId="3AA25D2D" w14:textId="3F29B4F3" w:rsidR="005154C5" w:rsidDel="005250E6" w:rsidRDefault="005154C5" w:rsidP="00D0046C">
              <w:pPr>
                <w:pStyle w:val="TOC2"/>
                <w:tabs>
                  <w:tab w:val="right" w:leader="dot" w:pos="9350"/>
                </w:tabs>
                <w:spacing w:after="0" w:line="360" w:lineRule="auto"/>
                <w:rPr>
                  <w:del w:id="172" w:author="Miku Nosamu" w:date="2025-07-05T23:17:00Z"/>
                  <w:rFonts w:eastAsiaTheme="minorEastAsia"/>
                  <w:noProof/>
                  <w:color w:val="auto"/>
                  <w:kern w:val="2"/>
                  <w:sz w:val="22"/>
                  <w:szCs w:val="22"/>
                  <w:lang w:val="en-ID" w:eastAsia="en-ID"/>
                  <w14:ligatures w14:val="standardContextual"/>
                </w:rPr>
              </w:pPr>
              <w:del w:id="173" w:author="Miku Nosamu" w:date="2025-07-05T23:17:00Z">
                <w:r w:rsidRPr="005250E6" w:rsidDel="005250E6">
                  <w:rPr>
                    <w:rPrChange w:id="174" w:author="Miku Nosamu" w:date="2025-07-05T23:17:00Z">
                      <w:rPr>
                        <w:rStyle w:val="Hyperlink"/>
                        <w:noProof/>
                        <w:lang w:val="id-ID"/>
                      </w:rPr>
                    </w:rPrChange>
                  </w:rPr>
                  <w:delText>Perspektif Produk</w:delText>
                </w:r>
                <w:r w:rsidDel="005250E6">
                  <w:rPr>
                    <w:noProof/>
                    <w:webHidden/>
                  </w:rPr>
                  <w:tab/>
                </w:r>
                <w:r w:rsidR="00FD6809" w:rsidDel="005250E6">
                  <w:rPr>
                    <w:noProof/>
                    <w:webHidden/>
                  </w:rPr>
                  <w:delText>6</w:delText>
                </w:r>
              </w:del>
            </w:p>
            <w:p w14:paraId="01DD555A" w14:textId="29818259" w:rsidR="005154C5" w:rsidDel="005250E6" w:rsidRDefault="005154C5" w:rsidP="00D0046C">
              <w:pPr>
                <w:pStyle w:val="TOC2"/>
                <w:tabs>
                  <w:tab w:val="right" w:leader="dot" w:pos="9350"/>
                </w:tabs>
                <w:spacing w:after="0" w:line="360" w:lineRule="auto"/>
                <w:rPr>
                  <w:del w:id="175" w:author="Miku Nosamu" w:date="2025-07-05T23:17:00Z"/>
                  <w:rFonts w:eastAsiaTheme="minorEastAsia"/>
                  <w:noProof/>
                  <w:color w:val="auto"/>
                  <w:kern w:val="2"/>
                  <w:sz w:val="22"/>
                  <w:szCs w:val="22"/>
                  <w:lang w:val="en-ID" w:eastAsia="en-ID"/>
                  <w14:ligatures w14:val="standardContextual"/>
                </w:rPr>
              </w:pPr>
              <w:del w:id="176" w:author="Miku Nosamu" w:date="2025-07-05T23:17:00Z">
                <w:r w:rsidRPr="005250E6" w:rsidDel="005250E6">
                  <w:rPr>
                    <w:rPrChange w:id="177" w:author="Miku Nosamu" w:date="2025-07-05T23:17:00Z">
                      <w:rPr>
                        <w:rStyle w:val="Hyperlink"/>
                        <w:noProof/>
                        <w:lang w:val="id-ID"/>
                      </w:rPr>
                    </w:rPrChange>
                  </w:rPr>
                  <w:delText>Fitur Produk</w:delText>
                </w:r>
                <w:r w:rsidDel="005250E6">
                  <w:rPr>
                    <w:noProof/>
                    <w:webHidden/>
                  </w:rPr>
                  <w:tab/>
                </w:r>
                <w:r w:rsidR="00FD6809" w:rsidDel="005250E6">
                  <w:rPr>
                    <w:noProof/>
                    <w:webHidden/>
                  </w:rPr>
                  <w:delText>6</w:delText>
                </w:r>
              </w:del>
            </w:p>
            <w:p w14:paraId="2320148B" w14:textId="48DE50AF" w:rsidR="005154C5" w:rsidDel="005250E6" w:rsidRDefault="005154C5" w:rsidP="00D0046C">
              <w:pPr>
                <w:pStyle w:val="TOC2"/>
                <w:tabs>
                  <w:tab w:val="right" w:leader="dot" w:pos="9350"/>
                </w:tabs>
                <w:spacing w:after="0" w:line="360" w:lineRule="auto"/>
                <w:rPr>
                  <w:del w:id="178" w:author="Miku Nosamu" w:date="2025-07-05T23:17:00Z"/>
                  <w:rFonts w:eastAsiaTheme="minorEastAsia"/>
                  <w:noProof/>
                  <w:color w:val="auto"/>
                  <w:kern w:val="2"/>
                  <w:sz w:val="22"/>
                  <w:szCs w:val="22"/>
                  <w:lang w:val="en-ID" w:eastAsia="en-ID"/>
                  <w14:ligatures w14:val="standardContextual"/>
                </w:rPr>
              </w:pPr>
              <w:del w:id="179" w:author="Miku Nosamu" w:date="2025-07-05T23:17:00Z">
                <w:r w:rsidRPr="005250E6" w:rsidDel="005250E6">
                  <w:rPr>
                    <w:rPrChange w:id="180" w:author="Miku Nosamu" w:date="2025-07-05T23:17:00Z">
                      <w:rPr>
                        <w:rStyle w:val="Hyperlink"/>
                        <w:noProof/>
                        <w:lang w:val="id-ID"/>
                      </w:rPr>
                    </w:rPrChange>
                  </w:rPr>
                  <w:delText>Manfaat Produk</w:delText>
                </w:r>
                <w:r w:rsidDel="005250E6">
                  <w:rPr>
                    <w:noProof/>
                    <w:webHidden/>
                  </w:rPr>
                  <w:tab/>
                </w:r>
                <w:r w:rsidR="00FD6809" w:rsidDel="005250E6">
                  <w:rPr>
                    <w:noProof/>
                    <w:webHidden/>
                  </w:rPr>
                  <w:delText>6</w:delText>
                </w:r>
              </w:del>
            </w:p>
            <w:p w14:paraId="20C0F0D7" w14:textId="7A5D801D" w:rsidR="005154C5" w:rsidDel="005250E6" w:rsidRDefault="005154C5" w:rsidP="00D0046C">
              <w:pPr>
                <w:pStyle w:val="TOC2"/>
                <w:tabs>
                  <w:tab w:val="right" w:leader="dot" w:pos="9350"/>
                </w:tabs>
                <w:spacing w:after="0" w:line="360" w:lineRule="auto"/>
                <w:rPr>
                  <w:del w:id="181" w:author="Miku Nosamu" w:date="2025-07-05T23:17:00Z"/>
                  <w:rFonts w:eastAsiaTheme="minorEastAsia"/>
                  <w:noProof/>
                  <w:color w:val="auto"/>
                  <w:kern w:val="2"/>
                  <w:sz w:val="22"/>
                  <w:szCs w:val="22"/>
                  <w:lang w:val="en-ID" w:eastAsia="en-ID"/>
                  <w14:ligatures w14:val="standardContextual"/>
                </w:rPr>
              </w:pPr>
              <w:del w:id="182" w:author="Miku Nosamu" w:date="2025-07-05T23:17:00Z">
                <w:r w:rsidRPr="005250E6" w:rsidDel="005250E6">
                  <w:rPr>
                    <w:rPrChange w:id="183" w:author="Miku Nosamu" w:date="2025-07-05T23:17:00Z">
                      <w:rPr>
                        <w:rStyle w:val="Hyperlink"/>
                        <w:noProof/>
                        <w:lang w:val="id-ID"/>
                      </w:rPr>
                    </w:rPrChange>
                  </w:rPr>
                  <w:delText>Karakteristik Pengguna</w:delText>
                </w:r>
                <w:r w:rsidDel="005250E6">
                  <w:rPr>
                    <w:noProof/>
                    <w:webHidden/>
                  </w:rPr>
                  <w:tab/>
                </w:r>
                <w:r w:rsidR="00FD6809" w:rsidDel="005250E6">
                  <w:rPr>
                    <w:noProof/>
                    <w:webHidden/>
                  </w:rPr>
                  <w:delText>7</w:delText>
                </w:r>
              </w:del>
            </w:p>
            <w:p w14:paraId="24E43881" w14:textId="38F7363C" w:rsidR="005154C5" w:rsidDel="005250E6" w:rsidRDefault="005154C5" w:rsidP="00D0046C">
              <w:pPr>
                <w:pStyle w:val="TOC2"/>
                <w:tabs>
                  <w:tab w:val="right" w:leader="dot" w:pos="9350"/>
                </w:tabs>
                <w:spacing w:after="0" w:line="360" w:lineRule="auto"/>
                <w:rPr>
                  <w:del w:id="184" w:author="Miku Nosamu" w:date="2025-07-05T23:17:00Z"/>
                  <w:rFonts w:eastAsiaTheme="minorEastAsia"/>
                  <w:noProof/>
                  <w:color w:val="auto"/>
                  <w:kern w:val="2"/>
                  <w:sz w:val="22"/>
                  <w:szCs w:val="22"/>
                  <w:lang w:val="en-ID" w:eastAsia="en-ID"/>
                  <w14:ligatures w14:val="standardContextual"/>
                </w:rPr>
              </w:pPr>
              <w:del w:id="185" w:author="Miku Nosamu" w:date="2025-07-05T23:17:00Z">
                <w:r w:rsidRPr="005250E6" w:rsidDel="005250E6">
                  <w:rPr>
                    <w:rPrChange w:id="186" w:author="Miku Nosamu" w:date="2025-07-05T23:17:00Z">
                      <w:rPr>
                        <w:rStyle w:val="Hyperlink"/>
                        <w:noProof/>
                        <w:lang w:val="id-ID"/>
                      </w:rPr>
                    </w:rPrChange>
                  </w:rPr>
                  <w:delText>Batasan-batasan</w:delText>
                </w:r>
                <w:r w:rsidDel="005250E6">
                  <w:rPr>
                    <w:noProof/>
                    <w:webHidden/>
                  </w:rPr>
                  <w:tab/>
                </w:r>
                <w:r w:rsidR="00FD6809" w:rsidDel="005250E6">
                  <w:rPr>
                    <w:noProof/>
                    <w:webHidden/>
                  </w:rPr>
                  <w:delText>7</w:delText>
                </w:r>
              </w:del>
            </w:p>
            <w:p w14:paraId="625882E1" w14:textId="554A5444" w:rsidR="005154C5" w:rsidDel="005250E6" w:rsidRDefault="005154C5" w:rsidP="00D0046C">
              <w:pPr>
                <w:pStyle w:val="TOC2"/>
                <w:tabs>
                  <w:tab w:val="right" w:leader="dot" w:pos="9350"/>
                </w:tabs>
                <w:spacing w:after="0" w:line="360" w:lineRule="auto"/>
                <w:rPr>
                  <w:del w:id="187" w:author="Miku Nosamu" w:date="2025-07-05T23:17:00Z"/>
                  <w:rFonts w:eastAsiaTheme="minorEastAsia"/>
                  <w:noProof/>
                  <w:color w:val="auto"/>
                  <w:kern w:val="2"/>
                  <w:sz w:val="22"/>
                  <w:szCs w:val="22"/>
                  <w:lang w:val="en-ID" w:eastAsia="en-ID"/>
                  <w14:ligatures w14:val="standardContextual"/>
                </w:rPr>
              </w:pPr>
              <w:del w:id="188" w:author="Miku Nosamu" w:date="2025-07-05T23:17:00Z">
                <w:r w:rsidRPr="005250E6" w:rsidDel="005250E6">
                  <w:rPr>
                    <w:rPrChange w:id="189" w:author="Miku Nosamu" w:date="2025-07-05T23:17:00Z">
                      <w:rPr>
                        <w:rStyle w:val="Hyperlink"/>
                        <w:noProof/>
                        <w:lang w:val="id-ID"/>
                      </w:rPr>
                    </w:rPrChange>
                  </w:rPr>
                  <w:delText>Asumsi dan Ketergantungan</w:delText>
                </w:r>
                <w:r w:rsidDel="005250E6">
                  <w:rPr>
                    <w:noProof/>
                    <w:webHidden/>
                  </w:rPr>
                  <w:tab/>
                </w:r>
                <w:r w:rsidR="00FD6809" w:rsidDel="005250E6">
                  <w:rPr>
                    <w:noProof/>
                    <w:webHidden/>
                  </w:rPr>
                  <w:delText>7</w:delText>
                </w:r>
              </w:del>
            </w:p>
            <w:p w14:paraId="78A1DFA8" w14:textId="4B8942D4" w:rsidR="005154C5" w:rsidDel="005250E6" w:rsidRDefault="005154C5" w:rsidP="00D0046C">
              <w:pPr>
                <w:pStyle w:val="TOC1"/>
                <w:tabs>
                  <w:tab w:val="right" w:leader="dot" w:pos="9350"/>
                </w:tabs>
                <w:spacing w:after="0" w:line="360" w:lineRule="auto"/>
                <w:rPr>
                  <w:del w:id="190" w:author="Miku Nosamu" w:date="2025-07-05T23:17:00Z"/>
                  <w:rFonts w:eastAsiaTheme="minorEastAsia"/>
                  <w:noProof/>
                  <w:color w:val="auto"/>
                  <w:kern w:val="2"/>
                  <w:sz w:val="22"/>
                  <w:szCs w:val="22"/>
                  <w:lang w:val="en-ID" w:eastAsia="en-ID"/>
                  <w14:ligatures w14:val="standardContextual"/>
                </w:rPr>
              </w:pPr>
              <w:del w:id="191" w:author="Miku Nosamu" w:date="2025-07-05T23:17:00Z">
                <w:r w:rsidRPr="005250E6" w:rsidDel="005250E6">
                  <w:rPr>
                    <w:rPrChange w:id="192" w:author="Miku Nosamu" w:date="2025-07-05T23:17:00Z">
                      <w:rPr>
                        <w:rStyle w:val="Hyperlink"/>
                        <w:noProof/>
                        <w:lang w:val="id-ID"/>
                      </w:rPr>
                    </w:rPrChange>
                  </w:rPr>
                  <w:delText>BAB III Kebutuhan Spesifik</w:delText>
                </w:r>
                <w:r w:rsidDel="005250E6">
                  <w:rPr>
                    <w:noProof/>
                    <w:webHidden/>
                  </w:rPr>
                  <w:tab/>
                </w:r>
                <w:r w:rsidR="00FD6809" w:rsidDel="005250E6">
                  <w:rPr>
                    <w:noProof/>
                    <w:webHidden/>
                  </w:rPr>
                  <w:delText>8</w:delText>
                </w:r>
              </w:del>
            </w:p>
            <w:p w14:paraId="750E1BC6" w14:textId="4828BDD8" w:rsidR="005154C5" w:rsidDel="005250E6" w:rsidRDefault="005154C5" w:rsidP="00D0046C">
              <w:pPr>
                <w:pStyle w:val="TOC2"/>
                <w:tabs>
                  <w:tab w:val="right" w:leader="dot" w:pos="9350"/>
                </w:tabs>
                <w:spacing w:after="0" w:line="360" w:lineRule="auto"/>
                <w:rPr>
                  <w:del w:id="193" w:author="Miku Nosamu" w:date="2025-07-05T23:17:00Z"/>
                  <w:rFonts w:eastAsiaTheme="minorEastAsia"/>
                  <w:noProof/>
                  <w:color w:val="auto"/>
                  <w:kern w:val="2"/>
                  <w:sz w:val="22"/>
                  <w:szCs w:val="22"/>
                  <w:lang w:val="en-ID" w:eastAsia="en-ID"/>
                  <w14:ligatures w14:val="standardContextual"/>
                </w:rPr>
              </w:pPr>
              <w:del w:id="194" w:author="Miku Nosamu" w:date="2025-07-05T23:17:00Z">
                <w:r w:rsidRPr="005250E6" w:rsidDel="005250E6">
                  <w:rPr>
                    <w:rPrChange w:id="195" w:author="Miku Nosamu" w:date="2025-07-05T23:17:00Z">
                      <w:rPr>
                        <w:rStyle w:val="Hyperlink"/>
                        <w:noProof/>
                        <w:lang w:val="id-ID"/>
                      </w:rPr>
                    </w:rPrChange>
                  </w:rPr>
                  <w:delText>Kebutuhan Fungsional</w:delText>
                </w:r>
                <w:r w:rsidDel="005250E6">
                  <w:rPr>
                    <w:noProof/>
                    <w:webHidden/>
                  </w:rPr>
                  <w:tab/>
                </w:r>
                <w:r w:rsidR="00FD6809" w:rsidDel="005250E6">
                  <w:rPr>
                    <w:noProof/>
                    <w:webHidden/>
                  </w:rPr>
                  <w:delText>8</w:delText>
                </w:r>
              </w:del>
            </w:p>
            <w:p w14:paraId="394C82ED" w14:textId="7ADDF69A" w:rsidR="005154C5" w:rsidDel="005250E6" w:rsidRDefault="005154C5" w:rsidP="00D0046C">
              <w:pPr>
                <w:pStyle w:val="TOC2"/>
                <w:tabs>
                  <w:tab w:val="right" w:leader="dot" w:pos="9350"/>
                </w:tabs>
                <w:spacing w:after="0" w:line="360" w:lineRule="auto"/>
                <w:rPr>
                  <w:del w:id="196" w:author="Miku Nosamu" w:date="2025-07-05T23:17:00Z"/>
                  <w:rFonts w:eastAsiaTheme="minorEastAsia"/>
                  <w:noProof/>
                  <w:color w:val="auto"/>
                  <w:kern w:val="2"/>
                  <w:sz w:val="22"/>
                  <w:szCs w:val="22"/>
                  <w:lang w:val="en-ID" w:eastAsia="en-ID"/>
                  <w14:ligatures w14:val="standardContextual"/>
                </w:rPr>
              </w:pPr>
              <w:del w:id="197" w:author="Miku Nosamu" w:date="2025-07-05T23:17:00Z">
                <w:r w:rsidRPr="005250E6" w:rsidDel="005250E6">
                  <w:rPr>
                    <w:rPrChange w:id="198" w:author="Miku Nosamu" w:date="2025-07-05T23:17:00Z">
                      <w:rPr>
                        <w:rStyle w:val="Hyperlink"/>
                        <w:noProof/>
                        <w:lang w:val="id-ID"/>
                      </w:rPr>
                    </w:rPrChange>
                  </w:rPr>
                  <w:delText>Kebutuhan Non Fungsional</w:delText>
                </w:r>
                <w:r w:rsidDel="005250E6">
                  <w:rPr>
                    <w:noProof/>
                    <w:webHidden/>
                  </w:rPr>
                  <w:tab/>
                </w:r>
                <w:r w:rsidR="00FD6809" w:rsidDel="005250E6">
                  <w:rPr>
                    <w:noProof/>
                    <w:webHidden/>
                  </w:rPr>
                  <w:delText>9</w:delText>
                </w:r>
              </w:del>
            </w:p>
            <w:p w14:paraId="47478BA6" w14:textId="5BB3DAB9" w:rsidR="005154C5" w:rsidDel="005250E6" w:rsidRDefault="005154C5" w:rsidP="00D0046C">
              <w:pPr>
                <w:pStyle w:val="TOC2"/>
                <w:tabs>
                  <w:tab w:val="right" w:leader="dot" w:pos="9350"/>
                </w:tabs>
                <w:spacing w:after="0" w:line="360" w:lineRule="auto"/>
                <w:rPr>
                  <w:del w:id="199" w:author="Miku Nosamu" w:date="2025-07-05T23:17:00Z"/>
                  <w:rFonts w:eastAsiaTheme="minorEastAsia"/>
                  <w:noProof/>
                  <w:color w:val="auto"/>
                  <w:kern w:val="2"/>
                  <w:sz w:val="22"/>
                  <w:szCs w:val="22"/>
                  <w:lang w:val="en-ID" w:eastAsia="en-ID"/>
                  <w14:ligatures w14:val="standardContextual"/>
                </w:rPr>
              </w:pPr>
              <w:del w:id="200" w:author="Miku Nosamu" w:date="2025-07-05T23:17:00Z">
                <w:r w:rsidRPr="005250E6" w:rsidDel="005250E6">
                  <w:rPr>
                    <w:rPrChange w:id="201" w:author="Miku Nosamu" w:date="2025-07-05T23:17:00Z">
                      <w:rPr>
                        <w:rStyle w:val="Hyperlink"/>
                        <w:noProof/>
                        <w:lang w:val="id-ID"/>
                      </w:rPr>
                    </w:rPrChange>
                  </w:rPr>
                  <w:delText>Kebutuhan Antar Muka</w:delText>
                </w:r>
                <w:r w:rsidDel="005250E6">
                  <w:rPr>
                    <w:noProof/>
                    <w:webHidden/>
                  </w:rPr>
                  <w:tab/>
                </w:r>
                <w:r w:rsidR="00FD6809" w:rsidDel="005250E6">
                  <w:rPr>
                    <w:noProof/>
                    <w:webHidden/>
                  </w:rPr>
                  <w:delText>9</w:delText>
                </w:r>
              </w:del>
            </w:p>
            <w:p w14:paraId="1EC53912" w14:textId="72A4CB00" w:rsidR="005154C5" w:rsidDel="005250E6" w:rsidRDefault="005154C5" w:rsidP="00D0046C">
              <w:pPr>
                <w:pStyle w:val="TOC2"/>
                <w:tabs>
                  <w:tab w:val="right" w:leader="dot" w:pos="9350"/>
                </w:tabs>
                <w:spacing w:after="0" w:line="360" w:lineRule="auto"/>
                <w:rPr>
                  <w:del w:id="202" w:author="Miku Nosamu" w:date="2025-07-05T23:17:00Z"/>
                  <w:rFonts w:eastAsiaTheme="minorEastAsia"/>
                  <w:noProof/>
                  <w:color w:val="auto"/>
                  <w:kern w:val="2"/>
                  <w:sz w:val="22"/>
                  <w:szCs w:val="22"/>
                  <w:lang w:val="en-ID" w:eastAsia="en-ID"/>
                  <w14:ligatures w14:val="standardContextual"/>
                </w:rPr>
              </w:pPr>
              <w:del w:id="203" w:author="Miku Nosamu" w:date="2025-07-05T23:17:00Z">
                <w:r w:rsidRPr="005250E6" w:rsidDel="005250E6">
                  <w:rPr>
                    <w:rPrChange w:id="204" w:author="Miku Nosamu" w:date="2025-07-05T23:17:00Z">
                      <w:rPr>
                        <w:rStyle w:val="Hyperlink"/>
                        <w:noProof/>
                        <w:lang w:val="id-ID"/>
                      </w:rPr>
                    </w:rPrChange>
                  </w:rPr>
                  <w:delText>User story</w:delText>
                </w:r>
                <w:r w:rsidDel="005250E6">
                  <w:rPr>
                    <w:noProof/>
                    <w:webHidden/>
                  </w:rPr>
                  <w:tab/>
                </w:r>
                <w:r w:rsidR="00FD6809" w:rsidDel="005250E6">
                  <w:rPr>
                    <w:noProof/>
                    <w:webHidden/>
                  </w:rPr>
                  <w:delText>10</w:delText>
                </w:r>
              </w:del>
            </w:p>
            <w:p w14:paraId="0F2B323F" w14:textId="118A4386" w:rsidR="005154C5" w:rsidDel="005250E6" w:rsidRDefault="005154C5" w:rsidP="00D0046C">
              <w:pPr>
                <w:pStyle w:val="TOC2"/>
                <w:tabs>
                  <w:tab w:val="right" w:leader="dot" w:pos="9350"/>
                </w:tabs>
                <w:spacing w:after="0" w:line="360" w:lineRule="auto"/>
                <w:rPr>
                  <w:del w:id="205" w:author="Miku Nosamu" w:date="2025-07-05T23:17:00Z"/>
                  <w:rFonts w:eastAsiaTheme="minorEastAsia"/>
                  <w:noProof/>
                  <w:color w:val="auto"/>
                  <w:kern w:val="2"/>
                  <w:sz w:val="22"/>
                  <w:szCs w:val="22"/>
                  <w:lang w:val="en-ID" w:eastAsia="en-ID"/>
                  <w14:ligatures w14:val="standardContextual"/>
                </w:rPr>
              </w:pPr>
              <w:del w:id="206" w:author="Miku Nosamu" w:date="2025-07-05T23:17:00Z">
                <w:r w:rsidRPr="005250E6" w:rsidDel="005250E6">
                  <w:rPr>
                    <w:rPrChange w:id="207" w:author="Miku Nosamu" w:date="2025-07-05T23:17:00Z">
                      <w:rPr>
                        <w:rStyle w:val="Hyperlink"/>
                        <w:noProof/>
                        <w:lang w:val="id-ID"/>
                      </w:rPr>
                    </w:rPrChange>
                  </w:rPr>
                  <w:delText>Lingkungan Operasi</w:delText>
                </w:r>
                <w:r w:rsidDel="005250E6">
                  <w:rPr>
                    <w:noProof/>
                    <w:webHidden/>
                  </w:rPr>
                  <w:tab/>
                </w:r>
                <w:r w:rsidR="00FD6809" w:rsidDel="005250E6">
                  <w:rPr>
                    <w:noProof/>
                    <w:webHidden/>
                  </w:rPr>
                  <w:delText>11</w:delText>
                </w:r>
              </w:del>
            </w:p>
            <w:p w14:paraId="0733520A" w14:textId="64DB2619" w:rsidR="005154C5" w:rsidDel="005250E6" w:rsidRDefault="005154C5" w:rsidP="00D0046C">
              <w:pPr>
                <w:pStyle w:val="TOC1"/>
                <w:tabs>
                  <w:tab w:val="right" w:leader="dot" w:pos="9350"/>
                </w:tabs>
                <w:spacing w:after="0" w:line="360" w:lineRule="auto"/>
                <w:rPr>
                  <w:del w:id="208" w:author="Miku Nosamu" w:date="2025-07-05T23:17:00Z"/>
                  <w:rFonts w:eastAsiaTheme="minorEastAsia"/>
                  <w:noProof/>
                  <w:color w:val="auto"/>
                  <w:kern w:val="2"/>
                  <w:sz w:val="22"/>
                  <w:szCs w:val="22"/>
                  <w:lang w:val="en-ID" w:eastAsia="en-ID"/>
                  <w14:ligatures w14:val="standardContextual"/>
                </w:rPr>
              </w:pPr>
              <w:del w:id="209" w:author="Miku Nosamu" w:date="2025-07-05T23:17:00Z">
                <w:r w:rsidRPr="005250E6" w:rsidDel="005250E6">
                  <w:rPr>
                    <w:rPrChange w:id="210" w:author="Miku Nosamu" w:date="2025-07-05T23:17:00Z">
                      <w:rPr>
                        <w:rStyle w:val="Hyperlink"/>
                        <w:noProof/>
                        <w:lang w:val="id-ID"/>
                      </w:rPr>
                    </w:rPrChange>
                  </w:rPr>
                  <w:delText>BAB IV implementasi</w:delText>
                </w:r>
                <w:r w:rsidDel="005250E6">
                  <w:rPr>
                    <w:noProof/>
                    <w:webHidden/>
                  </w:rPr>
                  <w:tab/>
                </w:r>
                <w:r w:rsidR="00FD6809" w:rsidDel="005250E6">
                  <w:rPr>
                    <w:noProof/>
                    <w:webHidden/>
                  </w:rPr>
                  <w:delText>12</w:delText>
                </w:r>
              </w:del>
            </w:p>
            <w:p w14:paraId="56DEF11E" w14:textId="5611BD3A" w:rsidR="005154C5" w:rsidDel="005250E6" w:rsidRDefault="005154C5" w:rsidP="00D0046C">
              <w:pPr>
                <w:pStyle w:val="TOC2"/>
                <w:tabs>
                  <w:tab w:val="right" w:leader="dot" w:pos="9350"/>
                </w:tabs>
                <w:spacing w:after="0" w:line="360" w:lineRule="auto"/>
                <w:rPr>
                  <w:del w:id="211" w:author="Miku Nosamu" w:date="2025-07-05T23:17:00Z"/>
                  <w:rFonts w:eastAsiaTheme="minorEastAsia"/>
                  <w:noProof/>
                  <w:color w:val="auto"/>
                  <w:kern w:val="2"/>
                  <w:sz w:val="22"/>
                  <w:szCs w:val="22"/>
                  <w:lang w:val="en-ID" w:eastAsia="en-ID"/>
                  <w14:ligatures w14:val="standardContextual"/>
                </w:rPr>
              </w:pPr>
              <w:del w:id="212" w:author="Miku Nosamu" w:date="2025-07-05T23:17:00Z">
                <w:r w:rsidRPr="005250E6" w:rsidDel="005250E6">
                  <w:rPr>
                    <w:rPrChange w:id="213" w:author="Miku Nosamu" w:date="2025-07-05T23:17:00Z">
                      <w:rPr>
                        <w:rStyle w:val="Hyperlink"/>
                        <w:noProof/>
                        <w:lang w:val="id-ID"/>
                      </w:rPr>
                    </w:rPrChange>
                  </w:rPr>
                  <w:delText>Impelementasi Aplikasi</w:delText>
                </w:r>
                <w:r w:rsidDel="005250E6">
                  <w:rPr>
                    <w:noProof/>
                    <w:webHidden/>
                  </w:rPr>
                  <w:tab/>
                </w:r>
                <w:r w:rsidR="00FD6809" w:rsidDel="005250E6">
                  <w:rPr>
                    <w:noProof/>
                    <w:webHidden/>
                  </w:rPr>
                  <w:delText>12</w:delText>
                </w:r>
              </w:del>
            </w:p>
            <w:p w14:paraId="41D50189" w14:textId="7D5C42FD" w:rsidR="005154C5" w:rsidDel="005250E6" w:rsidRDefault="005154C5" w:rsidP="00D0046C">
              <w:pPr>
                <w:pStyle w:val="TOC2"/>
                <w:tabs>
                  <w:tab w:val="right" w:leader="dot" w:pos="9350"/>
                </w:tabs>
                <w:spacing w:after="0" w:line="360" w:lineRule="auto"/>
                <w:rPr>
                  <w:del w:id="214" w:author="Miku Nosamu" w:date="2025-07-05T23:17:00Z"/>
                  <w:rFonts w:eastAsiaTheme="minorEastAsia"/>
                  <w:noProof/>
                  <w:color w:val="auto"/>
                  <w:kern w:val="2"/>
                  <w:sz w:val="22"/>
                  <w:szCs w:val="22"/>
                  <w:lang w:val="en-ID" w:eastAsia="en-ID"/>
                  <w14:ligatures w14:val="standardContextual"/>
                </w:rPr>
              </w:pPr>
              <w:del w:id="215" w:author="Miku Nosamu" w:date="2025-07-05T23:17:00Z">
                <w:r w:rsidRPr="005250E6" w:rsidDel="005250E6">
                  <w:rPr>
                    <w:rPrChange w:id="216" w:author="Miku Nosamu" w:date="2025-07-05T23:17:00Z">
                      <w:rPr>
                        <w:rStyle w:val="Hyperlink"/>
                        <w:noProof/>
                        <w:lang w:val="id-ID"/>
                      </w:rPr>
                    </w:rPrChange>
                  </w:rPr>
                  <w:delText>Implementasi Basis Data</w:delText>
                </w:r>
                <w:r w:rsidDel="005250E6">
                  <w:rPr>
                    <w:noProof/>
                    <w:webHidden/>
                  </w:rPr>
                  <w:tab/>
                </w:r>
                <w:r w:rsidR="00FD6809" w:rsidDel="005250E6">
                  <w:rPr>
                    <w:noProof/>
                    <w:webHidden/>
                  </w:rPr>
                  <w:delText>15</w:delText>
                </w:r>
              </w:del>
            </w:p>
            <w:p w14:paraId="23A8C55B" w14:textId="2ED40E71" w:rsidR="005154C5" w:rsidDel="005250E6" w:rsidRDefault="005154C5" w:rsidP="00D0046C">
              <w:pPr>
                <w:pStyle w:val="TOC1"/>
                <w:tabs>
                  <w:tab w:val="right" w:leader="dot" w:pos="9350"/>
                </w:tabs>
                <w:spacing w:after="0" w:line="360" w:lineRule="auto"/>
                <w:rPr>
                  <w:del w:id="217" w:author="Miku Nosamu" w:date="2025-07-05T23:17:00Z"/>
                  <w:rFonts w:eastAsiaTheme="minorEastAsia"/>
                  <w:noProof/>
                  <w:color w:val="auto"/>
                  <w:kern w:val="2"/>
                  <w:sz w:val="22"/>
                  <w:szCs w:val="22"/>
                  <w:lang w:val="en-ID" w:eastAsia="en-ID"/>
                  <w14:ligatures w14:val="standardContextual"/>
                </w:rPr>
              </w:pPr>
              <w:del w:id="218" w:author="Miku Nosamu" w:date="2025-07-05T23:17:00Z">
                <w:r w:rsidRPr="005250E6" w:rsidDel="005250E6">
                  <w:rPr>
                    <w:rPrChange w:id="219" w:author="Miku Nosamu" w:date="2025-07-05T23:17:00Z">
                      <w:rPr>
                        <w:rStyle w:val="Hyperlink"/>
                        <w:noProof/>
                        <w:lang w:val="id-ID"/>
                      </w:rPr>
                    </w:rPrChange>
                  </w:rPr>
                  <w:delText>BAB V Pengujian Perangkat Lunak</w:delText>
                </w:r>
                <w:r w:rsidDel="005250E6">
                  <w:rPr>
                    <w:noProof/>
                    <w:webHidden/>
                  </w:rPr>
                  <w:tab/>
                </w:r>
                <w:r w:rsidR="00FD6809" w:rsidDel="005250E6">
                  <w:rPr>
                    <w:noProof/>
                    <w:webHidden/>
                  </w:rPr>
                  <w:delText>16</w:delText>
                </w:r>
              </w:del>
            </w:p>
            <w:p w14:paraId="1CA7ECB5" w14:textId="103FCD60" w:rsidR="005154C5" w:rsidDel="005250E6" w:rsidRDefault="005154C5" w:rsidP="00D0046C">
              <w:pPr>
                <w:pStyle w:val="TOC2"/>
                <w:tabs>
                  <w:tab w:val="right" w:leader="dot" w:pos="9350"/>
                </w:tabs>
                <w:spacing w:after="0" w:line="360" w:lineRule="auto"/>
                <w:rPr>
                  <w:del w:id="220" w:author="Miku Nosamu" w:date="2025-07-05T23:17:00Z"/>
                  <w:rFonts w:eastAsiaTheme="minorEastAsia"/>
                  <w:noProof/>
                  <w:color w:val="auto"/>
                  <w:kern w:val="2"/>
                  <w:sz w:val="22"/>
                  <w:szCs w:val="22"/>
                  <w:lang w:val="en-ID" w:eastAsia="en-ID"/>
                  <w14:ligatures w14:val="standardContextual"/>
                </w:rPr>
              </w:pPr>
              <w:del w:id="221" w:author="Miku Nosamu" w:date="2025-07-05T23:17:00Z">
                <w:r w:rsidRPr="005250E6" w:rsidDel="005250E6">
                  <w:rPr>
                    <w:rPrChange w:id="222" w:author="Miku Nosamu" w:date="2025-07-05T23:17:00Z">
                      <w:rPr>
                        <w:rStyle w:val="Hyperlink"/>
                        <w:noProof/>
                        <w:lang w:val="id-ID"/>
                      </w:rPr>
                    </w:rPrChange>
                  </w:rPr>
                  <w:delText>Identifikasi dan Rencana Pengujian</w:delText>
                </w:r>
                <w:r w:rsidDel="005250E6">
                  <w:rPr>
                    <w:noProof/>
                    <w:webHidden/>
                  </w:rPr>
                  <w:tab/>
                </w:r>
                <w:r w:rsidR="00FD6809" w:rsidDel="005250E6">
                  <w:rPr>
                    <w:noProof/>
                    <w:webHidden/>
                  </w:rPr>
                  <w:delText>16</w:delText>
                </w:r>
              </w:del>
            </w:p>
            <w:p w14:paraId="71309B84" w14:textId="2A109899" w:rsidR="005154C5" w:rsidDel="005250E6" w:rsidRDefault="005154C5" w:rsidP="00D0046C">
              <w:pPr>
                <w:pStyle w:val="TOC3"/>
                <w:tabs>
                  <w:tab w:val="right" w:leader="dot" w:pos="9350"/>
                </w:tabs>
                <w:spacing w:after="0" w:line="360" w:lineRule="auto"/>
                <w:rPr>
                  <w:del w:id="223" w:author="Miku Nosamu" w:date="2025-07-05T23:17:00Z"/>
                  <w:rFonts w:eastAsiaTheme="minorEastAsia"/>
                  <w:noProof/>
                  <w:color w:val="auto"/>
                  <w:kern w:val="2"/>
                  <w:sz w:val="22"/>
                  <w:szCs w:val="22"/>
                  <w:lang w:val="en-ID" w:eastAsia="en-ID"/>
                  <w14:ligatures w14:val="standardContextual"/>
                </w:rPr>
              </w:pPr>
              <w:del w:id="224" w:author="Miku Nosamu" w:date="2025-07-05T23:17:00Z">
                <w:r w:rsidRPr="005250E6" w:rsidDel="005250E6">
                  <w:rPr>
                    <w:rPrChange w:id="225" w:author="Miku Nosamu" w:date="2025-07-05T23:17:00Z">
                      <w:rPr>
                        <w:rStyle w:val="Hyperlink"/>
                        <w:noProof/>
                        <w:lang w:val="id-ID"/>
                      </w:rPr>
                    </w:rPrChange>
                  </w:rPr>
                  <w:delText>Perangkat Lunak Pengujian</w:delText>
                </w:r>
                <w:r w:rsidDel="005250E6">
                  <w:rPr>
                    <w:noProof/>
                    <w:webHidden/>
                  </w:rPr>
                  <w:tab/>
                </w:r>
                <w:r w:rsidR="00FD6809" w:rsidDel="005250E6">
                  <w:rPr>
                    <w:noProof/>
                    <w:webHidden/>
                  </w:rPr>
                  <w:delText>16</w:delText>
                </w:r>
              </w:del>
            </w:p>
            <w:p w14:paraId="70CB06E5" w14:textId="5E99231F" w:rsidR="005154C5" w:rsidDel="005250E6" w:rsidRDefault="005154C5" w:rsidP="00D0046C">
              <w:pPr>
                <w:pStyle w:val="TOC3"/>
                <w:tabs>
                  <w:tab w:val="right" w:leader="dot" w:pos="9350"/>
                </w:tabs>
                <w:spacing w:after="0" w:line="360" w:lineRule="auto"/>
                <w:rPr>
                  <w:del w:id="226" w:author="Miku Nosamu" w:date="2025-07-05T23:17:00Z"/>
                  <w:rFonts w:eastAsiaTheme="minorEastAsia"/>
                  <w:noProof/>
                  <w:color w:val="auto"/>
                  <w:kern w:val="2"/>
                  <w:sz w:val="22"/>
                  <w:szCs w:val="22"/>
                  <w:lang w:val="en-ID" w:eastAsia="en-ID"/>
                  <w14:ligatures w14:val="standardContextual"/>
                </w:rPr>
              </w:pPr>
              <w:del w:id="227" w:author="Miku Nosamu" w:date="2025-07-05T23:17:00Z">
                <w:r w:rsidRPr="005250E6" w:rsidDel="005250E6">
                  <w:rPr>
                    <w:rPrChange w:id="228" w:author="Miku Nosamu" w:date="2025-07-05T23:17:00Z">
                      <w:rPr>
                        <w:rStyle w:val="Hyperlink"/>
                        <w:noProof/>
                        <w:lang w:val="id-ID"/>
                      </w:rPr>
                    </w:rPrChange>
                  </w:rPr>
                  <w:delText>Perangkat Keras Pengujian</w:delText>
                </w:r>
                <w:r w:rsidDel="005250E6">
                  <w:rPr>
                    <w:noProof/>
                    <w:webHidden/>
                  </w:rPr>
                  <w:tab/>
                </w:r>
                <w:r w:rsidR="00FD6809" w:rsidDel="005250E6">
                  <w:rPr>
                    <w:noProof/>
                    <w:webHidden/>
                  </w:rPr>
                  <w:delText>16</w:delText>
                </w:r>
              </w:del>
            </w:p>
            <w:p w14:paraId="37D4676B" w14:textId="017EC4A1" w:rsidR="005154C5" w:rsidDel="005250E6" w:rsidRDefault="005154C5" w:rsidP="00D0046C">
              <w:pPr>
                <w:pStyle w:val="TOC3"/>
                <w:tabs>
                  <w:tab w:val="right" w:leader="dot" w:pos="9350"/>
                </w:tabs>
                <w:spacing w:after="0" w:line="360" w:lineRule="auto"/>
                <w:rPr>
                  <w:del w:id="229" w:author="Miku Nosamu" w:date="2025-07-05T23:17:00Z"/>
                  <w:rFonts w:eastAsiaTheme="minorEastAsia"/>
                  <w:noProof/>
                  <w:color w:val="auto"/>
                  <w:kern w:val="2"/>
                  <w:sz w:val="22"/>
                  <w:szCs w:val="22"/>
                  <w:lang w:val="en-ID" w:eastAsia="en-ID"/>
                  <w14:ligatures w14:val="standardContextual"/>
                </w:rPr>
              </w:pPr>
              <w:del w:id="230" w:author="Miku Nosamu" w:date="2025-07-05T23:17:00Z">
                <w:r w:rsidRPr="005250E6" w:rsidDel="005250E6">
                  <w:rPr>
                    <w:rPrChange w:id="231" w:author="Miku Nosamu" w:date="2025-07-05T23:17:00Z">
                      <w:rPr>
                        <w:rStyle w:val="Hyperlink"/>
                        <w:noProof/>
                        <w:lang w:val="id-ID"/>
                      </w:rPr>
                    </w:rPrChange>
                  </w:rPr>
                  <w:delText>Rencana Pengujian</w:delText>
                </w:r>
                <w:r w:rsidDel="005250E6">
                  <w:rPr>
                    <w:noProof/>
                    <w:webHidden/>
                  </w:rPr>
                  <w:tab/>
                </w:r>
                <w:r w:rsidR="00FD6809" w:rsidDel="005250E6">
                  <w:rPr>
                    <w:noProof/>
                    <w:webHidden/>
                  </w:rPr>
                  <w:delText>16</w:delText>
                </w:r>
              </w:del>
            </w:p>
            <w:p w14:paraId="6A9040D2" w14:textId="3C4302CA" w:rsidR="005154C5" w:rsidDel="005250E6" w:rsidRDefault="005154C5" w:rsidP="00D0046C">
              <w:pPr>
                <w:pStyle w:val="TOC2"/>
                <w:tabs>
                  <w:tab w:val="right" w:leader="dot" w:pos="9350"/>
                </w:tabs>
                <w:spacing w:after="0" w:line="360" w:lineRule="auto"/>
                <w:rPr>
                  <w:del w:id="232" w:author="Miku Nosamu" w:date="2025-07-05T23:17:00Z"/>
                  <w:rFonts w:eastAsiaTheme="minorEastAsia"/>
                  <w:noProof/>
                  <w:color w:val="auto"/>
                  <w:kern w:val="2"/>
                  <w:sz w:val="22"/>
                  <w:szCs w:val="22"/>
                  <w:lang w:val="en-ID" w:eastAsia="en-ID"/>
                  <w14:ligatures w14:val="standardContextual"/>
                </w:rPr>
              </w:pPr>
              <w:del w:id="233" w:author="Miku Nosamu" w:date="2025-07-05T23:17:00Z">
                <w:r w:rsidRPr="005250E6" w:rsidDel="005250E6">
                  <w:rPr>
                    <w:rPrChange w:id="234" w:author="Miku Nosamu" w:date="2025-07-05T23:17:00Z">
                      <w:rPr>
                        <w:rStyle w:val="Hyperlink"/>
                        <w:noProof/>
                        <w:lang w:val="id-ID"/>
                      </w:rPr>
                    </w:rPrChange>
                  </w:rPr>
                  <w:delText>Deskripsi dan Hasil Uji</w:delText>
                </w:r>
                <w:r w:rsidDel="005250E6">
                  <w:rPr>
                    <w:noProof/>
                    <w:webHidden/>
                  </w:rPr>
                  <w:tab/>
                </w:r>
                <w:r w:rsidR="00FD6809" w:rsidDel="005250E6">
                  <w:rPr>
                    <w:noProof/>
                    <w:webHidden/>
                  </w:rPr>
                  <w:delText>16</w:delText>
                </w:r>
              </w:del>
            </w:p>
            <w:p w14:paraId="3B13A709" w14:textId="68B5FF01" w:rsidR="005154C5" w:rsidDel="005250E6" w:rsidRDefault="005154C5" w:rsidP="00D0046C">
              <w:pPr>
                <w:pStyle w:val="TOC1"/>
                <w:tabs>
                  <w:tab w:val="right" w:leader="dot" w:pos="9350"/>
                </w:tabs>
                <w:spacing w:after="0" w:line="360" w:lineRule="auto"/>
                <w:rPr>
                  <w:del w:id="235" w:author="Miku Nosamu" w:date="2025-07-05T23:17:00Z"/>
                  <w:rFonts w:eastAsiaTheme="minorEastAsia"/>
                  <w:noProof/>
                  <w:color w:val="auto"/>
                  <w:kern w:val="2"/>
                  <w:sz w:val="22"/>
                  <w:szCs w:val="22"/>
                  <w:lang w:val="en-ID" w:eastAsia="en-ID"/>
                  <w14:ligatures w14:val="standardContextual"/>
                </w:rPr>
              </w:pPr>
              <w:del w:id="236" w:author="Miku Nosamu" w:date="2025-07-05T23:17:00Z">
                <w:r w:rsidRPr="005250E6" w:rsidDel="005250E6">
                  <w:rPr>
                    <w:rPrChange w:id="237" w:author="Miku Nosamu" w:date="2025-07-05T23:17:00Z">
                      <w:rPr>
                        <w:rStyle w:val="Hyperlink"/>
                        <w:noProof/>
                        <w:lang w:val="id-ID"/>
                      </w:rPr>
                    </w:rPrChange>
                  </w:rPr>
                  <w:delText>BAB VI Hasil dan Kesimpulan</w:delText>
                </w:r>
                <w:r w:rsidDel="005250E6">
                  <w:rPr>
                    <w:noProof/>
                    <w:webHidden/>
                  </w:rPr>
                  <w:tab/>
                </w:r>
                <w:r w:rsidR="00FD6809" w:rsidDel="005250E6">
                  <w:rPr>
                    <w:noProof/>
                    <w:webHidden/>
                  </w:rPr>
                  <w:delText>18</w:delText>
                </w:r>
              </w:del>
            </w:p>
            <w:p w14:paraId="7BFBC993" w14:textId="5398A428" w:rsidR="005154C5" w:rsidDel="005250E6" w:rsidRDefault="005154C5" w:rsidP="00D0046C">
              <w:pPr>
                <w:pStyle w:val="TOC1"/>
                <w:tabs>
                  <w:tab w:val="right" w:leader="dot" w:pos="9350"/>
                </w:tabs>
                <w:spacing w:after="0" w:line="360" w:lineRule="auto"/>
                <w:rPr>
                  <w:del w:id="238" w:author="Miku Nosamu" w:date="2025-07-05T23:17:00Z"/>
                  <w:rFonts w:eastAsiaTheme="minorEastAsia"/>
                  <w:noProof/>
                  <w:color w:val="auto"/>
                  <w:kern w:val="2"/>
                  <w:sz w:val="22"/>
                  <w:szCs w:val="22"/>
                  <w:lang w:val="en-ID" w:eastAsia="en-ID"/>
                  <w14:ligatures w14:val="standardContextual"/>
                </w:rPr>
              </w:pPr>
              <w:del w:id="239" w:author="Miku Nosamu" w:date="2025-07-05T23:17:00Z">
                <w:r w:rsidRPr="005250E6" w:rsidDel="005250E6">
                  <w:rPr>
                    <w:rPrChange w:id="240" w:author="Miku Nosamu" w:date="2025-07-05T23:17:00Z">
                      <w:rPr>
                        <w:rStyle w:val="Hyperlink"/>
                        <w:noProof/>
                        <w:lang w:val="id-ID"/>
                      </w:rPr>
                    </w:rPrChange>
                  </w:rPr>
                  <w:delText>Lampiran 1 : Logbook</w:delText>
                </w:r>
                <w:r w:rsidDel="005250E6">
                  <w:rPr>
                    <w:noProof/>
                    <w:webHidden/>
                  </w:rPr>
                  <w:tab/>
                </w:r>
                <w:r w:rsidR="00FD6809" w:rsidDel="005250E6">
                  <w:rPr>
                    <w:noProof/>
                    <w:webHidden/>
                  </w:rPr>
                  <w:delText>19</w:delText>
                </w:r>
              </w:del>
            </w:p>
            <w:p w14:paraId="05710D48" w14:textId="02C1DEF0" w:rsidR="005154C5" w:rsidDel="005250E6" w:rsidRDefault="005154C5" w:rsidP="00D0046C">
              <w:pPr>
                <w:pStyle w:val="TOC1"/>
                <w:tabs>
                  <w:tab w:val="right" w:leader="dot" w:pos="9350"/>
                </w:tabs>
                <w:spacing w:after="0" w:line="360" w:lineRule="auto"/>
                <w:rPr>
                  <w:del w:id="241" w:author="Miku Nosamu" w:date="2025-07-05T23:17:00Z"/>
                  <w:rFonts w:eastAsiaTheme="minorEastAsia"/>
                  <w:noProof/>
                  <w:color w:val="auto"/>
                  <w:kern w:val="2"/>
                  <w:sz w:val="22"/>
                  <w:szCs w:val="22"/>
                  <w:lang w:val="en-ID" w:eastAsia="en-ID"/>
                  <w14:ligatures w14:val="standardContextual"/>
                </w:rPr>
              </w:pPr>
              <w:del w:id="242" w:author="Miku Nosamu" w:date="2025-07-05T23:17:00Z">
                <w:r w:rsidRPr="005250E6" w:rsidDel="005250E6">
                  <w:rPr>
                    <w:rPrChange w:id="243" w:author="Miku Nosamu" w:date="2025-07-05T23:17:00Z">
                      <w:rPr>
                        <w:rStyle w:val="Hyperlink"/>
                        <w:noProof/>
                        <w:lang w:val="id-ID"/>
                      </w:rPr>
                    </w:rPrChange>
                  </w:rPr>
                  <w:delText>Lampiran 2: Dokumentasi Pengerjaan PBL</w:delText>
                </w:r>
                <w:r w:rsidDel="005250E6">
                  <w:rPr>
                    <w:noProof/>
                    <w:webHidden/>
                  </w:rPr>
                  <w:tab/>
                </w:r>
                <w:r w:rsidR="00FD6809" w:rsidDel="005250E6">
                  <w:rPr>
                    <w:noProof/>
                    <w:webHidden/>
                  </w:rPr>
                  <w:delText>20</w:delText>
                </w:r>
              </w:del>
            </w:p>
            <w:p w14:paraId="0730848E" w14:textId="2BC944CA" w:rsidR="003F1F00" w:rsidRDefault="003F1F00" w:rsidP="00D0046C">
              <w:pPr>
                <w:spacing w:after="0" w:line="360" w:lineRule="auto"/>
              </w:pPr>
              <w:r>
                <w:rPr>
                  <w:b/>
                  <w:bCs/>
                  <w:noProof/>
                </w:rPr>
                <w:fldChar w:fldCharType="end"/>
              </w:r>
            </w:p>
          </w:sdtContent>
        </w:sdt>
        <w:p w14:paraId="4D8E37AA" w14:textId="5392BE65" w:rsidR="003C7027" w:rsidRPr="003C7027" w:rsidRDefault="008E39DB" w:rsidP="003C7027">
          <w:pPr>
            <w:rPr>
              <w:noProof/>
              <w:sz w:val="28"/>
              <w:lang w:val="id-ID"/>
            </w:rPr>
          </w:pPr>
        </w:p>
      </w:sdtContent>
    </w:sdt>
    <w:p w14:paraId="15A01252" w14:textId="6D040059" w:rsidR="004C170A" w:rsidRPr="0082628E" w:rsidRDefault="00A748C4" w:rsidP="00333BDB">
      <w:pPr>
        <w:pStyle w:val="Heading1"/>
        <w:spacing w:before="0" w:after="0" w:line="360" w:lineRule="auto"/>
        <w:rPr>
          <w:noProof/>
          <w:lang w:val="id-ID"/>
        </w:rPr>
      </w:pPr>
      <w:bookmarkStart w:id="244" w:name="_Toc202649889"/>
      <w:r w:rsidRPr="0082628E">
        <w:rPr>
          <w:noProof/>
          <w:lang w:val="id-ID"/>
        </w:rPr>
        <w:t xml:space="preserve">BAB I </w:t>
      </w:r>
      <w:r w:rsidR="00F058DA" w:rsidRPr="0082628E">
        <w:rPr>
          <w:noProof/>
          <w:lang w:val="id-ID"/>
        </w:rPr>
        <w:t>Pendahuluan</w:t>
      </w:r>
      <w:bookmarkEnd w:id="244"/>
    </w:p>
    <w:p w14:paraId="38EBA0F7" w14:textId="55261FA8" w:rsidR="004C170A" w:rsidRPr="0082628E" w:rsidRDefault="00F058DA" w:rsidP="00333BDB">
      <w:pPr>
        <w:pStyle w:val="Heading2"/>
        <w:spacing w:before="0" w:after="0" w:line="360" w:lineRule="auto"/>
        <w:rPr>
          <w:noProof/>
          <w:lang w:val="id-ID"/>
        </w:rPr>
      </w:pPr>
      <w:bookmarkStart w:id="245" w:name="_Toc202649890"/>
      <w:r w:rsidRPr="0082628E">
        <w:rPr>
          <w:noProof/>
          <w:lang w:val="id-ID"/>
        </w:rPr>
        <w:t>Tujuan</w:t>
      </w:r>
      <w:bookmarkEnd w:id="245"/>
    </w:p>
    <w:p w14:paraId="35A58D77" w14:textId="77777777" w:rsidR="00934725" w:rsidRDefault="00934725" w:rsidP="00934725">
      <w:pPr>
        <w:spacing w:line="360" w:lineRule="auto"/>
        <w:rPr>
          <w:rFonts w:ascii="Arial" w:hAnsi="Arial" w:cs="Arial"/>
          <w:color w:val="000000"/>
          <w:szCs w:val="20"/>
        </w:rPr>
      </w:pPr>
      <w:r>
        <w:rPr>
          <w:rFonts w:ascii="Arial" w:hAnsi="Arial" w:cs="Arial"/>
          <w:color w:val="000000"/>
          <w:szCs w:val="20"/>
        </w:rPr>
        <w:t xml:space="preserve">Di </w:t>
      </w:r>
      <w:proofErr w:type="spellStart"/>
      <w:r>
        <w:rPr>
          <w:rFonts w:ascii="Arial" w:hAnsi="Arial" w:cs="Arial"/>
          <w:color w:val="000000"/>
          <w:szCs w:val="20"/>
        </w:rPr>
        <w:t>lingkungan</w:t>
      </w:r>
      <w:proofErr w:type="spellEnd"/>
      <w:r>
        <w:rPr>
          <w:rFonts w:ascii="Arial" w:hAnsi="Arial" w:cs="Arial"/>
          <w:color w:val="000000"/>
          <w:szCs w:val="20"/>
        </w:rPr>
        <w:t xml:space="preserve"> </w:t>
      </w:r>
      <w:proofErr w:type="spellStart"/>
      <w:r>
        <w:rPr>
          <w:rFonts w:ascii="Arial" w:hAnsi="Arial" w:cs="Arial"/>
          <w:color w:val="000000"/>
          <w:szCs w:val="20"/>
        </w:rPr>
        <w:t>kerja</w:t>
      </w:r>
      <w:proofErr w:type="spellEnd"/>
      <w:r>
        <w:rPr>
          <w:rFonts w:ascii="Arial" w:hAnsi="Arial" w:cs="Arial"/>
          <w:color w:val="000000"/>
          <w:szCs w:val="20"/>
        </w:rPr>
        <w:t xml:space="preserve"> yang </w:t>
      </w:r>
      <w:proofErr w:type="spellStart"/>
      <w:r>
        <w:rPr>
          <w:rFonts w:ascii="Arial" w:hAnsi="Arial" w:cs="Arial"/>
          <w:color w:val="000000"/>
          <w:szCs w:val="20"/>
        </w:rPr>
        <w:t>memiliki</w:t>
      </w:r>
      <w:proofErr w:type="spellEnd"/>
      <w:r>
        <w:rPr>
          <w:rFonts w:ascii="Arial" w:hAnsi="Arial" w:cs="Arial"/>
          <w:color w:val="000000"/>
          <w:szCs w:val="20"/>
        </w:rPr>
        <w:t xml:space="preserve"> </w:t>
      </w:r>
      <w:proofErr w:type="spellStart"/>
      <w:r>
        <w:rPr>
          <w:rFonts w:ascii="Arial" w:hAnsi="Arial" w:cs="Arial"/>
          <w:color w:val="000000"/>
          <w:szCs w:val="20"/>
        </w:rPr>
        <w:t>standar</w:t>
      </w:r>
      <w:proofErr w:type="spellEnd"/>
      <w:r>
        <w:rPr>
          <w:rFonts w:ascii="Arial" w:hAnsi="Arial" w:cs="Arial"/>
          <w:color w:val="000000"/>
          <w:szCs w:val="20"/>
        </w:rPr>
        <w:t xml:space="preserve"> </w:t>
      </w:r>
      <w:proofErr w:type="spellStart"/>
      <w:r>
        <w:rPr>
          <w:rFonts w:ascii="Arial" w:hAnsi="Arial" w:cs="Arial"/>
          <w:color w:val="000000"/>
          <w:szCs w:val="20"/>
        </w:rPr>
        <w:t>keamanan</w:t>
      </w:r>
      <w:proofErr w:type="spellEnd"/>
      <w:r>
        <w:rPr>
          <w:rFonts w:ascii="Arial" w:hAnsi="Arial" w:cs="Arial"/>
          <w:color w:val="000000"/>
          <w:szCs w:val="20"/>
        </w:rPr>
        <w:t xml:space="preserve"> </w:t>
      </w:r>
      <w:proofErr w:type="spellStart"/>
      <w:r>
        <w:rPr>
          <w:rFonts w:ascii="Arial" w:hAnsi="Arial" w:cs="Arial"/>
          <w:color w:val="000000"/>
          <w:szCs w:val="20"/>
        </w:rPr>
        <w:t>tinggi</w:t>
      </w:r>
      <w:proofErr w:type="spellEnd"/>
      <w:r>
        <w:rPr>
          <w:rFonts w:ascii="Arial" w:hAnsi="Arial" w:cs="Arial"/>
          <w:color w:val="000000"/>
          <w:szCs w:val="20"/>
        </w:rPr>
        <w:t xml:space="preserve"> </w:t>
      </w:r>
      <w:proofErr w:type="spellStart"/>
      <w:r>
        <w:rPr>
          <w:rFonts w:ascii="Arial" w:hAnsi="Arial" w:cs="Arial"/>
          <w:color w:val="000000"/>
          <w:szCs w:val="20"/>
        </w:rPr>
        <w:t>seperti</w:t>
      </w:r>
      <w:proofErr w:type="spellEnd"/>
      <w:r>
        <w:rPr>
          <w:rFonts w:ascii="Arial" w:hAnsi="Arial" w:cs="Arial"/>
          <w:color w:val="000000"/>
          <w:szCs w:val="20"/>
        </w:rPr>
        <w:t xml:space="preserve"> </w:t>
      </w:r>
      <w:proofErr w:type="spellStart"/>
      <w:r>
        <w:rPr>
          <w:rFonts w:ascii="Arial" w:hAnsi="Arial" w:cs="Arial"/>
          <w:color w:val="000000"/>
          <w:szCs w:val="20"/>
        </w:rPr>
        <w:t>bandara</w:t>
      </w:r>
      <w:proofErr w:type="spellEnd"/>
      <w:r>
        <w:rPr>
          <w:rFonts w:ascii="Arial" w:hAnsi="Arial" w:cs="Arial"/>
          <w:color w:val="000000"/>
          <w:szCs w:val="20"/>
        </w:rPr>
        <w:t xml:space="preserve">, proses </w:t>
      </w:r>
      <w:proofErr w:type="spellStart"/>
      <w:r>
        <w:rPr>
          <w:rFonts w:ascii="Arial" w:hAnsi="Arial" w:cs="Arial"/>
          <w:color w:val="000000"/>
          <w:szCs w:val="20"/>
        </w:rPr>
        <w:t>perizinan</w:t>
      </w:r>
      <w:proofErr w:type="spellEnd"/>
      <w:r>
        <w:rPr>
          <w:rFonts w:ascii="Arial" w:hAnsi="Arial" w:cs="Arial"/>
          <w:color w:val="000000"/>
          <w:szCs w:val="20"/>
        </w:rPr>
        <w:t xml:space="preserve"> </w:t>
      </w:r>
      <w:proofErr w:type="spellStart"/>
      <w:r>
        <w:rPr>
          <w:rFonts w:ascii="Arial" w:hAnsi="Arial" w:cs="Arial"/>
          <w:color w:val="000000"/>
          <w:szCs w:val="20"/>
        </w:rPr>
        <w:t>kerja</w:t>
      </w:r>
      <w:proofErr w:type="spellEnd"/>
      <w:r>
        <w:rPr>
          <w:rFonts w:ascii="Arial" w:hAnsi="Arial" w:cs="Arial"/>
          <w:color w:val="000000"/>
          <w:szCs w:val="20"/>
        </w:rPr>
        <w:t xml:space="preserve"> menjadi </w:t>
      </w:r>
      <w:proofErr w:type="spellStart"/>
      <w:r>
        <w:rPr>
          <w:rFonts w:ascii="Arial" w:hAnsi="Arial" w:cs="Arial"/>
          <w:color w:val="000000"/>
          <w:szCs w:val="20"/>
        </w:rPr>
        <w:t>hal</w:t>
      </w:r>
      <w:proofErr w:type="spellEnd"/>
      <w:r>
        <w:rPr>
          <w:rFonts w:ascii="Arial" w:hAnsi="Arial" w:cs="Arial"/>
          <w:color w:val="000000"/>
          <w:szCs w:val="20"/>
        </w:rPr>
        <w:t xml:space="preserve"> </w:t>
      </w:r>
      <w:proofErr w:type="spellStart"/>
      <w:r>
        <w:rPr>
          <w:rFonts w:ascii="Arial" w:hAnsi="Arial" w:cs="Arial"/>
          <w:color w:val="000000"/>
          <w:szCs w:val="20"/>
        </w:rPr>
        <w:t>penting</w:t>
      </w:r>
      <w:proofErr w:type="spellEnd"/>
      <w:r>
        <w:rPr>
          <w:rFonts w:ascii="Arial" w:hAnsi="Arial" w:cs="Arial"/>
          <w:color w:val="000000"/>
          <w:szCs w:val="20"/>
        </w:rPr>
        <w:t xml:space="preserve"> yang </w:t>
      </w:r>
      <w:proofErr w:type="spellStart"/>
      <w:r>
        <w:rPr>
          <w:rFonts w:ascii="Arial" w:hAnsi="Arial" w:cs="Arial"/>
          <w:color w:val="000000"/>
          <w:szCs w:val="20"/>
        </w:rPr>
        <w:t>harus</w:t>
      </w:r>
      <w:proofErr w:type="spellEnd"/>
      <w:r>
        <w:rPr>
          <w:rFonts w:ascii="Arial" w:hAnsi="Arial" w:cs="Arial"/>
          <w:color w:val="000000"/>
          <w:szCs w:val="20"/>
        </w:rPr>
        <w:t xml:space="preserve"> </w:t>
      </w:r>
      <w:proofErr w:type="spellStart"/>
      <w:r>
        <w:rPr>
          <w:rFonts w:ascii="Arial" w:hAnsi="Arial" w:cs="Arial"/>
          <w:color w:val="000000"/>
          <w:szCs w:val="20"/>
        </w:rPr>
        <w:t>dikelola</w:t>
      </w:r>
      <w:proofErr w:type="spellEnd"/>
      <w:r>
        <w:rPr>
          <w:rFonts w:ascii="Arial" w:hAnsi="Arial" w:cs="Arial"/>
          <w:color w:val="000000"/>
          <w:szCs w:val="20"/>
        </w:rPr>
        <w:t xml:space="preserve"> dengan </w:t>
      </w:r>
      <w:proofErr w:type="spellStart"/>
      <w:r>
        <w:rPr>
          <w:rFonts w:ascii="Arial" w:hAnsi="Arial" w:cs="Arial"/>
          <w:color w:val="000000"/>
          <w:szCs w:val="20"/>
        </w:rPr>
        <w:t>baik</w:t>
      </w:r>
      <w:proofErr w:type="spellEnd"/>
      <w:r>
        <w:rPr>
          <w:rFonts w:ascii="Arial" w:hAnsi="Arial" w:cs="Arial"/>
          <w:color w:val="000000"/>
          <w:szCs w:val="20"/>
        </w:rPr>
        <w:t xml:space="preserve">. </w:t>
      </w:r>
      <w:proofErr w:type="spellStart"/>
      <w:r>
        <w:rPr>
          <w:rFonts w:ascii="Arial" w:hAnsi="Arial" w:cs="Arial"/>
          <w:color w:val="000000"/>
          <w:szCs w:val="20"/>
        </w:rPr>
        <w:t>Namun</w:t>
      </w:r>
      <w:proofErr w:type="spellEnd"/>
      <w:r>
        <w:rPr>
          <w:rFonts w:ascii="Arial" w:hAnsi="Arial" w:cs="Arial"/>
          <w:color w:val="000000"/>
          <w:szCs w:val="20"/>
        </w:rPr>
        <w:t xml:space="preserve">, </w:t>
      </w:r>
      <w:proofErr w:type="spellStart"/>
      <w:r>
        <w:rPr>
          <w:rFonts w:ascii="Arial" w:hAnsi="Arial" w:cs="Arial"/>
          <w:color w:val="000000"/>
          <w:szCs w:val="20"/>
        </w:rPr>
        <w:t>masih</w:t>
      </w:r>
      <w:proofErr w:type="spellEnd"/>
      <w:r>
        <w:rPr>
          <w:rFonts w:ascii="Arial" w:hAnsi="Arial" w:cs="Arial"/>
          <w:color w:val="000000"/>
          <w:szCs w:val="20"/>
        </w:rPr>
        <w:t xml:space="preserve"> </w:t>
      </w:r>
      <w:proofErr w:type="spellStart"/>
      <w:r>
        <w:rPr>
          <w:rFonts w:ascii="Arial" w:hAnsi="Arial" w:cs="Arial"/>
          <w:color w:val="000000"/>
          <w:szCs w:val="20"/>
        </w:rPr>
        <w:t>banyak</w:t>
      </w:r>
      <w:proofErr w:type="spellEnd"/>
      <w:r>
        <w:rPr>
          <w:rFonts w:ascii="Arial" w:hAnsi="Arial" w:cs="Arial"/>
          <w:color w:val="000000"/>
          <w:szCs w:val="20"/>
        </w:rPr>
        <w:t xml:space="preserve"> </w:t>
      </w:r>
      <w:proofErr w:type="spellStart"/>
      <w:r>
        <w:rPr>
          <w:rFonts w:ascii="Arial" w:hAnsi="Arial" w:cs="Arial"/>
          <w:color w:val="000000"/>
          <w:szCs w:val="20"/>
        </w:rPr>
        <w:t>kendala</w:t>
      </w:r>
      <w:proofErr w:type="spellEnd"/>
      <w:r>
        <w:rPr>
          <w:rFonts w:ascii="Arial" w:hAnsi="Arial" w:cs="Arial"/>
          <w:color w:val="000000"/>
          <w:szCs w:val="20"/>
        </w:rPr>
        <w:t xml:space="preserve"> yang </w:t>
      </w:r>
      <w:proofErr w:type="spellStart"/>
      <w:r>
        <w:rPr>
          <w:rFonts w:ascii="Arial" w:hAnsi="Arial" w:cs="Arial"/>
          <w:color w:val="000000"/>
          <w:szCs w:val="20"/>
        </w:rPr>
        <w:t>ditemui</w:t>
      </w:r>
      <w:proofErr w:type="spellEnd"/>
      <w:r>
        <w:rPr>
          <w:rFonts w:ascii="Arial" w:hAnsi="Arial" w:cs="Arial"/>
          <w:color w:val="000000"/>
          <w:szCs w:val="20"/>
        </w:rPr>
        <w:t xml:space="preserve"> </w:t>
      </w:r>
      <w:proofErr w:type="spellStart"/>
      <w:r>
        <w:rPr>
          <w:rFonts w:ascii="Arial" w:hAnsi="Arial" w:cs="Arial"/>
          <w:color w:val="000000"/>
          <w:szCs w:val="20"/>
        </w:rPr>
        <w:t>dalam</w:t>
      </w:r>
      <w:proofErr w:type="spellEnd"/>
      <w:r>
        <w:rPr>
          <w:rFonts w:ascii="Arial" w:hAnsi="Arial" w:cs="Arial"/>
          <w:color w:val="000000"/>
          <w:szCs w:val="20"/>
        </w:rPr>
        <w:t xml:space="preserve"> </w:t>
      </w:r>
      <w:proofErr w:type="spellStart"/>
      <w:r>
        <w:rPr>
          <w:rFonts w:ascii="Arial" w:hAnsi="Arial" w:cs="Arial"/>
          <w:color w:val="000000"/>
          <w:szCs w:val="20"/>
        </w:rPr>
        <w:t>sistem</w:t>
      </w:r>
      <w:proofErr w:type="spellEnd"/>
      <w:r>
        <w:rPr>
          <w:rFonts w:ascii="Arial" w:hAnsi="Arial" w:cs="Arial"/>
          <w:color w:val="000000"/>
          <w:szCs w:val="20"/>
        </w:rPr>
        <w:t xml:space="preserve"> </w:t>
      </w:r>
      <w:proofErr w:type="spellStart"/>
      <w:r>
        <w:rPr>
          <w:rFonts w:ascii="Arial" w:hAnsi="Arial" w:cs="Arial"/>
          <w:color w:val="000000"/>
          <w:szCs w:val="20"/>
        </w:rPr>
        <w:t>pengajuan</w:t>
      </w:r>
      <w:proofErr w:type="spellEnd"/>
      <w:r>
        <w:rPr>
          <w:rFonts w:ascii="Arial" w:hAnsi="Arial" w:cs="Arial"/>
          <w:color w:val="000000"/>
          <w:szCs w:val="20"/>
        </w:rPr>
        <w:t xml:space="preserve"> </w:t>
      </w:r>
      <w:proofErr w:type="spellStart"/>
      <w:r>
        <w:rPr>
          <w:rFonts w:ascii="Arial" w:hAnsi="Arial" w:cs="Arial"/>
          <w:color w:val="000000"/>
          <w:szCs w:val="20"/>
        </w:rPr>
        <w:t>izin</w:t>
      </w:r>
      <w:proofErr w:type="spellEnd"/>
      <w:r>
        <w:rPr>
          <w:rFonts w:ascii="Arial" w:hAnsi="Arial" w:cs="Arial"/>
          <w:color w:val="000000"/>
          <w:szCs w:val="20"/>
        </w:rPr>
        <w:t xml:space="preserve"> </w:t>
      </w:r>
      <w:proofErr w:type="spellStart"/>
      <w:r>
        <w:rPr>
          <w:rFonts w:ascii="Arial" w:hAnsi="Arial" w:cs="Arial"/>
          <w:color w:val="000000"/>
          <w:szCs w:val="20"/>
        </w:rPr>
        <w:t>kerja</w:t>
      </w:r>
      <w:proofErr w:type="spellEnd"/>
      <w:r>
        <w:rPr>
          <w:rFonts w:ascii="Arial" w:hAnsi="Arial" w:cs="Arial"/>
          <w:color w:val="000000"/>
          <w:szCs w:val="20"/>
        </w:rPr>
        <w:t xml:space="preserve">, </w:t>
      </w:r>
      <w:proofErr w:type="spellStart"/>
      <w:r>
        <w:rPr>
          <w:rFonts w:ascii="Arial" w:hAnsi="Arial" w:cs="Arial"/>
          <w:color w:val="000000"/>
          <w:szCs w:val="20"/>
        </w:rPr>
        <w:t>seperti</w:t>
      </w:r>
      <w:proofErr w:type="spellEnd"/>
      <w:r>
        <w:rPr>
          <w:rFonts w:ascii="Arial" w:hAnsi="Arial" w:cs="Arial"/>
          <w:color w:val="000000"/>
          <w:szCs w:val="20"/>
        </w:rPr>
        <w:t xml:space="preserve"> proses manual yang </w:t>
      </w:r>
      <w:proofErr w:type="spellStart"/>
      <w:r>
        <w:rPr>
          <w:rFonts w:ascii="Arial" w:hAnsi="Arial" w:cs="Arial"/>
          <w:color w:val="000000"/>
          <w:szCs w:val="20"/>
        </w:rPr>
        <w:t>memakan</w:t>
      </w:r>
      <w:proofErr w:type="spellEnd"/>
      <w:r>
        <w:rPr>
          <w:rFonts w:ascii="Arial" w:hAnsi="Arial" w:cs="Arial"/>
          <w:color w:val="000000"/>
          <w:szCs w:val="20"/>
        </w:rPr>
        <w:t xml:space="preserve"> </w:t>
      </w:r>
      <w:proofErr w:type="spellStart"/>
      <w:r>
        <w:rPr>
          <w:rFonts w:ascii="Arial" w:hAnsi="Arial" w:cs="Arial"/>
          <w:color w:val="000000"/>
          <w:szCs w:val="20"/>
        </w:rPr>
        <w:t>waktu</w:t>
      </w:r>
      <w:proofErr w:type="spellEnd"/>
      <w:r>
        <w:rPr>
          <w:rFonts w:ascii="Arial" w:hAnsi="Arial" w:cs="Arial"/>
          <w:color w:val="000000"/>
          <w:szCs w:val="20"/>
        </w:rPr>
        <w:t xml:space="preserve">, </w:t>
      </w:r>
      <w:proofErr w:type="spellStart"/>
      <w:r>
        <w:rPr>
          <w:rFonts w:ascii="Arial" w:hAnsi="Arial" w:cs="Arial"/>
          <w:color w:val="000000"/>
          <w:szCs w:val="20"/>
        </w:rPr>
        <w:t>kurangnya</w:t>
      </w:r>
      <w:proofErr w:type="spellEnd"/>
      <w:r>
        <w:rPr>
          <w:rFonts w:ascii="Arial" w:hAnsi="Arial" w:cs="Arial"/>
          <w:color w:val="000000"/>
          <w:szCs w:val="20"/>
        </w:rPr>
        <w:t xml:space="preserve"> </w:t>
      </w:r>
      <w:proofErr w:type="spellStart"/>
      <w:r>
        <w:rPr>
          <w:rFonts w:ascii="Arial" w:hAnsi="Arial" w:cs="Arial"/>
          <w:color w:val="000000"/>
          <w:szCs w:val="20"/>
        </w:rPr>
        <w:t>transparansi</w:t>
      </w:r>
      <w:proofErr w:type="spellEnd"/>
      <w:r>
        <w:rPr>
          <w:rFonts w:ascii="Arial" w:hAnsi="Arial" w:cs="Arial"/>
          <w:color w:val="000000"/>
          <w:szCs w:val="20"/>
        </w:rPr>
        <w:t xml:space="preserve">, </w:t>
      </w:r>
      <w:proofErr w:type="spellStart"/>
      <w:r>
        <w:rPr>
          <w:rFonts w:ascii="Arial" w:hAnsi="Arial" w:cs="Arial"/>
          <w:color w:val="000000"/>
          <w:szCs w:val="20"/>
        </w:rPr>
        <w:t>serta</w:t>
      </w:r>
      <w:proofErr w:type="spellEnd"/>
      <w:r>
        <w:rPr>
          <w:rFonts w:ascii="Arial" w:hAnsi="Arial" w:cs="Arial"/>
          <w:color w:val="000000"/>
          <w:szCs w:val="20"/>
        </w:rPr>
        <w:t xml:space="preserve"> </w:t>
      </w:r>
      <w:proofErr w:type="spellStart"/>
      <w:r>
        <w:rPr>
          <w:rFonts w:ascii="Arial" w:hAnsi="Arial" w:cs="Arial"/>
          <w:color w:val="000000"/>
          <w:szCs w:val="20"/>
        </w:rPr>
        <w:t>kesulitan</w:t>
      </w:r>
      <w:proofErr w:type="spellEnd"/>
      <w:r>
        <w:rPr>
          <w:rFonts w:ascii="Arial" w:hAnsi="Arial" w:cs="Arial"/>
          <w:color w:val="000000"/>
          <w:szCs w:val="20"/>
        </w:rPr>
        <w:t xml:space="preserve"> </w:t>
      </w:r>
      <w:proofErr w:type="spellStart"/>
      <w:r>
        <w:rPr>
          <w:rFonts w:ascii="Arial" w:hAnsi="Arial" w:cs="Arial"/>
          <w:color w:val="000000"/>
          <w:szCs w:val="20"/>
        </w:rPr>
        <w:t>dalam</w:t>
      </w:r>
      <w:proofErr w:type="spellEnd"/>
      <w:r>
        <w:rPr>
          <w:rFonts w:ascii="Arial" w:hAnsi="Arial" w:cs="Arial"/>
          <w:color w:val="000000"/>
          <w:szCs w:val="20"/>
        </w:rPr>
        <w:t xml:space="preserve"> </w:t>
      </w:r>
      <w:proofErr w:type="spellStart"/>
      <w:r>
        <w:rPr>
          <w:rFonts w:ascii="Arial" w:hAnsi="Arial" w:cs="Arial"/>
          <w:color w:val="000000"/>
          <w:szCs w:val="20"/>
        </w:rPr>
        <w:t>memantau</w:t>
      </w:r>
      <w:proofErr w:type="spellEnd"/>
      <w:r>
        <w:rPr>
          <w:rFonts w:ascii="Arial" w:hAnsi="Arial" w:cs="Arial"/>
          <w:color w:val="000000"/>
          <w:szCs w:val="20"/>
        </w:rPr>
        <w:t xml:space="preserve"> </w:t>
      </w:r>
      <w:proofErr w:type="spellStart"/>
      <w:r>
        <w:rPr>
          <w:rFonts w:ascii="Arial" w:hAnsi="Arial" w:cs="Arial"/>
          <w:color w:val="000000"/>
          <w:szCs w:val="20"/>
        </w:rPr>
        <w:t>pekerjaan</w:t>
      </w:r>
      <w:proofErr w:type="spellEnd"/>
      <w:r>
        <w:rPr>
          <w:rFonts w:ascii="Arial" w:hAnsi="Arial" w:cs="Arial"/>
          <w:color w:val="000000"/>
          <w:szCs w:val="20"/>
        </w:rPr>
        <w:t xml:space="preserve"> di </w:t>
      </w:r>
      <w:proofErr w:type="spellStart"/>
      <w:r>
        <w:rPr>
          <w:rFonts w:ascii="Arial" w:hAnsi="Arial" w:cs="Arial"/>
          <w:color w:val="000000"/>
          <w:szCs w:val="20"/>
        </w:rPr>
        <w:t>lapangan</w:t>
      </w:r>
      <w:proofErr w:type="spellEnd"/>
      <w:r>
        <w:rPr>
          <w:rFonts w:ascii="Arial" w:hAnsi="Arial" w:cs="Arial"/>
          <w:color w:val="000000"/>
          <w:szCs w:val="20"/>
        </w:rPr>
        <w:t xml:space="preserve">. Di </w:t>
      </w:r>
      <w:proofErr w:type="spellStart"/>
      <w:r>
        <w:rPr>
          <w:rFonts w:ascii="Arial" w:hAnsi="Arial" w:cs="Arial"/>
          <w:color w:val="000000"/>
          <w:szCs w:val="20"/>
        </w:rPr>
        <w:t>sinilah</w:t>
      </w:r>
      <w:proofErr w:type="spellEnd"/>
      <w:r>
        <w:rPr>
          <w:rFonts w:ascii="Arial" w:hAnsi="Arial" w:cs="Arial"/>
          <w:color w:val="000000"/>
          <w:szCs w:val="20"/>
        </w:rPr>
        <w:t xml:space="preserve"> </w:t>
      </w:r>
      <w:proofErr w:type="spellStart"/>
      <w:r>
        <w:rPr>
          <w:rFonts w:ascii="Arial" w:hAnsi="Arial" w:cs="Arial"/>
          <w:color w:val="000000"/>
          <w:szCs w:val="20"/>
        </w:rPr>
        <w:t>aplikasi</w:t>
      </w:r>
      <w:proofErr w:type="spellEnd"/>
      <w:r>
        <w:rPr>
          <w:rFonts w:ascii="Arial" w:hAnsi="Arial" w:cs="Arial"/>
          <w:color w:val="000000"/>
          <w:szCs w:val="20"/>
        </w:rPr>
        <w:t xml:space="preserve"> </w:t>
      </w:r>
      <w:proofErr w:type="spellStart"/>
      <w:r>
        <w:rPr>
          <w:rFonts w:ascii="Arial" w:hAnsi="Arial" w:cs="Arial"/>
          <w:color w:val="000000"/>
          <w:szCs w:val="20"/>
        </w:rPr>
        <w:t>Sistem</w:t>
      </w:r>
      <w:proofErr w:type="spellEnd"/>
      <w:r>
        <w:rPr>
          <w:rFonts w:ascii="Arial" w:hAnsi="Arial" w:cs="Arial"/>
          <w:color w:val="000000"/>
          <w:szCs w:val="20"/>
        </w:rPr>
        <w:t xml:space="preserve"> </w:t>
      </w:r>
      <w:proofErr w:type="spellStart"/>
      <w:r>
        <w:rPr>
          <w:rFonts w:ascii="Arial" w:hAnsi="Arial" w:cs="Arial"/>
          <w:color w:val="000000"/>
          <w:szCs w:val="20"/>
        </w:rPr>
        <w:t>Pengajuan</w:t>
      </w:r>
      <w:proofErr w:type="spellEnd"/>
      <w:r>
        <w:rPr>
          <w:rFonts w:ascii="Arial" w:hAnsi="Arial" w:cs="Arial"/>
          <w:color w:val="000000"/>
          <w:szCs w:val="20"/>
        </w:rPr>
        <w:t xml:space="preserve"> Surat </w:t>
      </w:r>
      <w:proofErr w:type="spellStart"/>
      <w:r>
        <w:rPr>
          <w:rFonts w:ascii="Arial" w:hAnsi="Arial" w:cs="Arial"/>
          <w:color w:val="000000"/>
          <w:szCs w:val="20"/>
        </w:rPr>
        <w:t>Izin</w:t>
      </w:r>
      <w:proofErr w:type="spellEnd"/>
      <w:r>
        <w:rPr>
          <w:rFonts w:ascii="Arial" w:hAnsi="Arial" w:cs="Arial"/>
          <w:color w:val="000000"/>
          <w:szCs w:val="20"/>
        </w:rPr>
        <w:t xml:space="preserve"> </w:t>
      </w:r>
      <w:proofErr w:type="spellStart"/>
      <w:r>
        <w:rPr>
          <w:rFonts w:ascii="Arial" w:hAnsi="Arial" w:cs="Arial"/>
          <w:color w:val="000000"/>
          <w:szCs w:val="20"/>
        </w:rPr>
        <w:t>Kerja</w:t>
      </w:r>
      <w:proofErr w:type="spellEnd"/>
      <w:r>
        <w:rPr>
          <w:rFonts w:ascii="Arial" w:hAnsi="Arial" w:cs="Arial"/>
          <w:color w:val="000000"/>
          <w:szCs w:val="20"/>
        </w:rPr>
        <w:t xml:space="preserve"> (SIK) </w:t>
      </w:r>
      <w:proofErr w:type="spellStart"/>
      <w:r>
        <w:rPr>
          <w:rFonts w:ascii="Arial" w:hAnsi="Arial" w:cs="Arial"/>
          <w:color w:val="000000"/>
          <w:szCs w:val="20"/>
        </w:rPr>
        <w:t>hadir</w:t>
      </w:r>
      <w:proofErr w:type="spellEnd"/>
      <w:r>
        <w:rPr>
          <w:rFonts w:ascii="Arial" w:hAnsi="Arial" w:cs="Arial"/>
          <w:color w:val="000000"/>
          <w:szCs w:val="20"/>
        </w:rPr>
        <w:t xml:space="preserve">, yang </w:t>
      </w:r>
      <w:proofErr w:type="spellStart"/>
      <w:r>
        <w:rPr>
          <w:rFonts w:ascii="Arial" w:hAnsi="Arial" w:cs="Arial"/>
          <w:color w:val="000000"/>
          <w:szCs w:val="20"/>
        </w:rPr>
        <w:t>bertujuan</w:t>
      </w:r>
      <w:proofErr w:type="spellEnd"/>
      <w:r>
        <w:rPr>
          <w:rFonts w:ascii="Arial" w:hAnsi="Arial" w:cs="Arial"/>
          <w:color w:val="000000"/>
          <w:szCs w:val="20"/>
        </w:rPr>
        <w:t xml:space="preserve"> </w:t>
      </w:r>
      <w:proofErr w:type="spellStart"/>
      <w:r>
        <w:rPr>
          <w:rFonts w:ascii="Arial" w:hAnsi="Arial" w:cs="Arial"/>
          <w:color w:val="000000"/>
          <w:szCs w:val="20"/>
        </w:rPr>
        <w:t>untuk</w:t>
      </w:r>
      <w:proofErr w:type="spellEnd"/>
      <w:r>
        <w:rPr>
          <w:rFonts w:ascii="Arial" w:hAnsi="Arial" w:cs="Arial"/>
          <w:color w:val="000000"/>
          <w:szCs w:val="20"/>
        </w:rPr>
        <w:t xml:space="preserve"> </w:t>
      </w:r>
      <w:proofErr w:type="spellStart"/>
      <w:r>
        <w:rPr>
          <w:rFonts w:ascii="Arial" w:hAnsi="Arial" w:cs="Arial"/>
          <w:color w:val="000000"/>
          <w:szCs w:val="20"/>
        </w:rPr>
        <w:t>mengubah</w:t>
      </w:r>
      <w:proofErr w:type="spellEnd"/>
      <w:r>
        <w:rPr>
          <w:rFonts w:ascii="Arial" w:hAnsi="Arial" w:cs="Arial"/>
          <w:color w:val="000000"/>
          <w:szCs w:val="20"/>
        </w:rPr>
        <w:t xml:space="preserve"> </w:t>
      </w:r>
      <w:proofErr w:type="spellStart"/>
      <w:r>
        <w:rPr>
          <w:rFonts w:ascii="Arial" w:hAnsi="Arial" w:cs="Arial"/>
          <w:color w:val="000000"/>
          <w:szCs w:val="20"/>
        </w:rPr>
        <w:t>cara</w:t>
      </w:r>
      <w:proofErr w:type="spellEnd"/>
      <w:r>
        <w:rPr>
          <w:rFonts w:ascii="Arial" w:hAnsi="Arial" w:cs="Arial"/>
          <w:color w:val="000000"/>
          <w:szCs w:val="20"/>
        </w:rPr>
        <w:t xml:space="preserve"> </w:t>
      </w:r>
      <w:proofErr w:type="spellStart"/>
      <w:r>
        <w:rPr>
          <w:rFonts w:ascii="Arial" w:hAnsi="Arial" w:cs="Arial"/>
          <w:color w:val="000000"/>
          <w:szCs w:val="20"/>
        </w:rPr>
        <w:t>pengelolaan</w:t>
      </w:r>
      <w:proofErr w:type="spellEnd"/>
      <w:r>
        <w:rPr>
          <w:rFonts w:ascii="Arial" w:hAnsi="Arial" w:cs="Arial"/>
          <w:color w:val="000000"/>
          <w:szCs w:val="20"/>
        </w:rPr>
        <w:t xml:space="preserve"> </w:t>
      </w:r>
      <w:proofErr w:type="spellStart"/>
      <w:r>
        <w:rPr>
          <w:rFonts w:ascii="Arial" w:hAnsi="Arial" w:cs="Arial"/>
          <w:color w:val="000000"/>
          <w:szCs w:val="20"/>
        </w:rPr>
        <w:t>izin</w:t>
      </w:r>
      <w:proofErr w:type="spellEnd"/>
      <w:r>
        <w:rPr>
          <w:rFonts w:ascii="Arial" w:hAnsi="Arial" w:cs="Arial"/>
          <w:color w:val="000000"/>
          <w:szCs w:val="20"/>
        </w:rPr>
        <w:t xml:space="preserve"> </w:t>
      </w:r>
      <w:proofErr w:type="spellStart"/>
      <w:r>
        <w:rPr>
          <w:rFonts w:ascii="Arial" w:hAnsi="Arial" w:cs="Arial"/>
          <w:color w:val="000000"/>
          <w:szCs w:val="20"/>
        </w:rPr>
        <w:t>kerja</w:t>
      </w:r>
      <w:proofErr w:type="spellEnd"/>
      <w:r>
        <w:rPr>
          <w:rFonts w:ascii="Arial" w:hAnsi="Arial" w:cs="Arial"/>
          <w:color w:val="000000"/>
          <w:szCs w:val="20"/>
        </w:rPr>
        <w:t xml:space="preserve"> menjadi </w:t>
      </w:r>
      <w:proofErr w:type="spellStart"/>
      <w:r>
        <w:rPr>
          <w:rFonts w:ascii="Arial" w:hAnsi="Arial" w:cs="Arial"/>
          <w:color w:val="000000"/>
          <w:szCs w:val="20"/>
        </w:rPr>
        <w:t>lebih</w:t>
      </w:r>
      <w:proofErr w:type="spellEnd"/>
      <w:r>
        <w:rPr>
          <w:rFonts w:ascii="Arial" w:hAnsi="Arial" w:cs="Arial"/>
          <w:color w:val="000000"/>
          <w:szCs w:val="20"/>
        </w:rPr>
        <w:t xml:space="preserve"> </w:t>
      </w:r>
      <w:proofErr w:type="spellStart"/>
      <w:r>
        <w:rPr>
          <w:rFonts w:ascii="Arial" w:hAnsi="Arial" w:cs="Arial"/>
          <w:color w:val="000000"/>
          <w:szCs w:val="20"/>
        </w:rPr>
        <w:t>efisien</w:t>
      </w:r>
      <w:proofErr w:type="spellEnd"/>
      <w:r>
        <w:rPr>
          <w:rFonts w:ascii="Arial" w:hAnsi="Arial" w:cs="Arial"/>
          <w:color w:val="000000"/>
          <w:szCs w:val="20"/>
        </w:rPr>
        <w:t xml:space="preserve"> dan modern. Dengan </w:t>
      </w:r>
      <w:proofErr w:type="spellStart"/>
      <w:r>
        <w:rPr>
          <w:rFonts w:ascii="Arial" w:hAnsi="Arial" w:cs="Arial"/>
          <w:color w:val="000000"/>
          <w:szCs w:val="20"/>
        </w:rPr>
        <w:t>mengembangkan</w:t>
      </w:r>
      <w:proofErr w:type="spellEnd"/>
      <w:r>
        <w:rPr>
          <w:rFonts w:ascii="Arial" w:hAnsi="Arial" w:cs="Arial"/>
          <w:color w:val="000000"/>
          <w:szCs w:val="20"/>
        </w:rPr>
        <w:t xml:space="preserve"> </w:t>
      </w:r>
      <w:proofErr w:type="spellStart"/>
      <w:r>
        <w:rPr>
          <w:rFonts w:ascii="Arial" w:hAnsi="Arial" w:cs="Arial"/>
          <w:color w:val="000000"/>
          <w:szCs w:val="20"/>
        </w:rPr>
        <w:t>aplikasi</w:t>
      </w:r>
      <w:proofErr w:type="spellEnd"/>
      <w:r>
        <w:rPr>
          <w:rFonts w:ascii="Arial" w:hAnsi="Arial" w:cs="Arial"/>
          <w:color w:val="000000"/>
          <w:szCs w:val="20"/>
        </w:rPr>
        <w:t xml:space="preserve"> SIK, </w:t>
      </w:r>
      <w:proofErr w:type="spellStart"/>
      <w:r>
        <w:rPr>
          <w:rFonts w:ascii="Arial" w:hAnsi="Arial" w:cs="Arial"/>
          <w:color w:val="000000"/>
          <w:szCs w:val="20"/>
        </w:rPr>
        <w:t>proyek</w:t>
      </w:r>
      <w:proofErr w:type="spellEnd"/>
      <w:r>
        <w:rPr>
          <w:rFonts w:ascii="Arial" w:hAnsi="Arial" w:cs="Arial"/>
          <w:color w:val="000000"/>
          <w:szCs w:val="20"/>
        </w:rPr>
        <w:t xml:space="preserve"> ini </w:t>
      </w:r>
      <w:proofErr w:type="spellStart"/>
      <w:r>
        <w:rPr>
          <w:rFonts w:ascii="Arial" w:hAnsi="Arial" w:cs="Arial"/>
          <w:color w:val="000000"/>
          <w:szCs w:val="20"/>
        </w:rPr>
        <w:t>berupaya</w:t>
      </w:r>
      <w:proofErr w:type="spellEnd"/>
      <w:r>
        <w:rPr>
          <w:rFonts w:ascii="Arial" w:hAnsi="Arial" w:cs="Arial"/>
          <w:color w:val="000000"/>
          <w:szCs w:val="20"/>
        </w:rPr>
        <w:t xml:space="preserve"> </w:t>
      </w:r>
      <w:proofErr w:type="spellStart"/>
      <w:r>
        <w:rPr>
          <w:rFonts w:ascii="Arial" w:hAnsi="Arial" w:cs="Arial"/>
          <w:color w:val="000000"/>
          <w:szCs w:val="20"/>
        </w:rPr>
        <w:t>memberikan</w:t>
      </w:r>
      <w:proofErr w:type="spellEnd"/>
      <w:r>
        <w:rPr>
          <w:rFonts w:ascii="Arial" w:hAnsi="Arial" w:cs="Arial"/>
          <w:color w:val="000000"/>
          <w:szCs w:val="20"/>
        </w:rPr>
        <w:t xml:space="preserve"> </w:t>
      </w:r>
      <w:proofErr w:type="spellStart"/>
      <w:r>
        <w:rPr>
          <w:rFonts w:ascii="Arial" w:hAnsi="Arial" w:cs="Arial"/>
          <w:color w:val="000000"/>
          <w:szCs w:val="20"/>
        </w:rPr>
        <w:t>solusi</w:t>
      </w:r>
      <w:proofErr w:type="spellEnd"/>
      <w:r>
        <w:rPr>
          <w:rFonts w:ascii="Arial" w:hAnsi="Arial" w:cs="Arial"/>
          <w:color w:val="000000"/>
          <w:szCs w:val="20"/>
        </w:rPr>
        <w:t xml:space="preserve"> </w:t>
      </w:r>
      <w:proofErr w:type="spellStart"/>
      <w:r>
        <w:rPr>
          <w:rFonts w:ascii="Arial" w:hAnsi="Arial" w:cs="Arial"/>
          <w:color w:val="000000"/>
          <w:szCs w:val="20"/>
        </w:rPr>
        <w:t>atas</w:t>
      </w:r>
      <w:proofErr w:type="spellEnd"/>
      <w:r>
        <w:rPr>
          <w:rFonts w:ascii="Arial" w:hAnsi="Arial" w:cs="Arial"/>
          <w:color w:val="000000"/>
          <w:szCs w:val="20"/>
        </w:rPr>
        <w:t xml:space="preserve"> </w:t>
      </w:r>
      <w:proofErr w:type="spellStart"/>
      <w:r>
        <w:rPr>
          <w:rFonts w:ascii="Arial" w:hAnsi="Arial" w:cs="Arial"/>
          <w:color w:val="000000"/>
          <w:szCs w:val="20"/>
        </w:rPr>
        <w:t>permasalahan</w:t>
      </w:r>
      <w:proofErr w:type="spellEnd"/>
      <w:r>
        <w:rPr>
          <w:rFonts w:ascii="Arial" w:hAnsi="Arial" w:cs="Arial"/>
          <w:color w:val="000000"/>
          <w:szCs w:val="20"/>
        </w:rPr>
        <w:t xml:space="preserve"> yang </w:t>
      </w:r>
      <w:proofErr w:type="spellStart"/>
      <w:r>
        <w:rPr>
          <w:rFonts w:ascii="Arial" w:hAnsi="Arial" w:cs="Arial"/>
          <w:color w:val="000000"/>
          <w:szCs w:val="20"/>
        </w:rPr>
        <w:t>ada</w:t>
      </w:r>
      <w:proofErr w:type="spellEnd"/>
      <w:r>
        <w:rPr>
          <w:rFonts w:ascii="Arial" w:hAnsi="Arial" w:cs="Arial"/>
          <w:color w:val="000000"/>
          <w:szCs w:val="20"/>
        </w:rPr>
        <w:t xml:space="preserve"> dengan </w:t>
      </w:r>
      <w:proofErr w:type="spellStart"/>
      <w:r>
        <w:rPr>
          <w:rFonts w:ascii="Arial" w:hAnsi="Arial" w:cs="Arial"/>
          <w:color w:val="000000"/>
          <w:szCs w:val="20"/>
        </w:rPr>
        <w:t>menyediakan</w:t>
      </w:r>
      <w:proofErr w:type="spellEnd"/>
      <w:r>
        <w:rPr>
          <w:rFonts w:ascii="Arial" w:hAnsi="Arial" w:cs="Arial"/>
          <w:color w:val="000000"/>
          <w:szCs w:val="20"/>
        </w:rPr>
        <w:t xml:space="preserve"> </w:t>
      </w:r>
      <w:proofErr w:type="spellStart"/>
      <w:r>
        <w:rPr>
          <w:rFonts w:ascii="Arial" w:hAnsi="Arial" w:cs="Arial"/>
          <w:color w:val="000000"/>
          <w:szCs w:val="20"/>
        </w:rPr>
        <w:t>sistem</w:t>
      </w:r>
      <w:proofErr w:type="spellEnd"/>
      <w:r>
        <w:rPr>
          <w:rFonts w:ascii="Arial" w:hAnsi="Arial" w:cs="Arial"/>
          <w:color w:val="000000"/>
          <w:szCs w:val="20"/>
        </w:rPr>
        <w:t xml:space="preserve"> digital yang </w:t>
      </w:r>
      <w:proofErr w:type="spellStart"/>
      <w:r>
        <w:rPr>
          <w:rFonts w:ascii="Arial" w:hAnsi="Arial" w:cs="Arial"/>
          <w:color w:val="000000"/>
          <w:szCs w:val="20"/>
        </w:rPr>
        <w:t>memungkinkan</w:t>
      </w:r>
      <w:proofErr w:type="spellEnd"/>
      <w:r>
        <w:rPr>
          <w:rFonts w:ascii="Arial" w:hAnsi="Arial" w:cs="Arial"/>
          <w:color w:val="000000"/>
          <w:szCs w:val="20"/>
        </w:rPr>
        <w:t xml:space="preserve"> </w:t>
      </w:r>
      <w:proofErr w:type="spellStart"/>
      <w:r>
        <w:rPr>
          <w:rFonts w:ascii="Arial" w:hAnsi="Arial" w:cs="Arial"/>
          <w:color w:val="000000"/>
          <w:szCs w:val="20"/>
        </w:rPr>
        <w:t>pengajuan</w:t>
      </w:r>
      <w:proofErr w:type="spellEnd"/>
      <w:r>
        <w:rPr>
          <w:rFonts w:ascii="Arial" w:hAnsi="Arial" w:cs="Arial"/>
          <w:color w:val="000000"/>
          <w:szCs w:val="20"/>
        </w:rPr>
        <w:t xml:space="preserve">, </w:t>
      </w:r>
      <w:proofErr w:type="spellStart"/>
      <w:r>
        <w:rPr>
          <w:rFonts w:ascii="Arial" w:hAnsi="Arial" w:cs="Arial"/>
          <w:color w:val="000000"/>
          <w:szCs w:val="20"/>
        </w:rPr>
        <w:t>verifikasi</w:t>
      </w:r>
      <w:proofErr w:type="spellEnd"/>
      <w:r>
        <w:rPr>
          <w:rFonts w:ascii="Arial" w:hAnsi="Arial" w:cs="Arial"/>
          <w:color w:val="000000"/>
          <w:szCs w:val="20"/>
        </w:rPr>
        <w:t xml:space="preserve">, dan </w:t>
      </w:r>
      <w:proofErr w:type="spellStart"/>
      <w:r>
        <w:rPr>
          <w:rFonts w:ascii="Arial" w:hAnsi="Arial" w:cs="Arial"/>
          <w:color w:val="000000"/>
          <w:szCs w:val="20"/>
        </w:rPr>
        <w:t>persetujuan</w:t>
      </w:r>
      <w:proofErr w:type="spellEnd"/>
      <w:r>
        <w:rPr>
          <w:rFonts w:ascii="Arial" w:hAnsi="Arial" w:cs="Arial"/>
          <w:color w:val="000000"/>
          <w:szCs w:val="20"/>
        </w:rPr>
        <w:t xml:space="preserve"> </w:t>
      </w:r>
      <w:proofErr w:type="spellStart"/>
      <w:r>
        <w:rPr>
          <w:rFonts w:ascii="Arial" w:hAnsi="Arial" w:cs="Arial"/>
          <w:color w:val="000000"/>
          <w:szCs w:val="20"/>
        </w:rPr>
        <w:t>izin</w:t>
      </w:r>
      <w:proofErr w:type="spellEnd"/>
      <w:r>
        <w:rPr>
          <w:rFonts w:ascii="Arial" w:hAnsi="Arial" w:cs="Arial"/>
          <w:color w:val="000000"/>
          <w:szCs w:val="20"/>
        </w:rPr>
        <w:t xml:space="preserve"> </w:t>
      </w:r>
      <w:proofErr w:type="spellStart"/>
      <w:r>
        <w:rPr>
          <w:rFonts w:ascii="Arial" w:hAnsi="Arial" w:cs="Arial"/>
          <w:color w:val="000000"/>
          <w:szCs w:val="20"/>
        </w:rPr>
        <w:t>kerja</w:t>
      </w:r>
      <w:proofErr w:type="spellEnd"/>
      <w:r>
        <w:rPr>
          <w:rFonts w:ascii="Arial" w:hAnsi="Arial" w:cs="Arial"/>
          <w:color w:val="000000"/>
          <w:szCs w:val="20"/>
        </w:rPr>
        <w:t xml:space="preserve"> </w:t>
      </w:r>
      <w:proofErr w:type="spellStart"/>
      <w:r>
        <w:rPr>
          <w:rFonts w:ascii="Arial" w:hAnsi="Arial" w:cs="Arial"/>
          <w:color w:val="000000"/>
          <w:szCs w:val="20"/>
        </w:rPr>
        <w:t>dilakukan</w:t>
      </w:r>
      <w:proofErr w:type="spellEnd"/>
      <w:r>
        <w:rPr>
          <w:rFonts w:ascii="Arial" w:hAnsi="Arial" w:cs="Arial"/>
          <w:color w:val="000000"/>
          <w:szCs w:val="20"/>
        </w:rPr>
        <w:t xml:space="preserve"> </w:t>
      </w:r>
      <w:proofErr w:type="spellStart"/>
      <w:r>
        <w:rPr>
          <w:rFonts w:ascii="Arial" w:hAnsi="Arial" w:cs="Arial"/>
          <w:color w:val="000000"/>
          <w:szCs w:val="20"/>
        </w:rPr>
        <w:t>secara</w:t>
      </w:r>
      <w:proofErr w:type="spellEnd"/>
      <w:r>
        <w:rPr>
          <w:rFonts w:ascii="Arial" w:hAnsi="Arial" w:cs="Arial"/>
          <w:color w:val="000000"/>
          <w:szCs w:val="20"/>
        </w:rPr>
        <w:t xml:space="preserve"> online, </w:t>
      </w:r>
      <w:proofErr w:type="spellStart"/>
      <w:r>
        <w:rPr>
          <w:rFonts w:ascii="Arial" w:hAnsi="Arial" w:cs="Arial"/>
          <w:color w:val="000000"/>
          <w:szCs w:val="20"/>
        </w:rPr>
        <w:t>serta</w:t>
      </w:r>
      <w:proofErr w:type="spellEnd"/>
      <w:r>
        <w:rPr>
          <w:rFonts w:ascii="Arial" w:hAnsi="Arial" w:cs="Arial"/>
          <w:color w:val="000000"/>
          <w:szCs w:val="20"/>
        </w:rPr>
        <w:t xml:space="preserve"> </w:t>
      </w:r>
      <w:proofErr w:type="spellStart"/>
      <w:r>
        <w:rPr>
          <w:rFonts w:ascii="Arial" w:hAnsi="Arial" w:cs="Arial"/>
          <w:color w:val="000000"/>
          <w:szCs w:val="20"/>
        </w:rPr>
        <w:t>mendukung</w:t>
      </w:r>
      <w:proofErr w:type="spellEnd"/>
      <w:r>
        <w:rPr>
          <w:rFonts w:ascii="Arial" w:hAnsi="Arial" w:cs="Arial"/>
          <w:color w:val="000000"/>
          <w:szCs w:val="20"/>
        </w:rPr>
        <w:t xml:space="preserve"> proses monitoring di </w:t>
      </w:r>
      <w:proofErr w:type="spellStart"/>
      <w:r>
        <w:rPr>
          <w:rFonts w:ascii="Arial" w:hAnsi="Arial" w:cs="Arial"/>
          <w:color w:val="000000"/>
          <w:szCs w:val="20"/>
        </w:rPr>
        <w:t>lapangan</w:t>
      </w:r>
      <w:proofErr w:type="spellEnd"/>
      <w:r>
        <w:rPr>
          <w:rFonts w:ascii="Arial" w:hAnsi="Arial" w:cs="Arial"/>
          <w:color w:val="000000"/>
          <w:szCs w:val="20"/>
        </w:rPr>
        <w:t xml:space="preserve"> </w:t>
      </w:r>
      <w:proofErr w:type="spellStart"/>
      <w:r>
        <w:rPr>
          <w:rFonts w:ascii="Arial" w:hAnsi="Arial" w:cs="Arial"/>
          <w:color w:val="000000"/>
          <w:szCs w:val="20"/>
        </w:rPr>
        <w:t>melalui</w:t>
      </w:r>
      <w:proofErr w:type="spellEnd"/>
      <w:r>
        <w:rPr>
          <w:rFonts w:ascii="Arial" w:hAnsi="Arial" w:cs="Arial"/>
          <w:color w:val="000000"/>
          <w:szCs w:val="20"/>
        </w:rPr>
        <w:t xml:space="preserve"> QR Code. Dengan </w:t>
      </w:r>
      <w:proofErr w:type="spellStart"/>
      <w:r>
        <w:rPr>
          <w:rFonts w:ascii="Arial" w:hAnsi="Arial" w:cs="Arial"/>
          <w:color w:val="000000"/>
          <w:szCs w:val="20"/>
        </w:rPr>
        <w:t>begitu</w:t>
      </w:r>
      <w:proofErr w:type="spellEnd"/>
      <w:r>
        <w:rPr>
          <w:rFonts w:ascii="Arial" w:hAnsi="Arial" w:cs="Arial"/>
          <w:color w:val="000000"/>
          <w:szCs w:val="20"/>
        </w:rPr>
        <w:t xml:space="preserve">, </w:t>
      </w:r>
      <w:proofErr w:type="spellStart"/>
      <w:r>
        <w:rPr>
          <w:rFonts w:ascii="Arial" w:hAnsi="Arial" w:cs="Arial"/>
          <w:color w:val="000000"/>
          <w:szCs w:val="20"/>
        </w:rPr>
        <w:t>setiap</w:t>
      </w:r>
      <w:proofErr w:type="spellEnd"/>
      <w:r>
        <w:rPr>
          <w:rFonts w:ascii="Arial" w:hAnsi="Arial" w:cs="Arial"/>
          <w:color w:val="000000"/>
          <w:szCs w:val="20"/>
        </w:rPr>
        <w:t xml:space="preserve"> </w:t>
      </w:r>
      <w:proofErr w:type="spellStart"/>
      <w:r>
        <w:rPr>
          <w:rFonts w:ascii="Arial" w:hAnsi="Arial" w:cs="Arial"/>
          <w:color w:val="000000"/>
          <w:szCs w:val="20"/>
        </w:rPr>
        <w:t>pihak</w:t>
      </w:r>
      <w:proofErr w:type="spellEnd"/>
      <w:r>
        <w:rPr>
          <w:rFonts w:ascii="Arial" w:hAnsi="Arial" w:cs="Arial"/>
          <w:color w:val="000000"/>
          <w:szCs w:val="20"/>
        </w:rPr>
        <w:t xml:space="preserve"> yang </w:t>
      </w:r>
      <w:proofErr w:type="spellStart"/>
      <w:r>
        <w:rPr>
          <w:rFonts w:ascii="Arial" w:hAnsi="Arial" w:cs="Arial"/>
          <w:color w:val="000000"/>
          <w:szCs w:val="20"/>
        </w:rPr>
        <w:t>terlibat</w:t>
      </w:r>
      <w:proofErr w:type="spellEnd"/>
      <w:r>
        <w:rPr>
          <w:rFonts w:ascii="Arial" w:hAnsi="Arial" w:cs="Arial"/>
          <w:color w:val="000000"/>
          <w:szCs w:val="20"/>
        </w:rPr>
        <w:t xml:space="preserve"> </w:t>
      </w:r>
      <w:proofErr w:type="spellStart"/>
      <w:r>
        <w:rPr>
          <w:rFonts w:ascii="Arial" w:hAnsi="Arial" w:cs="Arial"/>
          <w:color w:val="000000"/>
          <w:szCs w:val="20"/>
        </w:rPr>
        <w:t>dapat</w:t>
      </w:r>
      <w:proofErr w:type="spellEnd"/>
      <w:r>
        <w:rPr>
          <w:rFonts w:ascii="Arial" w:hAnsi="Arial" w:cs="Arial"/>
          <w:color w:val="000000"/>
          <w:szCs w:val="20"/>
        </w:rPr>
        <w:t xml:space="preserve"> </w:t>
      </w:r>
      <w:proofErr w:type="spellStart"/>
      <w:r>
        <w:rPr>
          <w:rFonts w:ascii="Arial" w:hAnsi="Arial" w:cs="Arial"/>
          <w:color w:val="000000"/>
          <w:szCs w:val="20"/>
        </w:rPr>
        <w:t>menjalankan</w:t>
      </w:r>
      <w:proofErr w:type="spellEnd"/>
      <w:r>
        <w:rPr>
          <w:rFonts w:ascii="Arial" w:hAnsi="Arial" w:cs="Arial"/>
          <w:color w:val="000000"/>
          <w:szCs w:val="20"/>
        </w:rPr>
        <w:t xml:space="preserve"> </w:t>
      </w:r>
      <w:proofErr w:type="spellStart"/>
      <w:r>
        <w:rPr>
          <w:rFonts w:ascii="Arial" w:hAnsi="Arial" w:cs="Arial"/>
          <w:color w:val="000000"/>
          <w:szCs w:val="20"/>
        </w:rPr>
        <w:t>perannya</w:t>
      </w:r>
      <w:proofErr w:type="spellEnd"/>
      <w:r>
        <w:rPr>
          <w:rFonts w:ascii="Arial" w:hAnsi="Arial" w:cs="Arial"/>
          <w:color w:val="000000"/>
          <w:szCs w:val="20"/>
        </w:rPr>
        <w:t xml:space="preserve"> </w:t>
      </w:r>
      <w:proofErr w:type="spellStart"/>
      <w:r>
        <w:rPr>
          <w:rFonts w:ascii="Arial" w:hAnsi="Arial" w:cs="Arial"/>
          <w:color w:val="000000"/>
          <w:szCs w:val="20"/>
        </w:rPr>
        <w:t>secara</w:t>
      </w:r>
      <w:proofErr w:type="spellEnd"/>
      <w:r>
        <w:rPr>
          <w:rFonts w:ascii="Arial" w:hAnsi="Arial" w:cs="Arial"/>
          <w:color w:val="000000"/>
          <w:szCs w:val="20"/>
        </w:rPr>
        <w:t xml:space="preserve"> </w:t>
      </w:r>
      <w:proofErr w:type="spellStart"/>
      <w:r>
        <w:rPr>
          <w:rFonts w:ascii="Arial" w:hAnsi="Arial" w:cs="Arial"/>
          <w:color w:val="000000"/>
          <w:szCs w:val="20"/>
        </w:rPr>
        <w:t>lebih</w:t>
      </w:r>
      <w:proofErr w:type="spellEnd"/>
      <w:r>
        <w:rPr>
          <w:rFonts w:ascii="Arial" w:hAnsi="Arial" w:cs="Arial"/>
          <w:color w:val="000000"/>
          <w:szCs w:val="20"/>
        </w:rPr>
        <w:t xml:space="preserve"> </w:t>
      </w:r>
      <w:proofErr w:type="spellStart"/>
      <w:r>
        <w:rPr>
          <w:rFonts w:ascii="Arial" w:hAnsi="Arial" w:cs="Arial"/>
          <w:color w:val="000000"/>
          <w:szCs w:val="20"/>
        </w:rPr>
        <w:t>cepat</w:t>
      </w:r>
      <w:proofErr w:type="spellEnd"/>
      <w:r>
        <w:rPr>
          <w:rFonts w:ascii="Arial" w:hAnsi="Arial" w:cs="Arial"/>
          <w:color w:val="000000"/>
          <w:szCs w:val="20"/>
        </w:rPr>
        <w:t xml:space="preserve">, </w:t>
      </w:r>
      <w:proofErr w:type="spellStart"/>
      <w:r>
        <w:rPr>
          <w:rFonts w:ascii="Arial" w:hAnsi="Arial" w:cs="Arial"/>
          <w:color w:val="000000"/>
          <w:szCs w:val="20"/>
        </w:rPr>
        <w:t>mudah</w:t>
      </w:r>
      <w:proofErr w:type="spellEnd"/>
      <w:r>
        <w:rPr>
          <w:rFonts w:ascii="Arial" w:hAnsi="Arial" w:cs="Arial"/>
          <w:color w:val="000000"/>
          <w:szCs w:val="20"/>
        </w:rPr>
        <w:t xml:space="preserve">, dan </w:t>
      </w:r>
      <w:proofErr w:type="spellStart"/>
      <w:r>
        <w:rPr>
          <w:rFonts w:ascii="Arial" w:hAnsi="Arial" w:cs="Arial"/>
          <w:color w:val="000000"/>
          <w:szCs w:val="20"/>
        </w:rPr>
        <w:t>terorganisir</w:t>
      </w:r>
      <w:proofErr w:type="spellEnd"/>
      <w:r>
        <w:rPr>
          <w:rFonts w:ascii="Arial" w:hAnsi="Arial" w:cs="Arial"/>
          <w:color w:val="000000"/>
          <w:szCs w:val="20"/>
        </w:rPr>
        <w:t>.</w:t>
      </w:r>
    </w:p>
    <w:p w14:paraId="46E6913F" w14:textId="349C31B6" w:rsidR="005C6E9C" w:rsidRPr="0082628E" w:rsidRDefault="009C1551" w:rsidP="005C6E9C">
      <w:pPr>
        <w:rPr>
          <w:noProof/>
          <w:color w:val="auto"/>
          <w:lang w:val="id-ID"/>
        </w:rPr>
      </w:pPr>
      <w:r>
        <w:rPr>
          <w:noProof/>
          <w:color w:val="auto"/>
        </w:rPr>
        <w:t>Mengajukan Surat Izin Kerja (SIK)</w:t>
      </w:r>
      <w:r w:rsidR="005C6E9C" w:rsidRPr="0082628E">
        <w:rPr>
          <w:noProof/>
          <w:color w:val="auto"/>
          <w:lang w:val="id-ID"/>
        </w:rPr>
        <w:t xml:space="preserve"> (Tradisional)</w:t>
      </w:r>
    </w:p>
    <w:p w14:paraId="165F0B96" w14:textId="438F8CA1" w:rsidR="005C6E9C" w:rsidRDefault="009C1551">
      <w:pPr>
        <w:spacing w:after="0"/>
        <w:rPr>
          <w:ins w:id="246" w:author="Miku Nosamu" w:date="2025-07-04T14:44:00Z"/>
          <w:noProof/>
          <w:lang w:val="id-ID"/>
        </w:rPr>
        <w:pPrChange w:id="247" w:author="Miku Nosamu" w:date="2025-07-04T14:45:00Z">
          <w:pPr/>
        </w:pPrChange>
      </w:pPr>
      <w:r>
        <w:rPr>
          <w:noProof/>
          <w:lang w:val="id-ID"/>
        </w:rPr>
        <w:drawing>
          <wp:inline distT="0" distB="0" distL="0" distR="0" wp14:anchorId="6B054A8F" wp14:editId="399551D4">
            <wp:extent cx="5943600" cy="1218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7512CE3B" w14:textId="2FCD7690" w:rsidR="00376296" w:rsidRDefault="00376296" w:rsidP="00376296">
      <w:pPr>
        <w:spacing w:after="0"/>
        <w:jc w:val="center"/>
        <w:rPr>
          <w:ins w:id="248" w:author="Miku Nosamu" w:date="2025-07-04T14:45:00Z"/>
          <w:b/>
          <w:noProof/>
          <w:color w:val="auto"/>
          <w:sz w:val="16"/>
        </w:rPr>
      </w:pPr>
      <w:ins w:id="249" w:author="Miku Nosamu" w:date="2025-07-04T14:44:00Z">
        <w:r w:rsidRPr="0082628E">
          <w:rPr>
            <w:b/>
            <w:noProof/>
            <w:color w:val="auto"/>
            <w:sz w:val="16"/>
            <w:lang w:val="id-ID"/>
          </w:rPr>
          <w:t xml:space="preserve">Gambar </w:t>
        </w:r>
      </w:ins>
      <w:ins w:id="250" w:author="Miku Nosamu" w:date="2025-07-04T14:45:00Z">
        <w:r>
          <w:rPr>
            <w:b/>
            <w:noProof/>
            <w:color w:val="auto"/>
            <w:sz w:val="16"/>
          </w:rPr>
          <w:t>1</w:t>
        </w:r>
      </w:ins>
      <w:ins w:id="251" w:author="Miku Nosamu" w:date="2025-07-04T14:44:00Z">
        <w:r w:rsidRPr="0082628E">
          <w:rPr>
            <w:b/>
            <w:noProof/>
            <w:color w:val="auto"/>
            <w:sz w:val="16"/>
            <w:lang w:val="id-ID"/>
          </w:rPr>
          <w:t xml:space="preserve">. </w:t>
        </w:r>
      </w:ins>
      <w:ins w:id="252" w:author="Miku Nosamu" w:date="2025-07-04T14:45:00Z">
        <w:r>
          <w:rPr>
            <w:b/>
            <w:noProof/>
            <w:color w:val="auto"/>
            <w:sz w:val="16"/>
          </w:rPr>
          <w:t>Alur Mengajukan SIK Tradisional</w:t>
        </w:r>
      </w:ins>
    </w:p>
    <w:p w14:paraId="784A4508" w14:textId="77777777" w:rsidR="00376296" w:rsidRPr="00376296" w:rsidRDefault="00376296">
      <w:pPr>
        <w:spacing w:after="0"/>
        <w:jc w:val="center"/>
        <w:rPr>
          <w:b/>
          <w:noProof/>
          <w:color w:val="auto"/>
          <w:sz w:val="16"/>
          <w:rPrChange w:id="253" w:author="Miku Nosamu" w:date="2025-07-04T14:44:00Z">
            <w:rPr>
              <w:noProof/>
              <w:lang w:val="id-ID"/>
            </w:rPr>
          </w:rPrChange>
        </w:rPr>
        <w:pPrChange w:id="254" w:author="Miku Nosamu" w:date="2025-07-04T14:44:00Z">
          <w:pPr/>
        </w:pPrChange>
      </w:pPr>
    </w:p>
    <w:p w14:paraId="0B4119C1" w14:textId="6C0A359D" w:rsidR="005C6E9C" w:rsidRDefault="009C1551" w:rsidP="005C6E9C">
      <w:pPr>
        <w:rPr>
          <w:noProof/>
          <w:color w:val="auto"/>
          <w:lang w:val="id-ID"/>
        </w:rPr>
      </w:pPr>
      <w:r>
        <w:rPr>
          <w:noProof/>
          <w:color w:val="auto"/>
        </w:rPr>
        <w:t xml:space="preserve">Mengajukan Surat Izin Kerja (SIK) </w:t>
      </w:r>
      <w:r w:rsidR="005C6E9C" w:rsidRPr="0082628E">
        <w:rPr>
          <w:noProof/>
          <w:color w:val="auto"/>
          <w:lang w:val="id-ID"/>
        </w:rPr>
        <w:t>(Automated)</w:t>
      </w:r>
    </w:p>
    <w:p w14:paraId="5EB7AEAF" w14:textId="58523401" w:rsidR="009C1551" w:rsidRDefault="009C1551">
      <w:pPr>
        <w:spacing w:after="0"/>
        <w:rPr>
          <w:ins w:id="255" w:author="Miku Nosamu" w:date="2025-07-04T14:45:00Z"/>
          <w:noProof/>
          <w:color w:val="auto"/>
          <w:lang w:val="id-ID"/>
        </w:rPr>
        <w:pPrChange w:id="256" w:author="Miku Nosamu" w:date="2025-07-04T14:45:00Z">
          <w:pPr/>
        </w:pPrChange>
      </w:pPr>
      <w:r>
        <w:rPr>
          <w:noProof/>
          <w:color w:val="auto"/>
          <w:lang w:val="id-ID"/>
        </w:rPr>
        <w:drawing>
          <wp:inline distT="0" distB="0" distL="0" distR="0" wp14:anchorId="380DB11F" wp14:editId="5A5D1E88">
            <wp:extent cx="5943600" cy="7410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41045"/>
                    </a:xfrm>
                    <a:prstGeom prst="rect">
                      <a:avLst/>
                    </a:prstGeom>
                  </pic:spPr>
                </pic:pic>
              </a:graphicData>
            </a:graphic>
          </wp:inline>
        </w:drawing>
      </w:r>
    </w:p>
    <w:p w14:paraId="64A1E15A" w14:textId="4985DF1F" w:rsidR="00376296" w:rsidRDefault="00376296" w:rsidP="00376296">
      <w:pPr>
        <w:spacing w:after="0"/>
        <w:jc w:val="center"/>
        <w:rPr>
          <w:ins w:id="257" w:author="Miku Nosamu" w:date="2025-07-04T14:45:00Z"/>
          <w:b/>
          <w:noProof/>
          <w:color w:val="auto"/>
          <w:sz w:val="16"/>
        </w:rPr>
      </w:pPr>
      <w:ins w:id="258" w:author="Miku Nosamu" w:date="2025-07-04T14:45:00Z">
        <w:r w:rsidRPr="0082628E">
          <w:rPr>
            <w:b/>
            <w:noProof/>
            <w:color w:val="auto"/>
            <w:sz w:val="16"/>
            <w:lang w:val="id-ID"/>
          </w:rPr>
          <w:t xml:space="preserve">Gambar </w:t>
        </w:r>
        <w:r>
          <w:rPr>
            <w:b/>
            <w:noProof/>
            <w:color w:val="auto"/>
            <w:sz w:val="16"/>
          </w:rPr>
          <w:t>2</w:t>
        </w:r>
        <w:r w:rsidRPr="0082628E">
          <w:rPr>
            <w:b/>
            <w:noProof/>
            <w:color w:val="auto"/>
            <w:sz w:val="16"/>
            <w:lang w:val="id-ID"/>
          </w:rPr>
          <w:t xml:space="preserve">. </w:t>
        </w:r>
        <w:r>
          <w:rPr>
            <w:b/>
            <w:noProof/>
            <w:color w:val="auto"/>
            <w:sz w:val="16"/>
          </w:rPr>
          <w:t>Alur Mengajukan SIK Automated</w:t>
        </w:r>
      </w:ins>
    </w:p>
    <w:p w14:paraId="18F9C483" w14:textId="77777777" w:rsidR="00376296" w:rsidRPr="00376296" w:rsidRDefault="00376296">
      <w:pPr>
        <w:spacing w:after="0"/>
        <w:jc w:val="center"/>
        <w:rPr>
          <w:b/>
          <w:noProof/>
          <w:color w:val="auto"/>
          <w:sz w:val="16"/>
          <w:rPrChange w:id="259" w:author="Miku Nosamu" w:date="2025-07-04T14:45:00Z">
            <w:rPr>
              <w:noProof/>
              <w:color w:val="auto"/>
              <w:lang w:val="id-ID"/>
            </w:rPr>
          </w:rPrChange>
        </w:rPr>
        <w:pPrChange w:id="260" w:author="Miku Nosamu" w:date="2025-07-04T14:45:00Z">
          <w:pPr/>
        </w:pPrChange>
      </w:pPr>
    </w:p>
    <w:p w14:paraId="3D6A5813" w14:textId="60182F91" w:rsidR="00333BDB" w:rsidDel="00AA3217" w:rsidRDefault="00934725" w:rsidP="00333BDB">
      <w:pPr>
        <w:spacing w:after="0" w:line="360" w:lineRule="auto"/>
        <w:rPr>
          <w:del w:id="261" w:author="Miku Nosamu" w:date="2025-07-12T22:55:00Z"/>
          <w:rFonts w:ascii="Arial" w:hAnsi="Arial" w:cs="Arial"/>
          <w:color w:val="auto"/>
        </w:rPr>
      </w:pPr>
      <w:r w:rsidRPr="00934725">
        <w:rPr>
          <w:rFonts w:ascii="Arial" w:hAnsi="Arial" w:cs="Arial"/>
          <w:color w:val="auto"/>
        </w:rPr>
        <w:t xml:space="preserve">Tujuan dengan </w:t>
      </w:r>
      <w:proofErr w:type="spellStart"/>
      <w:r w:rsidRPr="00934725">
        <w:rPr>
          <w:rFonts w:ascii="Arial" w:hAnsi="Arial" w:cs="Arial"/>
          <w:color w:val="auto"/>
        </w:rPr>
        <w:t>adanya</w:t>
      </w:r>
      <w:proofErr w:type="spellEnd"/>
      <w:r w:rsidRPr="00934725">
        <w:rPr>
          <w:rFonts w:ascii="Arial" w:hAnsi="Arial" w:cs="Arial"/>
          <w:color w:val="auto"/>
        </w:rPr>
        <w:t xml:space="preserve"> </w:t>
      </w:r>
      <w:proofErr w:type="spellStart"/>
      <w:r w:rsidRPr="00934725">
        <w:rPr>
          <w:rFonts w:ascii="Arial" w:hAnsi="Arial" w:cs="Arial"/>
          <w:color w:val="auto"/>
        </w:rPr>
        <w:t>aplikasi</w:t>
      </w:r>
      <w:proofErr w:type="spellEnd"/>
      <w:r w:rsidRPr="00934725">
        <w:rPr>
          <w:rFonts w:ascii="Arial" w:hAnsi="Arial" w:cs="Arial"/>
          <w:color w:val="auto"/>
        </w:rPr>
        <w:t xml:space="preserve"> </w:t>
      </w:r>
      <w:proofErr w:type="spellStart"/>
      <w:r w:rsidRPr="00934725">
        <w:rPr>
          <w:rFonts w:ascii="Arial" w:hAnsi="Arial" w:cs="Arial"/>
          <w:color w:val="auto"/>
        </w:rPr>
        <w:t>Sistem</w:t>
      </w:r>
      <w:proofErr w:type="spellEnd"/>
      <w:r w:rsidRPr="00934725">
        <w:rPr>
          <w:rFonts w:ascii="Arial" w:hAnsi="Arial" w:cs="Arial"/>
          <w:color w:val="auto"/>
        </w:rPr>
        <w:t xml:space="preserve"> </w:t>
      </w:r>
      <w:proofErr w:type="spellStart"/>
      <w:r w:rsidRPr="00934725">
        <w:rPr>
          <w:rFonts w:ascii="Arial" w:hAnsi="Arial" w:cs="Arial"/>
          <w:color w:val="auto"/>
        </w:rPr>
        <w:t>Pengajuan</w:t>
      </w:r>
      <w:proofErr w:type="spellEnd"/>
      <w:r w:rsidRPr="00934725">
        <w:rPr>
          <w:rFonts w:ascii="Arial" w:hAnsi="Arial" w:cs="Arial"/>
          <w:color w:val="auto"/>
        </w:rPr>
        <w:t xml:space="preserve"> Surat </w:t>
      </w:r>
      <w:proofErr w:type="spellStart"/>
      <w:r w:rsidRPr="00934725">
        <w:rPr>
          <w:rFonts w:ascii="Arial" w:hAnsi="Arial" w:cs="Arial"/>
          <w:color w:val="auto"/>
        </w:rPr>
        <w:t>Izin</w:t>
      </w:r>
      <w:proofErr w:type="spellEnd"/>
      <w:r w:rsidRPr="00934725">
        <w:rPr>
          <w:rFonts w:ascii="Arial" w:hAnsi="Arial" w:cs="Arial"/>
          <w:color w:val="auto"/>
        </w:rPr>
        <w:t xml:space="preserve"> </w:t>
      </w:r>
      <w:proofErr w:type="spellStart"/>
      <w:r w:rsidRPr="00934725">
        <w:rPr>
          <w:rFonts w:ascii="Arial" w:hAnsi="Arial" w:cs="Arial"/>
          <w:color w:val="auto"/>
        </w:rPr>
        <w:t>Kerja</w:t>
      </w:r>
      <w:proofErr w:type="spellEnd"/>
      <w:r w:rsidRPr="00934725">
        <w:rPr>
          <w:rFonts w:ascii="Arial" w:hAnsi="Arial" w:cs="Arial"/>
          <w:color w:val="auto"/>
        </w:rPr>
        <w:t xml:space="preserve"> (SIK) ini, vendor </w:t>
      </w:r>
      <w:proofErr w:type="spellStart"/>
      <w:r w:rsidRPr="00934725">
        <w:rPr>
          <w:rFonts w:ascii="Arial" w:hAnsi="Arial" w:cs="Arial"/>
          <w:color w:val="auto"/>
        </w:rPr>
        <w:t>dapat</w:t>
      </w:r>
      <w:proofErr w:type="spellEnd"/>
      <w:r w:rsidRPr="00934725">
        <w:rPr>
          <w:rFonts w:ascii="Arial" w:hAnsi="Arial" w:cs="Arial"/>
          <w:color w:val="auto"/>
        </w:rPr>
        <w:t xml:space="preserve"> dengan </w:t>
      </w:r>
      <w:proofErr w:type="spellStart"/>
      <w:r w:rsidRPr="00934725">
        <w:rPr>
          <w:rFonts w:ascii="Arial" w:hAnsi="Arial" w:cs="Arial"/>
          <w:color w:val="auto"/>
        </w:rPr>
        <w:t>mudah</w:t>
      </w:r>
      <w:proofErr w:type="spellEnd"/>
      <w:r w:rsidRPr="00934725">
        <w:rPr>
          <w:rFonts w:ascii="Arial" w:hAnsi="Arial" w:cs="Arial"/>
          <w:color w:val="auto"/>
        </w:rPr>
        <w:t xml:space="preserve"> </w:t>
      </w:r>
      <w:proofErr w:type="spellStart"/>
      <w:r w:rsidRPr="00934725">
        <w:rPr>
          <w:rFonts w:ascii="Arial" w:hAnsi="Arial" w:cs="Arial"/>
          <w:color w:val="auto"/>
        </w:rPr>
        <w:t>mengajukan</w:t>
      </w:r>
      <w:proofErr w:type="spellEnd"/>
      <w:r w:rsidRPr="00934725">
        <w:rPr>
          <w:rFonts w:ascii="Arial" w:hAnsi="Arial" w:cs="Arial"/>
          <w:color w:val="auto"/>
        </w:rPr>
        <w:t xml:space="preserve"> </w:t>
      </w:r>
      <w:proofErr w:type="spellStart"/>
      <w:r w:rsidRPr="00934725">
        <w:rPr>
          <w:rFonts w:ascii="Arial" w:hAnsi="Arial" w:cs="Arial"/>
          <w:color w:val="auto"/>
        </w:rPr>
        <w:t>izin</w:t>
      </w:r>
      <w:proofErr w:type="spellEnd"/>
      <w:r w:rsidRPr="00934725">
        <w:rPr>
          <w:rFonts w:ascii="Arial" w:hAnsi="Arial" w:cs="Arial"/>
          <w:color w:val="auto"/>
        </w:rPr>
        <w:t xml:space="preserve"> </w:t>
      </w:r>
      <w:proofErr w:type="spellStart"/>
      <w:r w:rsidRPr="00934725">
        <w:rPr>
          <w:rFonts w:ascii="Arial" w:hAnsi="Arial" w:cs="Arial"/>
          <w:color w:val="auto"/>
        </w:rPr>
        <w:t>kerja</w:t>
      </w:r>
      <w:proofErr w:type="spellEnd"/>
      <w:r w:rsidRPr="00934725">
        <w:rPr>
          <w:rFonts w:ascii="Arial" w:hAnsi="Arial" w:cs="Arial"/>
          <w:color w:val="auto"/>
        </w:rPr>
        <w:t xml:space="preserve"> </w:t>
      </w:r>
      <w:proofErr w:type="spellStart"/>
      <w:r w:rsidRPr="00934725">
        <w:rPr>
          <w:rFonts w:ascii="Arial" w:hAnsi="Arial" w:cs="Arial"/>
          <w:color w:val="auto"/>
        </w:rPr>
        <w:t>secara</w:t>
      </w:r>
      <w:proofErr w:type="spellEnd"/>
      <w:r w:rsidRPr="00934725">
        <w:rPr>
          <w:rFonts w:ascii="Arial" w:hAnsi="Arial" w:cs="Arial"/>
          <w:color w:val="auto"/>
        </w:rPr>
        <w:t xml:space="preserve"> online </w:t>
      </w:r>
      <w:proofErr w:type="spellStart"/>
      <w:r w:rsidRPr="00934725">
        <w:rPr>
          <w:rFonts w:ascii="Arial" w:hAnsi="Arial" w:cs="Arial"/>
          <w:color w:val="auto"/>
        </w:rPr>
        <w:t>tanpa</w:t>
      </w:r>
      <w:proofErr w:type="spellEnd"/>
      <w:r w:rsidRPr="00934725">
        <w:rPr>
          <w:rFonts w:ascii="Arial" w:hAnsi="Arial" w:cs="Arial"/>
          <w:color w:val="auto"/>
        </w:rPr>
        <w:t xml:space="preserve"> </w:t>
      </w:r>
      <w:proofErr w:type="spellStart"/>
      <w:r w:rsidRPr="00934725">
        <w:rPr>
          <w:rFonts w:ascii="Arial" w:hAnsi="Arial" w:cs="Arial"/>
          <w:color w:val="auto"/>
        </w:rPr>
        <w:t>harus</w:t>
      </w:r>
      <w:proofErr w:type="spellEnd"/>
      <w:r w:rsidRPr="00934725">
        <w:rPr>
          <w:rFonts w:ascii="Arial" w:hAnsi="Arial" w:cs="Arial"/>
          <w:color w:val="auto"/>
        </w:rPr>
        <w:t xml:space="preserve"> datang langsung </w:t>
      </w:r>
      <w:proofErr w:type="spellStart"/>
      <w:r w:rsidRPr="00934725">
        <w:rPr>
          <w:rFonts w:ascii="Arial" w:hAnsi="Arial" w:cs="Arial"/>
          <w:color w:val="auto"/>
        </w:rPr>
        <w:t>ke</w:t>
      </w:r>
      <w:proofErr w:type="spellEnd"/>
      <w:r w:rsidRPr="00934725">
        <w:rPr>
          <w:rFonts w:ascii="Arial" w:hAnsi="Arial" w:cs="Arial"/>
          <w:color w:val="auto"/>
        </w:rPr>
        <w:t xml:space="preserve"> </w:t>
      </w:r>
      <w:proofErr w:type="spellStart"/>
      <w:r w:rsidRPr="00934725">
        <w:rPr>
          <w:rFonts w:ascii="Arial" w:hAnsi="Arial" w:cs="Arial"/>
          <w:color w:val="auto"/>
        </w:rPr>
        <w:t>kantor</w:t>
      </w:r>
      <w:proofErr w:type="spellEnd"/>
      <w:r w:rsidRPr="00934725">
        <w:rPr>
          <w:rFonts w:ascii="Arial" w:hAnsi="Arial" w:cs="Arial"/>
          <w:color w:val="auto"/>
        </w:rPr>
        <w:t xml:space="preserve">. Dengan </w:t>
      </w:r>
      <w:proofErr w:type="spellStart"/>
      <w:r w:rsidRPr="00934725">
        <w:rPr>
          <w:rFonts w:ascii="Arial" w:hAnsi="Arial" w:cs="Arial"/>
          <w:color w:val="auto"/>
        </w:rPr>
        <w:t>adanya</w:t>
      </w:r>
      <w:proofErr w:type="spellEnd"/>
      <w:r w:rsidRPr="00934725">
        <w:rPr>
          <w:rFonts w:ascii="Arial" w:hAnsi="Arial" w:cs="Arial"/>
          <w:color w:val="auto"/>
        </w:rPr>
        <w:t xml:space="preserve"> </w:t>
      </w:r>
      <w:proofErr w:type="spellStart"/>
      <w:r w:rsidRPr="00934725">
        <w:rPr>
          <w:rFonts w:ascii="Arial" w:hAnsi="Arial" w:cs="Arial"/>
          <w:color w:val="auto"/>
        </w:rPr>
        <w:t>aplikasi</w:t>
      </w:r>
      <w:proofErr w:type="spellEnd"/>
      <w:r w:rsidRPr="00934725">
        <w:rPr>
          <w:rFonts w:ascii="Arial" w:hAnsi="Arial" w:cs="Arial"/>
          <w:color w:val="auto"/>
        </w:rPr>
        <w:t xml:space="preserve"> ini, proses </w:t>
      </w:r>
      <w:proofErr w:type="spellStart"/>
      <w:r w:rsidRPr="00934725">
        <w:rPr>
          <w:rFonts w:ascii="Arial" w:hAnsi="Arial" w:cs="Arial"/>
          <w:color w:val="auto"/>
        </w:rPr>
        <w:t>pengajuan</w:t>
      </w:r>
      <w:proofErr w:type="spellEnd"/>
      <w:r w:rsidRPr="00934725">
        <w:rPr>
          <w:rFonts w:ascii="Arial" w:hAnsi="Arial" w:cs="Arial"/>
          <w:color w:val="auto"/>
        </w:rPr>
        <w:t xml:space="preserve">, </w:t>
      </w:r>
      <w:proofErr w:type="spellStart"/>
      <w:r w:rsidRPr="00934725">
        <w:rPr>
          <w:rFonts w:ascii="Arial" w:hAnsi="Arial" w:cs="Arial"/>
          <w:color w:val="auto"/>
        </w:rPr>
        <w:t>verifikasi</w:t>
      </w:r>
      <w:proofErr w:type="spellEnd"/>
      <w:r w:rsidRPr="00934725">
        <w:rPr>
          <w:rFonts w:ascii="Arial" w:hAnsi="Arial" w:cs="Arial"/>
          <w:color w:val="auto"/>
        </w:rPr>
        <w:t xml:space="preserve">, </w:t>
      </w:r>
      <w:proofErr w:type="spellStart"/>
      <w:r w:rsidRPr="00934725">
        <w:rPr>
          <w:rFonts w:ascii="Arial" w:hAnsi="Arial" w:cs="Arial"/>
          <w:color w:val="auto"/>
        </w:rPr>
        <w:t>hingga</w:t>
      </w:r>
      <w:proofErr w:type="spellEnd"/>
      <w:r w:rsidRPr="00934725">
        <w:rPr>
          <w:rFonts w:ascii="Arial" w:hAnsi="Arial" w:cs="Arial"/>
          <w:color w:val="auto"/>
        </w:rPr>
        <w:t xml:space="preserve"> </w:t>
      </w:r>
      <w:proofErr w:type="spellStart"/>
      <w:r w:rsidRPr="00934725">
        <w:rPr>
          <w:rFonts w:ascii="Arial" w:hAnsi="Arial" w:cs="Arial"/>
          <w:color w:val="auto"/>
        </w:rPr>
        <w:t>persetujuan</w:t>
      </w:r>
      <w:proofErr w:type="spellEnd"/>
      <w:r w:rsidRPr="00934725">
        <w:rPr>
          <w:rFonts w:ascii="Arial" w:hAnsi="Arial" w:cs="Arial"/>
          <w:color w:val="auto"/>
        </w:rPr>
        <w:t xml:space="preserve"> </w:t>
      </w:r>
      <w:proofErr w:type="spellStart"/>
      <w:r w:rsidRPr="00934725">
        <w:rPr>
          <w:rFonts w:ascii="Arial" w:hAnsi="Arial" w:cs="Arial"/>
          <w:color w:val="auto"/>
        </w:rPr>
        <w:t>izin</w:t>
      </w:r>
      <w:proofErr w:type="spellEnd"/>
      <w:r w:rsidRPr="00934725">
        <w:rPr>
          <w:rFonts w:ascii="Arial" w:hAnsi="Arial" w:cs="Arial"/>
          <w:color w:val="auto"/>
        </w:rPr>
        <w:t xml:space="preserve"> </w:t>
      </w:r>
      <w:proofErr w:type="spellStart"/>
      <w:r w:rsidRPr="00934725">
        <w:rPr>
          <w:rFonts w:ascii="Arial" w:hAnsi="Arial" w:cs="Arial"/>
          <w:color w:val="auto"/>
        </w:rPr>
        <w:t>kerja</w:t>
      </w:r>
      <w:proofErr w:type="spellEnd"/>
      <w:r w:rsidRPr="00934725">
        <w:rPr>
          <w:rFonts w:ascii="Arial" w:hAnsi="Arial" w:cs="Arial"/>
          <w:color w:val="auto"/>
        </w:rPr>
        <w:t xml:space="preserve"> </w:t>
      </w:r>
      <w:proofErr w:type="spellStart"/>
      <w:r w:rsidRPr="00934725">
        <w:rPr>
          <w:rFonts w:ascii="Arial" w:hAnsi="Arial" w:cs="Arial"/>
          <w:color w:val="auto"/>
        </w:rPr>
        <w:t>dapat</w:t>
      </w:r>
      <w:proofErr w:type="spellEnd"/>
      <w:r w:rsidRPr="00934725">
        <w:rPr>
          <w:rFonts w:ascii="Arial" w:hAnsi="Arial" w:cs="Arial"/>
          <w:color w:val="auto"/>
        </w:rPr>
        <w:t xml:space="preserve"> </w:t>
      </w:r>
      <w:proofErr w:type="spellStart"/>
      <w:r w:rsidRPr="00934725">
        <w:rPr>
          <w:rFonts w:ascii="Arial" w:hAnsi="Arial" w:cs="Arial"/>
          <w:color w:val="auto"/>
        </w:rPr>
        <w:t>dilakukan</w:t>
      </w:r>
      <w:proofErr w:type="spellEnd"/>
      <w:r w:rsidRPr="00934725">
        <w:rPr>
          <w:rFonts w:ascii="Arial" w:hAnsi="Arial" w:cs="Arial"/>
          <w:color w:val="auto"/>
        </w:rPr>
        <w:t xml:space="preserve"> </w:t>
      </w:r>
      <w:proofErr w:type="spellStart"/>
      <w:r w:rsidRPr="00934725">
        <w:rPr>
          <w:rFonts w:ascii="Arial" w:hAnsi="Arial" w:cs="Arial"/>
          <w:color w:val="auto"/>
        </w:rPr>
        <w:t>secara</w:t>
      </w:r>
      <w:proofErr w:type="spellEnd"/>
      <w:r w:rsidRPr="00934725">
        <w:rPr>
          <w:rFonts w:ascii="Arial" w:hAnsi="Arial" w:cs="Arial"/>
          <w:color w:val="auto"/>
        </w:rPr>
        <w:t xml:space="preserve"> </w:t>
      </w:r>
      <w:proofErr w:type="spellStart"/>
      <w:r w:rsidRPr="00934725">
        <w:rPr>
          <w:rFonts w:ascii="Arial" w:hAnsi="Arial" w:cs="Arial"/>
          <w:color w:val="auto"/>
        </w:rPr>
        <w:t>lebih</w:t>
      </w:r>
      <w:proofErr w:type="spellEnd"/>
      <w:r w:rsidRPr="00934725">
        <w:rPr>
          <w:rFonts w:ascii="Arial" w:hAnsi="Arial" w:cs="Arial"/>
          <w:color w:val="auto"/>
        </w:rPr>
        <w:t xml:space="preserve"> </w:t>
      </w:r>
      <w:proofErr w:type="spellStart"/>
      <w:r w:rsidRPr="00934725">
        <w:rPr>
          <w:rFonts w:ascii="Arial" w:hAnsi="Arial" w:cs="Arial"/>
          <w:color w:val="auto"/>
        </w:rPr>
        <w:t>cepat</w:t>
      </w:r>
      <w:proofErr w:type="spellEnd"/>
      <w:r w:rsidRPr="00934725">
        <w:rPr>
          <w:rFonts w:ascii="Arial" w:hAnsi="Arial" w:cs="Arial"/>
          <w:color w:val="auto"/>
        </w:rPr>
        <w:t xml:space="preserve"> dan </w:t>
      </w:r>
      <w:proofErr w:type="spellStart"/>
      <w:r w:rsidRPr="00934725">
        <w:rPr>
          <w:rFonts w:ascii="Arial" w:hAnsi="Arial" w:cs="Arial"/>
          <w:color w:val="auto"/>
        </w:rPr>
        <w:t>praktis</w:t>
      </w:r>
      <w:proofErr w:type="spellEnd"/>
      <w:r w:rsidRPr="00934725">
        <w:rPr>
          <w:rFonts w:ascii="Arial" w:hAnsi="Arial" w:cs="Arial"/>
          <w:color w:val="auto"/>
        </w:rPr>
        <w:t xml:space="preserve"> </w:t>
      </w:r>
      <w:proofErr w:type="spellStart"/>
      <w:r w:rsidRPr="00934725">
        <w:rPr>
          <w:rFonts w:ascii="Arial" w:hAnsi="Arial" w:cs="Arial"/>
          <w:color w:val="auto"/>
        </w:rPr>
        <w:t>karena</w:t>
      </w:r>
      <w:proofErr w:type="spellEnd"/>
      <w:r w:rsidRPr="00934725">
        <w:rPr>
          <w:rFonts w:ascii="Arial" w:hAnsi="Arial" w:cs="Arial"/>
          <w:color w:val="auto"/>
        </w:rPr>
        <w:t xml:space="preserve"> semua proses sudah </w:t>
      </w:r>
      <w:proofErr w:type="spellStart"/>
      <w:r w:rsidRPr="00934725">
        <w:rPr>
          <w:rFonts w:ascii="Arial" w:hAnsi="Arial" w:cs="Arial"/>
          <w:color w:val="auto"/>
        </w:rPr>
        <w:t>berbasis</w:t>
      </w:r>
      <w:proofErr w:type="spellEnd"/>
      <w:r w:rsidRPr="00934725">
        <w:rPr>
          <w:rFonts w:ascii="Arial" w:hAnsi="Arial" w:cs="Arial"/>
          <w:color w:val="auto"/>
        </w:rPr>
        <w:t xml:space="preserve"> digital dan </w:t>
      </w:r>
      <w:proofErr w:type="spellStart"/>
      <w:r w:rsidRPr="00934725">
        <w:rPr>
          <w:rFonts w:ascii="Arial" w:hAnsi="Arial" w:cs="Arial"/>
          <w:color w:val="auto"/>
        </w:rPr>
        <w:t>dapat</w:t>
      </w:r>
      <w:proofErr w:type="spellEnd"/>
      <w:r w:rsidRPr="00934725">
        <w:rPr>
          <w:rFonts w:ascii="Arial" w:hAnsi="Arial" w:cs="Arial"/>
          <w:color w:val="auto"/>
        </w:rPr>
        <w:t xml:space="preserve"> </w:t>
      </w:r>
      <w:proofErr w:type="spellStart"/>
      <w:r w:rsidRPr="00934725">
        <w:rPr>
          <w:rFonts w:ascii="Arial" w:hAnsi="Arial" w:cs="Arial"/>
          <w:color w:val="auto"/>
        </w:rPr>
        <w:t>diakses</w:t>
      </w:r>
      <w:proofErr w:type="spellEnd"/>
      <w:r w:rsidRPr="00934725">
        <w:rPr>
          <w:rFonts w:ascii="Arial" w:hAnsi="Arial" w:cs="Arial"/>
          <w:color w:val="auto"/>
        </w:rPr>
        <w:t xml:space="preserve"> </w:t>
      </w:r>
      <w:proofErr w:type="spellStart"/>
      <w:r w:rsidRPr="00934725">
        <w:rPr>
          <w:rFonts w:ascii="Arial" w:hAnsi="Arial" w:cs="Arial"/>
          <w:color w:val="auto"/>
        </w:rPr>
        <w:t>melalui</w:t>
      </w:r>
      <w:proofErr w:type="spellEnd"/>
      <w:r w:rsidRPr="00934725">
        <w:rPr>
          <w:rFonts w:ascii="Arial" w:hAnsi="Arial" w:cs="Arial"/>
          <w:color w:val="auto"/>
        </w:rPr>
        <w:t xml:space="preserve"> </w:t>
      </w:r>
      <w:proofErr w:type="spellStart"/>
      <w:r w:rsidRPr="00934725">
        <w:rPr>
          <w:rFonts w:ascii="Arial" w:hAnsi="Arial" w:cs="Arial"/>
          <w:color w:val="auto"/>
        </w:rPr>
        <w:t>perangkat</w:t>
      </w:r>
      <w:proofErr w:type="spellEnd"/>
      <w:r w:rsidRPr="00934725">
        <w:rPr>
          <w:rFonts w:ascii="Arial" w:hAnsi="Arial" w:cs="Arial"/>
          <w:color w:val="auto"/>
        </w:rPr>
        <w:t xml:space="preserve"> yang </w:t>
      </w:r>
      <w:proofErr w:type="spellStart"/>
      <w:r w:rsidRPr="00934725">
        <w:rPr>
          <w:rFonts w:ascii="Arial" w:hAnsi="Arial" w:cs="Arial"/>
          <w:color w:val="auto"/>
        </w:rPr>
        <w:t>terhubung</w:t>
      </w:r>
      <w:proofErr w:type="spellEnd"/>
      <w:r w:rsidRPr="00934725">
        <w:rPr>
          <w:rFonts w:ascii="Arial" w:hAnsi="Arial" w:cs="Arial"/>
          <w:color w:val="auto"/>
        </w:rPr>
        <w:t xml:space="preserve"> internet. Hal </w:t>
      </w:r>
      <w:proofErr w:type="spellStart"/>
      <w:r w:rsidRPr="00934725">
        <w:rPr>
          <w:rFonts w:ascii="Arial" w:hAnsi="Arial" w:cs="Arial"/>
          <w:color w:val="auto"/>
        </w:rPr>
        <w:t>tersebut</w:t>
      </w:r>
      <w:proofErr w:type="spellEnd"/>
      <w:r w:rsidRPr="00934725">
        <w:rPr>
          <w:rFonts w:ascii="Arial" w:hAnsi="Arial" w:cs="Arial"/>
          <w:color w:val="auto"/>
        </w:rPr>
        <w:t xml:space="preserve"> </w:t>
      </w:r>
      <w:proofErr w:type="spellStart"/>
      <w:r w:rsidRPr="00934725">
        <w:rPr>
          <w:rFonts w:ascii="Arial" w:hAnsi="Arial" w:cs="Arial"/>
          <w:color w:val="auto"/>
        </w:rPr>
        <w:t>menjadikan</w:t>
      </w:r>
      <w:proofErr w:type="spellEnd"/>
      <w:r w:rsidRPr="00934725">
        <w:rPr>
          <w:rFonts w:ascii="Arial" w:hAnsi="Arial" w:cs="Arial"/>
          <w:color w:val="auto"/>
        </w:rPr>
        <w:t xml:space="preserve"> proses </w:t>
      </w:r>
      <w:proofErr w:type="spellStart"/>
      <w:r w:rsidRPr="00934725">
        <w:rPr>
          <w:rFonts w:ascii="Arial" w:hAnsi="Arial" w:cs="Arial"/>
          <w:color w:val="auto"/>
        </w:rPr>
        <w:t>pengajuan</w:t>
      </w:r>
      <w:proofErr w:type="spellEnd"/>
      <w:r w:rsidRPr="00934725">
        <w:rPr>
          <w:rFonts w:ascii="Arial" w:hAnsi="Arial" w:cs="Arial"/>
          <w:color w:val="auto"/>
        </w:rPr>
        <w:t xml:space="preserve"> </w:t>
      </w:r>
      <w:proofErr w:type="spellStart"/>
      <w:r w:rsidRPr="00934725">
        <w:rPr>
          <w:rFonts w:ascii="Arial" w:hAnsi="Arial" w:cs="Arial"/>
          <w:color w:val="auto"/>
        </w:rPr>
        <w:t>izin</w:t>
      </w:r>
      <w:proofErr w:type="spellEnd"/>
      <w:r w:rsidRPr="00934725">
        <w:rPr>
          <w:rFonts w:ascii="Arial" w:hAnsi="Arial" w:cs="Arial"/>
          <w:color w:val="auto"/>
        </w:rPr>
        <w:t xml:space="preserve"> </w:t>
      </w:r>
      <w:proofErr w:type="spellStart"/>
      <w:r w:rsidRPr="00934725">
        <w:rPr>
          <w:rFonts w:ascii="Arial" w:hAnsi="Arial" w:cs="Arial"/>
          <w:color w:val="auto"/>
        </w:rPr>
        <w:t>kerja</w:t>
      </w:r>
      <w:proofErr w:type="spellEnd"/>
      <w:r w:rsidRPr="00934725">
        <w:rPr>
          <w:rFonts w:ascii="Arial" w:hAnsi="Arial" w:cs="Arial"/>
          <w:color w:val="auto"/>
        </w:rPr>
        <w:t xml:space="preserve"> menjadi </w:t>
      </w:r>
      <w:proofErr w:type="spellStart"/>
      <w:r w:rsidRPr="00934725">
        <w:rPr>
          <w:rFonts w:ascii="Arial" w:hAnsi="Arial" w:cs="Arial"/>
          <w:color w:val="auto"/>
        </w:rPr>
        <w:t>lebih</w:t>
      </w:r>
      <w:proofErr w:type="spellEnd"/>
      <w:r w:rsidRPr="00934725">
        <w:rPr>
          <w:rFonts w:ascii="Arial" w:hAnsi="Arial" w:cs="Arial"/>
          <w:color w:val="auto"/>
        </w:rPr>
        <w:t xml:space="preserve"> </w:t>
      </w:r>
      <w:proofErr w:type="spellStart"/>
      <w:r w:rsidRPr="00934725">
        <w:rPr>
          <w:rFonts w:ascii="Arial" w:hAnsi="Arial" w:cs="Arial"/>
          <w:color w:val="auto"/>
        </w:rPr>
        <w:t>tertata</w:t>
      </w:r>
      <w:proofErr w:type="spellEnd"/>
      <w:r w:rsidRPr="00934725">
        <w:rPr>
          <w:rFonts w:ascii="Arial" w:hAnsi="Arial" w:cs="Arial"/>
          <w:color w:val="auto"/>
        </w:rPr>
        <w:t xml:space="preserve"> dan </w:t>
      </w:r>
      <w:proofErr w:type="spellStart"/>
      <w:r w:rsidRPr="00934725">
        <w:rPr>
          <w:rFonts w:ascii="Arial" w:hAnsi="Arial" w:cs="Arial"/>
          <w:color w:val="auto"/>
        </w:rPr>
        <w:t>efisien</w:t>
      </w:r>
      <w:proofErr w:type="spellEnd"/>
      <w:r w:rsidRPr="00934725">
        <w:rPr>
          <w:rFonts w:ascii="Arial" w:hAnsi="Arial" w:cs="Arial"/>
          <w:color w:val="auto"/>
        </w:rPr>
        <w:t xml:space="preserve">. </w:t>
      </w:r>
      <w:proofErr w:type="spellStart"/>
      <w:r w:rsidRPr="00934725">
        <w:rPr>
          <w:rFonts w:ascii="Arial" w:hAnsi="Arial" w:cs="Arial"/>
          <w:color w:val="auto"/>
        </w:rPr>
        <w:t>Aplikasi</w:t>
      </w:r>
      <w:proofErr w:type="spellEnd"/>
      <w:r w:rsidRPr="00934725">
        <w:rPr>
          <w:rFonts w:ascii="Arial" w:hAnsi="Arial" w:cs="Arial"/>
          <w:color w:val="auto"/>
        </w:rPr>
        <w:t xml:space="preserve"> ini juga </w:t>
      </w:r>
      <w:proofErr w:type="spellStart"/>
      <w:r w:rsidRPr="00934725">
        <w:rPr>
          <w:rFonts w:ascii="Arial" w:hAnsi="Arial" w:cs="Arial"/>
          <w:color w:val="auto"/>
        </w:rPr>
        <w:lastRenderedPageBreak/>
        <w:t>menyediakan</w:t>
      </w:r>
      <w:proofErr w:type="spellEnd"/>
      <w:r w:rsidRPr="00934725">
        <w:rPr>
          <w:rFonts w:ascii="Arial" w:hAnsi="Arial" w:cs="Arial"/>
          <w:color w:val="auto"/>
        </w:rPr>
        <w:t xml:space="preserve"> </w:t>
      </w:r>
      <w:proofErr w:type="spellStart"/>
      <w:r w:rsidRPr="00934725">
        <w:rPr>
          <w:rFonts w:ascii="Arial" w:hAnsi="Arial" w:cs="Arial"/>
          <w:color w:val="auto"/>
        </w:rPr>
        <w:t>sistem</w:t>
      </w:r>
      <w:proofErr w:type="spellEnd"/>
      <w:r w:rsidRPr="00934725">
        <w:rPr>
          <w:rFonts w:ascii="Arial" w:hAnsi="Arial" w:cs="Arial"/>
          <w:color w:val="auto"/>
        </w:rPr>
        <w:t xml:space="preserve"> </w:t>
      </w:r>
      <w:proofErr w:type="spellStart"/>
      <w:r w:rsidRPr="00934725">
        <w:rPr>
          <w:rFonts w:ascii="Arial" w:hAnsi="Arial" w:cs="Arial"/>
          <w:color w:val="auto"/>
        </w:rPr>
        <w:t>notifikasi</w:t>
      </w:r>
      <w:proofErr w:type="spellEnd"/>
      <w:r w:rsidRPr="00934725">
        <w:rPr>
          <w:rFonts w:ascii="Arial" w:hAnsi="Arial" w:cs="Arial"/>
          <w:color w:val="auto"/>
        </w:rPr>
        <w:t xml:space="preserve"> dan </w:t>
      </w:r>
      <w:proofErr w:type="spellStart"/>
      <w:r w:rsidRPr="00934725">
        <w:rPr>
          <w:rFonts w:ascii="Arial" w:hAnsi="Arial" w:cs="Arial"/>
          <w:color w:val="auto"/>
        </w:rPr>
        <w:t>pemantauan</w:t>
      </w:r>
      <w:proofErr w:type="spellEnd"/>
      <w:r w:rsidRPr="00934725">
        <w:rPr>
          <w:rFonts w:ascii="Arial" w:hAnsi="Arial" w:cs="Arial"/>
          <w:color w:val="auto"/>
        </w:rPr>
        <w:t xml:space="preserve"> yang </w:t>
      </w:r>
      <w:proofErr w:type="spellStart"/>
      <w:r w:rsidRPr="00934725">
        <w:rPr>
          <w:rFonts w:ascii="Arial" w:hAnsi="Arial" w:cs="Arial"/>
          <w:color w:val="auto"/>
        </w:rPr>
        <w:t>memudahkan</w:t>
      </w:r>
      <w:proofErr w:type="spellEnd"/>
      <w:r w:rsidRPr="00934725">
        <w:rPr>
          <w:rFonts w:ascii="Arial" w:hAnsi="Arial" w:cs="Arial"/>
          <w:color w:val="auto"/>
        </w:rPr>
        <w:t xml:space="preserve"> semua </w:t>
      </w:r>
      <w:proofErr w:type="spellStart"/>
      <w:r w:rsidRPr="00934725">
        <w:rPr>
          <w:rFonts w:ascii="Arial" w:hAnsi="Arial" w:cs="Arial"/>
          <w:color w:val="auto"/>
        </w:rPr>
        <w:t>pihak</w:t>
      </w:r>
      <w:proofErr w:type="spellEnd"/>
      <w:r w:rsidRPr="00934725">
        <w:rPr>
          <w:rFonts w:ascii="Arial" w:hAnsi="Arial" w:cs="Arial"/>
          <w:color w:val="auto"/>
        </w:rPr>
        <w:t xml:space="preserve">, </w:t>
      </w:r>
      <w:proofErr w:type="spellStart"/>
      <w:r w:rsidRPr="00934725">
        <w:rPr>
          <w:rFonts w:ascii="Arial" w:hAnsi="Arial" w:cs="Arial"/>
          <w:color w:val="auto"/>
        </w:rPr>
        <w:t>seperti</w:t>
      </w:r>
      <w:proofErr w:type="spellEnd"/>
      <w:r w:rsidRPr="00934725">
        <w:rPr>
          <w:rFonts w:ascii="Arial" w:hAnsi="Arial" w:cs="Arial"/>
          <w:color w:val="auto"/>
        </w:rPr>
        <w:t xml:space="preserve"> </w:t>
      </w:r>
      <w:proofErr w:type="spellStart"/>
      <w:r w:rsidRPr="00934725">
        <w:rPr>
          <w:rFonts w:ascii="Arial" w:hAnsi="Arial" w:cs="Arial"/>
          <w:color w:val="auto"/>
        </w:rPr>
        <w:t>verifikator</w:t>
      </w:r>
      <w:proofErr w:type="spellEnd"/>
      <w:r w:rsidRPr="00934725">
        <w:rPr>
          <w:rFonts w:ascii="Arial" w:hAnsi="Arial" w:cs="Arial"/>
          <w:color w:val="auto"/>
        </w:rPr>
        <w:t xml:space="preserve">, approver, dan </w:t>
      </w:r>
      <w:proofErr w:type="spellStart"/>
      <w:r w:rsidRPr="00934725">
        <w:rPr>
          <w:rFonts w:ascii="Arial" w:hAnsi="Arial" w:cs="Arial"/>
          <w:color w:val="auto"/>
        </w:rPr>
        <w:t>petugas</w:t>
      </w:r>
      <w:proofErr w:type="spellEnd"/>
      <w:r w:rsidRPr="00934725">
        <w:rPr>
          <w:rFonts w:ascii="Arial" w:hAnsi="Arial" w:cs="Arial"/>
          <w:color w:val="auto"/>
        </w:rPr>
        <w:t xml:space="preserve"> AVSec, </w:t>
      </w:r>
      <w:proofErr w:type="spellStart"/>
      <w:r w:rsidRPr="00934725">
        <w:rPr>
          <w:rFonts w:ascii="Arial" w:hAnsi="Arial" w:cs="Arial"/>
          <w:color w:val="auto"/>
        </w:rPr>
        <w:t>dalam</w:t>
      </w:r>
      <w:proofErr w:type="spellEnd"/>
      <w:r w:rsidRPr="00934725">
        <w:rPr>
          <w:rFonts w:ascii="Arial" w:hAnsi="Arial" w:cs="Arial"/>
          <w:color w:val="auto"/>
        </w:rPr>
        <w:t xml:space="preserve"> </w:t>
      </w:r>
      <w:proofErr w:type="spellStart"/>
      <w:r w:rsidRPr="00934725">
        <w:rPr>
          <w:rFonts w:ascii="Arial" w:hAnsi="Arial" w:cs="Arial"/>
          <w:color w:val="auto"/>
        </w:rPr>
        <w:t>menjalankan</w:t>
      </w:r>
      <w:proofErr w:type="spellEnd"/>
      <w:r w:rsidRPr="00934725">
        <w:rPr>
          <w:rFonts w:ascii="Arial" w:hAnsi="Arial" w:cs="Arial"/>
          <w:color w:val="auto"/>
        </w:rPr>
        <w:t xml:space="preserve"> </w:t>
      </w:r>
      <w:proofErr w:type="spellStart"/>
      <w:r w:rsidRPr="00934725">
        <w:rPr>
          <w:rFonts w:ascii="Arial" w:hAnsi="Arial" w:cs="Arial"/>
          <w:color w:val="auto"/>
        </w:rPr>
        <w:t>tugasnya</w:t>
      </w:r>
      <w:proofErr w:type="spellEnd"/>
      <w:r w:rsidRPr="00934725">
        <w:rPr>
          <w:rFonts w:ascii="Arial" w:hAnsi="Arial" w:cs="Arial"/>
          <w:color w:val="auto"/>
        </w:rPr>
        <w:t xml:space="preserve"> </w:t>
      </w:r>
      <w:proofErr w:type="spellStart"/>
      <w:r w:rsidRPr="00934725">
        <w:rPr>
          <w:rFonts w:ascii="Arial" w:hAnsi="Arial" w:cs="Arial"/>
          <w:color w:val="auto"/>
        </w:rPr>
        <w:t>tanpa</w:t>
      </w:r>
      <w:proofErr w:type="spellEnd"/>
      <w:r w:rsidRPr="00934725">
        <w:rPr>
          <w:rFonts w:ascii="Arial" w:hAnsi="Arial" w:cs="Arial"/>
          <w:color w:val="auto"/>
        </w:rPr>
        <w:t xml:space="preserve"> </w:t>
      </w:r>
      <w:proofErr w:type="spellStart"/>
      <w:r w:rsidRPr="00934725">
        <w:rPr>
          <w:rFonts w:ascii="Arial" w:hAnsi="Arial" w:cs="Arial"/>
          <w:color w:val="auto"/>
        </w:rPr>
        <w:t>kerepotan</w:t>
      </w:r>
      <w:proofErr w:type="spellEnd"/>
      <w:r w:rsidRPr="00934725">
        <w:rPr>
          <w:rFonts w:ascii="Arial" w:hAnsi="Arial" w:cs="Arial"/>
          <w:color w:val="auto"/>
        </w:rPr>
        <w:t xml:space="preserve"> </w:t>
      </w:r>
      <w:proofErr w:type="spellStart"/>
      <w:r w:rsidRPr="00934725">
        <w:rPr>
          <w:rFonts w:ascii="Arial" w:hAnsi="Arial" w:cs="Arial"/>
          <w:color w:val="auto"/>
        </w:rPr>
        <w:t>secara</w:t>
      </w:r>
      <w:proofErr w:type="spellEnd"/>
      <w:r w:rsidRPr="00934725">
        <w:rPr>
          <w:rFonts w:ascii="Arial" w:hAnsi="Arial" w:cs="Arial"/>
          <w:color w:val="auto"/>
        </w:rPr>
        <w:t xml:space="preserve"> manual.</w:t>
      </w:r>
    </w:p>
    <w:p w14:paraId="1AE5B2D5" w14:textId="3E4CEE09" w:rsidR="009D7141" w:rsidDel="00AA3217" w:rsidRDefault="009D7141" w:rsidP="00333BDB">
      <w:pPr>
        <w:spacing w:after="0" w:line="360" w:lineRule="auto"/>
        <w:rPr>
          <w:del w:id="262" w:author="Miku Nosamu" w:date="2025-07-12T22:55:00Z"/>
          <w:rFonts w:ascii="Arial" w:hAnsi="Arial" w:cs="Arial"/>
          <w:color w:val="auto"/>
        </w:rPr>
      </w:pPr>
    </w:p>
    <w:p w14:paraId="2854A2AB" w14:textId="77777777" w:rsidR="00AA3217" w:rsidRDefault="00AA3217" w:rsidP="00333BDB">
      <w:pPr>
        <w:spacing w:after="0" w:line="360" w:lineRule="auto"/>
        <w:rPr>
          <w:ins w:id="263" w:author="Miku Nosamu" w:date="2025-07-12T22:55:00Z"/>
          <w:rFonts w:ascii="Arial" w:hAnsi="Arial" w:cs="Arial"/>
          <w:color w:val="auto"/>
        </w:rPr>
      </w:pPr>
    </w:p>
    <w:p w14:paraId="711005F6" w14:textId="0EC1B205" w:rsidR="009C1551" w:rsidDel="00AA3217" w:rsidRDefault="009C1551" w:rsidP="00333BDB">
      <w:pPr>
        <w:spacing w:after="0" w:line="360" w:lineRule="auto"/>
        <w:rPr>
          <w:del w:id="264" w:author="Miku Nosamu" w:date="2025-07-12T22:55:00Z"/>
          <w:rFonts w:ascii="Arial" w:hAnsi="Arial" w:cs="Arial"/>
          <w:color w:val="auto"/>
        </w:rPr>
      </w:pPr>
    </w:p>
    <w:p w14:paraId="37D72E60" w14:textId="77777777" w:rsidR="009C1551" w:rsidRPr="00934725" w:rsidRDefault="009C1551" w:rsidP="00333BDB">
      <w:pPr>
        <w:spacing w:after="0" w:line="360" w:lineRule="auto"/>
        <w:rPr>
          <w:rFonts w:ascii="Arial" w:hAnsi="Arial" w:cs="Arial"/>
          <w:color w:val="auto"/>
        </w:rPr>
      </w:pPr>
    </w:p>
    <w:p w14:paraId="280AA8C8" w14:textId="0D890F96" w:rsidR="004C170A" w:rsidRPr="0082628E" w:rsidRDefault="00F058DA" w:rsidP="00333BDB">
      <w:pPr>
        <w:pStyle w:val="Heading2"/>
        <w:spacing w:before="0" w:after="0" w:line="360" w:lineRule="auto"/>
        <w:rPr>
          <w:noProof/>
          <w:lang w:val="id-ID"/>
        </w:rPr>
      </w:pPr>
      <w:bookmarkStart w:id="265" w:name="_Toc202649891"/>
      <w:r w:rsidRPr="0082628E">
        <w:rPr>
          <w:noProof/>
          <w:lang w:val="id-ID"/>
        </w:rPr>
        <w:t>Ruang Lingkup</w:t>
      </w:r>
      <w:bookmarkEnd w:id="265"/>
    </w:p>
    <w:p w14:paraId="422B02F4" w14:textId="673F1F65" w:rsidR="00F058DA" w:rsidRPr="0082628E" w:rsidRDefault="00F058DA" w:rsidP="00430C22">
      <w:pPr>
        <w:pStyle w:val="ListBullet"/>
        <w:numPr>
          <w:ilvl w:val="0"/>
          <w:numId w:val="0"/>
        </w:numPr>
        <w:spacing w:line="360" w:lineRule="auto"/>
        <w:rPr>
          <w:noProof/>
          <w:color w:val="auto"/>
          <w:lang w:val="id-ID"/>
        </w:rPr>
      </w:pPr>
      <w:r w:rsidRPr="0082628E">
        <w:rPr>
          <w:noProof/>
          <w:color w:val="auto"/>
          <w:lang w:val="id-ID"/>
        </w:rPr>
        <w:t>Adapun ruang lingkup pembuatan aplikasi ini</w:t>
      </w:r>
      <w:r w:rsidR="009A780B" w:rsidRPr="0082628E">
        <w:rPr>
          <w:noProof/>
          <w:color w:val="auto"/>
          <w:lang w:val="id-ID"/>
        </w:rPr>
        <w:t xml:space="preserve"> adalah aplikasi berbasis cloud yang memiliki beberapa fasilitas yaitu:</w:t>
      </w:r>
    </w:p>
    <w:p w14:paraId="6442B0C0"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menyediakan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fitur</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pendaftaran</w:t>
      </w:r>
      <w:proofErr w:type="spellEnd"/>
      <w:r w:rsidRPr="00934725">
        <w:rPr>
          <w:rFonts w:ascii="Arial" w:eastAsia="Times New Roman" w:hAnsi="Arial" w:cs="Arial"/>
          <w:color w:val="000000"/>
          <w:szCs w:val="20"/>
          <w:lang w:val="en-ID" w:eastAsia="en-ID"/>
        </w:rPr>
        <w:t xml:space="preserve"> dan login </w:t>
      </w:r>
      <w:proofErr w:type="spellStart"/>
      <w:r w:rsidRPr="00934725">
        <w:rPr>
          <w:rFonts w:ascii="Arial" w:eastAsia="Times New Roman" w:hAnsi="Arial" w:cs="Arial"/>
          <w:color w:val="000000"/>
          <w:szCs w:val="20"/>
          <w:lang w:val="en-ID" w:eastAsia="en-ID"/>
        </w:rPr>
        <w:t>bagi</w:t>
      </w:r>
      <w:proofErr w:type="spellEnd"/>
      <w:r w:rsidRPr="00934725">
        <w:rPr>
          <w:rFonts w:ascii="Arial" w:eastAsia="Times New Roman" w:hAnsi="Arial" w:cs="Arial"/>
          <w:color w:val="000000"/>
          <w:szCs w:val="20"/>
          <w:lang w:val="en-ID" w:eastAsia="en-ID"/>
        </w:rPr>
        <w:t xml:space="preserve"> vendor </w:t>
      </w:r>
      <w:proofErr w:type="spellStart"/>
      <w:r w:rsidRPr="00934725">
        <w:rPr>
          <w:rFonts w:ascii="Arial" w:eastAsia="Times New Roman" w:hAnsi="Arial" w:cs="Arial"/>
          <w:color w:val="000000"/>
          <w:szCs w:val="20"/>
          <w:lang w:val="en-ID" w:eastAsia="en-ID"/>
        </w:rPr>
        <w:t>maupun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pengguna</w:t>
      </w:r>
      <w:proofErr w:type="spellEnd"/>
      <w:r w:rsidRPr="00934725">
        <w:rPr>
          <w:rFonts w:ascii="Arial" w:eastAsia="Times New Roman" w:hAnsi="Arial" w:cs="Arial"/>
          <w:color w:val="000000"/>
          <w:szCs w:val="20"/>
          <w:lang w:val="en-ID" w:eastAsia="en-ID"/>
        </w:rPr>
        <w:t xml:space="preserve"> internal.</w:t>
      </w:r>
    </w:p>
    <w:p w14:paraId="6D8394E8"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menyediakan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fitur</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pengajuan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izin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kerja</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lengkap</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dengan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pengunggahan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dokumen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seperti</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surat</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permohonan</w:t>
      </w:r>
      <w:proofErr w:type="spellEnd"/>
      <w:r w:rsidRPr="00934725">
        <w:rPr>
          <w:rFonts w:ascii="Arial" w:eastAsia="Times New Roman" w:hAnsi="Arial" w:cs="Arial"/>
          <w:color w:val="000000"/>
          <w:szCs w:val="20"/>
          <w:lang w:val="en-ID" w:eastAsia="en-ID"/>
        </w:rPr>
        <w:t xml:space="preserve"> dan JSA.</w:t>
      </w:r>
    </w:p>
    <w:p w14:paraId="6BF47C58"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menyediakan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fitur</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verifikasi</w:t>
      </w:r>
      <w:proofErr w:type="spellEnd"/>
      <w:r w:rsidRPr="00934725">
        <w:rPr>
          <w:rFonts w:ascii="Arial" w:eastAsia="Times New Roman" w:hAnsi="Arial" w:cs="Arial"/>
          <w:color w:val="000000"/>
          <w:szCs w:val="20"/>
          <w:lang w:val="en-ID" w:eastAsia="en-ID"/>
        </w:rPr>
        <w:t xml:space="preserve"> oleh </w:t>
      </w:r>
      <w:proofErr w:type="spellStart"/>
      <w:r w:rsidRPr="00934725">
        <w:rPr>
          <w:rFonts w:ascii="Arial" w:eastAsia="Times New Roman" w:hAnsi="Arial" w:cs="Arial"/>
          <w:color w:val="000000"/>
          <w:szCs w:val="20"/>
          <w:lang w:val="en-ID" w:eastAsia="en-ID"/>
        </w:rPr>
        <w:t>verifikator</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terhadap</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pengajuan</w:t>
      </w:r>
      <w:proofErr w:type="spellEnd"/>
      <w:r w:rsidRPr="00934725">
        <w:rPr>
          <w:rFonts w:ascii="Arial" w:eastAsia="Times New Roman" w:hAnsi="Arial" w:cs="Arial"/>
          <w:color w:val="000000"/>
          <w:szCs w:val="20"/>
          <w:lang w:val="en-ID" w:eastAsia="en-ID"/>
        </w:rPr>
        <w:t xml:space="preserve"> yang </w:t>
      </w:r>
      <w:proofErr w:type="spellStart"/>
      <w:r w:rsidRPr="00934725">
        <w:rPr>
          <w:rFonts w:ascii="Arial" w:eastAsia="Times New Roman" w:hAnsi="Arial" w:cs="Arial"/>
          <w:color w:val="000000"/>
          <w:szCs w:val="20"/>
          <w:lang w:val="en-ID" w:eastAsia="en-ID"/>
        </w:rPr>
        <w:t>masuk</w:t>
      </w:r>
      <w:proofErr w:type="spellEnd"/>
      <w:r w:rsidRPr="00934725">
        <w:rPr>
          <w:rFonts w:ascii="Arial" w:eastAsia="Times New Roman" w:hAnsi="Arial" w:cs="Arial"/>
          <w:color w:val="000000"/>
          <w:szCs w:val="20"/>
          <w:lang w:val="en-ID" w:eastAsia="en-ID"/>
        </w:rPr>
        <w:t>.</w:t>
      </w:r>
    </w:p>
    <w:p w14:paraId="1D5323BF"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menyediakan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fitur</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persetujuan</w:t>
      </w:r>
      <w:proofErr w:type="spellEnd"/>
      <w:r w:rsidRPr="00934725">
        <w:rPr>
          <w:rFonts w:ascii="Arial" w:eastAsia="Times New Roman" w:hAnsi="Arial" w:cs="Arial"/>
          <w:color w:val="000000"/>
          <w:szCs w:val="20"/>
          <w:lang w:val="en-ID" w:eastAsia="en-ID"/>
        </w:rPr>
        <w:t xml:space="preserve"> oleh approver (Senior Manager dan Vice President).</w:t>
      </w:r>
    </w:p>
    <w:p w14:paraId="198F1FE5"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menghasilkan</w:t>
      </w:r>
      <w:proofErr w:type="spellEnd"/>
      <w:r w:rsidRPr="00934725">
        <w:rPr>
          <w:rFonts w:ascii="Arial" w:eastAsia="Times New Roman" w:hAnsi="Arial" w:cs="Arial"/>
          <w:color w:val="000000"/>
          <w:szCs w:val="20"/>
          <w:lang w:val="en-ID" w:eastAsia="en-ID"/>
        </w:rPr>
        <w:t xml:space="preserve"> file Surat </w:t>
      </w:r>
      <w:proofErr w:type="spellStart"/>
      <w:r w:rsidRPr="00934725">
        <w:rPr>
          <w:rFonts w:ascii="Arial" w:eastAsia="Times New Roman" w:hAnsi="Arial" w:cs="Arial"/>
          <w:color w:val="000000"/>
          <w:szCs w:val="20"/>
          <w:lang w:val="en-ID" w:eastAsia="en-ID"/>
        </w:rPr>
        <w:t>Izin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Kerja</w:t>
      </w:r>
      <w:proofErr w:type="spellEnd"/>
      <w:r w:rsidRPr="00934725">
        <w:rPr>
          <w:rFonts w:ascii="Arial" w:eastAsia="Times New Roman" w:hAnsi="Arial" w:cs="Arial"/>
          <w:color w:val="000000"/>
          <w:szCs w:val="20"/>
          <w:lang w:val="en-ID" w:eastAsia="en-ID"/>
        </w:rPr>
        <w:t xml:space="preserve"> (SIK) </w:t>
      </w:r>
      <w:proofErr w:type="spellStart"/>
      <w:r w:rsidRPr="00934725">
        <w:rPr>
          <w:rFonts w:ascii="Arial" w:eastAsia="Times New Roman" w:hAnsi="Arial" w:cs="Arial"/>
          <w:color w:val="000000"/>
          <w:szCs w:val="20"/>
          <w:lang w:val="en-ID" w:eastAsia="en-ID"/>
        </w:rPr>
        <w:t>lengkap</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dengan</w:t>
      </w:r>
      <w:proofErr w:type="spellEnd"/>
      <w:r w:rsidRPr="00934725">
        <w:rPr>
          <w:rFonts w:ascii="Arial" w:eastAsia="Times New Roman" w:hAnsi="Arial" w:cs="Arial"/>
          <w:color w:val="000000"/>
          <w:szCs w:val="20"/>
          <w:lang w:val="en-ID" w:eastAsia="en-ID"/>
        </w:rPr>
        <w:t xml:space="preserve"> QR Code.</w:t>
      </w:r>
    </w:p>
    <w:p w14:paraId="22C74EF0"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menyediakan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fitur</w:t>
      </w:r>
      <w:proofErr w:type="spellEnd"/>
      <w:r w:rsidRPr="00934725">
        <w:rPr>
          <w:rFonts w:ascii="Arial" w:eastAsia="Times New Roman" w:hAnsi="Arial" w:cs="Arial"/>
          <w:color w:val="000000"/>
          <w:szCs w:val="20"/>
          <w:lang w:val="en-ID" w:eastAsia="en-ID"/>
        </w:rPr>
        <w:t xml:space="preserve"> monitoring </w:t>
      </w:r>
      <w:proofErr w:type="spellStart"/>
      <w:r w:rsidRPr="00934725">
        <w:rPr>
          <w:rFonts w:ascii="Arial" w:eastAsia="Times New Roman" w:hAnsi="Arial" w:cs="Arial"/>
          <w:color w:val="000000"/>
          <w:szCs w:val="20"/>
          <w:lang w:val="en-ID" w:eastAsia="en-ID"/>
        </w:rPr>
        <w:t>pekerjaan</w:t>
      </w:r>
      <w:proofErr w:type="spellEnd"/>
      <w:r w:rsidRPr="00934725">
        <w:rPr>
          <w:rFonts w:ascii="Arial" w:eastAsia="Times New Roman" w:hAnsi="Arial" w:cs="Arial"/>
          <w:color w:val="000000"/>
          <w:szCs w:val="20"/>
          <w:lang w:val="en-ID" w:eastAsia="en-ID"/>
        </w:rPr>
        <w:t xml:space="preserve"> oleh </w:t>
      </w:r>
      <w:proofErr w:type="spellStart"/>
      <w:r w:rsidRPr="00934725">
        <w:rPr>
          <w:rFonts w:ascii="Arial" w:eastAsia="Times New Roman" w:hAnsi="Arial" w:cs="Arial"/>
          <w:color w:val="000000"/>
          <w:szCs w:val="20"/>
          <w:lang w:val="en-ID" w:eastAsia="en-ID"/>
        </w:rPr>
        <w:t>petugas</w:t>
      </w:r>
      <w:proofErr w:type="spellEnd"/>
      <w:r w:rsidRPr="00934725">
        <w:rPr>
          <w:rFonts w:ascii="Arial" w:eastAsia="Times New Roman" w:hAnsi="Arial" w:cs="Arial"/>
          <w:color w:val="000000"/>
          <w:szCs w:val="20"/>
          <w:lang w:val="en-ID" w:eastAsia="en-ID"/>
        </w:rPr>
        <w:t xml:space="preserve"> AVSec </w:t>
      </w:r>
      <w:proofErr w:type="spellStart"/>
      <w:r w:rsidRPr="00934725">
        <w:rPr>
          <w:rFonts w:ascii="Arial" w:eastAsia="Times New Roman" w:hAnsi="Arial" w:cs="Arial"/>
          <w:color w:val="000000"/>
          <w:szCs w:val="20"/>
          <w:lang w:val="en-ID" w:eastAsia="en-ID"/>
        </w:rPr>
        <w:t>melalui</w:t>
      </w:r>
      <w:proofErr w:type="spellEnd"/>
      <w:r w:rsidRPr="00934725">
        <w:rPr>
          <w:rFonts w:ascii="Arial" w:eastAsia="Times New Roman" w:hAnsi="Arial" w:cs="Arial"/>
          <w:color w:val="000000"/>
          <w:szCs w:val="20"/>
          <w:lang w:val="en-ID" w:eastAsia="en-ID"/>
        </w:rPr>
        <w:t xml:space="preserve"> QR Code.</w:t>
      </w:r>
    </w:p>
    <w:p w14:paraId="532C103F"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menyediakan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fitur</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pengelolaan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pengguna</w:t>
      </w:r>
      <w:proofErr w:type="spellEnd"/>
      <w:r w:rsidRPr="00934725">
        <w:rPr>
          <w:rFonts w:ascii="Arial" w:eastAsia="Times New Roman" w:hAnsi="Arial" w:cs="Arial"/>
          <w:color w:val="000000"/>
          <w:szCs w:val="20"/>
          <w:lang w:val="en-ID" w:eastAsia="en-ID"/>
        </w:rPr>
        <w:t xml:space="preserve"> internal oleh admin dan super user.</w:t>
      </w:r>
    </w:p>
    <w:p w14:paraId="5C783087" w14:textId="77777777" w:rsidR="00934725" w:rsidRPr="00934725" w:rsidRDefault="00934725" w:rsidP="00934725">
      <w:pPr>
        <w:numPr>
          <w:ilvl w:val="0"/>
          <w:numId w:val="6"/>
        </w:numPr>
        <w:spacing w:after="0" w:line="360" w:lineRule="auto"/>
        <w:textAlignment w:val="baseline"/>
        <w:rPr>
          <w:rFonts w:ascii="Arial" w:eastAsia="Times New Roman" w:hAnsi="Arial" w:cs="Arial"/>
          <w:color w:val="000000"/>
          <w:szCs w:val="20"/>
          <w:lang w:val="en-ID" w:eastAsia="en-ID"/>
        </w:rPr>
      </w:pPr>
      <w:proofErr w:type="spellStart"/>
      <w:r w:rsidRPr="00934725">
        <w:rPr>
          <w:rFonts w:ascii="Arial" w:eastAsia="Times New Roman" w:hAnsi="Arial" w:cs="Arial"/>
          <w:color w:val="000000"/>
          <w:szCs w:val="20"/>
          <w:lang w:val="en-ID" w:eastAsia="en-ID"/>
        </w:rPr>
        <w:t>Sistem</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mampu</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mengekspor</w:t>
      </w:r>
      <w:proofErr w:type="spellEnd"/>
      <w:r w:rsidRPr="00934725">
        <w:rPr>
          <w:rFonts w:ascii="Arial" w:eastAsia="Times New Roman" w:hAnsi="Arial" w:cs="Arial"/>
          <w:color w:val="000000"/>
          <w:szCs w:val="20"/>
          <w:lang w:val="en-ID" w:eastAsia="en-ID"/>
        </w:rPr>
        <w:t xml:space="preserve"> data </w:t>
      </w:r>
      <w:proofErr w:type="spellStart"/>
      <w:r w:rsidRPr="00934725">
        <w:rPr>
          <w:rFonts w:ascii="Arial" w:eastAsia="Times New Roman" w:hAnsi="Arial" w:cs="Arial"/>
          <w:color w:val="000000"/>
          <w:szCs w:val="20"/>
          <w:lang w:val="en-ID" w:eastAsia="en-ID"/>
        </w:rPr>
        <w:t>pengajuan</w:t>
      </w:r>
      <w:proofErr w:type="spellEnd"/>
      <w:r w:rsidRPr="00934725">
        <w:rPr>
          <w:rFonts w:ascii="Arial" w:eastAsia="Times New Roman" w:hAnsi="Arial" w:cs="Arial"/>
          <w:color w:val="000000"/>
          <w:szCs w:val="20"/>
          <w:lang w:val="en-ID" w:eastAsia="en-ID"/>
        </w:rPr>
        <w:t xml:space="preserve"> SIK </w:t>
      </w:r>
      <w:proofErr w:type="spellStart"/>
      <w:r w:rsidRPr="00934725">
        <w:rPr>
          <w:rFonts w:ascii="Arial" w:eastAsia="Times New Roman" w:hAnsi="Arial" w:cs="Arial"/>
          <w:color w:val="000000"/>
          <w:szCs w:val="20"/>
          <w:lang w:val="en-ID" w:eastAsia="en-ID"/>
        </w:rPr>
        <w:t>ke</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dalam</w:t>
      </w:r>
      <w:proofErr w:type="spellEnd"/>
      <w:r w:rsidRPr="00934725">
        <w:rPr>
          <w:rFonts w:ascii="Arial" w:eastAsia="Times New Roman" w:hAnsi="Arial" w:cs="Arial"/>
          <w:color w:val="000000"/>
          <w:szCs w:val="20"/>
          <w:lang w:val="en-ID" w:eastAsia="en-ID"/>
        </w:rPr>
        <w:t xml:space="preserve"> format Excel.</w:t>
      </w:r>
    </w:p>
    <w:p w14:paraId="40B24CBF" w14:textId="32E6123D" w:rsidR="00333BDB" w:rsidDel="004C6251" w:rsidRDefault="009A780B" w:rsidP="00333BDB">
      <w:pPr>
        <w:pStyle w:val="ListBullet"/>
        <w:numPr>
          <w:ilvl w:val="0"/>
          <w:numId w:val="6"/>
        </w:numPr>
        <w:spacing w:line="360" w:lineRule="auto"/>
        <w:rPr>
          <w:del w:id="266" w:author="Miku Nosamu" w:date="2025-07-05T21:34:00Z"/>
          <w:noProof/>
          <w:color w:val="auto"/>
          <w:lang w:val="id-ID"/>
        </w:rPr>
      </w:pPr>
      <w:del w:id="267" w:author="Miku Nosamu" w:date="2025-07-05T21:34:00Z">
        <w:r w:rsidRPr="0082628E" w:rsidDel="004C6251">
          <w:rPr>
            <w:noProof/>
            <w:color w:val="auto"/>
            <w:lang w:val="id-ID"/>
          </w:rPr>
          <w:delText>Sistem mampu memberikan ringkasan transaksi usaha.</w:delText>
        </w:r>
      </w:del>
    </w:p>
    <w:p w14:paraId="1BD5FD02" w14:textId="77777777" w:rsidR="009D7141" w:rsidRPr="00333BDB" w:rsidRDefault="009D7141" w:rsidP="009D7141">
      <w:pPr>
        <w:pStyle w:val="ListBullet"/>
        <w:numPr>
          <w:ilvl w:val="0"/>
          <w:numId w:val="0"/>
        </w:numPr>
        <w:spacing w:line="360" w:lineRule="auto"/>
        <w:rPr>
          <w:noProof/>
          <w:color w:val="auto"/>
          <w:lang w:val="id-ID"/>
        </w:rPr>
      </w:pPr>
    </w:p>
    <w:p w14:paraId="27913281" w14:textId="5B0434AA" w:rsidR="009A780B" w:rsidRPr="0082628E" w:rsidRDefault="009A780B" w:rsidP="00333BDB">
      <w:pPr>
        <w:pStyle w:val="Heading2"/>
        <w:spacing w:before="0" w:after="0" w:line="360" w:lineRule="auto"/>
        <w:rPr>
          <w:noProof/>
          <w:lang w:val="id-ID"/>
        </w:rPr>
      </w:pPr>
      <w:bookmarkStart w:id="268" w:name="_Toc202649892"/>
      <w:r w:rsidRPr="0082628E">
        <w:rPr>
          <w:noProof/>
          <w:lang w:val="id-ID"/>
        </w:rPr>
        <w:t>Definisi, Istilah, dan Singkatan</w:t>
      </w:r>
      <w:bookmarkEnd w:id="268"/>
    </w:p>
    <w:p w14:paraId="0EB111FC" w14:textId="2E69BAF3" w:rsidR="00934725" w:rsidRPr="00934725" w:rsidDel="00226471" w:rsidRDefault="00934725" w:rsidP="00934725">
      <w:pPr>
        <w:numPr>
          <w:ilvl w:val="0"/>
          <w:numId w:val="7"/>
        </w:numPr>
        <w:spacing w:after="0" w:line="360" w:lineRule="auto"/>
        <w:textAlignment w:val="baseline"/>
        <w:rPr>
          <w:del w:id="269" w:author="Miku Nosamu" w:date="2025-07-05T21:55:00Z"/>
          <w:rFonts w:ascii="Arial" w:eastAsia="Times New Roman" w:hAnsi="Arial" w:cs="Arial"/>
          <w:color w:val="000000"/>
          <w:szCs w:val="20"/>
          <w:lang w:val="en-ID" w:eastAsia="en-ID"/>
        </w:rPr>
      </w:pPr>
      <w:del w:id="270" w:author="Miku Nosamu" w:date="2025-07-05T21:55:00Z">
        <w:r w:rsidRPr="00934725" w:rsidDel="00226471">
          <w:rPr>
            <w:rFonts w:ascii="Arial" w:eastAsia="Times New Roman" w:hAnsi="Arial" w:cs="Arial"/>
            <w:color w:val="000000"/>
            <w:szCs w:val="20"/>
            <w:lang w:val="en-ID" w:eastAsia="en-ID"/>
          </w:rPr>
          <w:delText>SRS</w:delText>
        </w:r>
        <w:r w:rsidRPr="00934725" w:rsidDel="00226471">
          <w:rPr>
            <w:rFonts w:ascii="Arial" w:eastAsia="Times New Roman" w:hAnsi="Arial" w:cs="Arial"/>
            <w:color w:val="000000"/>
            <w:szCs w:val="20"/>
            <w:lang w:val="en-ID" w:eastAsia="en-ID"/>
          </w:rPr>
          <w:tab/>
          <w:delText>: Software Requirement Specifications (Spesifikasi kebutuhan perangkat lunak)</w:delText>
        </w:r>
      </w:del>
    </w:p>
    <w:p w14:paraId="3A0B99E8" w14:textId="338AE7CA" w:rsidR="00934725" w:rsidRPr="00934725" w:rsidDel="00226471" w:rsidRDefault="00934725" w:rsidP="00934725">
      <w:pPr>
        <w:numPr>
          <w:ilvl w:val="0"/>
          <w:numId w:val="7"/>
        </w:numPr>
        <w:spacing w:after="0" w:line="360" w:lineRule="auto"/>
        <w:textAlignment w:val="baseline"/>
        <w:rPr>
          <w:del w:id="271" w:author="Miku Nosamu" w:date="2025-07-05T21:55:00Z"/>
          <w:rFonts w:ascii="Arial" w:eastAsia="Times New Roman" w:hAnsi="Arial" w:cs="Arial"/>
          <w:color w:val="000000"/>
          <w:szCs w:val="20"/>
          <w:lang w:val="en-ID" w:eastAsia="en-ID"/>
        </w:rPr>
      </w:pPr>
      <w:del w:id="272" w:author="Miku Nosamu" w:date="2025-07-05T21:55:00Z">
        <w:r w:rsidRPr="00934725" w:rsidDel="00226471">
          <w:rPr>
            <w:rFonts w:ascii="Arial" w:eastAsia="Times New Roman" w:hAnsi="Arial" w:cs="Arial"/>
            <w:color w:val="000000"/>
            <w:szCs w:val="20"/>
            <w:lang w:val="en-ID" w:eastAsia="en-ID"/>
          </w:rPr>
          <w:delText>IEEE</w:delText>
        </w:r>
        <w:r w:rsidRPr="00934725" w:rsidDel="00226471">
          <w:rPr>
            <w:rFonts w:ascii="Arial" w:eastAsia="Times New Roman" w:hAnsi="Arial" w:cs="Arial"/>
            <w:color w:val="000000"/>
            <w:szCs w:val="20"/>
            <w:lang w:val="en-ID" w:eastAsia="en-ID"/>
          </w:rPr>
          <w:tab/>
          <w:delText>: Institute of Electrical and Electronics Engineer</w:delText>
        </w:r>
      </w:del>
    </w:p>
    <w:p w14:paraId="6A1C3D4F" w14:textId="3EFF525A" w:rsidR="00934725" w:rsidRPr="00934725" w:rsidDel="00226471" w:rsidRDefault="00934725" w:rsidP="00934725">
      <w:pPr>
        <w:numPr>
          <w:ilvl w:val="0"/>
          <w:numId w:val="7"/>
        </w:numPr>
        <w:spacing w:after="0" w:line="360" w:lineRule="auto"/>
        <w:textAlignment w:val="baseline"/>
        <w:rPr>
          <w:del w:id="273" w:author="Miku Nosamu" w:date="2025-07-05T21:55:00Z"/>
          <w:rFonts w:ascii="Arial" w:eastAsia="Times New Roman" w:hAnsi="Arial" w:cs="Arial"/>
          <w:color w:val="000000"/>
          <w:szCs w:val="20"/>
          <w:lang w:val="en-ID" w:eastAsia="en-ID"/>
        </w:rPr>
      </w:pPr>
      <w:del w:id="274" w:author="Miku Nosamu" w:date="2025-07-05T21:55:00Z">
        <w:r w:rsidRPr="00934725" w:rsidDel="00226471">
          <w:rPr>
            <w:rFonts w:ascii="Arial" w:eastAsia="Times New Roman" w:hAnsi="Arial" w:cs="Arial"/>
            <w:color w:val="000000"/>
            <w:szCs w:val="20"/>
            <w:lang w:val="en-ID" w:eastAsia="en-ID"/>
          </w:rPr>
          <w:delText>SSL</w:delText>
        </w:r>
        <w:r w:rsidRPr="00934725" w:rsidDel="00226471">
          <w:rPr>
            <w:rFonts w:ascii="Arial" w:eastAsia="Times New Roman" w:hAnsi="Arial" w:cs="Arial"/>
            <w:color w:val="000000"/>
            <w:szCs w:val="20"/>
            <w:lang w:val="en-ID" w:eastAsia="en-ID"/>
          </w:rPr>
          <w:tab/>
          <w:delText>: Secure Socket Layer</w:delText>
        </w:r>
      </w:del>
    </w:p>
    <w:p w14:paraId="5868EC58" w14:textId="77777777" w:rsidR="00934725" w:rsidRPr="00934725" w:rsidRDefault="00934725" w:rsidP="00934725">
      <w:pPr>
        <w:numPr>
          <w:ilvl w:val="0"/>
          <w:numId w:val="7"/>
        </w:numPr>
        <w:spacing w:after="0" w:line="360" w:lineRule="auto"/>
        <w:textAlignment w:val="baseline"/>
        <w:rPr>
          <w:rFonts w:ascii="Arial" w:eastAsia="Times New Roman" w:hAnsi="Arial" w:cs="Arial"/>
          <w:color w:val="000000"/>
          <w:szCs w:val="20"/>
          <w:lang w:val="en-ID" w:eastAsia="en-ID"/>
        </w:rPr>
      </w:pPr>
      <w:r w:rsidRPr="00934725">
        <w:rPr>
          <w:rFonts w:ascii="Arial" w:eastAsia="Times New Roman" w:hAnsi="Arial" w:cs="Arial"/>
          <w:color w:val="000000"/>
          <w:szCs w:val="20"/>
          <w:lang w:val="en-ID" w:eastAsia="en-ID"/>
        </w:rPr>
        <w:t>SIK</w:t>
      </w:r>
      <w:r w:rsidRPr="00934725">
        <w:rPr>
          <w:rFonts w:ascii="Arial" w:eastAsia="Times New Roman" w:hAnsi="Arial" w:cs="Arial"/>
          <w:color w:val="000000"/>
          <w:szCs w:val="20"/>
          <w:lang w:val="en-ID" w:eastAsia="en-ID"/>
        </w:rPr>
        <w:tab/>
        <w:t xml:space="preserve">: Surat </w:t>
      </w:r>
      <w:proofErr w:type="spellStart"/>
      <w:r w:rsidRPr="00934725">
        <w:rPr>
          <w:rFonts w:ascii="Arial" w:eastAsia="Times New Roman" w:hAnsi="Arial" w:cs="Arial"/>
          <w:color w:val="000000"/>
          <w:szCs w:val="20"/>
          <w:lang w:val="en-ID" w:eastAsia="en-ID"/>
        </w:rPr>
        <w:t>Izin</w:t>
      </w:r>
      <w:proofErr w:type="spellEnd"/>
      <w:r w:rsidRPr="00934725">
        <w:rPr>
          <w:rFonts w:ascii="Arial" w:eastAsia="Times New Roman" w:hAnsi="Arial" w:cs="Arial"/>
          <w:color w:val="000000"/>
          <w:szCs w:val="20"/>
          <w:lang w:val="en-ID" w:eastAsia="en-ID"/>
        </w:rPr>
        <w:t xml:space="preserve"> </w:t>
      </w:r>
      <w:proofErr w:type="spellStart"/>
      <w:r w:rsidRPr="00934725">
        <w:rPr>
          <w:rFonts w:ascii="Arial" w:eastAsia="Times New Roman" w:hAnsi="Arial" w:cs="Arial"/>
          <w:color w:val="000000"/>
          <w:szCs w:val="20"/>
          <w:lang w:val="en-ID" w:eastAsia="en-ID"/>
        </w:rPr>
        <w:t>Kerja</w:t>
      </w:r>
      <w:proofErr w:type="spellEnd"/>
    </w:p>
    <w:p w14:paraId="4C3FD458" w14:textId="77777777" w:rsidR="00934725" w:rsidRPr="00934725" w:rsidRDefault="00934725" w:rsidP="00934725">
      <w:pPr>
        <w:numPr>
          <w:ilvl w:val="0"/>
          <w:numId w:val="7"/>
        </w:numPr>
        <w:spacing w:after="0" w:line="360" w:lineRule="auto"/>
        <w:textAlignment w:val="baseline"/>
        <w:rPr>
          <w:rFonts w:ascii="Arial" w:eastAsia="Times New Roman" w:hAnsi="Arial" w:cs="Arial"/>
          <w:color w:val="000000"/>
          <w:szCs w:val="20"/>
          <w:lang w:val="en-ID" w:eastAsia="en-ID"/>
        </w:rPr>
      </w:pPr>
      <w:r w:rsidRPr="00934725">
        <w:rPr>
          <w:rFonts w:ascii="Arial" w:eastAsia="Times New Roman" w:hAnsi="Arial" w:cs="Arial"/>
          <w:color w:val="000000"/>
          <w:szCs w:val="20"/>
          <w:lang w:val="en-ID" w:eastAsia="en-ID"/>
        </w:rPr>
        <w:t>AVSec</w:t>
      </w:r>
      <w:r w:rsidRPr="00934725">
        <w:rPr>
          <w:rFonts w:ascii="Arial" w:eastAsia="Times New Roman" w:hAnsi="Arial" w:cs="Arial"/>
          <w:color w:val="000000"/>
          <w:szCs w:val="20"/>
          <w:lang w:val="en-ID" w:eastAsia="en-ID"/>
        </w:rPr>
        <w:tab/>
        <w:t>: Aviation Security</w:t>
      </w:r>
    </w:p>
    <w:p w14:paraId="47C20EC8" w14:textId="1F1F1978" w:rsidR="00934725" w:rsidRPr="00934725" w:rsidRDefault="00934725" w:rsidP="00934725">
      <w:pPr>
        <w:numPr>
          <w:ilvl w:val="0"/>
          <w:numId w:val="7"/>
        </w:numPr>
        <w:spacing w:after="0" w:line="360" w:lineRule="auto"/>
        <w:textAlignment w:val="baseline"/>
        <w:rPr>
          <w:rFonts w:ascii="Arial" w:eastAsia="Times New Roman" w:hAnsi="Arial" w:cs="Arial"/>
          <w:color w:val="000000"/>
          <w:szCs w:val="20"/>
          <w:lang w:val="en-ID" w:eastAsia="en-ID"/>
        </w:rPr>
      </w:pPr>
      <w:r w:rsidRPr="00934725">
        <w:rPr>
          <w:rFonts w:ascii="Arial" w:eastAsia="Times New Roman" w:hAnsi="Arial" w:cs="Arial"/>
          <w:color w:val="000000"/>
          <w:szCs w:val="20"/>
          <w:lang w:val="en-ID" w:eastAsia="en-ID"/>
        </w:rPr>
        <w:t>QR Code: Quick Response Code</w:t>
      </w:r>
    </w:p>
    <w:p w14:paraId="221988E3" w14:textId="0D23D03B" w:rsidR="00333BDB" w:rsidRPr="00B15019" w:rsidRDefault="00934725" w:rsidP="00333BDB">
      <w:pPr>
        <w:pStyle w:val="ListBullet"/>
        <w:numPr>
          <w:ilvl w:val="0"/>
          <w:numId w:val="7"/>
        </w:numPr>
        <w:spacing w:after="0" w:line="360" w:lineRule="auto"/>
        <w:rPr>
          <w:ins w:id="275" w:author="Miku Nosamu" w:date="2025-07-04T15:09:00Z"/>
          <w:noProof/>
          <w:color w:val="auto"/>
          <w:lang w:val="id-ID"/>
          <w:rPrChange w:id="276" w:author="Miku Nosamu" w:date="2025-07-04T15:09:00Z">
            <w:rPr>
              <w:ins w:id="277" w:author="Miku Nosamu" w:date="2025-07-04T15:09:00Z"/>
              <w:rFonts w:ascii="Arial" w:eastAsia="Times New Roman" w:hAnsi="Arial" w:cs="Arial"/>
              <w:color w:val="000000"/>
              <w:szCs w:val="20"/>
              <w:lang w:val="en-ID" w:eastAsia="en-ID"/>
            </w:rPr>
          </w:rPrChange>
        </w:rPr>
      </w:pPr>
      <w:r w:rsidRPr="00934725">
        <w:rPr>
          <w:rFonts w:ascii="Arial" w:eastAsia="Times New Roman" w:hAnsi="Arial" w:cs="Arial"/>
          <w:color w:val="000000"/>
          <w:szCs w:val="20"/>
          <w:lang w:val="en-ID" w:eastAsia="en-ID"/>
        </w:rPr>
        <w:t>JSA</w:t>
      </w:r>
      <w:r w:rsidRPr="00934725">
        <w:rPr>
          <w:rFonts w:ascii="Arial" w:eastAsia="Times New Roman" w:hAnsi="Arial" w:cs="Arial"/>
          <w:color w:val="000000"/>
          <w:szCs w:val="20"/>
          <w:lang w:val="en-ID" w:eastAsia="en-ID"/>
        </w:rPr>
        <w:tab/>
        <w:t>: Job Safety Analysis</w:t>
      </w:r>
    </w:p>
    <w:p w14:paraId="31F810A5" w14:textId="3AE388A4" w:rsidR="00B15019" w:rsidRPr="005C0858" w:rsidRDefault="00B15019" w:rsidP="00333BDB">
      <w:pPr>
        <w:pStyle w:val="ListBullet"/>
        <w:numPr>
          <w:ilvl w:val="0"/>
          <w:numId w:val="7"/>
        </w:numPr>
        <w:spacing w:after="0" w:line="360" w:lineRule="auto"/>
        <w:rPr>
          <w:ins w:id="278" w:author="Miku Nosamu" w:date="2025-07-04T15:09:00Z"/>
          <w:noProof/>
          <w:color w:val="auto"/>
          <w:lang w:val="id-ID"/>
          <w:rPrChange w:id="279" w:author="Miku Nosamu" w:date="2025-07-04T15:09:00Z">
            <w:rPr>
              <w:ins w:id="280" w:author="Miku Nosamu" w:date="2025-07-04T15:09:00Z"/>
              <w:color w:val="auto"/>
            </w:rPr>
          </w:rPrChange>
        </w:rPr>
      </w:pPr>
      <w:ins w:id="281" w:author="Miku Nosamu" w:date="2025-07-04T15:09:00Z">
        <w:r>
          <w:rPr>
            <w:rFonts w:ascii="Arial" w:eastAsia="Times New Roman" w:hAnsi="Arial" w:cs="Arial"/>
            <w:color w:val="000000"/>
            <w:szCs w:val="20"/>
            <w:lang w:val="en-ID" w:eastAsia="en-ID"/>
          </w:rPr>
          <w:t>PDF</w:t>
        </w:r>
        <w:r>
          <w:rPr>
            <w:rFonts w:ascii="Arial" w:eastAsia="Times New Roman" w:hAnsi="Arial" w:cs="Arial"/>
            <w:color w:val="000000"/>
            <w:szCs w:val="20"/>
            <w:lang w:val="en-ID" w:eastAsia="en-ID"/>
          </w:rPr>
          <w:tab/>
          <w:t xml:space="preserve">: </w:t>
        </w:r>
        <w:r w:rsidRPr="00B15019">
          <w:rPr>
            <w:rStyle w:val="Strong"/>
            <w:color w:val="auto"/>
            <w:rPrChange w:id="282" w:author="Miku Nosamu" w:date="2025-07-04T15:09:00Z">
              <w:rPr>
                <w:rStyle w:val="Strong"/>
              </w:rPr>
            </w:rPrChange>
          </w:rPr>
          <w:t>Portable Document Format</w:t>
        </w:r>
        <w:r w:rsidRPr="00B15019">
          <w:rPr>
            <w:color w:val="auto"/>
            <w:rPrChange w:id="283" w:author="Miku Nosamu" w:date="2025-07-04T15:09:00Z">
              <w:rPr/>
            </w:rPrChange>
          </w:rPr>
          <w:t>.</w:t>
        </w:r>
      </w:ins>
    </w:p>
    <w:p w14:paraId="45FDC981" w14:textId="33751B35" w:rsidR="005C0858" w:rsidRPr="00571B5B" w:rsidRDefault="005C0858" w:rsidP="00333BDB">
      <w:pPr>
        <w:pStyle w:val="ListBullet"/>
        <w:numPr>
          <w:ilvl w:val="0"/>
          <w:numId w:val="7"/>
        </w:numPr>
        <w:spacing w:after="0" w:line="360" w:lineRule="auto"/>
        <w:rPr>
          <w:ins w:id="284" w:author="Miku Nosamu" w:date="2025-07-04T15:10:00Z"/>
          <w:noProof/>
          <w:color w:val="auto"/>
          <w:lang w:val="id-ID"/>
          <w:rPrChange w:id="285" w:author="Miku Nosamu" w:date="2025-07-04T15:10:00Z">
            <w:rPr>
              <w:ins w:id="286" w:author="Miku Nosamu" w:date="2025-07-04T15:10:00Z"/>
              <w:noProof/>
              <w:color w:val="auto"/>
            </w:rPr>
          </w:rPrChange>
        </w:rPr>
      </w:pPr>
      <w:ins w:id="287" w:author="Miku Nosamu" w:date="2025-07-04T15:09:00Z">
        <w:r>
          <w:rPr>
            <w:rFonts w:ascii="Arial" w:eastAsia="Times New Roman" w:hAnsi="Arial" w:cs="Arial"/>
            <w:color w:val="000000"/>
            <w:szCs w:val="20"/>
            <w:lang w:val="en-ID" w:eastAsia="en-ID"/>
          </w:rPr>
          <w:t>SKPPL</w:t>
        </w:r>
        <w:r>
          <w:rPr>
            <w:rFonts w:ascii="Arial" w:eastAsia="Times New Roman" w:hAnsi="Arial" w:cs="Arial"/>
            <w:color w:val="000000"/>
            <w:szCs w:val="20"/>
            <w:lang w:val="en-ID" w:eastAsia="en-ID"/>
          </w:rPr>
          <w:tab/>
        </w:r>
        <w:r w:rsidRPr="005C0858">
          <w:rPr>
            <w:noProof/>
            <w:color w:val="auto"/>
            <w:lang w:val="id-ID"/>
            <w:rPrChange w:id="288" w:author="Miku Nosamu" w:date="2025-07-04T15:09:00Z">
              <w:rPr>
                <w:rFonts w:ascii="Arial" w:eastAsia="Times New Roman" w:hAnsi="Arial" w:cs="Arial"/>
                <w:color w:val="000000"/>
                <w:szCs w:val="20"/>
                <w:lang w:val="en-ID" w:eastAsia="en-ID"/>
              </w:rPr>
            </w:rPrChange>
          </w:rPr>
          <w:t>:</w:t>
        </w:r>
        <w:r>
          <w:rPr>
            <w:noProof/>
            <w:color w:val="auto"/>
          </w:rPr>
          <w:t xml:space="preserve"> </w:t>
        </w:r>
      </w:ins>
      <w:ins w:id="289" w:author="Miku Nosamu" w:date="2025-07-04T15:10:00Z">
        <w:r w:rsidRPr="005C0858">
          <w:rPr>
            <w:noProof/>
            <w:color w:val="auto"/>
          </w:rPr>
          <w:t>Spesifikasi Kebutuhan dan Perancangan Perangkat Lunak</w:t>
        </w:r>
      </w:ins>
    </w:p>
    <w:p w14:paraId="2EA19560" w14:textId="200FCEE1" w:rsidR="00571B5B" w:rsidRPr="005846C8" w:rsidRDefault="00571B5B" w:rsidP="00333BDB">
      <w:pPr>
        <w:pStyle w:val="ListBullet"/>
        <w:numPr>
          <w:ilvl w:val="0"/>
          <w:numId w:val="7"/>
        </w:numPr>
        <w:spacing w:after="0" w:line="360" w:lineRule="auto"/>
        <w:rPr>
          <w:ins w:id="290" w:author="Miku Nosamu" w:date="2025-07-04T15:13:00Z"/>
          <w:noProof/>
          <w:color w:val="auto"/>
          <w:lang w:val="id-ID"/>
          <w:rPrChange w:id="291" w:author="Miku Nosamu" w:date="2025-07-04T15:14:00Z">
            <w:rPr>
              <w:ins w:id="292" w:author="Miku Nosamu" w:date="2025-07-04T15:13:00Z"/>
              <w:noProof/>
              <w:color w:val="auto"/>
            </w:rPr>
          </w:rPrChange>
        </w:rPr>
      </w:pPr>
      <w:ins w:id="293" w:author="Miku Nosamu" w:date="2025-07-04T15:12:00Z">
        <w:r w:rsidRPr="005846C8">
          <w:rPr>
            <w:noProof/>
            <w:color w:val="auto"/>
          </w:rPr>
          <w:t>MF</w:t>
        </w:r>
        <w:r w:rsidRPr="005846C8">
          <w:rPr>
            <w:noProof/>
            <w:color w:val="auto"/>
          </w:rPr>
          <w:tab/>
          <w:t>: Main Feature</w:t>
        </w:r>
      </w:ins>
    </w:p>
    <w:p w14:paraId="19805C0B" w14:textId="289CCB6D" w:rsidR="005846C8" w:rsidRPr="005846C8" w:rsidRDefault="005846C8" w:rsidP="00333BDB">
      <w:pPr>
        <w:pStyle w:val="ListBullet"/>
        <w:numPr>
          <w:ilvl w:val="0"/>
          <w:numId w:val="7"/>
        </w:numPr>
        <w:spacing w:after="0" w:line="360" w:lineRule="auto"/>
        <w:rPr>
          <w:ins w:id="294" w:author="Miku Nosamu" w:date="2025-07-04T15:13:00Z"/>
          <w:noProof/>
          <w:color w:val="auto"/>
          <w:lang w:val="id-ID"/>
          <w:rPrChange w:id="295" w:author="Miku Nosamu" w:date="2025-07-04T15:14:00Z">
            <w:rPr>
              <w:ins w:id="296" w:author="Miku Nosamu" w:date="2025-07-04T15:13:00Z"/>
            </w:rPr>
          </w:rPrChange>
        </w:rPr>
      </w:pPr>
      <w:ins w:id="297" w:author="Miku Nosamu" w:date="2025-07-04T15:13:00Z">
        <w:r w:rsidRPr="005846C8">
          <w:rPr>
            <w:noProof/>
            <w:color w:val="auto"/>
          </w:rPr>
          <w:t>PHP</w:t>
        </w:r>
        <w:r w:rsidRPr="005846C8">
          <w:rPr>
            <w:noProof/>
            <w:color w:val="auto"/>
          </w:rPr>
          <w:tab/>
          <w:t xml:space="preserve">: </w:t>
        </w:r>
        <w:r w:rsidRPr="005846C8">
          <w:rPr>
            <w:color w:val="auto"/>
            <w:rPrChange w:id="298" w:author="Miku Nosamu" w:date="2025-07-04T15:14:00Z">
              <w:rPr/>
            </w:rPrChange>
          </w:rPr>
          <w:t>Hypertext Preprocessor</w:t>
        </w:r>
      </w:ins>
    </w:p>
    <w:p w14:paraId="2234E67F" w14:textId="7AE9E661" w:rsidR="005846C8" w:rsidRPr="005846C8" w:rsidRDefault="005846C8" w:rsidP="00333BDB">
      <w:pPr>
        <w:pStyle w:val="ListBullet"/>
        <w:numPr>
          <w:ilvl w:val="0"/>
          <w:numId w:val="7"/>
        </w:numPr>
        <w:spacing w:after="0" w:line="360" w:lineRule="auto"/>
        <w:rPr>
          <w:ins w:id="299" w:author="Miku Nosamu" w:date="2025-07-04T15:13:00Z"/>
          <w:noProof/>
          <w:color w:val="auto"/>
          <w:lang w:val="id-ID"/>
          <w:rPrChange w:id="300" w:author="Miku Nosamu" w:date="2025-07-04T15:14:00Z">
            <w:rPr>
              <w:ins w:id="301" w:author="Miku Nosamu" w:date="2025-07-04T15:13:00Z"/>
            </w:rPr>
          </w:rPrChange>
        </w:rPr>
      </w:pPr>
      <w:ins w:id="302" w:author="Miku Nosamu" w:date="2025-07-04T15:13:00Z">
        <w:r w:rsidRPr="005846C8">
          <w:rPr>
            <w:noProof/>
            <w:color w:val="auto"/>
          </w:rPr>
          <w:t>MySQL</w:t>
        </w:r>
        <w:r w:rsidRPr="005846C8">
          <w:rPr>
            <w:noProof/>
            <w:color w:val="auto"/>
          </w:rPr>
          <w:tab/>
          <w:t xml:space="preserve">: </w:t>
        </w:r>
        <w:r w:rsidRPr="005846C8">
          <w:rPr>
            <w:color w:val="auto"/>
            <w:rPrChange w:id="303" w:author="Miku Nosamu" w:date="2025-07-04T15:14:00Z">
              <w:rPr/>
            </w:rPrChange>
          </w:rPr>
          <w:t>My Structured Query Language</w:t>
        </w:r>
      </w:ins>
    </w:p>
    <w:p w14:paraId="7A380B4D" w14:textId="57725FA7" w:rsidR="005846C8" w:rsidRPr="005846C8" w:rsidRDefault="005846C8" w:rsidP="00333BDB">
      <w:pPr>
        <w:pStyle w:val="ListBullet"/>
        <w:numPr>
          <w:ilvl w:val="0"/>
          <w:numId w:val="7"/>
        </w:numPr>
        <w:spacing w:after="0" w:line="360" w:lineRule="auto"/>
        <w:rPr>
          <w:noProof/>
          <w:color w:val="auto"/>
          <w:lang w:val="id-ID"/>
        </w:rPr>
      </w:pPr>
      <w:ins w:id="304" w:author="Miku Nosamu" w:date="2025-07-04T15:13:00Z">
        <w:r w:rsidRPr="005846C8">
          <w:rPr>
            <w:color w:val="auto"/>
            <w:rPrChange w:id="305" w:author="Miku Nosamu" w:date="2025-07-04T15:14:00Z">
              <w:rPr/>
            </w:rPrChange>
          </w:rPr>
          <w:t>DBMS</w:t>
        </w:r>
        <w:r w:rsidRPr="005846C8">
          <w:rPr>
            <w:color w:val="auto"/>
            <w:rPrChange w:id="306" w:author="Miku Nosamu" w:date="2025-07-04T15:14:00Z">
              <w:rPr/>
            </w:rPrChange>
          </w:rPr>
          <w:tab/>
          <w:t>: Database Management System</w:t>
        </w:r>
      </w:ins>
    </w:p>
    <w:p w14:paraId="7797362E" w14:textId="77777777" w:rsidR="009D7141" w:rsidRPr="00333BDB" w:rsidRDefault="009D7141" w:rsidP="009D7141">
      <w:pPr>
        <w:pStyle w:val="ListBullet"/>
        <w:numPr>
          <w:ilvl w:val="0"/>
          <w:numId w:val="0"/>
        </w:numPr>
        <w:spacing w:after="0" w:line="360" w:lineRule="auto"/>
        <w:rPr>
          <w:noProof/>
          <w:color w:val="auto"/>
          <w:lang w:val="id-ID"/>
        </w:rPr>
      </w:pPr>
    </w:p>
    <w:p w14:paraId="6492A6DB" w14:textId="787EBE0E" w:rsidR="009A780B" w:rsidRPr="0082628E" w:rsidRDefault="009A780B" w:rsidP="00333BDB">
      <w:pPr>
        <w:pStyle w:val="Heading2"/>
        <w:spacing w:before="0" w:after="0" w:line="360" w:lineRule="auto"/>
        <w:rPr>
          <w:noProof/>
          <w:lang w:val="id-ID"/>
        </w:rPr>
      </w:pPr>
      <w:bookmarkStart w:id="307" w:name="_Toc202649893"/>
      <w:r w:rsidRPr="0082628E">
        <w:rPr>
          <w:noProof/>
          <w:lang w:val="id-ID"/>
        </w:rPr>
        <w:t>Referensi</w:t>
      </w:r>
      <w:bookmarkEnd w:id="307"/>
    </w:p>
    <w:p w14:paraId="71AF9E29" w14:textId="77777777" w:rsidR="00934725" w:rsidRDefault="00934725" w:rsidP="00934725">
      <w:pPr>
        <w:pStyle w:val="NormalWeb"/>
        <w:numPr>
          <w:ilvl w:val="0"/>
          <w:numId w:val="24"/>
        </w:numPr>
        <w:spacing w:before="0" w:beforeAutospacing="0" w:after="0" w:afterAutospacing="0" w:line="360" w:lineRule="auto"/>
        <w:jc w:val="both"/>
        <w:textAlignment w:val="baseline"/>
        <w:rPr>
          <w:rFonts w:ascii="Arial" w:hAnsi="Arial" w:cs="Arial"/>
          <w:color w:val="000000"/>
          <w:sz w:val="20"/>
          <w:szCs w:val="20"/>
        </w:rPr>
      </w:pPr>
      <w:proofErr w:type="spellStart"/>
      <w:r>
        <w:rPr>
          <w:rFonts w:ascii="Arial" w:hAnsi="Arial" w:cs="Arial"/>
          <w:color w:val="000000"/>
          <w:sz w:val="20"/>
          <w:szCs w:val="20"/>
        </w:rPr>
        <w:t>Laporan</w:t>
      </w:r>
      <w:proofErr w:type="spellEnd"/>
      <w:r>
        <w:rPr>
          <w:rFonts w:ascii="Arial" w:hAnsi="Arial" w:cs="Arial"/>
          <w:color w:val="000000"/>
          <w:sz w:val="20"/>
          <w:szCs w:val="20"/>
        </w:rPr>
        <w:t xml:space="preserve"> </w:t>
      </w:r>
      <w:proofErr w:type="spellStart"/>
      <w:r>
        <w:rPr>
          <w:rFonts w:ascii="Arial" w:hAnsi="Arial" w:cs="Arial"/>
          <w:color w:val="000000"/>
          <w:sz w:val="20"/>
          <w:szCs w:val="20"/>
        </w:rPr>
        <w:t>Spesifikasi</w:t>
      </w:r>
      <w:proofErr w:type="spellEnd"/>
      <w:r>
        <w:rPr>
          <w:rFonts w:ascii="Arial" w:hAnsi="Arial" w:cs="Arial"/>
          <w:color w:val="000000"/>
          <w:sz w:val="20"/>
          <w:szCs w:val="20"/>
        </w:rPr>
        <w:t xml:space="preserve"> </w:t>
      </w:r>
      <w:proofErr w:type="spellStart"/>
      <w:r>
        <w:rPr>
          <w:rFonts w:ascii="Arial" w:hAnsi="Arial" w:cs="Arial"/>
          <w:color w:val="000000"/>
          <w:sz w:val="20"/>
          <w:szCs w:val="20"/>
        </w:rPr>
        <w:t>Kebutuhan</w:t>
      </w:r>
      <w:proofErr w:type="spellEnd"/>
      <w:r>
        <w:rPr>
          <w:rFonts w:ascii="Arial" w:hAnsi="Arial" w:cs="Arial"/>
          <w:color w:val="000000"/>
          <w:sz w:val="20"/>
          <w:szCs w:val="20"/>
        </w:rPr>
        <w:t xml:space="preserve"> dan </w:t>
      </w:r>
      <w:proofErr w:type="spellStart"/>
      <w:r>
        <w:rPr>
          <w:rFonts w:ascii="Arial" w:hAnsi="Arial" w:cs="Arial"/>
          <w:color w:val="000000"/>
          <w:sz w:val="20"/>
          <w:szCs w:val="20"/>
        </w:rPr>
        <w:t>Perancangan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Perangkat</w:t>
      </w:r>
      <w:proofErr w:type="spellEnd"/>
      <w:r>
        <w:rPr>
          <w:rFonts w:ascii="Arial" w:hAnsi="Arial" w:cs="Arial"/>
          <w:color w:val="000000"/>
          <w:sz w:val="20"/>
          <w:szCs w:val="20"/>
        </w:rPr>
        <w:t xml:space="preserve"> Lunak (SKPPL)</w:t>
      </w:r>
    </w:p>
    <w:p w14:paraId="79538553" w14:textId="77777777" w:rsidR="00934725" w:rsidRDefault="008E39DB" w:rsidP="00934725">
      <w:pPr>
        <w:pStyle w:val="NormalWeb"/>
        <w:spacing w:before="0" w:beforeAutospacing="0" w:after="0" w:afterAutospacing="0" w:line="360" w:lineRule="auto"/>
        <w:ind w:firstLine="720"/>
        <w:jc w:val="both"/>
      </w:pPr>
      <w:hyperlink r:id="rId15" w:history="1">
        <w:proofErr w:type="spellStart"/>
        <w:r w:rsidR="00934725">
          <w:rPr>
            <w:rStyle w:val="Hyperlink"/>
            <w:rFonts w:ascii="Arial" w:hAnsi="Arial" w:cs="Arial"/>
            <w:color w:val="1155CC"/>
            <w:sz w:val="20"/>
            <w:szCs w:val="20"/>
          </w:rPr>
          <w:t>Laporan</w:t>
        </w:r>
        <w:proofErr w:type="spellEnd"/>
        <w:r w:rsidR="00934725">
          <w:rPr>
            <w:rStyle w:val="Hyperlink"/>
            <w:rFonts w:ascii="Arial" w:hAnsi="Arial" w:cs="Arial"/>
            <w:color w:val="1155CC"/>
            <w:sz w:val="20"/>
            <w:szCs w:val="20"/>
          </w:rPr>
          <w:t xml:space="preserve"> </w:t>
        </w:r>
        <w:proofErr w:type="spellStart"/>
        <w:r w:rsidR="00934725">
          <w:rPr>
            <w:rStyle w:val="Hyperlink"/>
            <w:rFonts w:ascii="Arial" w:hAnsi="Arial" w:cs="Arial"/>
            <w:color w:val="1155CC"/>
            <w:sz w:val="20"/>
            <w:szCs w:val="20"/>
          </w:rPr>
          <w:t>Spesifikasi</w:t>
        </w:r>
        <w:proofErr w:type="spellEnd"/>
        <w:r w:rsidR="00934725">
          <w:rPr>
            <w:rStyle w:val="Hyperlink"/>
            <w:rFonts w:ascii="Arial" w:hAnsi="Arial" w:cs="Arial"/>
            <w:color w:val="1155CC"/>
            <w:sz w:val="20"/>
            <w:szCs w:val="20"/>
          </w:rPr>
          <w:t xml:space="preserve"> </w:t>
        </w:r>
        <w:proofErr w:type="spellStart"/>
        <w:r w:rsidR="00934725">
          <w:rPr>
            <w:rStyle w:val="Hyperlink"/>
            <w:rFonts w:ascii="Arial" w:hAnsi="Arial" w:cs="Arial"/>
            <w:color w:val="1155CC"/>
            <w:sz w:val="20"/>
            <w:szCs w:val="20"/>
          </w:rPr>
          <w:t>Kebutuhan</w:t>
        </w:r>
        <w:proofErr w:type="spellEnd"/>
        <w:r w:rsidR="00934725">
          <w:rPr>
            <w:rStyle w:val="Hyperlink"/>
            <w:rFonts w:ascii="Arial" w:hAnsi="Arial" w:cs="Arial"/>
            <w:color w:val="1155CC"/>
            <w:sz w:val="20"/>
            <w:szCs w:val="20"/>
          </w:rPr>
          <w:t xml:space="preserve"> dan </w:t>
        </w:r>
        <w:proofErr w:type="spellStart"/>
        <w:r w:rsidR="00934725">
          <w:rPr>
            <w:rStyle w:val="Hyperlink"/>
            <w:rFonts w:ascii="Arial" w:hAnsi="Arial" w:cs="Arial"/>
            <w:color w:val="1155CC"/>
            <w:sz w:val="20"/>
            <w:szCs w:val="20"/>
          </w:rPr>
          <w:t>Perancangan</w:t>
        </w:r>
        <w:proofErr w:type="spellEnd"/>
        <w:r w:rsidR="00934725">
          <w:rPr>
            <w:rStyle w:val="Hyperlink"/>
            <w:rFonts w:ascii="Arial" w:hAnsi="Arial" w:cs="Arial"/>
            <w:color w:val="1155CC"/>
            <w:sz w:val="20"/>
            <w:szCs w:val="20"/>
          </w:rPr>
          <w:t xml:space="preserve"> </w:t>
        </w:r>
        <w:proofErr w:type="spellStart"/>
        <w:r w:rsidR="00934725">
          <w:rPr>
            <w:rStyle w:val="Hyperlink"/>
            <w:rFonts w:ascii="Arial" w:hAnsi="Arial" w:cs="Arial"/>
            <w:color w:val="1155CC"/>
            <w:sz w:val="20"/>
            <w:szCs w:val="20"/>
          </w:rPr>
          <w:t>Perangkat</w:t>
        </w:r>
        <w:proofErr w:type="spellEnd"/>
        <w:r w:rsidR="00934725">
          <w:rPr>
            <w:rStyle w:val="Hyperlink"/>
            <w:rFonts w:ascii="Arial" w:hAnsi="Arial" w:cs="Arial"/>
            <w:color w:val="1155CC"/>
            <w:sz w:val="20"/>
            <w:szCs w:val="20"/>
          </w:rPr>
          <w:t xml:space="preserve"> Lunak (SKPPL).docx</w:t>
        </w:r>
      </w:hyperlink>
      <w:r w:rsidR="00934725">
        <w:rPr>
          <w:rFonts w:ascii="Arial" w:hAnsi="Arial" w:cs="Arial"/>
          <w:color w:val="000000"/>
          <w:sz w:val="20"/>
          <w:szCs w:val="20"/>
        </w:rPr>
        <w:t> </w:t>
      </w:r>
    </w:p>
    <w:p w14:paraId="142EB9DD" w14:textId="77777777" w:rsidR="00934725" w:rsidRDefault="00934725" w:rsidP="00934725">
      <w:pPr>
        <w:pStyle w:val="NormalWeb"/>
        <w:numPr>
          <w:ilvl w:val="0"/>
          <w:numId w:val="24"/>
        </w:numPr>
        <w:spacing w:before="0" w:beforeAutospacing="0" w:after="0" w:afterAutospacing="0" w:line="360" w:lineRule="auto"/>
        <w:jc w:val="both"/>
        <w:textAlignment w:val="baseline"/>
        <w:rPr>
          <w:rFonts w:ascii="Arial" w:hAnsi="Arial" w:cs="Arial"/>
          <w:color w:val="000000"/>
          <w:sz w:val="20"/>
          <w:szCs w:val="20"/>
        </w:rPr>
      </w:pPr>
      <w:proofErr w:type="spellStart"/>
      <w:r>
        <w:rPr>
          <w:rFonts w:ascii="Arial" w:hAnsi="Arial" w:cs="Arial"/>
          <w:color w:val="000000"/>
          <w:sz w:val="20"/>
          <w:szCs w:val="20"/>
        </w:rPr>
        <w:t>Laporan</w:t>
      </w:r>
      <w:proofErr w:type="spellEnd"/>
      <w:r>
        <w:rPr>
          <w:rFonts w:ascii="Arial" w:hAnsi="Arial" w:cs="Arial"/>
          <w:color w:val="000000"/>
          <w:sz w:val="20"/>
          <w:szCs w:val="20"/>
        </w:rPr>
        <w:t xml:space="preserve"> Software Requirement Specification (SRS) English Training Camp </w:t>
      </w:r>
      <w:proofErr w:type="spellStart"/>
      <w:r>
        <w:rPr>
          <w:rFonts w:ascii="Arial" w:hAnsi="Arial" w:cs="Arial"/>
          <w:color w:val="000000"/>
          <w:sz w:val="20"/>
          <w:szCs w:val="20"/>
        </w:rPr>
        <w:t>Berbasis</w:t>
      </w:r>
      <w:proofErr w:type="spellEnd"/>
      <w:r>
        <w:rPr>
          <w:rFonts w:ascii="Arial" w:hAnsi="Arial" w:cs="Arial"/>
          <w:color w:val="000000"/>
          <w:sz w:val="20"/>
          <w:szCs w:val="20"/>
        </w:rPr>
        <w:t xml:space="preserve"> Website</w:t>
      </w:r>
    </w:p>
    <w:p w14:paraId="5089110C" w14:textId="76475A59" w:rsidR="00333BDB" w:rsidRDefault="008E39DB" w:rsidP="00333BDB">
      <w:pPr>
        <w:pStyle w:val="ListBullet"/>
        <w:numPr>
          <w:ilvl w:val="0"/>
          <w:numId w:val="0"/>
        </w:numPr>
        <w:spacing w:after="0" w:line="360" w:lineRule="auto"/>
        <w:ind w:left="432" w:firstLine="288"/>
      </w:pPr>
      <w:hyperlink r:id="rId16" w:history="1">
        <w:r w:rsidR="00934725">
          <w:rPr>
            <w:rStyle w:val="Hyperlink"/>
            <w:rFonts w:ascii="Arial" w:hAnsi="Arial" w:cs="Arial"/>
            <w:color w:val="1155CC"/>
            <w:szCs w:val="20"/>
          </w:rPr>
          <w:t xml:space="preserve">LAPORAN HASIL DISKUSI M13 “Software Requirement </w:t>
        </w:r>
        <w:proofErr w:type="gramStart"/>
        <w:r w:rsidR="00934725">
          <w:rPr>
            <w:rStyle w:val="Hyperlink"/>
            <w:rFonts w:ascii="Arial" w:hAnsi="Arial" w:cs="Arial"/>
            <w:color w:val="1155CC"/>
            <w:szCs w:val="20"/>
          </w:rPr>
          <w:t>Specification“</w:t>
        </w:r>
        <w:proofErr w:type="gramEnd"/>
        <w:r w:rsidR="00934725">
          <w:rPr>
            <w:rStyle w:val="Hyperlink"/>
            <w:rFonts w:ascii="Arial" w:hAnsi="Arial" w:cs="Arial"/>
            <w:color w:val="1155CC"/>
            <w:szCs w:val="20"/>
          </w:rPr>
          <w:t>.pdf</w:t>
        </w:r>
      </w:hyperlink>
    </w:p>
    <w:p w14:paraId="2A61F415" w14:textId="77777777" w:rsidR="009D7141" w:rsidRPr="00333BDB" w:rsidRDefault="009D7141" w:rsidP="009D7141">
      <w:pPr>
        <w:pStyle w:val="ListBullet"/>
        <w:numPr>
          <w:ilvl w:val="0"/>
          <w:numId w:val="0"/>
        </w:numPr>
        <w:spacing w:after="0" w:line="360" w:lineRule="auto"/>
      </w:pPr>
    </w:p>
    <w:p w14:paraId="05C5088D" w14:textId="5DFE1DFD" w:rsidR="009A780B" w:rsidRPr="0082628E" w:rsidRDefault="009A780B" w:rsidP="00333BDB">
      <w:pPr>
        <w:pStyle w:val="Heading2"/>
        <w:spacing w:before="0" w:after="0" w:line="360" w:lineRule="auto"/>
        <w:rPr>
          <w:noProof/>
          <w:lang w:val="id-ID"/>
        </w:rPr>
      </w:pPr>
      <w:bookmarkStart w:id="308" w:name="_Toc202649894"/>
      <w:r w:rsidRPr="0082628E">
        <w:rPr>
          <w:noProof/>
          <w:lang w:val="id-ID"/>
        </w:rPr>
        <w:lastRenderedPageBreak/>
        <w:t>Gambaran Umum Dokumen</w:t>
      </w:r>
      <w:bookmarkEnd w:id="308"/>
    </w:p>
    <w:p w14:paraId="44D06C8A" w14:textId="5E28794D" w:rsidR="002F1FEF" w:rsidRPr="0082628E" w:rsidRDefault="002F1FEF" w:rsidP="00333BDB">
      <w:pPr>
        <w:pStyle w:val="Heading2"/>
        <w:spacing w:before="0" w:after="0" w:line="360" w:lineRule="auto"/>
        <w:rPr>
          <w:b w:val="0"/>
          <w:bCs w:val="0"/>
          <w:noProof/>
          <w:color w:val="auto"/>
          <w:sz w:val="20"/>
          <w:szCs w:val="18"/>
          <w:lang w:val="id-ID"/>
        </w:rPr>
      </w:pPr>
      <w:bookmarkStart w:id="309" w:name="_Toc202649895"/>
      <w:r w:rsidRPr="0082628E">
        <w:rPr>
          <w:b w:val="0"/>
          <w:bCs w:val="0"/>
          <w:noProof/>
          <w:color w:val="auto"/>
          <w:sz w:val="20"/>
          <w:szCs w:val="18"/>
          <w:lang w:val="id-ID"/>
        </w:rPr>
        <w:t>Penulisan dokumen ini dibagi menjadi beberapa bab sebagai berikut:</w:t>
      </w:r>
      <w:bookmarkEnd w:id="309"/>
    </w:p>
    <w:p w14:paraId="182E7C24" w14:textId="77777777" w:rsidR="00A748C4" w:rsidRPr="0082628E" w:rsidRDefault="00A748C4" w:rsidP="009D7141">
      <w:pPr>
        <w:spacing w:after="0" w:line="360" w:lineRule="auto"/>
        <w:rPr>
          <w:noProof/>
          <w:color w:val="auto"/>
          <w:lang w:val="id-ID"/>
        </w:rPr>
      </w:pPr>
      <w:r w:rsidRPr="0082628E">
        <w:rPr>
          <w:noProof/>
          <w:color w:val="auto"/>
          <w:lang w:val="id-ID"/>
        </w:rPr>
        <w:t xml:space="preserve">Bab 1 : menjelaskan mengenai tujuan perangkat lunak, ruang lingkup, daftar definisi, istilah, dan singkatan, referensi serta gambaran umum dokumen. </w:t>
      </w:r>
    </w:p>
    <w:p w14:paraId="4A5D2F1E" w14:textId="77777777" w:rsidR="00A748C4" w:rsidRPr="0082628E" w:rsidRDefault="00A748C4" w:rsidP="009D7141">
      <w:pPr>
        <w:spacing w:after="0" w:line="360" w:lineRule="auto"/>
        <w:rPr>
          <w:noProof/>
          <w:color w:val="auto"/>
          <w:lang w:val="id-ID"/>
        </w:rPr>
      </w:pPr>
      <w:r w:rsidRPr="0082628E">
        <w:rPr>
          <w:noProof/>
          <w:color w:val="auto"/>
          <w:lang w:val="id-ID"/>
        </w:rPr>
        <w:t xml:space="preserve">Bab 2 : berisi tentang gambaran umum mengenai perspektif produk, manfaat produk, karakteristik user, batasan, asumsi, dan ketergantungan yang digunakan. </w:t>
      </w:r>
    </w:p>
    <w:p w14:paraId="51C265B3" w14:textId="7EE1F404" w:rsidR="00A748C4" w:rsidRPr="00760534" w:rsidRDefault="00A748C4" w:rsidP="009D7141">
      <w:pPr>
        <w:spacing w:after="0" w:line="360" w:lineRule="auto"/>
        <w:rPr>
          <w:noProof/>
          <w:color w:val="auto"/>
          <w:lang w:val="id-ID"/>
        </w:rPr>
      </w:pPr>
      <w:r w:rsidRPr="0082628E">
        <w:rPr>
          <w:noProof/>
          <w:color w:val="auto"/>
          <w:lang w:val="id-ID"/>
        </w:rPr>
        <w:t xml:space="preserve">Bab 3 : menyediakan spesifikasi kebutuhan antarmuka, kebutuhan fungsional, kebutuhan non fungsional, </w:t>
      </w:r>
      <w:r w:rsidRPr="00760534">
        <w:rPr>
          <w:noProof/>
          <w:color w:val="auto"/>
          <w:lang w:val="id-ID"/>
        </w:rPr>
        <w:t>lingkungan operasi, dan batasan perancangan.</w:t>
      </w:r>
    </w:p>
    <w:p w14:paraId="3D5B49DF" w14:textId="685F4E4A" w:rsidR="00760534" w:rsidRDefault="00760534" w:rsidP="009D7141">
      <w:pPr>
        <w:spacing w:after="0" w:line="360" w:lineRule="auto"/>
        <w:rPr>
          <w:rFonts w:ascii="Arial" w:hAnsi="Arial" w:cs="Arial"/>
          <w:color w:val="auto"/>
        </w:rPr>
      </w:pPr>
      <w:r w:rsidRPr="00760534">
        <w:rPr>
          <w:rStyle w:val="Strong"/>
          <w:rFonts w:ascii="Arial" w:hAnsi="Arial" w:cs="Arial"/>
          <w:b w:val="0"/>
          <w:bCs w:val="0"/>
          <w:color w:val="auto"/>
        </w:rPr>
        <w:t xml:space="preserve">Bab </w:t>
      </w:r>
      <w:proofErr w:type="gramStart"/>
      <w:r w:rsidRPr="00760534">
        <w:rPr>
          <w:rStyle w:val="Strong"/>
          <w:rFonts w:ascii="Arial" w:hAnsi="Arial" w:cs="Arial"/>
          <w:b w:val="0"/>
          <w:bCs w:val="0"/>
          <w:color w:val="auto"/>
        </w:rPr>
        <w:t>4 :</w:t>
      </w:r>
      <w:proofErr w:type="gramEnd"/>
      <w:r w:rsidRPr="00760534">
        <w:rPr>
          <w:rStyle w:val="Strong"/>
          <w:rFonts w:ascii="Arial" w:hAnsi="Arial" w:cs="Arial"/>
          <w:b w:val="0"/>
          <w:bCs w:val="0"/>
          <w:color w:val="auto"/>
        </w:rPr>
        <w:t xml:space="preserve"> </w:t>
      </w:r>
      <w:proofErr w:type="spellStart"/>
      <w:r w:rsidRPr="00760534">
        <w:rPr>
          <w:rFonts w:ascii="Arial" w:hAnsi="Arial" w:cs="Arial"/>
          <w:color w:val="auto"/>
        </w:rPr>
        <w:t>menjelaskan</w:t>
      </w:r>
      <w:proofErr w:type="spellEnd"/>
      <w:r w:rsidRPr="00760534">
        <w:rPr>
          <w:rFonts w:ascii="Arial" w:hAnsi="Arial" w:cs="Arial"/>
          <w:color w:val="auto"/>
        </w:rPr>
        <w:t xml:space="preserve"> </w:t>
      </w:r>
      <w:proofErr w:type="spellStart"/>
      <w:r w:rsidRPr="00760534">
        <w:rPr>
          <w:rFonts w:ascii="Arial" w:hAnsi="Arial" w:cs="Arial"/>
          <w:color w:val="auto"/>
        </w:rPr>
        <w:t>implementasi</w:t>
      </w:r>
      <w:proofErr w:type="spellEnd"/>
      <w:r w:rsidRPr="00760534">
        <w:rPr>
          <w:rFonts w:ascii="Arial" w:hAnsi="Arial" w:cs="Arial"/>
          <w:color w:val="auto"/>
        </w:rPr>
        <w:t xml:space="preserve"> </w:t>
      </w:r>
      <w:proofErr w:type="spellStart"/>
      <w:r w:rsidRPr="00760534">
        <w:rPr>
          <w:rFonts w:ascii="Arial" w:hAnsi="Arial" w:cs="Arial"/>
          <w:color w:val="auto"/>
        </w:rPr>
        <w:t>aplikasi</w:t>
      </w:r>
      <w:proofErr w:type="spellEnd"/>
      <w:r w:rsidRPr="00760534">
        <w:rPr>
          <w:rFonts w:ascii="Arial" w:hAnsi="Arial" w:cs="Arial"/>
          <w:color w:val="auto"/>
        </w:rPr>
        <w:t xml:space="preserve"> dan basis data yang </w:t>
      </w:r>
      <w:proofErr w:type="spellStart"/>
      <w:r w:rsidRPr="00760534">
        <w:rPr>
          <w:rFonts w:ascii="Arial" w:hAnsi="Arial" w:cs="Arial"/>
          <w:color w:val="auto"/>
        </w:rPr>
        <w:t>digunakan</w:t>
      </w:r>
      <w:proofErr w:type="spellEnd"/>
      <w:r w:rsidRPr="00760534">
        <w:rPr>
          <w:rFonts w:ascii="Arial" w:hAnsi="Arial" w:cs="Arial"/>
          <w:color w:val="auto"/>
        </w:rPr>
        <w:t xml:space="preserve">, </w:t>
      </w:r>
      <w:proofErr w:type="spellStart"/>
      <w:r w:rsidRPr="00760534">
        <w:rPr>
          <w:rFonts w:ascii="Arial" w:hAnsi="Arial" w:cs="Arial"/>
          <w:color w:val="auto"/>
        </w:rPr>
        <w:t>termasuk</w:t>
      </w:r>
      <w:proofErr w:type="spellEnd"/>
      <w:r w:rsidRPr="00760534">
        <w:rPr>
          <w:rFonts w:ascii="Arial" w:hAnsi="Arial" w:cs="Arial"/>
          <w:color w:val="auto"/>
        </w:rPr>
        <w:t xml:space="preserve"> </w:t>
      </w:r>
      <w:proofErr w:type="spellStart"/>
      <w:r w:rsidRPr="00760534">
        <w:rPr>
          <w:rFonts w:ascii="Arial" w:hAnsi="Arial" w:cs="Arial"/>
          <w:color w:val="auto"/>
        </w:rPr>
        <w:t>tampilan</w:t>
      </w:r>
      <w:proofErr w:type="spellEnd"/>
      <w:r w:rsidRPr="00760534">
        <w:rPr>
          <w:rFonts w:ascii="Arial" w:hAnsi="Arial" w:cs="Arial"/>
          <w:color w:val="auto"/>
        </w:rPr>
        <w:t xml:space="preserve"> </w:t>
      </w:r>
      <w:proofErr w:type="spellStart"/>
      <w:r w:rsidRPr="00760534">
        <w:rPr>
          <w:rFonts w:ascii="Arial" w:hAnsi="Arial" w:cs="Arial"/>
          <w:color w:val="auto"/>
        </w:rPr>
        <w:t>antarmuka</w:t>
      </w:r>
      <w:proofErr w:type="spellEnd"/>
      <w:r w:rsidRPr="00760534">
        <w:rPr>
          <w:rFonts w:ascii="Arial" w:hAnsi="Arial" w:cs="Arial"/>
          <w:color w:val="auto"/>
        </w:rPr>
        <w:t xml:space="preserve"> dan </w:t>
      </w:r>
      <w:proofErr w:type="spellStart"/>
      <w:r w:rsidRPr="00760534">
        <w:rPr>
          <w:rFonts w:ascii="Arial" w:hAnsi="Arial" w:cs="Arial"/>
          <w:color w:val="auto"/>
        </w:rPr>
        <w:t>struktur</w:t>
      </w:r>
      <w:proofErr w:type="spellEnd"/>
      <w:r w:rsidRPr="00760534">
        <w:rPr>
          <w:rFonts w:ascii="Arial" w:hAnsi="Arial" w:cs="Arial"/>
          <w:color w:val="auto"/>
        </w:rPr>
        <w:t xml:space="preserve"> </w:t>
      </w:r>
      <w:proofErr w:type="spellStart"/>
      <w:r w:rsidRPr="00760534">
        <w:rPr>
          <w:rFonts w:ascii="Arial" w:hAnsi="Arial" w:cs="Arial"/>
          <w:color w:val="auto"/>
        </w:rPr>
        <w:t>tabel</w:t>
      </w:r>
      <w:proofErr w:type="spellEnd"/>
      <w:r w:rsidRPr="00760534">
        <w:rPr>
          <w:rFonts w:ascii="Arial" w:hAnsi="Arial" w:cs="Arial"/>
          <w:color w:val="auto"/>
        </w:rPr>
        <w:t xml:space="preserve"> yang </w:t>
      </w:r>
      <w:proofErr w:type="spellStart"/>
      <w:r w:rsidRPr="00760534">
        <w:rPr>
          <w:rFonts w:ascii="Arial" w:hAnsi="Arial" w:cs="Arial"/>
          <w:color w:val="auto"/>
        </w:rPr>
        <w:t>mendukung</w:t>
      </w:r>
      <w:proofErr w:type="spellEnd"/>
      <w:r w:rsidRPr="00760534">
        <w:rPr>
          <w:rFonts w:ascii="Arial" w:hAnsi="Arial" w:cs="Arial"/>
          <w:color w:val="auto"/>
        </w:rPr>
        <w:t xml:space="preserve"> </w:t>
      </w:r>
      <w:proofErr w:type="spellStart"/>
      <w:r w:rsidRPr="00760534">
        <w:rPr>
          <w:rFonts w:ascii="Arial" w:hAnsi="Arial" w:cs="Arial"/>
          <w:color w:val="auto"/>
        </w:rPr>
        <w:t>sistem</w:t>
      </w:r>
      <w:proofErr w:type="spellEnd"/>
      <w:r w:rsidRPr="00760534">
        <w:rPr>
          <w:rFonts w:ascii="Arial" w:hAnsi="Arial" w:cs="Arial"/>
          <w:color w:val="auto"/>
        </w:rPr>
        <w:t>.</w:t>
      </w:r>
    </w:p>
    <w:p w14:paraId="2B4B4A05" w14:textId="22EB817B" w:rsidR="00760534" w:rsidRDefault="00760534" w:rsidP="009D7141">
      <w:pPr>
        <w:spacing w:after="0" w:line="360" w:lineRule="auto"/>
        <w:rPr>
          <w:rFonts w:ascii="Arial" w:hAnsi="Arial" w:cs="Arial"/>
          <w:color w:val="auto"/>
        </w:rPr>
      </w:pPr>
      <w:r w:rsidRPr="00487529">
        <w:rPr>
          <w:rStyle w:val="Strong"/>
          <w:rFonts w:ascii="Arial" w:hAnsi="Arial" w:cs="Arial"/>
          <w:b w:val="0"/>
          <w:bCs w:val="0"/>
          <w:color w:val="auto"/>
        </w:rPr>
        <w:t xml:space="preserve">Bab </w:t>
      </w:r>
      <w:proofErr w:type="gramStart"/>
      <w:r w:rsidRPr="00487529">
        <w:rPr>
          <w:rStyle w:val="Strong"/>
          <w:rFonts w:ascii="Arial" w:hAnsi="Arial" w:cs="Arial"/>
          <w:b w:val="0"/>
          <w:bCs w:val="0"/>
          <w:color w:val="auto"/>
        </w:rPr>
        <w:t>5</w:t>
      </w:r>
      <w:r>
        <w:rPr>
          <w:rFonts w:ascii="Arial" w:hAnsi="Arial" w:cs="Arial"/>
          <w:color w:val="auto"/>
        </w:rPr>
        <w:t xml:space="preserve"> :</w:t>
      </w:r>
      <w:proofErr w:type="gramEnd"/>
      <w:r>
        <w:rPr>
          <w:rFonts w:ascii="Arial" w:hAnsi="Arial" w:cs="Arial"/>
          <w:color w:val="auto"/>
        </w:rPr>
        <w:t xml:space="preserve"> </w:t>
      </w:r>
      <w:proofErr w:type="spellStart"/>
      <w:r w:rsidRPr="00760534">
        <w:rPr>
          <w:rFonts w:ascii="Arial" w:hAnsi="Arial" w:cs="Arial"/>
          <w:color w:val="auto"/>
        </w:rPr>
        <w:t>menyajikan</w:t>
      </w:r>
      <w:proofErr w:type="spellEnd"/>
      <w:r w:rsidRPr="00760534">
        <w:rPr>
          <w:rFonts w:ascii="Arial" w:hAnsi="Arial" w:cs="Arial"/>
          <w:color w:val="auto"/>
        </w:rPr>
        <w:t xml:space="preserve"> proses </w:t>
      </w:r>
      <w:proofErr w:type="spellStart"/>
      <w:r w:rsidRPr="00760534">
        <w:rPr>
          <w:rFonts w:ascii="Arial" w:hAnsi="Arial" w:cs="Arial"/>
          <w:color w:val="auto"/>
        </w:rPr>
        <w:t>pengujian</w:t>
      </w:r>
      <w:proofErr w:type="spellEnd"/>
      <w:r w:rsidRPr="00760534">
        <w:rPr>
          <w:rFonts w:ascii="Arial" w:hAnsi="Arial" w:cs="Arial"/>
          <w:color w:val="auto"/>
        </w:rPr>
        <w:t xml:space="preserve"> </w:t>
      </w:r>
      <w:proofErr w:type="spellStart"/>
      <w:r w:rsidRPr="00760534">
        <w:rPr>
          <w:rFonts w:ascii="Arial" w:hAnsi="Arial" w:cs="Arial"/>
          <w:color w:val="auto"/>
        </w:rPr>
        <w:t>perangkat</w:t>
      </w:r>
      <w:proofErr w:type="spellEnd"/>
      <w:r w:rsidRPr="00760534">
        <w:rPr>
          <w:rFonts w:ascii="Arial" w:hAnsi="Arial" w:cs="Arial"/>
          <w:color w:val="auto"/>
        </w:rPr>
        <w:t xml:space="preserve"> </w:t>
      </w:r>
      <w:proofErr w:type="spellStart"/>
      <w:r w:rsidRPr="00760534">
        <w:rPr>
          <w:rFonts w:ascii="Arial" w:hAnsi="Arial" w:cs="Arial"/>
          <w:color w:val="auto"/>
        </w:rPr>
        <w:t>lunak</w:t>
      </w:r>
      <w:proofErr w:type="spellEnd"/>
      <w:r w:rsidRPr="00760534">
        <w:rPr>
          <w:rFonts w:ascii="Arial" w:hAnsi="Arial" w:cs="Arial"/>
          <w:color w:val="auto"/>
        </w:rPr>
        <w:t xml:space="preserve">, </w:t>
      </w:r>
      <w:proofErr w:type="spellStart"/>
      <w:r w:rsidRPr="00760534">
        <w:rPr>
          <w:rFonts w:ascii="Arial" w:hAnsi="Arial" w:cs="Arial"/>
          <w:color w:val="auto"/>
        </w:rPr>
        <w:t>mulai</w:t>
      </w:r>
      <w:proofErr w:type="spellEnd"/>
      <w:r w:rsidRPr="00760534">
        <w:rPr>
          <w:rFonts w:ascii="Arial" w:hAnsi="Arial" w:cs="Arial"/>
          <w:color w:val="auto"/>
        </w:rPr>
        <w:t xml:space="preserve"> </w:t>
      </w:r>
      <w:proofErr w:type="spellStart"/>
      <w:r w:rsidRPr="00760534">
        <w:rPr>
          <w:rFonts w:ascii="Arial" w:hAnsi="Arial" w:cs="Arial"/>
          <w:color w:val="auto"/>
        </w:rPr>
        <w:t>dari</w:t>
      </w:r>
      <w:proofErr w:type="spellEnd"/>
      <w:r w:rsidRPr="00760534">
        <w:rPr>
          <w:rFonts w:ascii="Arial" w:hAnsi="Arial" w:cs="Arial"/>
          <w:color w:val="auto"/>
        </w:rPr>
        <w:t xml:space="preserve"> </w:t>
      </w:r>
      <w:proofErr w:type="spellStart"/>
      <w:r w:rsidRPr="00760534">
        <w:rPr>
          <w:rFonts w:ascii="Arial" w:hAnsi="Arial" w:cs="Arial"/>
          <w:color w:val="auto"/>
        </w:rPr>
        <w:t>rencana</w:t>
      </w:r>
      <w:proofErr w:type="spellEnd"/>
      <w:r w:rsidRPr="00760534">
        <w:rPr>
          <w:rFonts w:ascii="Arial" w:hAnsi="Arial" w:cs="Arial"/>
          <w:color w:val="auto"/>
        </w:rPr>
        <w:t xml:space="preserve"> </w:t>
      </w:r>
      <w:proofErr w:type="spellStart"/>
      <w:r w:rsidRPr="00760534">
        <w:rPr>
          <w:rFonts w:ascii="Arial" w:hAnsi="Arial" w:cs="Arial"/>
          <w:color w:val="auto"/>
        </w:rPr>
        <w:t>pengujian</w:t>
      </w:r>
      <w:proofErr w:type="spellEnd"/>
      <w:r w:rsidRPr="00760534">
        <w:rPr>
          <w:rFonts w:ascii="Arial" w:hAnsi="Arial" w:cs="Arial"/>
          <w:color w:val="auto"/>
        </w:rPr>
        <w:t xml:space="preserve">, </w:t>
      </w:r>
      <w:proofErr w:type="spellStart"/>
      <w:r w:rsidRPr="00760534">
        <w:rPr>
          <w:rFonts w:ascii="Arial" w:hAnsi="Arial" w:cs="Arial"/>
          <w:color w:val="auto"/>
        </w:rPr>
        <w:t>perangkat</w:t>
      </w:r>
      <w:proofErr w:type="spellEnd"/>
      <w:r w:rsidRPr="00760534">
        <w:rPr>
          <w:rFonts w:ascii="Arial" w:hAnsi="Arial" w:cs="Arial"/>
          <w:color w:val="auto"/>
        </w:rPr>
        <w:t xml:space="preserve"> </w:t>
      </w:r>
      <w:proofErr w:type="spellStart"/>
      <w:r w:rsidRPr="00760534">
        <w:rPr>
          <w:rFonts w:ascii="Arial" w:hAnsi="Arial" w:cs="Arial"/>
          <w:color w:val="auto"/>
        </w:rPr>
        <w:t>keras</w:t>
      </w:r>
      <w:proofErr w:type="spellEnd"/>
      <w:r w:rsidRPr="00760534">
        <w:rPr>
          <w:rFonts w:ascii="Arial" w:hAnsi="Arial" w:cs="Arial"/>
          <w:color w:val="auto"/>
        </w:rPr>
        <w:t xml:space="preserve"> dan </w:t>
      </w:r>
      <w:proofErr w:type="spellStart"/>
      <w:r w:rsidRPr="00760534">
        <w:rPr>
          <w:rFonts w:ascii="Arial" w:hAnsi="Arial" w:cs="Arial"/>
          <w:color w:val="auto"/>
        </w:rPr>
        <w:t>lunak</w:t>
      </w:r>
      <w:proofErr w:type="spellEnd"/>
      <w:r w:rsidRPr="00760534">
        <w:rPr>
          <w:rFonts w:ascii="Arial" w:hAnsi="Arial" w:cs="Arial"/>
          <w:color w:val="auto"/>
        </w:rPr>
        <w:t xml:space="preserve"> yang </w:t>
      </w:r>
      <w:proofErr w:type="spellStart"/>
      <w:r w:rsidRPr="00760534">
        <w:rPr>
          <w:rFonts w:ascii="Arial" w:hAnsi="Arial" w:cs="Arial"/>
          <w:color w:val="auto"/>
        </w:rPr>
        <w:t>digunakan</w:t>
      </w:r>
      <w:proofErr w:type="spellEnd"/>
      <w:r w:rsidRPr="00760534">
        <w:rPr>
          <w:rFonts w:ascii="Arial" w:hAnsi="Arial" w:cs="Arial"/>
          <w:color w:val="auto"/>
        </w:rPr>
        <w:t xml:space="preserve">, </w:t>
      </w:r>
      <w:proofErr w:type="spellStart"/>
      <w:r w:rsidRPr="00760534">
        <w:rPr>
          <w:rFonts w:ascii="Arial" w:hAnsi="Arial" w:cs="Arial"/>
          <w:color w:val="auto"/>
        </w:rPr>
        <w:t>hingga</w:t>
      </w:r>
      <w:proofErr w:type="spellEnd"/>
      <w:r w:rsidRPr="00760534">
        <w:rPr>
          <w:rFonts w:ascii="Arial" w:hAnsi="Arial" w:cs="Arial"/>
          <w:color w:val="auto"/>
        </w:rPr>
        <w:t xml:space="preserve"> </w:t>
      </w:r>
      <w:proofErr w:type="spellStart"/>
      <w:r w:rsidRPr="00760534">
        <w:rPr>
          <w:rFonts w:ascii="Arial" w:hAnsi="Arial" w:cs="Arial"/>
          <w:color w:val="auto"/>
        </w:rPr>
        <w:t>hasil</w:t>
      </w:r>
      <w:proofErr w:type="spellEnd"/>
      <w:r w:rsidRPr="00760534">
        <w:rPr>
          <w:rFonts w:ascii="Arial" w:hAnsi="Arial" w:cs="Arial"/>
          <w:color w:val="auto"/>
        </w:rPr>
        <w:t xml:space="preserve"> </w:t>
      </w:r>
      <w:proofErr w:type="spellStart"/>
      <w:r w:rsidRPr="00760534">
        <w:rPr>
          <w:rFonts w:ascii="Arial" w:hAnsi="Arial" w:cs="Arial"/>
          <w:color w:val="auto"/>
        </w:rPr>
        <w:t>pengujian</w:t>
      </w:r>
      <w:proofErr w:type="spellEnd"/>
      <w:r w:rsidRPr="00760534">
        <w:rPr>
          <w:rFonts w:ascii="Arial" w:hAnsi="Arial" w:cs="Arial"/>
          <w:color w:val="auto"/>
        </w:rPr>
        <w:t xml:space="preserve"> </w:t>
      </w:r>
      <w:proofErr w:type="spellStart"/>
      <w:r w:rsidRPr="00760534">
        <w:rPr>
          <w:rFonts w:ascii="Arial" w:hAnsi="Arial" w:cs="Arial"/>
          <w:color w:val="auto"/>
        </w:rPr>
        <w:t>setiap</w:t>
      </w:r>
      <w:proofErr w:type="spellEnd"/>
      <w:r w:rsidRPr="00760534">
        <w:rPr>
          <w:rFonts w:ascii="Arial" w:hAnsi="Arial" w:cs="Arial"/>
          <w:color w:val="auto"/>
        </w:rPr>
        <w:t xml:space="preserve"> </w:t>
      </w:r>
      <w:proofErr w:type="spellStart"/>
      <w:r w:rsidRPr="00760534">
        <w:rPr>
          <w:rFonts w:ascii="Arial" w:hAnsi="Arial" w:cs="Arial"/>
          <w:color w:val="auto"/>
        </w:rPr>
        <w:t>fitur</w:t>
      </w:r>
      <w:proofErr w:type="spellEnd"/>
      <w:r w:rsidRPr="00760534">
        <w:rPr>
          <w:rFonts w:ascii="Arial" w:hAnsi="Arial" w:cs="Arial"/>
          <w:color w:val="auto"/>
        </w:rPr>
        <w:t>.</w:t>
      </w:r>
    </w:p>
    <w:p w14:paraId="14AD7EB7" w14:textId="4151E532" w:rsidR="003C7027" w:rsidRPr="009C1551" w:rsidRDefault="00333BDB" w:rsidP="009C1551">
      <w:pPr>
        <w:spacing w:after="0" w:line="360" w:lineRule="auto"/>
        <w:rPr>
          <w:rFonts w:ascii="Arial" w:hAnsi="Arial" w:cs="Arial"/>
          <w:noProof/>
          <w:color w:val="auto"/>
          <w:lang w:val="id-ID"/>
        </w:rPr>
      </w:pPr>
      <w:r w:rsidRPr="00333BDB">
        <w:rPr>
          <w:rStyle w:val="Strong"/>
          <w:rFonts w:ascii="Arial" w:hAnsi="Arial" w:cs="Arial"/>
          <w:b w:val="0"/>
          <w:bCs w:val="0"/>
          <w:color w:val="auto"/>
        </w:rPr>
        <w:t>Bab</w:t>
      </w:r>
      <w:r w:rsidR="00487529">
        <w:rPr>
          <w:rStyle w:val="Strong"/>
          <w:rFonts w:ascii="Arial" w:hAnsi="Arial" w:cs="Arial"/>
          <w:b w:val="0"/>
          <w:bCs w:val="0"/>
          <w:color w:val="auto"/>
        </w:rPr>
        <w:t xml:space="preserve"> </w:t>
      </w:r>
      <w:proofErr w:type="gramStart"/>
      <w:r w:rsidRPr="00333BDB">
        <w:rPr>
          <w:rStyle w:val="Strong"/>
          <w:rFonts w:ascii="Arial" w:hAnsi="Arial" w:cs="Arial"/>
          <w:b w:val="0"/>
          <w:bCs w:val="0"/>
          <w:color w:val="auto"/>
        </w:rPr>
        <w:t>6</w:t>
      </w:r>
      <w:r w:rsidR="00487529">
        <w:rPr>
          <w:rStyle w:val="Strong"/>
          <w:rFonts w:ascii="Arial" w:hAnsi="Arial" w:cs="Arial"/>
          <w:b w:val="0"/>
          <w:bCs w:val="0"/>
          <w:color w:val="auto"/>
        </w:rPr>
        <w:t xml:space="preserve"> :</w:t>
      </w:r>
      <w:proofErr w:type="gramEnd"/>
      <w:r w:rsidRPr="00333BDB">
        <w:rPr>
          <w:rFonts w:ascii="Arial" w:hAnsi="Arial" w:cs="Arial"/>
          <w:color w:val="auto"/>
        </w:rPr>
        <w:t xml:space="preserve"> </w:t>
      </w:r>
      <w:proofErr w:type="spellStart"/>
      <w:r w:rsidRPr="00333BDB">
        <w:rPr>
          <w:rFonts w:ascii="Arial" w:hAnsi="Arial" w:cs="Arial"/>
          <w:color w:val="auto"/>
        </w:rPr>
        <w:t>berisi</w:t>
      </w:r>
      <w:proofErr w:type="spellEnd"/>
      <w:r w:rsidRPr="00333BDB">
        <w:rPr>
          <w:rFonts w:ascii="Arial" w:hAnsi="Arial" w:cs="Arial"/>
          <w:color w:val="auto"/>
        </w:rPr>
        <w:t xml:space="preserve"> </w:t>
      </w:r>
      <w:proofErr w:type="spellStart"/>
      <w:r w:rsidRPr="00333BDB">
        <w:rPr>
          <w:rFonts w:ascii="Arial" w:hAnsi="Arial" w:cs="Arial"/>
          <w:color w:val="auto"/>
        </w:rPr>
        <w:t>lampiran</w:t>
      </w:r>
      <w:proofErr w:type="spellEnd"/>
      <w:r w:rsidRPr="00333BDB">
        <w:rPr>
          <w:rFonts w:ascii="Arial" w:hAnsi="Arial" w:cs="Arial"/>
          <w:color w:val="auto"/>
        </w:rPr>
        <w:t xml:space="preserve">, </w:t>
      </w:r>
      <w:proofErr w:type="spellStart"/>
      <w:r w:rsidRPr="00333BDB">
        <w:rPr>
          <w:rFonts w:ascii="Arial" w:hAnsi="Arial" w:cs="Arial"/>
          <w:color w:val="auto"/>
        </w:rPr>
        <w:t>seperti</w:t>
      </w:r>
      <w:proofErr w:type="spellEnd"/>
      <w:r w:rsidRPr="00333BDB">
        <w:rPr>
          <w:rFonts w:ascii="Arial" w:hAnsi="Arial" w:cs="Arial"/>
          <w:color w:val="auto"/>
        </w:rPr>
        <w:t xml:space="preserve"> logbook </w:t>
      </w:r>
      <w:proofErr w:type="spellStart"/>
      <w:r w:rsidRPr="00333BDB">
        <w:rPr>
          <w:rFonts w:ascii="Arial" w:hAnsi="Arial" w:cs="Arial"/>
          <w:color w:val="auto"/>
        </w:rPr>
        <w:t>kegiatan</w:t>
      </w:r>
      <w:proofErr w:type="spellEnd"/>
      <w:r w:rsidRPr="00333BDB">
        <w:rPr>
          <w:rFonts w:ascii="Arial" w:hAnsi="Arial" w:cs="Arial"/>
          <w:color w:val="auto"/>
        </w:rPr>
        <w:t xml:space="preserve"> </w:t>
      </w:r>
      <w:proofErr w:type="spellStart"/>
      <w:r w:rsidRPr="00333BDB">
        <w:rPr>
          <w:rFonts w:ascii="Arial" w:hAnsi="Arial" w:cs="Arial"/>
          <w:color w:val="auto"/>
        </w:rPr>
        <w:t>proyek</w:t>
      </w:r>
      <w:proofErr w:type="spellEnd"/>
      <w:r w:rsidRPr="00333BDB">
        <w:rPr>
          <w:rFonts w:ascii="Arial" w:hAnsi="Arial" w:cs="Arial"/>
          <w:color w:val="auto"/>
        </w:rPr>
        <w:t xml:space="preserve"> dan </w:t>
      </w:r>
      <w:proofErr w:type="spellStart"/>
      <w:r w:rsidRPr="00333BDB">
        <w:rPr>
          <w:rFonts w:ascii="Arial" w:hAnsi="Arial" w:cs="Arial"/>
          <w:color w:val="auto"/>
        </w:rPr>
        <w:t>dokumentasi</w:t>
      </w:r>
      <w:proofErr w:type="spellEnd"/>
      <w:r w:rsidRPr="00333BDB">
        <w:rPr>
          <w:rFonts w:ascii="Arial" w:hAnsi="Arial" w:cs="Arial"/>
          <w:color w:val="auto"/>
        </w:rPr>
        <w:t xml:space="preserve"> proses </w:t>
      </w:r>
      <w:proofErr w:type="spellStart"/>
      <w:r w:rsidRPr="00333BDB">
        <w:rPr>
          <w:rFonts w:ascii="Arial" w:hAnsi="Arial" w:cs="Arial"/>
          <w:color w:val="auto"/>
        </w:rPr>
        <w:t>pengerjaan</w:t>
      </w:r>
      <w:proofErr w:type="spellEnd"/>
      <w:r w:rsidRPr="00333BDB">
        <w:rPr>
          <w:rFonts w:ascii="Arial" w:hAnsi="Arial" w:cs="Arial"/>
          <w:color w:val="auto"/>
        </w:rPr>
        <w:t xml:space="preserve"> yang </w:t>
      </w:r>
      <w:proofErr w:type="spellStart"/>
      <w:r w:rsidRPr="00333BDB">
        <w:rPr>
          <w:rFonts w:ascii="Arial" w:hAnsi="Arial" w:cs="Arial"/>
          <w:color w:val="auto"/>
        </w:rPr>
        <w:t>mendukung</w:t>
      </w:r>
      <w:proofErr w:type="spellEnd"/>
      <w:r w:rsidRPr="00333BDB">
        <w:rPr>
          <w:rFonts w:ascii="Arial" w:hAnsi="Arial" w:cs="Arial"/>
          <w:color w:val="auto"/>
        </w:rPr>
        <w:t xml:space="preserve"> </w:t>
      </w:r>
      <w:proofErr w:type="spellStart"/>
      <w:r w:rsidRPr="00333BDB">
        <w:rPr>
          <w:rFonts w:ascii="Arial" w:hAnsi="Arial" w:cs="Arial"/>
          <w:color w:val="auto"/>
        </w:rPr>
        <w:t>laporan</w:t>
      </w:r>
      <w:proofErr w:type="spellEnd"/>
      <w:r w:rsidRPr="00333BDB">
        <w:rPr>
          <w:rFonts w:ascii="Arial" w:hAnsi="Arial" w:cs="Arial"/>
          <w:color w:val="auto"/>
        </w:rPr>
        <w:t xml:space="preserve"> </w:t>
      </w:r>
      <w:proofErr w:type="spellStart"/>
      <w:r w:rsidRPr="00333BDB">
        <w:rPr>
          <w:rFonts w:ascii="Arial" w:hAnsi="Arial" w:cs="Arial"/>
          <w:color w:val="auto"/>
        </w:rPr>
        <w:t>akhir</w:t>
      </w:r>
      <w:proofErr w:type="spellEnd"/>
      <w:r w:rsidRPr="00333BDB">
        <w:rPr>
          <w:rFonts w:ascii="Arial" w:hAnsi="Arial" w:cs="Arial"/>
          <w:color w:val="auto"/>
        </w:rPr>
        <w:t xml:space="preserve"> ini.</w:t>
      </w:r>
    </w:p>
    <w:p w14:paraId="2BFA56B2" w14:textId="08374DE1" w:rsidR="00A748C4" w:rsidRPr="0082628E" w:rsidRDefault="00A748C4" w:rsidP="00A748C4">
      <w:pPr>
        <w:pStyle w:val="Heading1"/>
        <w:rPr>
          <w:noProof/>
          <w:lang w:val="id-ID"/>
        </w:rPr>
      </w:pPr>
      <w:bookmarkStart w:id="310" w:name="_Toc202649896"/>
      <w:r w:rsidRPr="0082628E">
        <w:rPr>
          <w:noProof/>
          <w:lang w:val="id-ID"/>
        </w:rPr>
        <w:t>BAB II Deskripsi umum</w:t>
      </w:r>
      <w:bookmarkEnd w:id="310"/>
    </w:p>
    <w:p w14:paraId="19BC3C49" w14:textId="22249ED4" w:rsidR="00A748C4" w:rsidRPr="0082628E" w:rsidRDefault="00A748C4" w:rsidP="00A748C4">
      <w:pPr>
        <w:pStyle w:val="Heading2"/>
        <w:rPr>
          <w:noProof/>
          <w:lang w:val="id-ID"/>
        </w:rPr>
      </w:pPr>
      <w:bookmarkStart w:id="311" w:name="_Toc202649897"/>
      <w:r w:rsidRPr="0082628E">
        <w:rPr>
          <w:noProof/>
          <w:lang w:val="id-ID"/>
        </w:rPr>
        <w:t>Perspektif Produk</w:t>
      </w:r>
      <w:bookmarkEnd w:id="311"/>
    </w:p>
    <w:p w14:paraId="6060B17D" w14:textId="289A4903" w:rsidR="00487529" w:rsidRPr="00487529" w:rsidRDefault="00487529" w:rsidP="00487529">
      <w:pPr>
        <w:spacing w:after="0" w:line="360" w:lineRule="auto"/>
        <w:rPr>
          <w:rFonts w:ascii="Arial" w:hAnsi="Arial" w:cs="Arial"/>
          <w:noProof/>
          <w:color w:val="auto"/>
          <w:lang w:val="id-ID"/>
        </w:rPr>
      </w:pPr>
      <w:r w:rsidRPr="00487529">
        <w:rPr>
          <w:rFonts w:ascii="Arial" w:hAnsi="Arial" w:cs="Arial"/>
          <w:color w:val="auto"/>
        </w:rPr>
        <w:t xml:space="preserve">Produk ini </w:t>
      </w:r>
      <w:proofErr w:type="spellStart"/>
      <w:r w:rsidRPr="00487529">
        <w:rPr>
          <w:rFonts w:ascii="Arial" w:hAnsi="Arial" w:cs="Arial"/>
          <w:color w:val="auto"/>
        </w:rPr>
        <w:t>merupakan</w:t>
      </w:r>
      <w:proofErr w:type="spellEnd"/>
      <w:r w:rsidRPr="00487529">
        <w:rPr>
          <w:rFonts w:ascii="Arial" w:hAnsi="Arial" w:cs="Arial"/>
          <w:color w:val="auto"/>
        </w:rPr>
        <w:t xml:space="preserve"> </w:t>
      </w:r>
      <w:proofErr w:type="spellStart"/>
      <w:r w:rsidRPr="00487529">
        <w:rPr>
          <w:rFonts w:ascii="Arial" w:hAnsi="Arial" w:cs="Arial"/>
          <w:color w:val="auto"/>
        </w:rPr>
        <w:t>aplikasi</w:t>
      </w:r>
      <w:proofErr w:type="spellEnd"/>
      <w:r w:rsidRPr="00487529">
        <w:rPr>
          <w:rFonts w:ascii="Arial" w:hAnsi="Arial" w:cs="Arial"/>
          <w:color w:val="auto"/>
        </w:rPr>
        <w:t xml:space="preserve"> </w:t>
      </w:r>
      <w:proofErr w:type="spellStart"/>
      <w:r w:rsidRPr="00487529">
        <w:rPr>
          <w:rFonts w:ascii="Arial" w:hAnsi="Arial" w:cs="Arial"/>
          <w:color w:val="auto"/>
        </w:rPr>
        <w:t>berbasis</w:t>
      </w:r>
      <w:proofErr w:type="spellEnd"/>
      <w:r w:rsidRPr="00487529">
        <w:rPr>
          <w:rFonts w:ascii="Arial" w:hAnsi="Arial" w:cs="Arial"/>
          <w:color w:val="auto"/>
        </w:rPr>
        <w:t xml:space="preserve"> web yang </w:t>
      </w:r>
      <w:proofErr w:type="spellStart"/>
      <w:r w:rsidRPr="00487529">
        <w:rPr>
          <w:rFonts w:ascii="Arial" w:hAnsi="Arial" w:cs="Arial"/>
          <w:color w:val="auto"/>
        </w:rPr>
        <w:t>digunakan</w:t>
      </w:r>
      <w:proofErr w:type="spellEnd"/>
      <w:r w:rsidRPr="00487529">
        <w:rPr>
          <w:rFonts w:ascii="Arial" w:hAnsi="Arial" w:cs="Arial"/>
          <w:color w:val="auto"/>
        </w:rPr>
        <w:t xml:space="preserve"> </w:t>
      </w:r>
      <w:proofErr w:type="spellStart"/>
      <w:r w:rsidRPr="00487529">
        <w:rPr>
          <w:rFonts w:ascii="Arial" w:hAnsi="Arial" w:cs="Arial"/>
          <w:color w:val="auto"/>
        </w:rPr>
        <w:t>untuk</w:t>
      </w:r>
      <w:proofErr w:type="spellEnd"/>
      <w:r w:rsidRPr="00487529">
        <w:rPr>
          <w:rFonts w:ascii="Arial" w:hAnsi="Arial" w:cs="Arial"/>
          <w:color w:val="auto"/>
        </w:rPr>
        <w:t xml:space="preserve"> </w:t>
      </w:r>
      <w:proofErr w:type="spellStart"/>
      <w:r w:rsidRPr="00487529">
        <w:rPr>
          <w:rFonts w:ascii="Arial" w:hAnsi="Arial" w:cs="Arial"/>
          <w:color w:val="auto"/>
        </w:rPr>
        <w:t>mengelola</w:t>
      </w:r>
      <w:proofErr w:type="spellEnd"/>
      <w:r w:rsidRPr="00487529">
        <w:rPr>
          <w:rFonts w:ascii="Arial" w:hAnsi="Arial" w:cs="Arial"/>
          <w:color w:val="auto"/>
        </w:rPr>
        <w:t xml:space="preserve"> proses </w:t>
      </w:r>
      <w:proofErr w:type="spellStart"/>
      <w:r w:rsidRPr="00487529">
        <w:rPr>
          <w:rFonts w:ascii="Arial" w:hAnsi="Arial" w:cs="Arial"/>
          <w:color w:val="auto"/>
        </w:rPr>
        <w:t>pengajuan</w:t>
      </w:r>
      <w:proofErr w:type="spellEnd"/>
      <w:r w:rsidRPr="00487529">
        <w:rPr>
          <w:rFonts w:ascii="Arial" w:hAnsi="Arial" w:cs="Arial"/>
          <w:color w:val="auto"/>
        </w:rPr>
        <w:t xml:space="preserve"> Surat </w:t>
      </w:r>
      <w:proofErr w:type="spellStart"/>
      <w:r w:rsidRPr="00487529">
        <w:rPr>
          <w:rFonts w:ascii="Arial" w:hAnsi="Arial" w:cs="Arial"/>
          <w:color w:val="auto"/>
        </w:rPr>
        <w:t>Izin</w:t>
      </w:r>
      <w:proofErr w:type="spellEnd"/>
      <w:r w:rsidRPr="00487529">
        <w:rPr>
          <w:rFonts w:ascii="Arial" w:hAnsi="Arial" w:cs="Arial"/>
          <w:color w:val="auto"/>
        </w:rPr>
        <w:t xml:space="preserve"> </w:t>
      </w:r>
      <w:proofErr w:type="spellStart"/>
      <w:r w:rsidRPr="00487529">
        <w:rPr>
          <w:rFonts w:ascii="Arial" w:hAnsi="Arial" w:cs="Arial"/>
          <w:color w:val="auto"/>
        </w:rPr>
        <w:t>Kerja</w:t>
      </w:r>
      <w:proofErr w:type="spellEnd"/>
      <w:r w:rsidRPr="00487529">
        <w:rPr>
          <w:rFonts w:ascii="Arial" w:hAnsi="Arial" w:cs="Arial"/>
          <w:color w:val="auto"/>
        </w:rPr>
        <w:t xml:space="preserve"> (SIK) di Bandara Hang Nadim. </w:t>
      </w:r>
      <w:proofErr w:type="spellStart"/>
      <w:r w:rsidRPr="00487529">
        <w:rPr>
          <w:rFonts w:ascii="Arial" w:hAnsi="Arial" w:cs="Arial"/>
          <w:color w:val="auto"/>
        </w:rPr>
        <w:t>Sistem</w:t>
      </w:r>
      <w:proofErr w:type="spellEnd"/>
      <w:r w:rsidRPr="00487529">
        <w:rPr>
          <w:rFonts w:ascii="Arial" w:hAnsi="Arial" w:cs="Arial"/>
          <w:color w:val="auto"/>
        </w:rPr>
        <w:t xml:space="preserve"> ini </w:t>
      </w:r>
      <w:proofErr w:type="spellStart"/>
      <w:r w:rsidRPr="00487529">
        <w:rPr>
          <w:rFonts w:ascii="Arial" w:hAnsi="Arial" w:cs="Arial"/>
          <w:color w:val="auto"/>
        </w:rPr>
        <w:t>dapat</w:t>
      </w:r>
      <w:proofErr w:type="spellEnd"/>
      <w:r w:rsidRPr="00487529">
        <w:rPr>
          <w:rFonts w:ascii="Arial" w:hAnsi="Arial" w:cs="Arial"/>
          <w:color w:val="auto"/>
        </w:rPr>
        <w:t xml:space="preserve"> </w:t>
      </w:r>
      <w:proofErr w:type="spellStart"/>
      <w:r w:rsidRPr="00487529">
        <w:rPr>
          <w:rFonts w:ascii="Arial" w:hAnsi="Arial" w:cs="Arial"/>
          <w:color w:val="auto"/>
        </w:rPr>
        <w:t>diakses</w:t>
      </w:r>
      <w:proofErr w:type="spellEnd"/>
      <w:r w:rsidRPr="00487529">
        <w:rPr>
          <w:rFonts w:ascii="Arial" w:hAnsi="Arial" w:cs="Arial"/>
          <w:color w:val="auto"/>
        </w:rPr>
        <w:t xml:space="preserve"> </w:t>
      </w:r>
      <w:proofErr w:type="spellStart"/>
      <w:r w:rsidRPr="00487529">
        <w:rPr>
          <w:rFonts w:ascii="Arial" w:hAnsi="Arial" w:cs="Arial"/>
          <w:color w:val="auto"/>
        </w:rPr>
        <w:t>melalui</w:t>
      </w:r>
      <w:proofErr w:type="spellEnd"/>
      <w:r w:rsidRPr="00487529">
        <w:rPr>
          <w:rFonts w:ascii="Arial" w:hAnsi="Arial" w:cs="Arial"/>
          <w:color w:val="auto"/>
        </w:rPr>
        <w:t xml:space="preserve"> </w:t>
      </w:r>
      <w:proofErr w:type="spellStart"/>
      <w:r w:rsidRPr="00487529">
        <w:rPr>
          <w:rFonts w:ascii="Arial" w:hAnsi="Arial" w:cs="Arial"/>
          <w:color w:val="auto"/>
        </w:rPr>
        <w:t>perangkat</w:t>
      </w:r>
      <w:proofErr w:type="spellEnd"/>
      <w:r w:rsidRPr="00487529">
        <w:rPr>
          <w:rFonts w:ascii="Arial" w:hAnsi="Arial" w:cs="Arial"/>
          <w:color w:val="auto"/>
        </w:rPr>
        <w:t xml:space="preserve"> yang </w:t>
      </w:r>
      <w:proofErr w:type="spellStart"/>
      <w:r w:rsidRPr="00487529">
        <w:rPr>
          <w:rFonts w:ascii="Arial" w:hAnsi="Arial" w:cs="Arial"/>
          <w:color w:val="auto"/>
        </w:rPr>
        <w:t>terhubung</w:t>
      </w:r>
      <w:proofErr w:type="spellEnd"/>
      <w:r w:rsidRPr="00487529">
        <w:rPr>
          <w:rFonts w:ascii="Arial" w:hAnsi="Arial" w:cs="Arial"/>
          <w:color w:val="auto"/>
        </w:rPr>
        <w:t xml:space="preserve"> internet dan </w:t>
      </w:r>
      <w:proofErr w:type="spellStart"/>
      <w:r w:rsidRPr="00487529">
        <w:rPr>
          <w:rFonts w:ascii="Arial" w:hAnsi="Arial" w:cs="Arial"/>
          <w:color w:val="auto"/>
        </w:rPr>
        <w:t>digunakan</w:t>
      </w:r>
      <w:proofErr w:type="spellEnd"/>
      <w:r w:rsidRPr="00487529">
        <w:rPr>
          <w:rFonts w:ascii="Arial" w:hAnsi="Arial" w:cs="Arial"/>
          <w:color w:val="auto"/>
        </w:rPr>
        <w:t xml:space="preserve"> oleh vendor, </w:t>
      </w:r>
      <w:proofErr w:type="spellStart"/>
      <w:r w:rsidRPr="00487529">
        <w:rPr>
          <w:rFonts w:ascii="Arial" w:hAnsi="Arial" w:cs="Arial"/>
          <w:color w:val="auto"/>
        </w:rPr>
        <w:t>verifikator</w:t>
      </w:r>
      <w:proofErr w:type="spellEnd"/>
      <w:r w:rsidRPr="00487529">
        <w:rPr>
          <w:rFonts w:ascii="Arial" w:hAnsi="Arial" w:cs="Arial"/>
          <w:color w:val="auto"/>
        </w:rPr>
        <w:t xml:space="preserve">, approver, admin, dan AVSec </w:t>
      </w:r>
      <w:proofErr w:type="spellStart"/>
      <w:r w:rsidRPr="00487529">
        <w:rPr>
          <w:rFonts w:ascii="Arial" w:hAnsi="Arial" w:cs="Arial"/>
          <w:color w:val="auto"/>
        </w:rPr>
        <w:t>sesuai</w:t>
      </w:r>
      <w:proofErr w:type="spellEnd"/>
      <w:r w:rsidRPr="00487529">
        <w:rPr>
          <w:rFonts w:ascii="Arial" w:hAnsi="Arial" w:cs="Arial"/>
          <w:color w:val="auto"/>
        </w:rPr>
        <w:t xml:space="preserve"> dengan </w:t>
      </w:r>
      <w:proofErr w:type="spellStart"/>
      <w:r w:rsidRPr="00487529">
        <w:rPr>
          <w:rFonts w:ascii="Arial" w:hAnsi="Arial" w:cs="Arial"/>
          <w:color w:val="auto"/>
        </w:rPr>
        <w:t>peran</w:t>
      </w:r>
      <w:proofErr w:type="spellEnd"/>
      <w:r w:rsidRPr="00487529">
        <w:rPr>
          <w:rFonts w:ascii="Arial" w:hAnsi="Arial" w:cs="Arial"/>
          <w:color w:val="auto"/>
        </w:rPr>
        <w:t xml:space="preserve"> masing-masing. </w:t>
      </w:r>
      <w:proofErr w:type="spellStart"/>
      <w:r w:rsidRPr="00487529">
        <w:rPr>
          <w:rFonts w:ascii="Arial" w:hAnsi="Arial" w:cs="Arial"/>
          <w:color w:val="auto"/>
        </w:rPr>
        <w:t>Aplikasi</w:t>
      </w:r>
      <w:proofErr w:type="spellEnd"/>
      <w:r w:rsidRPr="00487529">
        <w:rPr>
          <w:rFonts w:ascii="Arial" w:hAnsi="Arial" w:cs="Arial"/>
          <w:color w:val="auto"/>
        </w:rPr>
        <w:t xml:space="preserve"> </w:t>
      </w:r>
      <w:proofErr w:type="spellStart"/>
      <w:r w:rsidRPr="00487529">
        <w:rPr>
          <w:rFonts w:ascii="Arial" w:hAnsi="Arial" w:cs="Arial"/>
          <w:color w:val="auto"/>
        </w:rPr>
        <w:t>mendukung</w:t>
      </w:r>
      <w:proofErr w:type="spellEnd"/>
      <w:r w:rsidRPr="00487529">
        <w:rPr>
          <w:rFonts w:ascii="Arial" w:hAnsi="Arial" w:cs="Arial"/>
          <w:color w:val="auto"/>
        </w:rPr>
        <w:t xml:space="preserve"> proses </w:t>
      </w:r>
      <w:proofErr w:type="spellStart"/>
      <w:r w:rsidRPr="00487529">
        <w:rPr>
          <w:rFonts w:ascii="Arial" w:hAnsi="Arial" w:cs="Arial"/>
          <w:color w:val="auto"/>
        </w:rPr>
        <w:t>pengajuan</w:t>
      </w:r>
      <w:proofErr w:type="spellEnd"/>
      <w:r w:rsidRPr="00487529">
        <w:rPr>
          <w:rFonts w:ascii="Arial" w:hAnsi="Arial" w:cs="Arial"/>
          <w:color w:val="auto"/>
        </w:rPr>
        <w:t xml:space="preserve">, </w:t>
      </w:r>
      <w:proofErr w:type="spellStart"/>
      <w:r w:rsidRPr="00487529">
        <w:rPr>
          <w:rFonts w:ascii="Arial" w:hAnsi="Arial" w:cs="Arial"/>
          <w:color w:val="auto"/>
        </w:rPr>
        <w:t>verifikasi</w:t>
      </w:r>
      <w:proofErr w:type="spellEnd"/>
      <w:r w:rsidRPr="00487529">
        <w:rPr>
          <w:rFonts w:ascii="Arial" w:hAnsi="Arial" w:cs="Arial"/>
          <w:color w:val="auto"/>
        </w:rPr>
        <w:t xml:space="preserve">, </w:t>
      </w:r>
      <w:proofErr w:type="spellStart"/>
      <w:r w:rsidRPr="00487529">
        <w:rPr>
          <w:rFonts w:ascii="Arial" w:hAnsi="Arial" w:cs="Arial"/>
          <w:color w:val="auto"/>
        </w:rPr>
        <w:t>persetujuan</w:t>
      </w:r>
      <w:proofErr w:type="spellEnd"/>
      <w:r w:rsidRPr="00487529">
        <w:rPr>
          <w:rFonts w:ascii="Arial" w:hAnsi="Arial" w:cs="Arial"/>
          <w:color w:val="auto"/>
        </w:rPr>
        <w:t xml:space="preserve">, </w:t>
      </w:r>
      <w:proofErr w:type="spellStart"/>
      <w:r w:rsidRPr="00487529">
        <w:rPr>
          <w:rFonts w:ascii="Arial" w:hAnsi="Arial" w:cs="Arial"/>
          <w:color w:val="auto"/>
        </w:rPr>
        <w:t>hingga</w:t>
      </w:r>
      <w:proofErr w:type="spellEnd"/>
      <w:r w:rsidRPr="00487529">
        <w:rPr>
          <w:rFonts w:ascii="Arial" w:hAnsi="Arial" w:cs="Arial"/>
          <w:color w:val="auto"/>
        </w:rPr>
        <w:t xml:space="preserve"> </w:t>
      </w:r>
      <w:proofErr w:type="spellStart"/>
      <w:r w:rsidRPr="00487529">
        <w:rPr>
          <w:rFonts w:ascii="Arial" w:hAnsi="Arial" w:cs="Arial"/>
          <w:color w:val="auto"/>
        </w:rPr>
        <w:t>pencetakan</w:t>
      </w:r>
      <w:proofErr w:type="spellEnd"/>
      <w:r w:rsidRPr="00487529">
        <w:rPr>
          <w:rFonts w:ascii="Arial" w:hAnsi="Arial" w:cs="Arial"/>
          <w:color w:val="auto"/>
        </w:rPr>
        <w:t xml:space="preserve"> SIK yang </w:t>
      </w:r>
      <w:proofErr w:type="spellStart"/>
      <w:r w:rsidRPr="00487529">
        <w:rPr>
          <w:rFonts w:ascii="Arial" w:hAnsi="Arial" w:cs="Arial"/>
          <w:color w:val="auto"/>
        </w:rPr>
        <w:t>dilengkapi</w:t>
      </w:r>
      <w:proofErr w:type="spellEnd"/>
      <w:r w:rsidRPr="00487529">
        <w:rPr>
          <w:rFonts w:ascii="Arial" w:hAnsi="Arial" w:cs="Arial"/>
          <w:color w:val="auto"/>
        </w:rPr>
        <w:t xml:space="preserve"> QR Code </w:t>
      </w:r>
      <w:proofErr w:type="spellStart"/>
      <w:r w:rsidRPr="00487529">
        <w:rPr>
          <w:rFonts w:ascii="Arial" w:hAnsi="Arial" w:cs="Arial"/>
          <w:color w:val="auto"/>
        </w:rPr>
        <w:t>untuk</w:t>
      </w:r>
      <w:proofErr w:type="spellEnd"/>
      <w:r w:rsidRPr="00487529">
        <w:rPr>
          <w:rFonts w:ascii="Arial" w:hAnsi="Arial" w:cs="Arial"/>
          <w:color w:val="auto"/>
        </w:rPr>
        <w:t xml:space="preserve"> </w:t>
      </w:r>
      <w:proofErr w:type="spellStart"/>
      <w:r w:rsidRPr="00487529">
        <w:rPr>
          <w:rFonts w:ascii="Arial" w:hAnsi="Arial" w:cs="Arial"/>
          <w:color w:val="auto"/>
        </w:rPr>
        <w:t>verifikasi</w:t>
      </w:r>
      <w:proofErr w:type="spellEnd"/>
      <w:r w:rsidRPr="00487529">
        <w:rPr>
          <w:rFonts w:ascii="Arial" w:hAnsi="Arial" w:cs="Arial"/>
          <w:color w:val="auto"/>
        </w:rPr>
        <w:t xml:space="preserve"> di </w:t>
      </w:r>
      <w:proofErr w:type="spellStart"/>
      <w:r w:rsidRPr="00487529">
        <w:rPr>
          <w:rFonts w:ascii="Arial" w:hAnsi="Arial" w:cs="Arial"/>
          <w:color w:val="auto"/>
        </w:rPr>
        <w:t>lapangan</w:t>
      </w:r>
      <w:proofErr w:type="spellEnd"/>
      <w:r w:rsidRPr="00487529">
        <w:rPr>
          <w:rFonts w:ascii="Arial" w:hAnsi="Arial" w:cs="Arial"/>
          <w:color w:val="auto"/>
        </w:rPr>
        <w:t xml:space="preserve">. </w:t>
      </w:r>
      <w:proofErr w:type="spellStart"/>
      <w:r w:rsidRPr="00487529">
        <w:rPr>
          <w:rFonts w:ascii="Arial" w:hAnsi="Arial" w:cs="Arial"/>
          <w:color w:val="auto"/>
        </w:rPr>
        <w:t>Sistem</w:t>
      </w:r>
      <w:proofErr w:type="spellEnd"/>
      <w:r w:rsidRPr="00487529">
        <w:rPr>
          <w:rFonts w:ascii="Arial" w:hAnsi="Arial" w:cs="Arial"/>
          <w:color w:val="auto"/>
        </w:rPr>
        <w:t xml:space="preserve"> ini </w:t>
      </w:r>
      <w:proofErr w:type="spellStart"/>
      <w:r w:rsidRPr="00487529">
        <w:rPr>
          <w:rFonts w:ascii="Arial" w:hAnsi="Arial" w:cs="Arial"/>
          <w:color w:val="auto"/>
        </w:rPr>
        <w:t>dirancang</w:t>
      </w:r>
      <w:proofErr w:type="spellEnd"/>
      <w:r w:rsidRPr="00487529">
        <w:rPr>
          <w:rFonts w:ascii="Arial" w:hAnsi="Arial" w:cs="Arial"/>
          <w:color w:val="auto"/>
        </w:rPr>
        <w:t xml:space="preserve"> agar </w:t>
      </w:r>
      <w:proofErr w:type="spellStart"/>
      <w:r w:rsidRPr="00487529">
        <w:rPr>
          <w:rFonts w:ascii="Arial" w:hAnsi="Arial" w:cs="Arial"/>
          <w:color w:val="auto"/>
        </w:rPr>
        <w:t>dapat</w:t>
      </w:r>
      <w:proofErr w:type="spellEnd"/>
      <w:r w:rsidRPr="00487529">
        <w:rPr>
          <w:rFonts w:ascii="Arial" w:hAnsi="Arial" w:cs="Arial"/>
          <w:color w:val="auto"/>
        </w:rPr>
        <w:t xml:space="preserve"> </w:t>
      </w:r>
      <w:proofErr w:type="spellStart"/>
      <w:r w:rsidRPr="00487529">
        <w:rPr>
          <w:rFonts w:ascii="Arial" w:hAnsi="Arial" w:cs="Arial"/>
          <w:color w:val="auto"/>
        </w:rPr>
        <w:t>berjalan</w:t>
      </w:r>
      <w:proofErr w:type="spellEnd"/>
      <w:r w:rsidRPr="00487529">
        <w:rPr>
          <w:rFonts w:ascii="Arial" w:hAnsi="Arial" w:cs="Arial"/>
          <w:color w:val="auto"/>
        </w:rPr>
        <w:t xml:space="preserve"> di </w:t>
      </w:r>
      <w:proofErr w:type="spellStart"/>
      <w:r w:rsidRPr="00487529">
        <w:rPr>
          <w:rFonts w:ascii="Arial" w:hAnsi="Arial" w:cs="Arial"/>
          <w:color w:val="auto"/>
        </w:rPr>
        <w:t>berbagai</w:t>
      </w:r>
      <w:proofErr w:type="spellEnd"/>
      <w:r w:rsidRPr="00487529">
        <w:rPr>
          <w:rFonts w:ascii="Arial" w:hAnsi="Arial" w:cs="Arial"/>
          <w:color w:val="auto"/>
        </w:rPr>
        <w:t xml:space="preserve"> platform dan browser yang </w:t>
      </w:r>
      <w:proofErr w:type="spellStart"/>
      <w:r w:rsidRPr="00487529">
        <w:rPr>
          <w:rFonts w:ascii="Arial" w:hAnsi="Arial" w:cs="Arial"/>
          <w:color w:val="auto"/>
        </w:rPr>
        <w:t>mendukung</w:t>
      </w:r>
      <w:proofErr w:type="spellEnd"/>
      <w:r w:rsidRPr="00487529">
        <w:rPr>
          <w:rFonts w:ascii="Arial" w:hAnsi="Arial" w:cs="Arial"/>
          <w:color w:val="auto"/>
        </w:rPr>
        <w:t xml:space="preserve"> </w:t>
      </w:r>
      <w:proofErr w:type="spellStart"/>
      <w:r w:rsidRPr="00487529">
        <w:rPr>
          <w:rFonts w:ascii="Arial" w:hAnsi="Arial" w:cs="Arial"/>
          <w:color w:val="auto"/>
        </w:rPr>
        <w:t>aplikasi</w:t>
      </w:r>
      <w:proofErr w:type="spellEnd"/>
      <w:r w:rsidRPr="00487529">
        <w:rPr>
          <w:rFonts w:ascii="Arial" w:hAnsi="Arial" w:cs="Arial"/>
          <w:color w:val="auto"/>
        </w:rPr>
        <w:t xml:space="preserve"> web.</w:t>
      </w:r>
    </w:p>
    <w:p w14:paraId="0D3832C8" w14:textId="55F594CB" w:rsidR="001E20BC" w:rsidRPr="0082628E" w:rsidRDefault="001E20BC" w:rsidP="001E20BC">
      <w:pPr>
        <w:pStyle w:val="Heading2"/>
        <w:rPr>
          <w:noProof/>
          <w:lang w:val="id-ID"/>
        </w:rPr>
      </w:pPr>
      <w:bookmarkStart w:id="312" w:name="_Toc202649898"/>
      <w:r w:rsidRPr="0082628E">
        <w:rPr>
          <w:noProof/>
          <w:lang w:val="id-ID"/>
        </w:rPr>
        <w:t>Fitur Produk</w:t>
      </w:r>
      <w:bookmarkEnd w:id="312"/>
    </w:p>
    <w:p w14:paraId="233B46C5" w14:textId="77777777" w:rsidR="00F809DC" w:rsidRDefault="001E20BC" w:rsidP="00F809DC">
      <w:pPr>
        <w:spacing w:line="360" w:lineRule="auto"/>
        <w:rPr>
          <w:noProof/>
          <w:color w:val="auto"/>
          <w:lang w:val="id-ID"/>
        </w:rPr>
      </w:pPr>
      <w:r w:rsidRPr="0082628E">
        <w:rPr>
          <w:noProof/>
          <w:color w:val="auto"/>
          <w:lang w:val="id-ID"/>
        </w:rPr>
        <w:t>Berikut adalah fitur-fitur utama yang akan dikembangkan dalam aplikasi ini:</w:t>
      </w:r>
    </w:p>
    <w:p w14:paraId="2C7DD7DF" w14:textId="52DBD1E7" w:rsidR="00BC03E5" w:rsidRP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MF-1</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Vendor dan </w:t>
      </w:r>
      <w:proofErr w:type="spellStart"/>
      <w:r w:rsidRPr="00BC03E5">
        <w:rPr>
          <w:rFonts w:ascii="Arial" w:eastAsia="Times New Roman" w:hAnsi="Arial" w:cs="Arial"/>
          <w:color w:val="auto"/>
          <w:szCs w:val="20"/>
          <w:lang w:val="en-ID" w:eastAsia="en-ID"/>
        </w:rPr>
        <w:t>pengguna</w:t>
      </w:r>
      <w:proofErr w:type="spellEnd"/>
      <w:r w:rsidRPr="00BC03E5">
        <w:rPr>
          <w:rFonts w:ascii="Arial" w:eastAsia="Times New Roman" w:hAnsi="Arial" w:cs="Arial"/>
          <w:color w:val="auto"/>
          <w:szCs w:val="20"/>
          <w:lang w:val="en-ID" w:eastAsia="en-ID"/>
        </w:rPr>
        <w:t xml:space="preserve"> internal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daftar </w:t>
      </w:r>
      <w:proofErr w:type="spellStart"/>
      <w:r w:rsidRPr="00BC03E5">
        <w:rPr>
          <w:rFonts w:ascii="Arial" w:eastAsia="Times New Roman" w:hAnsi="Arial" w:cs="Arial"/>
          <w:color w:val="auto"/>
          <w:szCs w:val="20"/>
          <w:lang w:val="en-ID" w:eastAsia="en-ID"/>
        </w:rPr>
        <w:t>akun</w:t>
      </w:r>
      <w:proofErr w:type="spellEnd"/>
      <w:r w:rsidRPr="00BC03E5">
        <w:rPr>
          <w:rFonts w:ascii="Arial" w:eastAsia="Times New Roman" w:hAnsi="Arial" w:cs="Arial"/>
          <w:color w:val="auto"/>
          <w:szCs w:val="20"/>
          <w:lang w:val="en-ID" w:eastAsia="en-ID"/>
        </w:rPr>
        <w:t xml:space="preserve"> dan login </w:t>
      </w:r>
      <w:proofErr w:type="spellStart"/>
      <w:r w:rsidRPr="00BC03E5">
        <w:rPr>
          <w:rFonts w:ascii="Arial" w:eastAsia="Times New Roman" w:hAnsi="Arial" w:cs="Arial"/>
          <w:color w:val="auto"/>
          <w:szCs w:val="20"/>
          <w:lang w:val="en-ID" w:eastAsia="en-ID"/>
        </w:rPr>
        <w:t>ke</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dalam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sistem</w:t>
      </w:r>
      <w:proofErr w:type="spellEnd"/>
      <w:r w:rsidRPr="00BC03E5">
        <w:rPr>
          <w:rFonts w:ascii="Arial" w:eastAsia="Times New Roman" w:hAnsi="Arial" w:cs="Arial"/>
          <w:color w:val="auto"/>
          <w:szCs w:val="20"/>
          <w:lang w:val="en-ID" w:eastAsia="en-ID"/>
        </w:rPr>
        <w:t>.</w:t>
      </w:r>
    </w:p>
    <w:p w14:paraId="72CF45FF" w14:textId="56106A00" w:rsidR="00BC03E5" w:rsidRP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MF-2</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Vendor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buat </w:t>
      </w:r>
      <w:proofErr w:type="spellStart"/>
      <w:r w:rsidRPr="00BC03E5">
        <w:rPr>
          <w:rFonts w:ascii="Arial" w:eastAsia="Times New Roman" w:hAnsi="Arial" w:cs="Arial"/>
          <w:color w:val="auto"/>
          <w:szCs w:val="20"/>
          <w:lang w:val="en-ID" w:eastAsia="en-ID"/>
        </w:rPr>
        <w:t>lebih</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dari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satu</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akun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tanpa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harus</w:t>
      </w:r>
      <w:proofErr w:type="spellEnd"/>
      <w:r w:rsidRPr="00BC03E5">
        <w:rPr>
          <w:rFonts w:ascii="Arial" w:eastAsia="Times New Roman" w:hAnsi="Arial" w:cs="Arial"/>
          <w:color w:val="auto"/>
          <w:szCs w:val="20"/>
          <w:lang w:val="en-ID" w:eastAsia="en-ID"/>
        </w:rPr>
        <w:t xml:space="preserve"> daftar </w:t>
      </w:r>
      <w:proofErr w:type="spellStart"/>
      <w:r w:rsidRPr="00BC03E5">
        <w:rPr>
          <w:rFonts w:ascii="Arial" w:eastAsia="Times New Roman" w:hAnsi="Arial" w:cs="Arial"/>
          <w:color w:val="auto"/>
          <w:szCs w:val="20"/>
          <w:lang w:val="en-ID" w:eastAsia="en-ID"/>
        </w:rPr>
        <w:t>ulang</w:t>
      </w:r>
      <w:proofErr w:type="spellEnd"/>
      <w:r w:rsidRPr="00BC03E5">
        <w:rPr>
          <w:rFonts w:ascii="Arial" w:eastAsia="Times New Roman" w:hAnsi="Arial" w:cs="Arial"/>
          <w:color w:val="auto"/>
          <w:szCs w:val="20"/>
          <w:lang w:val="en-ID" w:eastAsia="en-ID"/>
        </w:rPr>
        <w:t>.</w:t>
      </w:r>
    </w:p>
    <w:p w14:paraId="0784A759" w14:textId="77777777" w:rsid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MF-3</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Vendor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mengajukan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surat</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izin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kerja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dengan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mengisi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formulir</w:t>
      </w:r>
      <w:proofErr w:type="spellEnd"/>
      <w:r w:rsidRPr="00BC03E5">
        <w:rPr>
          <w:rFonts w:ascii="Arial" w:eastAsia="Times New Roman" w:hAnsi="Arial" w:cs="Arial"/>
          <w:color w:val="auto"/>
          <w:szCs w:val="20"/>
          <w:lang w:val="en-ID" w:eastAsia="en-ID"/>
        </w:rPr>
        <w:t xml:space="preserve"> dan upload </w:t>
      </w:r>
      <w:proofErr w:type="spellStart"/>
      <w:r w:rsidRPr="00BC03E5">
        <w:rPr>
          <w:rFonts w:ascii="Arial" w:eastAsia="Times New Roman" w:hAnsi="Arial" w:cs="Arial"/>
          <w:color w:val="auto"/>
          <w:szCs w:val="20"/>
          <w:lang w:val="en-ID" w:eastAsia="en-ID"/>
        </w:rPr>
        <w:t>dokumen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seperti</w:t>
      </w:r>
      <w:proofErr w:type="spellEnd"/>
    </w:p>
    <w:p w14:paraId="14BD4C7D" w14:textId="6FB17FE7" w:rsidR="00BC03E5" w:rsidRPr="00BC03E5" w:rsidRDefault="00BC03E5" w:rsidP="00BC03E5">
      <w:pPr>
        <w:spacing w:after="0" w:line="360" w:lineRule="auto"/>
        <w:ind w:firstLine="720"/>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Surat</w:t>
      </w:r>
      <w:r>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Permohonan</w:t>
      </w:r>
      <w:proofErr w:type="spellEnd"/>
      <w:r w:rsidRPr="00BC03E5">
        <w:rPr>
          <w:rFonts w:ascii="Arial" w:eastAsia="Times New Roman" w:hAnsi="Arial" w:cs="Arial"/>
          <w:color w:val="auto"/>
          <w:szCs w:val="20"/>
          <w:lang w:val="en-ID" w:eastAsia="en-ID"/>
        </w:rPr>
        <w:t xml:space="preserve"> dan JSA.</w:t>
      </w:r>
    </w:p>
    <w:p w14:paraId="3D2C0CD6" w14:textId="2115D78B" w:rsidR="00BC03E5" w:rsidRP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MF-4</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Sistem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akan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mengirim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notifikasi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otomatis</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ke</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verifikator</w:t>
      </w:r>
      <w:proofErr w:type="spellEnd"/>
      <w:r w:rsidRPr="00BC03E5">
        <w:rPr>
          <w:rFonts w:ascii="Arial" w:eastAsia="Times New Roman" w:hAnsi="Arial" w:cs="Arial"/>
          <w:color w:val="auto"/>
          <w:szCs w:val="20"/>
          <w:lang w:val="en-ID" w:eastAsia="en-ID"/>
        </w:rPr>
        <w:t xml:space="preserve"> dan approver </w:t>
      </w:r>
      <w:proofErr w:type="spellStart"/>
      <w:r w:rsidRPr="00BC03E5">
        <w:rPr>
          <w:rFonts w:ascii="Arial" w:eastAsia="Times New Roman" w:hAnsi="Arial" w:cs="Arial"/>
          <w:color w:val="auto"/>
          <w:szCs w:val="20"/>
          <w:lang w:val="en-ID" w:eastAsia="en-ID"/>
        </w:rPr>
        <w:t>saat</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ada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pengajuan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baru</w:t>
      </w:r>
      <w:proofErr w:type="spellEnd"/>
      <w:r w:rsidRPr="00BC03E5">
        <w:rPr>
          <w:rFonts w:ascii="Arial" w:eastAsia="Times New Roman" w:hAnsi="Arial" w:cs="Arial"/>
          <w:color w:val="auto"/>
          <w:szCs w:val="20"/>
          <w:lang w:val="en-ID" w:eastAsia="en-ID"/>
        </w:rPr>
        <w:t>.</w:t>
      </w:r>
    </w:p>
    <w:p w14:paraId="11FE4F2F" w14:textId="77777777" w:rsidR="003C68C9" w:rsidRDefault="00BC03E5" w:rsidP="00BC03E5">
      <w:pPr>
        <w:spacing w:after="0" w:line="360" w:lineRule="auto"/>
        <w:rPr>
          <w:ins w:id="313" w:author="Miku Nosamu" w:date="2025-07-05T22:13:00Z"/>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MF-5</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Verifikator</w:t>
      </w:r>
      <w:proofErr w:type="spellEnd"/>
      <w:r w:rsidRPr="00BC03E5">
        <w:rPr>
          <w:rFonts w:ascii="Arial" w:eastAsia="Times New Roman" w:hAnsi="Arial" w:cs="Arial"/>
          <w:color w:val="auto"/>
          <w:szCs w:val="20"/>
          <w:lang w:val="en-ID" w:eastAsia="en-ID"/>
        </w:rPr>
        <w:t xml:space="preserve"> </w:t>
      </w:r>
      <w:proofErr w:type="spellStart"/>
      <w:ins w:id="314" w:author="Miku Nosamu" w:date="2025-07-05T22:13:00Z">
        <w:r w:rsidR="003C68C9">
          <w:rPr>
            <w:rFonts w:ascii="Arial" w:eastAsia="Times New Roman" w:hAnsi="Arial" w:cs="Arial"/>
            <w:color w:val="auto"/>
            <w:szCs w:val="20"/>
            <w:lang w:val="en-ID" w:eastAsia="en-ID"/>
          </w:rPr>
          <w:t>memverifikasi</w:t>
        </w:r>
        <w:proofErr w:type="spellEnd"/>
        <w:r w:rsidR="003C68C9">
          <w:rPr>
            <w:rFonts w:ascii="Arial" w:eastAsia="Times New Roman" w:hAnsi="Arial" w:cs="Arial"/>
            <w:color w:val="auto"/>
            <w:szCs w:val="20"/>
            <w:lang w:val="en-ID" w:eastAsia="en-ID"/>
          </w:rPr>
          <w:t xml:space="preserve"> </w:t>
        </w:r>
        <w:proofErr w:type="spellStart"/>
        <w:r w:rsidR="003C68C9">
          <w:rPr>
            <w:rFonts w:ascii="Arial" w:eastAsia="Times New Roman" w:hAnsi="Arial" w:cs="Arial"/>
            <w:color w:val="auto"/>
            <w:szCs w:val="20"/>
            <w:lang w:val="en-ID" w:eastAsia="en-ID"/>
          </w:rPr>
          <w:t>dokumen</w:t>
        </w:r>
        <w:proofErr w:type="spellEnd"/>
        <w:r w:rsidR="003C68C9">
          <w:rPr>
            <w:rFonts w:ascii="Arial" w:eastAsia="Times New Roman" w:hAnsi="Arial" w:cs="Arial"/>
            <w:color w:val="auto"/>
            <w:szCs w:val="20"/>
            <w:lang w:val="en-ID" w:eastAsia="en-ID"/>
          </w:rPr>
          <w:t xml:space="preserve"> </w:t>
        </w:r>
        <w:proofErr w:type="spellStart"/>
        <w:r w:rsidR="003C68C9">
          <w:rPr>
            <w:rFonts w:ascii="Arial" w:eastAsia="Times New Roman" w:hAnsi="Arial" w:cs="Arial"/>
            <w:color w:val="auto"/>
            <w:szCs w:val="20"/>
            <w:lang w:val="en-ID" w:eastAsia="en-ID"/>
          </w:rPr>
          <w:t>pengajuan</w:t>
        </w:r>
        <w:proofErr w:type="spellEnd"/>
        <w:r w:rsidR="003C68C9">
          <w:rPr>
            <w:rFonts w:ascii="Arial" w:eastAsia="Times New Roman" w:hAnsi="Arial" w:cs="Arial"/>
            <w:color w:val="auto"/>
            <w:szCs w:val="20"/>
            <w:lang w:val="en-ID" w:eastAsia="en-ID"/>
          </w:rPr>
          <w:t xml:space="preserve"> dan </w:t>
        </w:r>
        <w:proofErr w:type="spellStart"/>
        <w:r w:rsidR="003C68C9">
          <w:rPr>
            <w:rFonts w:ascii="Arial" w:eastAsia="Times New Roman" w:hAnsi="Arial" w:cs="Arial"/>
            <w:color w:val="auto"/>
            <w:szCs w:val="20"/>
            <w:lang w:val="en-ID" w:eastAsia="en-ID"/>
          </w:rPr>
          <w:t>menetapkan</w:t>
        </w:r>
        <w:proofErr w:type="spellEnd"/>
        <w:r w:rsidR="003C68C9">
          <w:rPr>
            <w:rFonts w:ascii="Arial" w:eastAsia="Times New Roman" w:hAnsi="Arial" w:cs="Arial"/>
            <w:color w:val="auto"/>
            <w:szCs w:val="20"/>
            <w:lang w:val="en-ID" w:eastAsia="en-ID"/>
          </w:rPr>
          <w:t xml:space="preserve"> PIC internal </w:t>
        </w:r>
        <w:proofErr w:type="spellStart"/>
        <w:r w:rsidR="003C68C9">
          <w:rPr>
            <w:rFonts w:ascii="Arial" w:eastAsia="Times New Roman" w:hAnsi="Arial" w:cs="Arial"/>
            <w:color w:val="auto"/>
            <w:szCs w:val="20"/>
            <w:lang w:val="en-ID" w:eastAsia="en-ID"/>
          </w:rPr>
          <w:t>jika</w:t>
        </w:r>
        <w:proofErr w:type="spellEnd"/>
        <w:r w:rsidR="003C68C9">
          <w:rPr>
            <w:rFonts w:ascii="Arial" w:eastAsia="Times New Roman" w:hAnsi="Arial" w:cs="Arial"/>
            <w:color w:val="auto"/>
            <w:szCs w:val="20"/>
            <w:lang w:val="en-ID" w:eastAsia="en-ID"/>
          </w:rPr>
          <w:t xml:space="preserve"> </w:t>
        </w:r>
        <w:proofErr w:type="spellStart"/>
        <w:r w:rsidR="003C68C9">
          <w:rPr>
            <w:rFonts w:ascii="Arial" w:eastAsia="Times New Roman" w:hAnsi="Arial" w:cs="Arial"/>
            <w:color w:val="auto"/>
            <w:szCs w:val="20"/>
            <w:lang w:val="en-ID" w:eastAsia="en-ID"/>
          </w:rPr>
          <w:t>dokumen</w:t>
        </w:r>
        <w:proofErr w:type="spellEnd"/>
      </w:ins>
    </w:p>
    <w:p w14:paraId="5DF534C6" w14:textId="19815749" w:rsidR="00BC03E5" w:rsidRPr="00BC03E5" w:rsidRDefault="003C68C9">
      <w:pPr>
        <w:spacing w:after="0" w:line="360" w:lineRule="auto"/>
        <w:ind w:firstLine="720"/>
        <w:rPr>
          <w:rFonts w:ascii="Arial" w:eastAsia="Times New Roman" w:hAnsi="Arial" w:cs="Arial"/>
          <w:color w:val="auto"/>
          <w:szCs w:val="20"/>
          <w:lang w:val="en-ID" w:eastAsia="en-ID"/>
        </w:rPr>
        <w:pPrChange w:id="315" w:author="Miku Nosamu" w:date="2025-07-05T22:13:00Z">
          <w:pPr>
            <w:spacing w:after="0" w:line="360" w:lineRule="auto"/>
          </w:pPr>
        </w:pPrChange>
      </w:pPr>
      <w:proofErr w:type="spellStart"/>
      <w:ins w:id="316" w:author="Miku Nosamu" w:date="2025-07-05T22:13:00Z">
        <w:r>
          <w:rPr>
            <w:rFonts w:ascii="Arial" w:eastAsia="Times New Roman" w:hAnsi="Arial" w:cs="Arial"/>
            <w:color w:val="auto"/>
            <w:szCs w:val="20"/>
            <w:lang w:val="en-ID" w:eastAsia="en-ID"/>
          </w:rPr>
          <w:t>lengkap</w:t>
        </w:r>
      </w:ins>
      <w:proofErr w:type="spellEnd"/>
      <w:del w:id="317" w:author="Miku Nosamu" w:date="2025-07-05T22:13:00Z">
        <w:r w:rsidR="00BC03E5" w:rsidRPr="00BC03E5" w:rsidDel="003C68C9">
          <w:rPr>
            <w:rFonts w:ascii="Arial" w:eastAsia="Times New Roman" w:hAnsi="Arial" w:cs="Arial"/>
            <w:color w:val="auto"/>
            <w:szCs w:val="20"/>
            <w:lang w:val="en-ID" w:eastAsia="en-ID"/>
          </w:rPr>
          <w:delText>bisa cek dan pastikan dokumen pengajuan sudah lengkap</w:delText>
        </w:r>
      </w:del>
      <w:r w:rsidR="00BC03E5" w:rsidRPr="00BC03E5">
        <w:rPr>
          <w:rFonts w:ascii="Arial" w:eastAsia="Times New Roman" w:hAnsi="Arial" w:cs="Arial"/>
          <w:color w:val="auto"/>
          <w:szCs w:val="20"/>
          <w:lang w:val="en-ID" w:eastAsia="en-ID"/>
        </w:rPr>
        <w:t>.</w:t>
      </w:r>
    </w:p>
    <w:p w14:paraId="22F67143" w14:textId="655985FB" w:rsidR="00BC03E5" w:rsidRP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MF-6</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Approver </w:t>
      </w:r>
      <w:del w:id="318" w:author="Miku Nosamu" w:date="2025-07-05T22:13:00Z">
        <w:r w:rsidRPr="00BC03E5" w:rsidDel="00D1069F">
          <w:rPr>
            <w:rFonts w:ascii="Arial" w:eastAsia="Times New Roman" w:hAnsi="Arial" w:cs="Arial"/>
            <w:color w:val="auto"/>
            <w:szCs w:val="20"/>
            <w:lang w:val="en-ID" w:eastAsia="en-ID"/>
          </w:rPr>
          <w:delText xml:space="preserve">bisa </w:delText>
        </w:r>
      </w:del>
      <w:proofErr w:type="spellStart"/>
      <w:r w:rsidRPr="00BC03E5">
        <w:rPr>
          <w:rFonts w:ascii="Arial" w:eastAsia="Times New Roman" w:hAnsi="Arial" w:cs="Arial"/>
          <w:color w:val="auto"/>
          <w:szCs w:val="20"/>
          <w:lang w:val="en-ID" w:eastAsia="en-ID"/>
        </w:rPr>
        <w:t>menyetujui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atau</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menolak</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pengajuan</w:t>
      </w:r>
      <w:proofErr w:type="spellEnd"/>
      <w:del w:id="319" w:author="Miku Nosamu" w:date="2025-07-05T22:14:00Z">
        <w:r w:rsidRPr="00BC03E5" w:rsidDel="00D1069F">
          <w:rPr>
            <w:rFonts w:ascii="Arial" w:eastAsia="Times New Roman" w:hAnsi="Arial" w:cs="Arial"/>
            <w:color w:val="auto"/>
            <w:szCs w:val="20"/>
            <w:lang w:val="en-ID" w:eastAsia="en-ID"/>
          </w:rPr>
          <w:delText>, dan tanda tangan langsung di</w:delText>
        </w:r>
      </w:del>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dokumen</w:t>
      </w:r>
      <w:proofErr w:type="spellEnd"/>
      <w:r w:rsidRPr="00BC03E5">
        <w:rPr>
          <w:rFonts w:ascii="Arial" w:eastAsia="Times New Roman" w:hAnsi="Arial" w:cs="Arial"/>
          <w:color w:val="auto"/>
          <w:szCs w:val="20"/>
          <w:lang w:val="en-ID" w:eastAsia="en-ID"/>
        </w:rPr>
        <w:t>.</w:t>
      </w:r>
    </w:p>
    <w:p w14:paraId="6363EF4E" w14:textId="163EE70B" w:rsidR="00BC03E5" w:rsidRP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MF-7</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Sistem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otomatis</w:t>
      </w:r>
      <w:proofErr w:type="spellEnd"/>
      <w:r w:rsidRPr="00BC03E5">
        <w:rPr>
          <w:rFonts w:ascii="Arial" w:eastAsia="Times New Roman" w:hAnsi="Arial" w:cs="Arial"/>
          <w:color w:val="auto"/>
          <w:szCs w:val="20"/>
          <w:lang w:val="en-ID" w:eastAsia="en-ID"/>
        </w:rPr>
        <w:t xml:space="preserve"> </w:t>
      </w:r>
      <w:del w:id="320" w:author="Miku Nosamu" w:date="2025-07-05T22:14:00Z">
        <w:r w:rsidRPr="00BC03E5" w:rsidDel="00D1069F">
          <w:rPr>
            <w:rFonts w:ascii="Arial" w:eastAsia="Times New Roman" w:hAnsi="Arial" w:cs="Arial"/>
            <w:color w:val="auto"/>
            <w:szCs w:val="20"/>
            <w:lang w:val="en-ID" w:eastAsia="en-ID"/>
          </w:rPr>
          <w:delText xml:space="preserve">membuat </w:delText>
        </w:r>
      </w:del>
      <w:ins w:id="321" w:author="Miku Nosamu" w:date="2025-07-05T22:14:00Z">
        <w:r w:rsidR="00D1069F">
          <w:rPr>
            <w:rFonts w:ascii="Arial" w:eastAsia="Times New Roman" w:hAnsi="Arial" w:cs="Arial"/>
            <w:color w:val="auto"/>
            <w:szCs w:val="20"/>
            <w:lang w:val="en-ID" w:eastAsia="en-ID"/>
          </w:rPr>
          <w:t>generate</w:t>
        </w:r>
        <w:r w:rsidR="00D1069F" w:rsidRPr="00BC03E5">
          <w:rPr>
            <w:rFonts w:ascii="Arial" w:eastAsia="Times New Roman" w:hAnsi="Arial" w:cs="Arial"/>
            <w:color w:val="auto"/>
            <w:szCs w:val="20"/>
            <w:lang w:val="en-ID" w:eastAsia="en-ID"/>
          </w:rPr>
          <w:t xml:space="preserve"> </w:t>
        </w:r>
      </w:ins>
      <w:r w:rsidRPr="00BC03E5">
        <w:rPr>
          <w:rFonts w:ascii="Arial" w:eastAsia="Times New Roman" w:hAnsi="Arial" w:cs="Arial"/>
          <w:color w:val="auto"/>
          <w:szCs w:val="20"/>
          <w:lang w:val="en-ID" w:eastAsia="en-ID"/>
        </w:rPr>
        <w:t xml:space="preserve">file SIK </w:t>
      </w:r>
      <w:ins w:id="322" w:author="Miku Nosamu" w:date="2025-07-05T22:14:00Z">
        <w:r w:rsidR="00D1069F">
          <w:rPr>
            <w:rFonts w:ascii="Arial" w:eastAsia="Times New Roman" w:hAnsi="Arial" w:cs="Arial"/>
            <w:color w:val="auto"/>
            <w:szCs w:val="20"/>
            <w:lang w:val="en-ID" w:eastAsia="en-ID"/>
          </w:rPr>
          <w:t xml:space="preserve">dan </w:t>
        </w:r>
      </w:ins>
      <w:del w:id="323" w:author="Miku Nosamu" w:date="2025-07-05T22:14:00Z">
        <w:r w:rsidRPr="00BC03E5" w:rsidDel="00D1069F">
          <w:rPr>
            <w:rFonts w:ascii="Arial" w:eastAsia="Times New Roman" w:hAnsi="Arial" w:cs="Arial"/>
            <w:color w:val="auto"/>
            <w:szCs w:val="20"/>
            <w:lang w:val="en-ID" w:eastAsia="en-ID"/>
          </w:rPr>
          <w:delText xml:space="preserve">yang ada </w:delText>
        </w:r>
      </w:del>
      <w:r w:rsidRPr="00BC03E5">
        <w:rPr>
          <w:rFonts w:ascii="Arial" w:eastAsia="Times New Roman" w:hAnsi="Arial" w:cs="Arial"/>
          <w:color w:val="auto"/>
          <w:szCs w:val="20"/>
          <w:lang w:val="en-ID" w:eastAsia="en-ID"/>
        </w:rPr>
        <w:t>QR Code</w:t>
      </w:r>
      <w:ins w:id="324" w:author="Miku Nosamu" w:date="2025-07-05T22:14:00Z">
        <w:r w:rsidR="00D1069F">
          <w:rPr>
            <w:rFonts w:ascii="Arial" w:eastAsia="Times New Roman" w:hAnsi="Arial" w:cs="Arial"/>
            <w:color w:val="auto"/>
            <w:szCs w:val="20"/>
            <w:lang w:val="en-ID" w:eastAsia="en-ID"/>
          </w:rPr>
          <w:t xml:space="preserve"> </w:t>
        </w:r>
        <w:proofErr w:type="spellStart"/>
        <w:r w:rsidR="00D1069F">
          <w:rPr>
            <w:rFonts w:ascii="Arial" w:eastAsia="Times New Roman" w:hAnsi="Arial" w:cs="Arial"/>
            <w:color w:val="auto"/>
            <w:szCs w:val="20"/>
            <w:lang w:val="en-ID" w:eastAsia="en-ID"/>
          </w:rPr>
          <w:t>dari</w:t>
        </w:r>
        <w:proofErr w:type="spellEnd"/>
        <w:r w:rsidR="00D1069F">
          <w:rPr>
            <w:rFonts w:ascii="Arial" w:eastAsia="Times New Roman" w:hAnsi="Arial" w:cs="Arial"/>
            <w:color w:val="auto"/>
            <w:szCs w:val="20"/>
            <w:lang w:val="en-ID" w:eastAsia="en-ID"/>
          </w:rPr>
          <w:t xml:space="preserve"> </w:t>
        </w:r>
        <w:proofErr w:type="spellStart"/>
        <w:r w:rsidR="00D1069F">
          <w:rPr>
            <w:rFonts w:ascii="Arial" w:eastAsia="Times New Roman" w:hAnsi="Arial" w:cs="Arial"/>
            <w:color w:val="auto"/>
            <w:szCs w:val="20"/>
            <w:lang w:val="en-ID" w:eastAsia="en-ID"/>
          </w:rPr>
          <w:t>dokumen</w:t>
        </w:r>
        <w:proofErr w:type="spellEnd"/>
        <w:r w:rsidR="00D1069F">
          <w:rPr>
            <w:rFonts w:ascii="Arial" w:eastAsia="Times New Roman" w:hAnsi="Arial" w:cs="Arial"/>
            <w:color w:val="auto"/>
            <w:szCs w:val="20"/>
            <w:lang w:val="en-ID" w:eastAsia="en-ID"/>
          </w:rPr>
          <w:t xml:space="preserve"> yang </w:t>
        </w:r>
        <w:proofErr w:type="spellStart"/>
        <w:r w:rsidR="00D1069F">
          <w:rPr>
            <w:rFonts w:ascii="Arial" w:eastAsia="Times New Roman" w:hAnsi="Arial" w:cs="Arial"/>
            <w:color w:val="auto"/>
            <w:szCs w:val="20"/>
            <w:lang w:val="en-ID" w:eastAsia="en-ID"/>
          </w:rPr>
          <w:t>telah</w:t>
        </w:r>
        <w:proofErr w:type="spellEnd"/>
        <w:r w:rsidR="00D1069F">
          <w:rPr>
            <w:rFonts w:ascii="Arial" w:eastAsia="Times New Roman" w:hAnsi="Arial" w:cs="Arial"/>
            <w:color w:val="auto"/>
            <w:szCs w:val="20"/>
            <w:lang w:val="en-ID" w:eastAsia="en-ID"/>
          </w:rPr>
          <w:t xml:space="preserve"> </w:t>
        </w:r>
        <w:proofErr w:type="spellStart"/>
        <w:r w:rsidR="00D1069F">
          <w:rPr>
            <w:rFonts w:ascii="Arial" w:eastAsia="Times New Roman" w:hAnsi="Arial" w:cs="Arial"/>
            <w:color w:val="auto"/>
            <w:szCs w:val="20"/>
            <w:lang w:val="en-ID" w:eastAsia="en-ID"/>
          </w:rPr>
          <w:t>disetujui</w:t>
        </w:r>
      </w:ins>
      <w:proofErr w:type="spellEnd"/>
      <w:del w:id="325" w:author="Miku Nosamu" w:date="2025-07-05T22:14:00Z">
        <w:r w:rsidRPr="00BC03E5" w:rsidDel="00D1069F">
          <w:rPr>
            <w:rFonts w:ascii="Arial" w:eastAsia="Times New Roman" w:hAnsi="Arial" w:cs="Arial"/>
            <w:color w:val="auto"/>
            <w:szCs w:val="20"/>
            <w:lang w:val="en-ID" w:eastAsia="en-ID"/>
          </w:rPr>
          <w:delText>-nya untuk dicek petugas di lapangan</w:delText>
        </w:r>
      </w:del>
      <w:r w:rsidRPr="00BC03E5">
        <w:rPr>
          <w:rFonts w:ascii="Arial" w:eastAsia="Times New Roman" w:hAnsi="Arial" w:cs="Arial"/>
          <w:color w:val="auto"/>
          <w:szCs w:val="20"/>
          <w:lang w:val="en-ID" w:eastAsia="en-ID"/>
        </w:rPr>
        <w:t>.</w:t>
      </w:r>
    </w:p>
    <w:p w14:paraId="0BE0669F" w14:textId="0B1EDAFE" w:rsidR="00BC03E5" w:rsidRP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lastRenderedPageBreak/>
        <w:t>MF-8</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Admin </w:t>
      </w:r>
      <w:del w:id="326" w:author="Miku Nosamu" w:date="2025-07-05T22:15:00Z">
        <w:r w:rsidRPr="00BC03E5" w:rsidDel="00D1069F">
          <w:rPr>
            <w:rFonts w:ascii="Arial" w:eastAsia="Times New Roman" w:hAnsi="Arial" w:cs="Arial"/>
            <w:color w:val="auto"/>
            <w:szCs w:val="20"/>
            <w:lang w:val="en-ID" w:eastAsia="en-ID"/>
          </w:rPr>
          <w:delText xml:space="preserve">bisa </w:delText>
        </w:r>
      </w:del>
      <w:proofErr w:type="spellStart"/>
      <w:ins w:id="327" w:author="Miku Nosamu" w:date="2025-07-05T22:15:00Z">
        <w:r w:rsidR="00D1069F">
          <w:rPr>
            <w:rFonts w:ascii="Arial" w:eastAsia="Times New Roman" w:hAnsi="Arial" w:cs="Arial"/>
            <w:color w:val="auto"/>
            <w:szCs w:val="20"/>
            <w:lang w:val="en-ID" w:eastAsia="en-ID"/>
          </w:rPr>
          <w:t>dapat</w:t>
        </w:r>
        <w:proofErr w:type="spellEnd"/>
        <w:r w:rsidR="00D1069F" w:rsidRPr="00BC03E5">
          <w:rPr>
            <w:rFonts w:ascii="Arial" w:eastAsia="Times New Roman" w:hAnsi="Arial" w:cs="Arial"/>
            <w:color w:val="auto"/>
            <w:szCs w:val="20"/>
            <w:lang w:val="en-ID" w:eastAsia="en-ID"/>
          </w:rPr>
          <w:t xml:space="preserve"> </w:t>
        </w:r>
      </w:ins>
      <w:del w:id="328" w:author="Miku Nosamu" w:date="2025-07-05T22:15:00Z">
        <w:r w:rsidRPr="00BC03E5" w:rsidDel="00D1069F">
          <w:rPr>
            <w:rFonts w:ascii="Arial" w:eastAsia="Times New Roman" w:hAnsi="Arial" w:cs="Arial"/>
            <w:color w:val="auto"/>
            <w:szCs w:val="20"/>
            <w:lang w:val="en-ID" w:eastAsia="en-ID"/>
          </w:rPr>
          <w:delText xml:space="preserve">download </w:delText>
        </w:r>
      </w:del>
      <w:proofErr w:type="spellStart"/>
      <w:ins w:id="329" w:author="Miku Nosamu" w:date="2025-07-05T22:15:00Z">
        <w:r w:rsidR="00D1069F">
          <w:rPr>
            <w:rFonts w:ascii="Arial" w:eastAsia="Times New Roman" w:hAnsi="Arial" w:cs="Arial"/>
            <w:color w:val="auto"/>
            <w:szCs w:val="20"/>
            <w:lang w:val="en-ID" w:eastAsia="en-ID"/>
          </w:rPr>
          <w:t>ekspor</w:t>
        </w:r>
        <w:proofErr w:type="spellEnd"/>
        <w:r w:rsidR="00D1069F">
          <w:rPr>
            <w:rFonts w:ascii="Arial" w:eastAsia="Times New Roman" w:hAnsi="Arial" w:cs="Arial"/>
            <w:color w:val="auto"/>
            <w:szCs w:val="20"/>
            <w:lang w:val="en-ID" w:eastAsia="en-ID"/>
          </w:rPr>
          <w:t xml:space="preserve"> </w:t>
        </w:r>
      </w:ins>
      <w:r w:rsidRPr="00BC03E5">
        <w:rPr>
          <w:rFonts w:ascii="Arial" w:eastAsia="Times New Roman" w:hAnsi="Arial" w:cs="Arial"/>
          <w:color w:val="auto"/>
          <w:szCs w:val="20"/>
          <w:lang w:val="en-ID" w:eastAsia="en-ID"/>
        </w:rPr>
        <w:t xml:space="preserve">data </w:t>
      </w:r>
      <w:proofErr w:type="spellStart"/>
      <w:r w:rsidRPr="00BC03E5">
        <w:rPr>
          <w:rFonts w:ascii="Arial" w:eastAsia="Times New Roman" w:hAnsi="Arial" w:cs="Arial"/>
          <w:color w:val="auto"/>
          <w:szCs w:val="20"/>
          <w:lang w:val="en-ID" w:eastAsia="en-ID"/>
        </w:rPr>
        <w:t>pengajuan</w:t>
      </w:r>
      <w:proofErr w:type="spellEnd"/>
      <w:r w:rsidRPr="00BC03E5">
        <w:rPr>
          <w:rFonts w:ascii="Arial" w:eastAsia="Times New Roman" w:hAnsi="Arial" w:cs="Arial"/>
          <w:color w:val="auto"/>
          <w:szCs w:val="20"/>
          <w:lang w:val="en-ID" w:eastAsia="en-ID"/>
        </w:rPr>
        <w:t xml:space="preserve"> yang </w:t>
      </w:r>
      <w:proofErr w:type="spellStart"/>
      <w:r w:rsidRPr="00BC03E5">
        <w:rPr>
          <w:rFonts w:ascii="Arial" w:eastAsia="Times New Roman" w:hAnsi="Arial" w:cs="Arial"/>
          <w:color w:val="auto"/>
          <w:szCs w:val="20"/>
          <w:lang w:val="en-ID" w:eastAsia="en-ID"/>
        </w:rPr>
        <w:t>sudah</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disetujui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ke</w:t>
      </w:r>
      <w:proofErr w:type="spellEnd"/>
      <w:r w:rsidRPr="00BC03E5">
        <w:rPr>
          <w:rFonts w:ascii="Arial" w:eastAsia="Times New Roman" w:hAnsi="Arial" w:cs="Arial"/>
          <w:color w:val="auto"/>
          <w:szCs w:val="20"/>
          <w:lang w:val="en-ID" w:eastAsia="en-ID"/>
        </w:rPr>
        <w:t xml:space="preserve"> file Excel.</w:t>
      </w:r>
    </w:p>
    <w:p w14:paraId="3ACD88BA" w14:textId="71A997EF" w:rsidR="00BC03E5" w:rsidRPr="00BC03E5" w:rsidRDefault="00BC03E5" w:rsidP="00BC03E5">
      <w:pPr>
        <w:spacing w:after="0" w:line="360" w:lineRule="auto"/>
        <w:rPr>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MF-9</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Super User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nambah</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atau</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ganti</w:t>
      </w:r>
      <w:proofErr w:type="spellEnd"/>
      <w:r w:rsidRPr="00BC03E5">
        <w:rPr>
          <w:rFonts w:ascii="Arial" w:eastAsia="Times New Roman" w:hAnsi="Arial" w:cs="Arial"/>
          <w:color w:val="auto"/>
          <w:szCs w:val="20"/>
          <w:lang w:val="en-ID" w:eastAsia="en-ID"/>
        </w:rPr>
        <w:t xml:space="preserve"> approver </w:t>
      </w:r>
      <w:proofErr w:type="spellStart"/>
      <w:r w:rsidRPr="00BC03E5">
        <w:rPr>
          <w:rFonts w:ascii="Arial" w:eastAsia="Times New Roman" w:hAnsi="Arial" w:cs="Arial"/>
          <w:color w:val="auto"/>
          <w:szCs w:val="20"/>
          <w:lang w:val="en-ID" w:eastAsia="en-ID"/>
        </w:rPr>
        <w:t>untuk</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tiap</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pengajuan</w:t>
      </w:r>
      <w:proofErr w:type="spellEnd"/>
      <w:r w:rsidRPr="00BC03E5">
        <w:rPr>
          <w:rFonts w:ascii="Arial" w:eastAsia="Times New Roman" w:hAnsi="Arial" w:cs="Arial"/>
          <w:color w:val="auto"/>
          <w:szCs w:val="20"/>
          <w:lang w:val="en-ID" w:eastAsia="en-ID"/>
        </w:rPr>
        <w:t>.</w:t>
      </w:r>
    </w:p>
    <w:p w14:paraId="7A030C6D" w14:textId="5EA9D116" w:rsidR="00BC03E5" w:rsidDel="00AA3217" w:rsidRDefault="00BC03E5" w:rsidP="00BC03E5">
      <w:pPr>
        <w:spacing w:after="0" w:line="360" w:lineRule="auto"/>
        <w:rPr>
          <w:del w:id="330" w:author="Miku Nosamu" w:date="2025-07-12T22:55:00Z"/>
          <w:rFonts w:ascii="Arial" w:eastAsia="Times New Roman" w:hAnsi="Arial" w:cs="Arial"/>
          <w:color w:val="auto"/>
          <w:szCs w:val="20"/>
          <w:lang w:val="en-ID" w:eastAsia="en-ID"/>
        </w:rPr>
      </w:pPr>
      <w:r w:rsidRPr="00BC03E5">
        <w:rPr>
          <w:rFonts w:ascii="Arial" w:eastAsia="Times New Roman" w:hAnsi="Arial" w:cs="Arial"/>
          <w:color w:val="auto"/>
          <w:szCs w:val="20"/>
          <w:lang w:val="en-ID" w:eastAsia="en-ID"/>
        </w:rPr>
        <w:t>MF-10</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Sistem</w:t>
      </w:r>
      <w:proofErr w:type="spellEnd"/>
      <w:r w:rsidRPr="00BC03E5">
        <w:rPr>
          <w:rFonts w:ascii="Arial" w:eastAsia="Times New Roman" w:hAnsi="Arial" w:cs="Arial"/>
          <w:color w:val="auto"/>
          <w:szCs w:val="20"/>
          <w:lang w:val="en-ID" w:eastAsia="en-ID"/>
        </w:rPr>
        <w:t xml:space="preserve"> </w:t>
      </w:r>
      <w:del w:id="331" w:author="Miku Nosamu" w:date="2025-07-05T22:15:00Z">
        <w:r w:rsidRPr="00BC03E5" w:rsidDel="00CC3781">
          <w:rPr>
            <w:rFonts w:ascii="Arial" w:eastAsia="Times New Roman" w:hAnsi="Arial" w:cs="Arial"/>
            <w:color w:val="auto"/>
            <w:szCs w:val="20"/>
            <w:lang w:val="en-ID" w:eastAsia="en-ID"/>
          </w:rPr>
          <w:delText xml:space="preserve">bisa </w:delText>
        </w:r>
      </w:del>
      <w:proofErr w:type="spellStart"/>
      <w:ins w:id="332" w:author="Miku Nosamu" w:date="2025-07-05T22:15:00Z">
        <w:r w:rsidR="00CC3781">
          <w:rPr>
            <w:rFonts w:ascii="Arial" w:eastAsia="Times New Roman" w:hAnsi="Arial" w:cs="Arial"/>
            <w:color w:val="auto"/>
            <w:szCs w:val="20"/>
            <w:lang w:val="en-ID" w:eastAsia="en-ID"/>
          </w:rPr>
          <w:t>mengirimkan</w:t>
        </w:r>
        <w:proofErr w:type="spellEnd"/>
        <w:r w:rsidR="00CC3781">
          <w:rPr>
            <w:rFonts w:ascii="Arial" w:eastAsia="Times New Roman" w:hAnsi="Arial" w:cs="Arial"/>
            <w:color w:val="auto"/>
            <w:szCs w:val="20"/>
            <w:lang w:val="en-ID" w:eastAsia="en-ID"/>
          </w:rPr>
          <w:t xml:space="preserve"> </w:t>
        </w:r>
      </w:ins>
      <w:del w:id="333" w:author="Miku Nosamu" w:date="2025-07-05T22:15:00Z">
        <w:r w:rsidRPr="00BC03E5" w:rsidDel="00CC3781">
          <w:rPr>
            <w:rFonts w:ascii="Arial" w:eastAsia="Times New Roman" w:hAnsi="Arial" w:cs="Arial"/>
            <w:color w:val="auto"/>
            <w:szCs w:val="20"/>
            <w:lang w:val="en-ID" w:eastAsia="en-ID"/>
          </w:rPr>
          <w:delText xml:space="preserve">kirim </w:delText>
        </w:r>
      </w:del>
      <w:r w:rsidRPr="00BC03E5">
        <w:rPr>
          <w:rFonts w:ascii="Arial" w:eastAsia="Times New Roman" w:hAnsi="Arial" w:cs="Arial"/>
          <w:color w:val="auto"/>
          <w:szCs w:val="20"/>
          <w:lang w:val="en-ID" w:eastAsia="en-ID"/>
        </w:rPr>
        <w:t xml:space="preserve">email </w:t>
      </w:r>
      <w:proofErr w:type="spellStart"/>
      <w:r w:rsidRPr="00BC03E5">
        <w:rPr>
          <w:rFonts w:ascii="Arial" w:eastAsia="Times New Roman" w:hAnsi="Arial" w:cs="Arial"/>
          <w:color w:val="auto"/>
          <w:szCs w:val="20"/>
          <w:lang w:val="en-ID" w:eastAsia="en-ID"/>
        </w:rPr>
        <w:t>ke</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pihak</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terkait</w:t>
      </w:r>
      <w:proofErr w:type="spellEnd"/>
      <w:r w:rsidRPr="00BC03E5">
        <w:rPr>
          <w:rFonts w:ascii="Arial" w:eastAsia="Times New Roman" w:hAnsi="Arial" w:cs="Arial"/>
          <w:color w:val="auto"/>
          <w:szCs w:val="20"/>
          <w:lang w:val="en-ID" w:eastAsia="en-ID"/>
        </w:rPr>
        <w:t xml:space="preserve"> dan </w:t>
      </w:r>
      <w:proofErr w:type="spellStart"/>
      <w:r w:rsidRPr="00BC03E5">
        <w:rPr>
          <w:rFonts w:ascii="Arial" w:eastAsia="Times New Roman" w:hAnsi="Arial" w:cs="Arial"/>
          <w:color w:val="auto"/>
          <w:szCs w:val="20"/>
          <w:lang w:val="en-ID" w:eastAsia="en-ID"/>
        </w:rPr>
        <w:t>melampirkan</w:t>
      </w:r>
      <w:proofErr w:type="spellEnd"/>
      <w:r w:rsidRPr="00BC03E5">
        <w:rPr>
          <w:rFonts w:ascii="Arial" w:eastAsia="Times New Roman" w:hAnsi="Arial" w:cs="Arial"/>
          <w:color w:val="auto"/>
          <w:szCs w:val="20"/>
          <w:lang w:val="en-ID" w:eastAsia="en-ID"/>
        </w:rPr>
        <w:t xml:space="preserve"> file SIK </w:t>
      </w:r>
      <w:proofErr w:type="spellStart"/>
      <w:r w:rsidRPr="00BC03E5">
        <w:rPr>
          <w:rFonts w:ascii="Arial" w:eastAsia="Times New Roman" w:hAnsi="Arial" w:cs="Arial"/>
          <w:color w:val="auto"/>
          <w:szCs w:val="20"/>
          <w:lang w:val="en-ID" w:eastAsia="en-ID"/>
        </w:rPr>
        <w:t>dalam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bentuk</w:t>
      </w:r>
      <w:proofErr w:type="spellEnd"/>
      <w:r w:rsidRPr="00BC03E5">
        <w:rPr>
          <w:rFonts w:ascii="Arial" w:eastAsia="Times New Roman" w:hAnsi="Arial" w:cs="Arial"/>
          <w:color w:val="auto"/>
          <w:szCs w:val="20"/>
          <w:lang w:val="en-ID" w:eastAsia="en-ID"/>
        </w:rPr>
        <w:t xml:space="preserve"> PDF.</w:t>
      </w:r>
    </w:p>
    <w:p w14:paraId="4229A6B2" w14:textId="52ECDD58" w:rsidR="00BC03E5" w:rsidDel="00AA3217" w:rsidRDefault="00BC03E5" w:rsidP="00BC03E5">
      <w:pPr>
        <w:spacing w:after="0" w:line="360" w:lineRule="auto"/>
        <w:rPr>
          <w:del w:id="334" w:author="Miku Nosamu" w:date="2025-07-12T22:55:00Z"/>
          <w:rFonts w:ascii="Arial" w:eastAsia="Times New Roman" w:hAnsi="Arial" w:cs="Arial"/>
          <w:color w:val="auto"/>
          <w:szCs w:val="20"/>
          <w:lang w:val="en-ID" w:eastAsia="en-ID"/>
        </w:rPr>
      </w:pPr>
    </w:p>
    <w:p w14:paraId="63F45B46" w14:textId="77777777" w:rsidR="00BC03E5" w:rsidRPr="00BC03E5" w:rsidRDefault="00BC03E5" w:rsidP="00BC03E5">
      <w:pPr>
        <w:spacing w:after="0" w:line="360" w:lineRule="auto"/>
        <w:rPr>
          <w:rFonts w:ascii="Arial" w:eastAsia="Times New Roman" w:hAnsi="Arial" w:cs="Arial"/>
          <w:color w:val="auto"/>
          <w:szCs w:val="20"/>
          <w:lang w:val="en-ID" w:eastAsia="en-ID"/>
        </w:rPr>
      </w:pPr>
    </w:p>
    <w:p w14:paraId="22DF5B6B" w14:textId="2206073D" w:rsidR="00430C22" w:rsidRPr="0082628E" w:rsidRDefault="00430C22" w:rsidP="00430C22">
      <w:pPr>
        <w:pStyle w:val="Heading2"/>
        <w:rPr>
          <w:noProof/>
          <w:lang w:val="id-ID"/>
        </w:rPr>
      </w:pPr>
      <w:bookmarkStart w:id="335" w:name="_Toc202649899"/>
      <w:r w:rsidRPr="0082628E">
        <w:rPr>
          <w:noProof/>
          <w:lang w:val="id-ID"/>
        </w:rPr>
        <w:t>Manfaat Produk</w:t>
      </w:r>
      <w:bookmarkEnd w:id="335"/>
    </w:p>
    <w:p w14:paraId="3CFF229B" w14:textId="14F8FDAE" w:rsidR="00430C22" w:rsidRPr="0082628E" w:rsidRDefault="00430C22" w:rsidP="00430C22">
      <w:pPr>
        <w:spacing w:line="360" w:lineRule="auto"/>
        <w:rPr>
          <w:noProof/>
          <w:color w:val="auto"/>
          <w:lang w:val="id-ID"/>
        </w:rPr>
      </w:pPr>
      <w:r w:rsidRPr="0082628E">
        <w:rPr>
          <w:noProof/>
          <w:color w:val="auto"/>
          <w:lang w:val="id-ID"/>
        </w:rPr>
        <w:t>Manf</w:t>
      </w:r>
      <w:r w:rsidR="004A4C41" w:rsidRPr="0082628E">
        <w:rPr>
          <w:noProof/>
          <w:color w:val="auto"/>
          <w:lang w:val="id-ID"/>
        </w:rPr>
        <w:t>aat yang didapat apabila menggunakan sistem ini antara lain adalah:</w:t>
      </w:r>
    </w:p>
    <w:p w14:paraId="2222D224" w14:textId="0501905C" w:rsidR="00BC03E5" w:rsidRPr="00CC3781" w:rsidRDefault="00CC3781">
      <w:pPr>
        <w:pStyle w:val="ListParagraph"/>
        <w:numPr>
          <w:ilvl w:val="0"/>
          <w:numId w:val="28"/>
        </w:numPr>
        <w:spacing w:after="0" w:line="360" w:lineRule="auto"/>
        <w:jc w:val="left"/>
        <w:pPrChange w:id="336" w:author="Miku Nosamu" w:date="2025-07-05T22:17:00Z">
          <w:pPr>
            <w:pStyle w:val="NormalWeb"/>
            <w:numPr>
              <w:numId w:val="28"/>
            </w:numPr>
            <w:tabs>
              <w:tab w:val="num" w:pos="720"/>
            </w:tabs>
            <w:spacing w:before="0" w:beforeAutospacing="0" w:after="0" w:afterAutospacing="0" w:line="360" w:lineRule="auto"/>
            <w:ind w:left="720" w:hanging="360"/>
            <w:jc w:val="both"/>
          </w:pPr>
        </w:pPrChange>
      </w:pPr>
      <w:proofErr w:type="spellStart"/>
      <w:ins w:id="337" w:author="Miku Nosamu" w:date="2025-07-05T22:17:00Z">
        <w:r w:rsidRPr="00CC3781">
          <w:rPr>
            <w:rFonts w:eastAsia="Times New Roman" w:cstheme="minorHAnsi"/>
            <w:color w:val="auto"/>
            <w:szCs w:val="20"/>
            <w:lang w:val="en-ID" w:eastAsia="en-ID"/>
            <w:rPrChange w:id="338" w:author="Miku Nosamu" w:date="2025-07-05T22:17:00Z">
              <w:rPr/>
            </w:rPrChange>
          </w:rPr>
          <w:t>Aplikasi</w:t>
        </w:r>
        <w:proofErr w:type="spellEnd"/>
        <w:r w:rsidRPr="00CC3781">
          <w:rPr>
            <w:rFonts w:eastAsia="Times New Roman" w:cstheme="minorHAnsi"/>
            <w:color w:val="auto"/>
            <w:szCs w:val="20"/>
            <w:lang w:val="en-ID" w:eastAsia="en-ID"/>
            <w:rPrChange w:id="339" w:author="Miku Nosamu" w:date="2025-07-05T22:17:00Z">
              <w:rPr/>
            </w:rPrChange>
          </w:rPr>
          <w:t xml:space="preserve"> SIK </w:t>
        </w:r>
        <w:proofErr w:type="spellStart"/>
        <w:r w:rsidRPr="00CC3781">
          <w:rPr>
            <w:rFonts w:eastAsia="Times New Roman" w:cstheme="minorHAnsi"/>
            <w:color w:val="auto"/>
            <w:szCs w:val="20"/>
            <w:lang w:val="en-ID" w:eastAsia="en-ID"/>
            <w:rPrChange w:id="340" w:author="Miku Nosamu" w:date="2025-07-05T22:17:00Z">
              <w:rPr/>
            </w:rPrChange>
          </w:rPr>
          <w:t>memudahkan</w:t>
        </w:r>
        <w:proofErr w:type="spellEnd"/>
        <w:r w:rsidRPr="00CC3781">
          <w:rPr>
            <w:rFonts w:eastAsia="Times New Roman" w:cstheme="minorHAnsi"/>
            <w:color w:val="auto"/>
            <w:szCs w:val="20"/>
            <w:lang w:val="en-ID" w:eastAsia="en-ID"/>
            <w:rPrChange w:id="341" w:author="Miku Nosamu" w:date="2025-07-05T22:17:00Z">
              <w:rPr/>
            </w:rPrChange>
          </w:rPr>
          <w:t xml:space="preserve"> vendor </w:t>
        </w:r>
        <w:proofErr w:type="spellStart"/>
        <w:r w:rsidRPr="00CC3781">
          <w:rPr>
            <w:rFonts w:eastAsia="Times New Roman" w:cstheme="minorHAnsi"/>
            <w:color w:val="auto"/>
            <w:szCs w:val="20"/>
            <w:lang w:val="en-ID" w:eastAsia="en-ID"/>
            <w:rPrChange w:id="342" w:author="Miku Nosamu" w:date="2025-07-05T22:17:00Z">
              <w:rPr/>
            </w:rPrChange>
          </w:rPr>
          <w:t>mengajukan</w:t>
        </w:r>
        <w:proofErr w:type="spellEnd"/>
        <w:r w:rsidRPr="00CC3781">
          <w:rPr>
            <w:rFonts w:eastAsia="Times New Roman" w:cstheme="minorHAnsi"/>
            <w:color w:val="auto"/>
            <w:szCs w:val="20"/>
            <w:lang w:val="en-ID" w:eastAsia="en-ID"/>
            <w:rPrChange w:id="343" w:author="Miku Nosamu" w:date="2025-07-05T22:17:00Z">
              <w:rPr/>
            </w:rPrChange>
          </w:rPr>
          <w:t xml:space="preserve"> </w:t>
        </w:r>
        <w:proofErr w:type="spellStart"/>
        <w:r w:rsidRPr="00CC3781">
          <w:rPr>
            <w:rFonts w:eastAsia="Times New Roman" w:cstheme="minorHAnsi"/>
            <w:color w:val="auto"/>
            <w:szCs w:val="20"/>
            <w:lang w:val="en-ID" w:eastAsia="en-ID"/>
            <w:rPrChange w:id="344" w:author="Miku Nosamu" w:date="2025-07-05T22:17:00Z">
              <w:rPr/>
            </w:rPrChange>
          </w:rPr>
          <w:t>izin</w:t>
        </w:r>
        <w:proofErr w:type="spellEnd"/>
        <w:r w:rsidRPr="00CC3781">
          <w:rPr>
            <w:rFonts w:eastAsia="Times New Roman" w:cstheme="minorHAnsi"/>
            <w:color w:val="auto"/>
            <w:szCs w:val="20"/>
            <w:lang w:val="en-ID" w:eastAsia="en-ID"/>
            <w:rPrChange w:id="345" w:author="Miku Nosamu" w:date="2025-07-05T22:17:00Z">
              <w:rPr/>
            </w:rPrChange>
          </w:rPr>
          <w:t xml:space="preserve"> </w:t>
        </w:r>
        <w:proofErr w:type="spellStart"/>
        <w:r w:rsidRPr="00CC3781">
          <w:rPr>
            <w:rFonts w:eastAsia="Times New Roman" w:cstheme="minorHAnsi"/>
            <w:color w:val="auto"/>
            <w:szCs w:val="20"/>
            <w:lang w:val="en-ID" w:eastAsia="en-ID"/>
            <w:rPrChange w:id="346" w:author="Miku Nosamu" w:date="2025-07-05T22:17:00Z">
              <w:rPr/>
            </w:rPrChange>
          </w:rPr>
          <w:t>kerja</w:t>
        </w:r>
        <w:proofErr w:type="spellEnd"/>
        <w:r w:rsidRPr="00CC3781">
          <w:rPr>
            <w:rFonts w:eastAsia="Times New Roman" w:cstheme="minorHAnsi"/>
            <w:color w:val="auto"/>
            <w:szCs w:val="20"/>
            <w:lang w:val="en-ID" w:eastAsia="en-ID"/>
            <w:rPrChange w:id="347" w:author="Miku Nosamu" w:date="2025-07-05T22:17:00Z">
              <w:rPr/>
            </w:rPrChange>
          </w:rPr>
          <w:t xml:space="preserve"> </w:t>
        </w:r>
        <w:proofErr w:type="spellStart"/>
        <w:r w:rsidRPr="00CC3781">
          <w:rPr>
            <w:rFonts w:eastAsia="Times New Roman" w:cstheme="minorHAnsi"/>
            <w:color w:val="auto"/>
            <w:szCs w:val="20"/>
            <w:lang w:val="en-ID" w:eastAsia="en-ID"/>
            <w:rPrChange w:id="348" w:author="Miku Nosamu" w:date="2025-07-05T22:17:00Z">
              <w:rPr/>
            </w:rPrChange>
          </w:rPr>
          <w:t>tanpa</w:t>
        </w:r>
        <w:proofErr w:type="spellEnd"/>
        <w:r w:rsidRPr="00CC3781">
          <w:rPr>
            <w:rFonts w:eastAsia="Times New Roman" w:cstheme="minorHAnsi"/>
            <w:color w:val="auto"/>
            <w:szCs w:val="20"/>
            <w:lang w:val="en-ID" w:eastAsia="en-ID"/>
            <w:rPrChange w:id="349" w:author="Miku Nosamu" w:date="2025-07-05T22:17:00Z">
              <w:rPr/>
            </w:rPrChange>
          </w:rPr>
          <w:t xml:space="preserve"> </w:t>
        </w:r>
        <w:proofErr w:type="spellStart"/>
        <w:r w:rsidRPr="00CC3781">
          <w:rPr>
            <w:rFonts w:eastAsia="Times New Roman" w:cstheme="minorHAnsi"/>
            <w:color w:val="auto"/>
            <w:szCs w:val="20"/>
            <w:lang w:val="en-ID" w:eastAsia="en-ID"/>
            <w:rPrChange w:id="350" w:author="Miku Nosamu" w:date="2025-07-05T22:17:00Z">
              <w:rPr/>
            </w:rPrChange>
          </w:rPr>
          <w:t>perlu</w:t>
        </w:r>
        <w:proofErr w:type="spellEnd"/>
        <w:r w:rsidRPr="00CC3781">
          <w:rPr>
            <w:rFonts w:eastAsia="Times New Roman" w:cstheme="minorHAnsi"/>
            <w:color w:val="auto"/>
            <w:szCs w:val="20"/>
            <w:lang w:val="en-ID" w:eastAsia="en-ID"/>
            <w:rPrChange w:id="351" w:author="Miku Nosamu" w:date="2025-07-05T22:17:00Z">
              <w:rPr/>
            </w:rPrChange>
          </w:rPr>
          <w:t xml:space="preserve"> </w:t>
        </w:r>
        <w:proofErr w:type="spellStart"/>
        <w:r w:rsidRPr="00CC3781">
          <w:rPr>
            <w:rFonts w:eastAsia="Times New Roman" w:cstheme="minorHAnsi"/>
            <w:color w:val="auto"/>
            <w:szCs w:val="20"/>
            <w:lang w:val="en-ID" w:eastAsia="en-ID"/>
            <w:rPrChange w:id="352" w:author="Miku Nosamu" w:date="2025-07-05T22:17:00Z">
              <w:rPr/>
            </w:rPrChange>
          </w:rPr>
          <w:t>datang</w:t>
        </w:r>
        <w:proofErr w:type="spellEnd"/>
        <w:r w:rsidRPr="00CC3781">
          <w:rPr>
            <w:rFonts w:eastAsia="Times New Roman" w:cstheme="minorHAnsi"/>
            <w:color w:val="auto"/>
            <w:szCs w:val="20"/>
            <w:lang w:val="en-ID" w:eastAsia="en-ID"/>
            <w:rPrChange w:id="353" w:author="Miku Nosamu" w:date="2025-07-05T22:17:00Z">
              <w:rPr/>
            </w:rPrChange>
          </w:rPr>
          <w:t xml:space="preserve"> </w:t>
        </w:r>
        <w:proofErr w:type="spellStart"/>
        <w:r w:rsidRPr="00CC3781">
          <w:rPr>
            <w:rFonts w:eastAsia="Times New Roman" w:cstheme="minorHAnsi"/>
            <w:color w:val="auto"/>
            <w:szCs w:val="20"/>
            <w:lang w:val="en-ID" w:eastAsia="en-ID"/>
            <w:rPrChange w:id="354" w:author="Miku Nosamu" w:date="2025-07-05T22:17:00Z">
              <w:rPr/>
            </w:rPrChange>
          </w:rPr>
          <w:t>ke</w:t>
        </w:r>
        <w:proofErr w:type="spellEnd"/>
        <w:r w:rsidRPr="00CC3781">
          <w:rPr>
            <w:rFonts w:eastAsia="Times New Roman" w:cstheme="minorHAnsi"/>
            <w:color w:val="auto"/>
            <w:szCs w:val="20"/>
            <w:lang w:val="en-ID" w:eastAsia="en-ID"/>
            <w:rPrChange w:id="355" w:author="Miku Nosamu" w:date="2025-07-05T22:17:00Z">
              <w:rPr/>
            </w:rPrChange>
          </w:rPr>
          <w:t xml:space="preserve"> </w:t>
        </w:r>
        <w:proofErr w:type="spellStart"/>
        <w:r w:rsidRPr="00CC3781">
          <w:rPr>
            <w:rFonts w:eastAsia="Times New Roman" w:cstheme="minorHAnsi"/>
            <w:color w:val="auto"/>
            <w:szCs w:val="20"/>
            <w:lang w:val="en-ID" w:eastAsia="en-ID"/>
            <w:rPrChange w:id="356" w:author="Miku Nosamu" w:date="2025-07-05T22:17:00Z">
              <w:rPr/>
            </w:rPrChange>
          </w:rPr>
          <w:t>kantor</w:t>
        </w:r>
      </w:ins>
      <w:proofErr w:type="spellEnd"/>
      <w:del w:id="357" w:author="Miku Nosamu" w:date="2025-07-05T22:17:00Z">
        <w:r w:rsidR="00BC03E5" w:rsidRPr="00CC3781" w:rsidDel="00CC3781">
          <w:rPr>
            <w:rFonts w:ascii="Arial" w:hAnsi="Arial" w:cs="Arial"/>
            <w:szCs w:val="20"/>
            <w:rPrChange w:id="358" w:author="Miku Nosamu" w:date="2025-07-05T22:17:00Z">
              <w:rPr/>
            </w:rPrChange>
          </w:rPr>
          <w:delText>Aplikasi SIK memudahkan vendor dalam mengajukan izin kerja tanpa harus datang langsung ke kantor</w:delText>
        </w:r>
      </w:del>
      <w:r w:rsidR="00BC03E5" w:rsidRPr="00CC3781">
        <w:rPr>
          <w:rFonts w:ascii="Arial" w:hAnsi="Arial" w:cs="Arial"/>
          <w:szCs w:val="20"/>
          <w:rPrChange w:id="359" w:author="Miku Nosamu" w:date="2025-07-05T22:17:00Z">
            <w:rPr/>
          </w:rPrChange>
        </w:rPr>
        <w:t>.</w:t>
      </w:r>
    </w:p>
    <w:p w14:paraId="2CE4828D" w14:textId="77777777" w:rsidR="00BC03E5" w:rsidRPr="00BC03E5" w:rsidRDefault="00BC03E5" w:rsidP="00BC03E5">
      <w:pPr>
        <w:pStyle w:val="NormalWeb"/>
        <w:numPr>
          <w:ilvl w:val="0"/>
          <w:numId w:val="28"/>
        </w:numPr>
        <w:spacing w:before="0" w:beforeAutospacing="0" w:after="0" w:afterAutospacing="0" w:line="360" w:lineRule="auto"/>
        <w:jc w:val="both"/>
        <w:rPr>
          <w:rFonts w:ascii="Arial" w:hAnsi="Arial" w:cs="Arial"/>
          <w:sz w:val="20"/>
          <w:szCs w:val="20"/>
        </w:rPr>
      </w:pPr>
      <w:r w:rsidRPr="00BC03E5">
        <w:rPr>
          <w:rFonts w:ascii="Arial" w:hAnsi="Arial" w:cs="Arial"/>
          <w:sz w:val="20"/>
          <w:szCs w:val="20"/>
        </w:rPr>
        <w:t xml:space="preserve">Proses </w:t>
      </w:r>
      <w:proofErr w:type="spellStart"/>
      <w:r w:rsidRPr="00BC03E5">
        <w:rPr>
          <w:rFonts w:ascii="Arial" w:hAnsi="Arial" w:cs="Arial"/>
          <w:sz w:val="20"/>
          <w:szCs w:val="20"/>
        </w:rPr>
        <w:t>verifikasi</w:t>
      </w:r>
      <w:proofErr w:type="spellEnd"/>
      <w:r w:rsidRPr="00BC03E5">
        <w:rPr>
          <w:rFonts w:ascii="Arial" w:hAnsi="Arial" w:cs="Arial"/>
          <w:sz w:val="20"/>
          <w:szCs w:val="20"/>
        </w:rPr>
        <w:t xml:space="preserve"> dan </w:t>
      </w:r>
      <w:proofErr w:type="spellStart"/>
      <w:r w:rsidRPr="00BC03E5">
        <w:rPr>
          <w:rFonts w:ascii="Arial" w:hAnsi="Arial" w:cs="Arial"/>
          <w:sz w:val="20"/>
          <w:szCs w:val="20"/>
        </w:rPr>
        <w:t>persetujuan</w:t>
      </w:r>
      <w:proofErr w:type="spellEnd"/>
      <w:r w:rsidRPr="00BC03E5">
        <w:rPr>
          <w:rFonts w:ascii="Arial" w:hAnsi="Arial" w:cs="Arial"/>
          <w:sz w:val="20"/>
          <w:szCs w:val="20"/>
        </w:rPr>
        <w:t xml:space="preserve"> </w:t>
      </w:r>
      <w:proofErr w:type="spellStart"/>
      <w:r w:rsidRPr="00BC03E5">
        <w:rPr>
          <w:rFonts w:ascii="Arial" w:hAnsi="Arial" w:cs="Arial"/>
          <w:sz w:val="20"/>
          <w:szCs w:val="20"/>
        </w:rPr>
        <w:t>surat</w:t>
      </w:r>
      <w:proofErr w:type="spellEnd"/>
      <w:r w:rsidRPr="00BC03E5">
        <w:rPr>
          <w:rFonts w:ascii="Arial" w:hAnsi="Arial" w:cs="Arial"/>
          <w:sz w:val="20"/>
          <w:szCs w:val="20"/>
        </w:rPr>
        <w:t xml:space="preserve"> </w:t>
      </w:r>
      <w:proofErr w:type="spellStart"/>
      <w:r w:rsidRPr="00BC03E5">
        <w:rPr>
          <w:rFonts w:ascii="Arial" w:hAnsi="Arial" w:cs="Arial"/>
          <w:sz w:val="20"/>
          <w:szCs w:val="20"/>
        </w:rPr>
        <w:t>izin</w:t>
      </w:r>
      <w:proofErr w:type="spellEnd"/>
      <w:r w:rsidRPr="00BC03E5">
        <w:rPr>
          <w:rFonts w:ascii="Arial" w:hAnsi="Arial" w:cs="Arial"/>
          <w:sz w:val="20"/>
          <w:szCs w:val="20"/>
        </w:rPr>
        <w:t xml:space="preserve"> </w:t>
      </w:r>
      <w:proofErr w:type="spellStart"/>
      <w:r w:rsidRPr="00BC03E5">
        <w:rPr>
          <w:rFonts w:ascii="Arial" w:hAnsi="Arial" w:cs="Arial"/>
          <w:sz w:val="20"/>
          <w:szCs w:val="20"/>
        </w:rPr>
        <w:t>kerja</w:t>
      </w:r>
      <w:proofErr w:type="spellEnd"/>
      <w:r w:rsidRPr="00BC03E5">
        <w:rPr>
          <w:rFonts w:ascii="Arial" w:hAnsi="Arial" w:cs="Arial"/>
          <w:sz w:val="20"/>
          <w:szCs w:val="20"/>
        </w:rPr>
        <w:t xml:space="preserve"> </w:t>
      </w:r>
      <w:proofErr w:type="spellStart"/>
      <w:r w:rsidRPr="00BC03E5">
        <w:rPr>
          <w:rFonts w:ascii="Arial" w:hAnsi="Arial" w:cs="Arial"/>
          <w:sz w:val="20"/>
          <w:szCs w:val="20"/>
        </w:rPr>
        <w:t>jadi</w:t>
      </w:r>
      <w:proofErr w:type="spellEnd"/>
      <w:r w:rsidRPr="00BC03E5">
        <w:rPr>
          <w:rFonts w:ascii="Arial" w:hAnsi="Arial" w:cs="Arial"/>
          <w:sz w:val="20"/>
          <w:szCs w:val="20"/>
        </w:rPr>
        <w:t xml:space="preserve"> </w:t>
      </w:r>
      <w:proofErr w:type="spellStart"/>
      <w:r w:rsidRPr="00BC03E5">
        <w:rPr>
          <w:rFonts w:ascii="Arial" w:hAnsi="Arial" w:cs="Arial"/>
          <w:sz w:val="20"/>
          <w:szCs w:val="20"/>
        </w:rPr>
        <w:t>lebih</w:t>
      </w:r>
      <w:proofErr w:type="spellEnd"/>
      <w:r w:rsidRPr="00BC03E5">
        <w:rPr>
          <w:rFonts w:ascii="Arial" w:hAnsi="Arial" w:cs="Arial"/>
          <w:sz w:val="20"/>
          <w:szCs w:val="20"/>
        </w:rPr>
        <w:t xml:space="preserve"> </w:t>
      </w:r>
      <w:proofErr w:type="spellStart"/>
      <w:r w:rsidRPr="00BC03E5">
        <w:rPr>
          <w:rFonts w:ascii="Arial" w:hAnsi="Arial" w:cs="Arial"/>
          <w:sz w:val="20"/>
          <w:szCs w:val="20"/>
        </w:rPr>
        <w:t>cepat</w:t>
      </w:r>
      <w:proofErr w:type="spellEnd"/>
      <w:r w:rsidRPr="00BC03E5">
        <w:rPr>
          <w:rFonts w:ascii="Arial" w:hAnsi="Arial" w:cs="Arial"/>
          <w:sz w:val="20"/>
          <w:szCs w:val="20"/>
        </w:rPr>
        <w:t xml:space="preserve"> </w:t>
      </w:r>
      <w:proofErr w:type="spellStart"/>
      <w:r w:rsidRPr="00BC03E5">
        <w:rPr>
          <w:rFonts w:ascii="Arial" w:hAnsi="Arial" w:cs="Arial"/>
          <w:sz w:val="20"/>
          <w:szCs w:val="20"/>
        </w:rPr>
        <w:t>karena</w:t>
      </w:r>
      <w:proofErr w:type="spellEnd"/>
      <w:r w:rsidRPr="00BC03E5">
        <w:rPr>
          <w:rFonts w:ascii="Arial" w:hAnsi="Arial" w:cs="Arial"/>
          <w:sz w:val="20"/>
          <w:szCs w:val="20"/>
        </w:rPr>
        <w:t xml:space="preserve"> </w:t>
      </w:r>
      <w:proofErr w:type="spellStart"/>
      <w:r w:rsidRPr="00BC03E5">
        <w:rPr>
          <w:rFonts w:ascii="Arial" w:hAnsi="Arial" w:cs="Arial"/>
          <w:sz w:val="20"/>
          <w:szCs w:val="20"/>
        </w:rPr>
        <w:t>dilakukan</w:t>
      </w:r>
      <w:proofErr w:type="spellEnd"/>
      <w:r w:rsidRPr="00BC03E5">
        <w:rPr>
          <w:rFonts w:ascii="Arial" w:hAnsi="Arial" w:cs="Arial"/>
          <w:sz w:val="20"/>
          <w:szCs w:val="20"/>
        </w:rPr>
        <w:t xml:space="preserve"> </w:t>
      </w:r>
      <w:proofErr w:type="spellStart"/>
      <w:r w:rsidRPr="00BC03E5">
        <w:rPr>
          <w:rFonts w:ascii="Arial" w:hAnsi="Arial" w:cs="Arial"/>
          <w:sz w:val="20"/>
          <w:szCs w:val="20"/>
        </w:rPr>
        <w:t>secara</w:t>
      </w:r>
      <w:proofErr w:type="spellEnd"/>
      <w:r w:rsidRPr="00BC03E5">
        <w:rPr>
          <w:rFonts w:ascii="Arial" w:hAnsi="Arial" w:cs="Arial"/>
          <w:sz w:val="20"/>
          <w:szCs w:val="20"/>
        </w:rPr>
        <w:t xml:space="preserve"> online.</w:t>
      </w:r>
    </w:p>
    <w:p w14:paraId="55711C09" w14:textId="77777777" w:rsidR="00BC03E5" w:rsidRPr="00BC03E5" w:rsidRDefault="00BC03E5" w:rsidP="00BC03E5">
      <w:pPr>
        <w:pStyle w:val="NormalWeb"/>
        <w:numPr>
          <w:ilvl w:val="0"/>
          <w:numId w:val="28"/>
        </w:numPr>
        <w:spacing w:before="0" w:beforeAutospacing="0" w:after="0" w:afterAutospacing="0" w:line="360" w:lineRule="auto"/>
        <w:jc w:val="both"/>
        <w:rPr>
          <w:rFonts w:ascii="Arial" w:hAnsi="Arial" w:cs="Arial"/>
          <w:sz w:val="20"/>
          <w:szCs w:val="20"/>
        </w:rPr>
      </w:pPr>
      <w:proofErr w:type="spellStart"/>
      <w:r w:rsidRPr="00BC03E5">
        <w:rPr>
          <w:rFonts w:ascii="Arial" w:hAnsi="Arial" w:cs="Arial"/>
          <w:sz w:val="20"/>
          <w:szCs w:val="20"/>
        </w:rPr>
        <w:t>Semua</w:t>
      </w:r>
      <w:proofErr w:type="spellEnd"/>
      <w:r w:rsidRPr="00BC03E5">
        <w:rPr>
          <w:rFonts w:ascii="Arial" w:hAnsi="Arial" w:cs="Arial"/>
          <w:sz w:val="20"/>
          <w:szCs w:val="20"/>
        </w:rPr>
        <w:t xml:space="preserve"> </w:t>
      </w:r>
      <w:proofErr w:type="spellStart"/>
      <w:r w:rsidRPr="00BC03E5">
        <w:rPr>
          <w:rFonts w:ascii="Arial" w:hAnsi="Arial" w:cs="Arial"/>
          <w:sz w:val="20"/>
          <w:szCs w:val="20"/>
        </w:rPr>
        <w:t>dokumen</w:t>
      </w:r>
      <w:proofErr w:type="spellEnd"/>
      <w:r w:rsidRPr="00BC03E5">
        <w:rPr>
          <w:rFonts w:ascii="Arial" w:hAnsi="Arial" w:cs="Arial"/>
          <w:sz w:val="20"/>
          <w:szCs w:val="20"/>
        </w:rPr>
        <w:t xml:space="preserve"> </w:t>
      </w:r>
      <w:proofErr w:type="spellStart"/>
      <w:r w:rsidRPr="00BC03E5">
        <w:rPr>
          <w:rFonts w:ascii="Arial" w:hAnsi="Arial" w:cs="Arial"/>
          <w:sz w:val="20"/>
          <w:szCs w:val="20"/>
        </w:rPr>
        <w:t>pengajuan</w:t>
      </w:r>
      <w:proofErr w:type="spellEnd"/>
      <w:r w:rsidRPr="00BC03E5">
        <w:rPr>
          <w:rFonts w:ascii="Arial" w:hAnsi="Arial" w:cs="Arial"/>
          <w:sz w:val="20"/>
          <w:szCs w:val="20"/>
        </w:rPr>
        <w:t xml:space="preserve"> </w:t>
      </w:r>
      <w:proofErr w:type="spellStart"/>
      <w:r w:rsidRPr="00BC03E5">
        <w:rPr>
          <w:rFonts w:ascii="Arial" w:hAnsi="Arial" w:cs="Arial"/>
          <w:sz w:val="20"/>
          <w:szCs w:val="20"/>
        </w:rPr>
        <w:t>tersimpan</w:t>
      </w:r>
      <w:proofErr w:type="spellEnd"/>
      <w:r w:rsidRPr="00BC03E5">
        <w:rPr>
          <w:rFonts w:ascii="Arial" w:hAnsi="Arial" w:cs="Arial"/>
          <w:sz w:val="20"/>
          <w:szCs w:val="20"/>
        </w:rPr>
        <w:t xml:space="preserve"> </w:t>
      </w:r>
      <w:proofErr w:type="spellStart"/>
      <w:r w:rsidRPr="00BC03E5">
        <w:rPr>
          <w:rFonts w:ascii="Arial" w:hAnsi="Arial" w:cs="Arial"/>
          <w:sz w:val="20"/>
          <w:szCs w:val="20"/>
        </w:rPr>
        <w:t>rapi</w:t>
      </w:r>
      <w:proofErr w:type="spellEnd"/>
      <w:r w:rsidRPr="00BC03E5">
        <w:rPr>
          <w:rFonts w:ascii="Arial" w:hAnsi="Arial" w:cs="Arial"/>
          <w:sz w:val="20"/>
          <w:szCs w:val="20"/>
        </w:rPr>
        <w:t xml:space="preserve"> dan </w:t>
      </w:r>
      <w:proofErr w:type="spellStart"/>
      <w:r w:rsidRPr="00BC03E5">
        <w:rPr>
          <w:rFonts w:ascii="Arial" w:hAnsi="Arial" w:cs="Arial"/>
          <w:sz w:val="20"/>
          <w:szCs w:val="20"/>
        </w:rPr>
        <w:t>bisa</w:t>
      </w:r>
      <w:proofErr w:type="spellEnd"/>
      <w:r w:rsidRPr="00BC03E5">
        <w:rPr>
          <w:rFonts w:ascii="Arial" w:hAnsi="Arial" w:cs="Arial"/>
          <w:sz w:val="20"/>
          <w:szCs w:val="20"/>
        </w:rPr>
        <w:t xml:space="preserve"> </w:t>
      </w:r>
      <w:proofErr w:type="spellStart"/>
      <w:r w:rsidRPr="00BC03E5">
        <w:rPr>
          <w:rFonts w:ascii="Arial" w:hAnsi="Arial" w:cs="Arial"/>
          <w:sz w:val="20"/>
          <w:szCs w:val="20"/>
        </w:rPr>
        <w:t>diakses</w:t>
      </w:r>
      <w:proofErr w:type="spellEnd"/>
      <w:r w:rsidRPr="00BC03E5">
        <w:rPr>
          <w:rFonts w:ascii="Arial" w:hAnsi="Arial" w:cs="Arial"/>
          <w:sz w:val="20"/>
          <w:szCs w:val="20"/>
        </w:rPr>
        <w:t xml:space="preserve"> </w:t>
      </w:r>
      <w:proofErr w:type="spellStart"/>
      <w:r w:rsidRPr="00BC03E5">
        <w:rPr>
          <w:rFonts w:ascii="Arial" w:hAnsi="Arial" w:cs="Arial"/>
          <w:sz w:val="20"/>
          <w:szCs w:val="20"/>
        </w:rPr>
        <w:t>kembali</w:t>
      </w:r>
      <w:proofErr w:type="spellEnd"/>
      <w:r w:rsidRPr="00BC03E5">
        <w:rPr>
          <w:rFonts w:ascii="Arial" w:hAnsi="Arial" w:cs="Arial"/>
          <w:sz w:val="20"/>
          <w:szCs w:val="20"/>
        </w:rPr>
        <w:t xml:space="preserve"> </w:t>
      </w:r>
      <w:proofErr w:type="spellStart"/>
      <w:r w:rsidRPr="00BC03E5">
        <w:rPr>
          <w:rFonts w:ascii="Arial" w:hAnsi="Arial" w:cs="Arial"/>
          <w:sz w:val="20"/>
          <w:szCs w:val="20"/>
        </w:rPr>
        <w:t>kapan</w:t>
      </w:r>
      <w:proofErr w:type="spellEnd"/>
      <w:r w:rsidRPr="00BC03E5">
        <w:rPr>
          <w:rFonts w:ascii="Arial" w:hAnsi="Arial" w:cs="Arial"/>
          <w:sz w:val="20"/>
          <w:szCs w:val="20"/>
        </w:rPr>
        <w:t xml:space="preserve"> </w:t>
      </w:r>
      <w:proofErr w:type="spellStart"/>
      <w:r w:rsidRPr="00BC03E5">
        <w:rPr>
          <w:rFonts w:ascii="Arial" w:hAnsi="Arial" w:cs="Arial"/>
          <w:sz w:val="20"/>
          <w:szCs w:val="20"/>
        </w:rPr>
        <w:t>saja</w:t>
      </w:r>
      <w:proofErr w:type="spellEnd"/>
      <w:r w:rsidRPr="00BC03E5">
        <w:rPr>
          <w:rFonts w:ascii="Arial" w:hAnsi="Arial" w:cs="Arial"/>
          <w:sz w:val="20"/>
          <w:szCs w:val="20"/>
        </w:rPr>
        <w:t xml:space="preserve"> </w:t>
      </w:r>
      <w:proofErr w:type="spellStart"/>
      <w:r w:rsidRPr="00BC03E5">
        <w:rPr>
          <w:rFonts w:ascii="Arial" w:hAnsi="Arial" w:cs="Arial"/>
          <w:sz w:val="20"/>
          <w:szCs w:val="20"/>
        </w:rPr>
        <w:t>jika</w:t>
      </w:r>
      <w:proofErr w:type="spellEnd"/>
      <w:r w:rsidRPr="00BC03E5">
        <w:rPr>
          <w:rFonts w:ascii="Arial" w:hAnsi="Arial" w:cs="Arial"/>
          <w:sz w:val="20"/>
          <w:szCs w:val="20"/>
        </w:rPr>
        <w:t xml:space="preserve"> </w:t>
      </w:r>
      <w:proofErr w:type="spellStart"/>
      <w:r w:rsidRPr="00BC03E5">
        <w:rPr>
          <w:rFonts w:ascii="Arial" w:hAnsi="Arial" w:cs="Arial"/>
          <w:sz w:val="20"/>
          <w:szCs w:val="20"/>
        </w:rPr>
        <w:t>dibutuhkan</w:t>
      </w:r>
      <w:proofErr w:type="spellEnd"/>
      <w:r w:rsidRPr="00BC03E5">
        <w:rPr>
          <w:rFonts w:ascii="Arial" w:hAnsi="Arial" w:cs="Arial"/>
          <w:sz w:val="20"/>
          <w:szCs w:val="20"/>
        </w:rPr>
        <w:t>.</w:t>
      </w:r>
    </w:p>
    <w:p w14:paraId="6F4D63AD" w14:textId="77777777" w:rsidR="00BC03E5" w:rsidRPr="00BC03E5" w:rsidRDefault="00BC03E5" w:rsidP="00BC03E5">
      <w:pPr>
        <w:pStyle w:val="NormalWeb"/>
        <w:numPr>
          <w:ilvl w:val="0"/>
          <w:numId w:val="28"/>
        </w:numPr>
        <w:spacing w:before="0" w:beforeAutospacing="0" w:after="0" w:afterAutospacing="0" w:line="360" w:lineRule="auto"/>
        <w:jc w:val="both"/>
        <w:rPr>
          <w:rFonts w:ascii="Arial" w:hAnsi="Arial" w:cs="Arial"/>
          <w:sz w:val="20"/>
          <w:szCs w:val="20"/>
        </w:rPr>
      </w:pPr>
      <w:proofErr w:type="spellStart"/>
      <w:r w:rsidRPr="00BC03E5">
        <w:rPr>
          <w:rFonts w:ascii="Arial" w:hAnsi="Arial" w:cs="Arial"/>
          <w:sz w:val="20"/>
          <w:szCs w:val="20"/>
        </w:rPr>
        <w:t>Petugas</w:t>
      </w:r>
      <w:proofErr w:type="spellEnd"/>
      <w:r w:rsidRPr="00BC03E5">
        <w:rPr>
          <w:rFonts w:ascii="Arial" w:hAnsi="Arial" w:cs="Arial"/>
          <w:sz w:val="20"/>
          <w:szCs w:val="20"/>
        </w:rPr>
        <w:t xml:space="preserve"> AVSec </w:t>
      </w:r>
      <w:proofErr w:type="spellStart"/>
      <w:r w:rsidRPr="00BC03E5">
        <w:rPr>
          <w:rFonts w:ascii="Arial" w:hAnsi="Arial" w:cs="Arial"/>
          <w:sz w:val="20"/>
          <w:szCs w:val="20"/>
        </w:rPr>
        <w:t>bisa</w:t>
      </w:r>
      <w:proofErr w:type="spellEnd"/>
      <w:r w:rsidRPr="00BC03E5">
        <w:rPr>
          <w:rFonts w:ascii="Arial" w:hAnsi="Arial" w:cs="Arial"/>
          <w:sz w:val="20"/>
          <w:szCs w:val="20"/>
        </w:rPr>
        <w:t xml:space="preserve"> </w:t>
      </w:r>
      <w:proofErr w:type="spellStart"/>
      <w:r w:rsidRPr="00BC03E5">
        <w:rPr>
          <w:rFonts w:ascii="Arial" w:hAnsi="Arial" w:cs="Arial"/>
          <w:sz w:val="20"/>
          <w:szCs w:val="20"/>
        </w:rPr>
        <w:t>lebih</w:t>
      </w:r>
      <w:proofErr w:type="spellEnd"/>
      <w:r w:rsidRPr="00BC03E5">
        <w:rPr>
          <w:rFonts w:ascii="Arial" w:hAnsi="Arial" w:cs="Arial"/>
          <w:sz w:val="20"/>
          <w:szCs w:val="20"/>
        </w:rPr>
        <w:t xml:space="preserve"> </w:t>
      </w:r>
      <w:proofErr w:type="spellStart"/>
      <w:r w:rsidRPr="00BC03E5">
        <w:rPr>
          <w:rFonts w:ascii="Arial" w:hAnsi="Arial" w:cs="Arial"/>
          <w:sz w:val="20"/>
          <w:szCs w:val="20"/>
        </w:rPr>
        <w:t>mudah</w:t>
      </w:r>
      <w:proofErr w:type="spellEnd"/>
      <w:r w:rsidRPr="00BC03E5">
        <w:rPr>
          <w:rFonts w:ascii="Arial" w:hAnsi="Arial" w:cs="Arial"/>
          <w:sz w:val="20"/>
          <w:szCs w:val="20"/>
        </w:rPr>
        <w:t xml:space="preserve"> </w:t>
      </w:r>
      <w:proofErr w:type="spellStart"/>
      <w:r w:rsidRPr="00BC03E5">
        <w:rPr>
          <w:rFonts w:ascii="Arial" w:hAnsi="Arial" w:cs="Arial"/>
          <w:sz w:val="20"/>
          <w:szCs w:val="20"/>
        </w:rPr>
        <w:t>memverifikasi</w:t>
      </w:r>
      <w:proofErr w:type="spellEnd"/>
      <w:r w:rsidRPr="00BC03E5">
        <w:rPr>
          <w:rFonts w:ascii="Arial" w:hAnsi="Arial" w:cs="Arial"/>
          <w:sz w:val="20"/>
          <w:szCs w:val="20"/>
        </w:rPr>
        <w:t xml:space="preserve"> </w:t>
      </w:r>
      <w:proofErr w:type="spellStart"/>
      <w:r w:rsidRPr="00BC03E5">
        <w:rPr>
          <w:rFonts w:ascii="Arial" w:hAnsi="Arial" w:cs="Arial"/>
          <w:sz w:val="20"/>
          <w:szCs w:val="20"/>
        </w:rPr>
        <w:t>izin</w:t>
      </w:r>
      <w:proofErr w:type="spellEnd"/>
      <w:r w:rsidRPr="00BC03E5">
        <w:rPr>
          <w:rFonts w:ascii="Arial" w:hAnsi="Arial" w:cs="Arial"/>
          <w:sz w:val="20"/>
          <w:szCs w:val="20"/>
        </w:rPr>
        <w:t xml:space="preserve"> </w:t>
      </w:r>
      <w:proofErr w:type="spellStart"/>
      <w:r w:rsidRPr="00BC03E5">
        <w:rPr>
          <w:rFonts w:ascii="Arial" w:hAnsi="Arial" w:cs="Arial"/>
          <w:sz w:val="20"/>
          <w:szCs w:val="20"/>
        </w:rPr>
        <w:t>kerja</w:t>
      </w:r>
      <w:proofErr w:type="spellEnd"/>
      <w:r w:rsidRPr="00BC03E5">
        <w:rPr>
          <w:rFonts w:ascii="Arial" w:hAnsi="Arial" w:cs="Arial"/>
          <w:sz w:val="20"/>
          <w:szCs w:val="20"/>
        </w:rPr>
        <w:t xml:space="preserve"> di </w:t>
      </w:r>
      <w:proofErr w:type="spellStart"/>
      <w:r w:rsidRPr="00BC03E5">
        <w:rPr>
          <w:rFonts w:ascii="Arial" w:hAnsi="Arial" w:cs="Arial"/>
          <w:sz w:val="20"/>
          <w:szCs w:val="20"/>
        </w:rPr>
        <w:t>lapangan</w:t>
      </w:r>
      <w:proofErr w:type="spellEnd"/>
      <w:r w:rsidRPr="00BC03E5">
        <w:rPr>
          <w:rFonts w:ascii="Arial" w:hAnsi="Arial" w:cs="Arial"/>
          <w:sz w:val="20"/>
          <w:szCs w:val="20"/>
        </w:rPr>
        <w:t xml:space="preserve"> </w:t>
      </w:r>
      <w:proofErr w:type="spellStart"/>
      <w:r w:rsidRPr="00BC03E5">
        <w:rPr>
          <w:rFonts w:ascii="Arial" w:hAnsi="Arial" w:cs="Arial"/>
          <w:sz w:val="20"/>
          <w:szCs w:val="20"/>
        </w:rPr>
        <w:t>lewat</w:t>
      </w:r>
      <w:proofErr w:type="spellEnd"/>
      <w:r w:rsidRPr="00BC03E5">
        <w:rPr>
          <w:rFonts w:ascii="Arial" w:hAnsi="Arial" w:cs="Arial"/>
          <w:sz w:val="20"/>
          <w:szCs w:val="20"/>
        </w:rPr>
        <w:t xml:space="preserve"> QR Code yang </w:t>
      </w:r>
      <w:proofErr w:type="spellStart"/>
      <w:r w:rsidRPr="00BC03E5">
        <w:rPr>
          <w:rFonts w:ascii="Arial" w:hAnsi="Arial" w:cs="Arial"/>
          <w:sz w:val="20"/>
          <w:szCs w:val="20"/>
        </w:rPr>
        <w:t>ada</w:t>
      </w:r>
      <w:proofErr w:type="spellEnd"/>
      <w:r w:rsidRPr="00BC03E5">
        <w:rPr>
          <w:rFonts w:ascii="Arial" w:hAnsi="Arial" w:cs="Arial"/>
          <w:sz w:val="20"/>
          <w:szCs w:val="20"/>
        </w:rPr>
        <w:t xml:space="preserve"> di </w:t>
      </w:r>
      <w:proofErr w:type="spellStart"/>
      <w:r w:rsidRPr="00BC03E5">
        <w:rPr>
          <w:rFonts w:ascii="Arial" w:hAnsi="Arial" w:cs="Arial"/>
          <w:sz w:val="20"/>
          <w:szCs w:val="20"/>
        </w:rPr>
        <w:t>dokumen</w:t>
      </w:r>
      <w:proofErr w:type="spellEnd"/>
      <w:r w:rsidRPr="00BC03E5">
        <w:rPr>
          <w:rFonts w:ascii="Arial" w:hAnsi="Arial" w:cs="Arial"/>
          <w:sz w:val="20"/>
          <w:szCs w:val="20"/>
        </w:rPr>
        <w:t>.</w:t>
      </w:r>
    </w:p>
    <w:p w14:paraId="06F5DEF5" w14:textId="77777777" w:rsidR="00BC03E5" w:rsidRPr="00BC03E5" w:rsidRDefault="00BC03E5" w:rsidP="00BC03E5">
      <w:pPr>
        <w:pStyle w:val="NormalWeb"/>
        <w:numPr>
          <w:ilvl w:val="0"/>
          <w:numId w:val="28"/>
        </w:numPr>
        <w:spacing w:before="0" w:beforeAutospacing="0" w:after="0" w:afterAutospacing="0" w:line="360" w:lineRule="auto"/>
        <w:jc w:val="both"/>
        <w:rPr>
          <w:rFonts w:ascii="Arial" w:hAnsi="Arial" w:cs="Arial"/>
          <w:sz w:val="20"/>
          <w:szCs w:val="20"/>
        </w:rPr>
      </w:pPr>
      <w:r w:rsidRPr="00BC03E5">
        <w:rPr>
          <w:rFonts w:ascii="Arial" w:hAnsi="Arial" w:cs="Arial"/>
          <w:sz w:val="20"/>
          <w:szCs w:val="20"/>
        </w:rPr>
        <w:t xml:space="preserve">Admin </w:t>
      </w:r>
      <w:proofErr w:type="spellStart"/>
      <w:r w:rsidRPr="00BC03E5">
        <w:rPr>
          <w:rFonts w:ascii="Arial" w:hAnsi="Arial" w:cs="Arial"/>
          <w:sz w:val="20"/>
          <w:szCs w:val="20"/>
        </w:rPr>
        <w:t>bisa</w:t>
      </w:r>
      <w:proofErr w:type="spellEnd"/>
      <w:r w:rsidRPr="00BC03E5">
        <w:rPr>
          <w:rFonts w:ascii="Arial" w:hAnsi="Arial" w:cs="Arial"/>
          <w:sz w:val="20"/>
          <w:szCs w:val="20"/>
        </w:rPr>
        <w:t xml:space="preserve"> </w:t>
      </w:r>
      <w:proofErr w:type="spellStart"/>
      <w:r w:rsidRPr="00BC03E5">
        <w:rPr>
          <w:rFonts w:ascii="Arial" w:hAnsi="Arial" w:cs="Arial"/>
          <w:sz w:val="20"/>
          <w:szCs w:val="20"/>
        </w:rPr>
        <w:t>mengelola</w:t>
      </w:r>
      <w:proofErr w:type="spellEnd"/>
      <w:r w:rsidRPr="00BC03E5">
        <w:rPr>
          <w:rFonts w:ascii="Arial" w:hAnsi="Arial" w:cs="Arial"/>
          <w:sz w:val="20"/>
          <w:szCs w:val="20"/>
        </w:rPr>
        <w:t xml:space="preserve"> data dan </w:t>
      </w:r>
      <w:proofErr w:type="spellStart"/>
      <w:r w:rsidRPr="00BC03E5">
        <w:rPr>
          <w:rFonts w:ascii="Arial" w:hAnsi="Arial" w:cs="Arial"/>
          <w:sz w:val="20"/>
          <w:szCs w:val="20"/>
        </w:rPr>
        <w:t>membuat</w:t>
      </w:r>
      <w:proofErr w:type="spellEnd"/>
      <w:r w:rsidRPr="00BC03E5">
        <w:rPr>
          <w:rFonts w:ascii="Arial" w:hAnsi="Arial" w:cs="Arial"/>
          <w:sz w:val="20"/>
          <w:szCs w:val="20"/>
        </w:rPr>
        <w:t xml:space="preserve"> </w:t>
      </w:r>
      <w:proofErr w:type="spellStart"/>
      <w:r w:rsidRPr="00BC03E5">
        <w:rPr>
          <w:rFonts w:ascii="Arial" w:hAnsi="Arial" w:cs="Arial"/>
          <w:sz w:val="20"/>
          <w:szCs w:val="20"/>
        </w:rPr>
        <w:t>laporan</w:t>
      </w:r>
      <w:proofErr w:type="spellEnd"/>
      <w:r w:rsidRPr="00BC03E5">
        <w:rPr>
          <w:rFonts w:ascii="Arial" w:hAnsi="Arial" w:cs="Arial"/>
          <w:sz w:val="20"/>
          <w:szCs w:val="20"/>
        </w:rPr>
        <w:t xml:space="preserve"> </w:t>
      </w:r>
      <w:proofErr w:type="spellStart"/>
      <w:r w:rsidRPr="00BC03E5">
        <w:rPr>
          <w:rFonts w:ascii="Arial" w:hAnsi="Arial" w:cs="Arial"/>
          <w:sz w:val="20"/>
          <w:szCs w:val="20"/>
        </w:rPr>
        <w:t>dengan</w:t>
      </w:r>
      <w:proofErr w:type="spellEnd"/>
      <w:r w:rsidRPr="00BC03E5">
        <w:rPr>
          <w:rFonts w:ascii="Arial" w:hAnsi="Arial" w:cs="Arial"/>
          <w:sz w:val="20"/>
          <w:szCs w:val="20"/>
        </w:rPr>
        <w:t xml:space="preserve"> </w:t>
      </w:r>
      <w:proofErr w:type="spellStart"/>
      <w:r w:rsidRPr="00BC03E5">
        <w:rPr>
          <w:rFonts w:ascii="Arial" w:hAnsi="Arial" w:cs="Arial"/>
          <w:sz w:val="20"/>
          <w:szCs w:val="20"/>
        </w:rPr>
        <w:t>lebih</w:t>
      </w:r>
      <w:proofErr w:type="spellEnd"/>
      <w:r w:rsidRPr="00BC03E5">
        <w:rPr>
          <w:rFonts w:ascii="Arial" w:hAnsi="Arial" w:cs="Arial"/>
          <w:sz w:val="20"/>
          <w:szCs w:val="20"/>
        </w:rPr>
        <w:t xml:space="preserve"> </w:t>
      </w:r>
      <w:proofErr w:type="spellStart"/>
      <w:r w:rsidRPr="00BC03E5">
        <w:rPr>
          <w:rFonts w:ascii="Arial" w:hAnsi="Arial" w:cs="Arial"/>
          <w:sz w:val="20"/>
          <w:szCs w:val="20"/>
        </w:rPr>
        <w:t>cepat</w:t>
      </w:r>
      <w:proofErr w:type="spellEnd"/>
      <w:r w:rsidRPr="00BC03E5">
        <w:rPr>
          <w:rFonts w:ascii="Arial" w:hAnsi="Arial" w:cs="Arial"/>
          <w:sz w:val="20"/>
          <w:szCs w:val="20"/>
        </w:rPr>
        <w:t xml:space="preserve"> </w:t>
      </w:r>
      <w:proofErr w:type="spellStart"/>
      <w:r w:rsidRPr="00BC03E5">
        <w:rPr>
          <w:rFonts w:ascii="Arial" w:hAnsi="Arial" w:cs="Arial"/>
          <w:sz w:val="20"/>
          <w:szCs w:val="20"/>
        </w:rPr>
        <w:t>lewat</w:t>
      </w:r>
      <w:proofErr w:type="spellEnd"/>
      <w:r w:rsidRPr="00BC03E5">
        <w:rPr>
          <w:rFonts w:ascii="Arial" w:hAnsi="Arial" w:cs="Arial"/>
          <w:sz w:val="20"/>
          <w:szCs w:val="20"/>
        </w:rPr>
        <w:t xml:space="preserve"> </w:t>
      </w:r>
      <w:proofErr w:type="spellStart"/>
      <w:r w:rsidRPr="00BC03E5">
        <w:rPr>
          <w:rFonts w:ascii="Arial" w:hAnsi="Arial" w:cs="Arial"/>
          <w:sz w:val="20"/>
          <w:szCs w:val="20"/>
        </w:rPr>
        <w:t>fitur</w:t>
      </w:r>
      <w:proofErr w:type="spellEnd"/>
      <w:r w:rsidRPr="00BC03E5">
        <w:rPr>
          <w:rFonts w:ascii="Arial" w:hAnsi="Arial" w:cs="Arial"/>
          <w:sz w:val="20"/>
          <w:szCs w:val="20"/>
        </w:rPr>
        <w:t xml:space="preserve"> </w:t>
      </w:r>
      <w:proofErr w:type="spellStart"/>
      <w:r w:rsidRPr="00BC03E5">
        <w:rPr>
          <w:rFonts w:ascii="Arial" w:hAnsi="Arial" w:cs="Arial"/>
          <w:sz w:val="20"/>
          <w:szCs w:val="20"/>
        </w:rPr>
        <w:t>ekspor</w:t>
      </w:r>
      <w:proofErr w:type="spellEnd"/>
      <w:r w:rsidRPr="00BC03E5">
        <w:rPr>
          <w:rFonts w:ascii="Arial" w:hAnsi="Arial" w:cs="Arial"/>
          <w:sz w:val="20"/>
          <w:szCs w:val="20"/>
        </w:rPr>
        <w:t xml:space="preserve"> data </w:t>
      </w:r>
      <w:proofErr w:type="spellStart"/>
      <w:r w:rsidRPr="00BC03E5">
        <w:rPr>
          <w:rFonts w:ascii="Arial" w:hAnsi="Arial" w:cs="Arial"/>
          <w:sz w:val="20"/>
          <w:szCs w:val="20"/>
        </w:rPr>
        <w:t>ke</w:t>
      </w:r>
      <w:proofErr w:type="spellEnd"/>
      <w:r w:rsidRPr="00BC03E5">
        <w:rPr>
          <w:rFonts w:ascii="Arial" w:hAnsi="Arial" w:cs="Arial"/>
          <w:sz w:val="20"/>
          <w:szCs w:val="20"/>
        </w:rPr>
        <w:t xml:space="preserve"> Excel.</w:t>
      </w:r>
    </w:p>
    <w:p w14:paraId="59B7926F" w14:textId="26F93E1F" w:rsidR="00F809DC" w:rsidRPr="00BC03E5" w:rsidRDefault="00BC03E5" w:rsidP="005C6E9C">
      <w:pPr>
        <w:pStyle w:val="NormalWeb"/>
        <w:numPr>
          <w:ilvl w:val="0"/>
          <w:numId w:val="28"/>
        </w:numPr>
        <w:spacing w:before="0" w:beforeAutospacing="0" w:after="0" w:afterAutospacing="0" w:line="360" w:lineRule="auto"/>
        <w:jc w:val="both"/>
        <w:rPr>
          <w:rFonts w:ascii="Arial" w:hAnsi="Arial" w:cs="Arial"/>
          <w:sz w:val="20"/>
          <w:szCs w:val="20"/>
        </w:rPr>
      </w:pPr>
      <w:proofErr w:type="spellStart"/>
      <w:r w:rsidRPr="00BC03E5">
        <w:rPr>
          <w:rFonts w:ascii="Arial" w:hAnsi="Arial" w:cs="Arial"/>
          <w:sz w:val="20"/>
          <w:szCs w:val="20"/>
        </w:rPr>
        <w:t>Sistem</w:t>
      </w:r>
      <w:proofErr w:type="spellEnd"/>
      <w:r w:rsidRPr="00BC03E5">
        <w:rPr>
          <w:rFonts w:ascii="Arial" w:hAnsi="Arial" w:cs="Arial"/>
          <w:sz w:val="20"/>
          <w:szCs w:val="20"/>
        </w:rPr>
        <w:t xml:space="preserve"> </w:t>
      </w:r>
      <w:proofErr w:type="spellStart"/>
      <w:r w:rsidRPr="00BC03E5">
        <w:rPr>
          <w:rFonts w:ascii="Arial" w:hAnsi="Arial" w:cs="Arial"/>
          <w:sz w:val="20"/>
          <w:szCs w:val="20"/>
        </w:rPr>
        <w:t>membantu</w:t>
      </w:r>
      <w:proofErr w:type="spellEnd"/>
      <w:r w:rsidRPr="00BC03E5">
        <w:rPr>
          <w:rFonts w:ascii="Arial" w:hAnsi="Arial" w:cs="Arial"/>
          <w:sz w:val="20"/>
          <w:szCs w:val="20"/>
        </w:rPr>
        <w:t xml:space="preserve"> </w:t>
      </w:r>
      <w:proofErr w:type="spellStart"/>
      <w:r w:rsidRPr="00BC03E5">
        <w:rPr>
          <w:rFonts w:ascii="Arial" w:hAnsi="Arial" w:cs="Arial"/>
          <w:sz w:val="20"/>
          <w:szCs w:val="20"/>
        </w:rPr>
        <w:t>semua</w:t>
      </w:r>
      <w:proofErr w:type="spellEnd"/>
      <w:r w:rsidRPr="00BC03E5">
        <w:rPr>
          <w:rFonts w:ascii="Arial" w:hAnsi="Arial" w:cs="Arial"/>
          <w:sz w:val="20"/>
          <w:szCs w:val="20"/>
        </w:rPr>
        <w:t xml:space="preserve"> </w:t>
      </w:r>
      <w:proofErr w:type="spellStart"/>
      <w:r w:rsidRPr="00BC03E5">
        <w:rPr>
          <w:rFonts w:ascii="Arial" w:hAnsi="Arial" w:cs="Arial"/>
          <w:sz w:val="20"/>
          <w:szCs w:val="20"/>
        </w:rPr>
        <w:t>pihak</w:t>
      </w:r>
      <w:proofErr w:type="spellEnd"/>
      <w:r w:rsidRPr="00BC03E5">
        <w:rPr>
          <w:rFonts w:ascii="Arial" w:hAnsi="Arial" w:cs="Arial"/>
          <w:sz w:val="20"/>
          <w:szCs w:val="20"/>
        </w:rPr>
        <w:t xml:space="preserve"> yang </w:t>
      </w:r>
      <w:proofErr w:type="spellStart"/>
      <w:r w:rsidRPr="00BC03E5">
        <w:rPr>
          <w:rFonts w:ascii="Arial" w:hAnsi="Arial" w:cs="Arial"/>
          <w:sz w:val="20"/>
          <w:szCs w:val="20"/>
        </w:rPr>
        <w:t>terlibat</w:t>
      </w:r>
      <w:proofErr w:type="spellEnd"/>
      <w:r w:rsidRPr="00BC03E5">
        <w:rPr>
          <w:rFonts w:ascii="Arial" w:hAnsi="Arial" w:cs="Arial"/>
          <w:sz w:val="20"/>
          <w:szCs w:val="20"/>
        </w:rPr>
        <w:t xml:space="preserve"> (vendor, </w:t>
      </w:r>
      <w:proofErr w:type="spellStart"/>
      <w:r w:rsidRPr="00BC03E5">
        <w:rPr>
          <w:rFonts w:ascii="Arial" w:hAnsi="Arial" w:cs="Arial"/>
          <w:sz w:val="20"/>
          <w:szCs w:val="20"/>
        </w:rPr>
        <w:t>verifikator</w:t>
      </w:r>
      <w:proofErr w:type="spellEnd"/>
      <w:r w:rsidRPr="00BC03E5">
        <w:rPr>
          <w:rFonts w:ascii="Arial" w:hAnsi="Arial" w:cs="Arial"/>
          <w:sz w:val="20"/>
          <w:szCs w:val="20"/>
        </w:rPr>
        <w:t xml:space="preserve">, approver, AVSec, admin) </w:t>
      </w:r>
      <w:proofErr w:type="spellStart"/>
      <w:r w:rsidRPr="00BC03E5">
        <w:rPr>
          <w:rFonts w:ascii="Arial" w:hAnsi="Arial" w:cs="Arial"/>
          <w:sz w:val="20"/>
          <w:szCs w:val="20"/>
        </w:rPr>
        <w:t>bekerja</w:t>
      </w:r>
      <w:proofErr w:type="spellEnd"/>
      <w:r w:rsidRPr="00BC03E5">
        <w:rPr>
          <w:rFonts w:ascii="Arial" w:hAnsi="Arial" w:cs="Arial"/>
          <w:sz w:val="20"/>
          <w:szCs w:val="20"/>
        </w:rPr>
        <w:t xml:space="preserve"> </w:t>
      </w:r>
      <w:proofErr w:type="spellStart"/>
      <w:r w:rsidRPr="00BC03E5">
        <w:rPr>
          <w:rFonts w:ascii="Arial" w:hAnsi="Arial" w:cs="Arial"/>
          <w:sz w:val="20"/>
          <w:szCs w:val="20"/>
        </w:rPr>
        <w:t>lebih</w:t>
      </w:r>
      <w:proofErr w:type="spellEnd"/>
      <w:r w:rsidRPr="00BC03E5">
        <w:rPr>
          <w:rFonts w:ascii="Arial" w:hAnsi="Arial" w:cs="Arial"/>
          <w:sz w:val="20"/>
          <w:szCs w:val="20"/>
        </w:rPr>
        <w:t xml:space="preserve"> </w:t>
      </w:r>
      <w:proofErr w:type="spellStart"/>
      <w:r w:rsidRPr="00BC03E5">
        <w:rPr>
          <w:rFonts w:ascii="Arial" w:hAnsi="Arial" w:cs="Arial"/>
          <w:sz w:val="20"/>
          <w:szCs w:val="20"/>
        </w:rPr>
        <w:t>efisien</w:t>
      </w:r>
      <w:proofErr w:type="spellEnd"/>
      <w:r w:rsidRPr="00BC03E5">
        <w:rPr>
          <w:rFonts w:ascii="Arial" w:hAnsi="Arial" w:cs="Arial"/>
          <w:sz w:val="20"/>
          <w:szCs w:val="20"/>
        </w:rPr>
        <w:t xml:space="preserve"> dan </w:t>
      </w:r>
      <w:proofErr w:type="spellStart"/>
      <w:r w:rsidRPr="00BC03E5">
        <w:rPr>
          <w:rFonts w:ascii="Arial" w:hAnsi="Arial" w:cs="Arial"/>
          <w:sz w:val="20"/>
          <w:szCs w:val="20"/>
        </w:rPr>
        <w:t>terorganisir</w:t>
      </w:r>
      <w:proofErr w:type="spellEnd"/>
      <w:r w:rsidRPr="00BC03E5">
        <w:rPr>
          <w:rFonts w:ascii="Arial" w:hAnsi="Arial" w:cs="Arial"/>
          <w:sz w:val="20"/>
          <w:szCs w:val="20"/>
        </w:rPr>
        <w:t>.</w:t>
      </w:r>
    </w:p>
    <w:p w14:paraId="77DBF2DD" w14:textId="1C00BF49" w:rsidR="004C170A" w:rsidRPr="0082628E" w:rsidRDefault="004A4C41" w:rsidP="002F1FEF">
      <w:pPr>
        <w:pStyle w:val="Heading2"/>
        <w:rPr>
          <w:noProof/>
          <w:lang w:val="id-ID"/>
        </w:rPr>
      </w:pPr>
      <w:bookmarkStart w:id="360" w:name="_Toc202649900"/>
      <w:r w:rsidRPr="0082628E">
        <w:rPr>
          <w:noProof/>
          <w:lang w:val="id-ID"/>
        </w:rPr>
        <w:t>Karakteristik Pengguna</w:t>
      </w:r>
      <w:bookmarkEnd w:id="360"/>
    </w:p>
    <w:p w14:paraId="72325C0D" w14:textId="77777777" w:rsidR="004A4C41" w:rsidRPr="0082628E" w:rsidRDefault="004A4C41" w:rsidP="001C3755">
      <w:pPr>
        <w:rPr>
          <w:noProof/>
          <w:color w:val="auto"/>
          <w:lang w:val="id-ID"/>
        </w:rPr>
      </w:pPr>
      <w:r w:rsidRPr="0082628E">
        <w:rPr>
          <w:noProof/>
          <w:color w:val="auto"/>
          <w:lang w:val="id-ID"/>
        </w:rPr>
        <w:t>Dalam aplikasi ini, pengguna yang terlibat adalah:</w:t>
      </w:r>
    </w:p>
    <w:p w14:paraId="7E2357E6" w14:textId="344FD0E6" w:rsidR="00BC03E5" w:rsidRPr="00986EE1" w:rsidRDefault="00BC03E5" w:rsidP="00BC03E5">
      <w:pPr>
        <w:pStyle w:val="NormalWeb"/>
        <w:numPr>
          <w:ilvl w:val="0"/>
          <w:numId w:val="29"/>
        </w:numPr>
        <w:spacing w:before="0" w:beforeAutospacing="0" w:after="0" w:afterAutospacing="0" w:line="360" w:lineRule="auto"/>
        <w:jc w:val="both"/>
        <w:rPr>
          <w:rFonts w:asciiTheme="minorHAnsi" w:hAnsiTheme="minorHAnsi" w:cstheme="minorHAnsi"/>
          <w:sz w:val="20"/>
          <w:szCs w:val="20"/>
          <w:rPrChange w:id="361" w:author="Miku Nosamu" w:date="2025-07-05T22:27:00Z">
            <w:rPr>
              <w:rFonts w:ascii="Arial" w:hAnsi="Arial" w:cs="Arial"/>
              <w:sz w:val="20"/>
              <w:szCs w:val="20"/>
            </w:rPr>
          </w:rPrChange>
        </w:rPr>
      </w:pPr>
      <w:r w:rsidRPr="00BC03E5">
        <w:rPr>
          <w:rStyle w:val="Strong"/>
          <w:rFonts w:ascii="Arial" w:hAnsi="Arial" w:cs="Arial"/>
          <w:b w:val="0"/>
          <w:bCs w:val="0"/>
          <w:sz w:val="20"/>
          <w:szCs w:val="20"/>
        </w:rPr>
        <w:t>Vendor</w:t>
      </w:r>
      <w:r w:rsidRPr="00BC03E5">
        <w:rPr>
          <w:rFonts w:ascii="Arial" w:hAnsi="Arial" w:cs="Arial"/>
          <w:sz w:val="20"/>
          <w:szCs w:val="20"/>
        </w:rPr>
        <w:br/>
      </w:r>
      <w:proofErr w:type="spellStart"/>
      <w:ins w:id="362" w:author="Miku Nosamu" w:date="2025-07-05T22:24:00Z">
        <w:r w:rsidR="00836E5E" w:rsidRPr="00986EE1">
          <w:rPr>
            <w:rFonts w:asciiTheme="minorHAnsi" w:hAnsiTheme="minorHAnsi" w:cstheme="minorHAnsi"/>
            <w:sz w:val="20"/>
            <w:szCs w:val="20"/>
            <w:rPrChange w:id="363" w:author="Miku Nosamu" w:date="2025-07-05T22:27:00Z">
              <w:rPr>
                <w:color w:val="000000"/>
              </w:rPr>
            </w:rPrChange>
          </w:rPr>
          <w:t>Vendor</w:t>
        </w:r>
        <w:proofErr w:type="spellEnd"/>
        <w:r w:rsidR="00836E5E" w:rsidRPr="00986EE1">
          <w:rPr>
            <w:rFonts w:asciiTheme="minorHAnsi" w:hAnsiTheme="minorHAnsi" w:cstheme="minorHAnsi"/>
            <w:sz w:val="20"/>
            <w:szCs w:val="20"/>
            <w:rPrChange w:id="364"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65" w:author="Miku Nosamu" w:date="2025-07-05T22:27:00Z">
              <w:rPr>
                <w:color w:val="000000"/>
              </w:rPr>
            </w:rPrChange>
          </w:rPr>
          <w:t>dapat</w:t>
        </w:r>
        <w:proofErr w:type="spellEnd"/>
        <w:r w:rsidR="00836E5E" w:rsidRPr="00986EE1">
          <w:rPr>
            <w:rFonts w:asciiTheme="minorHAnsi" w:hAnsiTheme="minorHAnsi" w:cstheme="minorHAnsi"/>
            <w:sz w:val="20"/>
            <w:szCs w:val="20"/>
            <w:rPrChange w:id="366"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67" w:author="Miku Nosamu" w:date="2025-07-05T22:27:00Z">
              <w:rPr>
                <w:color w:val="000000"/>
              </w:rPr>
            </w:rPrChange>
          </w:rPr>
          <w:t>memiliki</w:t>
        </w:r>
        <w:proofErr w:type="spellEnd"/>
        <w:r w:rsidR="00836E5E" w:rsidRPr="00986EE1">
          <w:rPr>
            <w:rFonts w:asciiTheme="minorHAnsi" w:hAnsiTheme="minorHAnsi" w:cstheme="minorHAnsi"/>
            <w:sz w:val="20"/>
            <w:szCs w:val="20"/>
            <w:rPrChange w:id="368"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69" w:author="Miku Nosamu" w:date="2025-07-05T22:27:00Z">
              <w:rPr>
                <w:color w:val="000000"/>
              </w:rPr>
            </w:rPrChange>
          </w:rPr>
          <w:t>akses</w:t>
        </w:r>
        <w:proofErr w:type="spellEnd"/>
        <w:r w:rsidR="00836E5E" w:rsidRPr="00986EE1">
          <w:rPr>
            <w:rFonts w:asciiTheme="minorHAnsi" w:hAnsiTheme="minorHAnsi" w:cstheme="minorHAnsi"/>
            <w:sz w:val="20"/>
            <w:szCs w:val="20"/>
            <w:rPrChange w:id="370"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71" w:author="Miku Nosamu" w:date="2025-07-05T22:27:00Z">
              <w:rPr>
                <w:color w:val="000000"/>
              </w:rPr>
            </w:rPrChange>
          </w:rPr>
          <w:t>m</w:t>
        </w:r>
      </w:ins>
      <w:ins w:id="372" w:author="Miku Nosamu" w:date="2025-07-05T22:23:00Z">
        <w:r w:rsidR="00836E5E" w:rsidRPr="00986EE1">
          <w:rPr>
            <w:rFonts w:asciiTheme="minorHAnsi" w:hAnsiTheme="minorHAnsi" w:cstheme="minorHAnsi"/>
            <w:sz w:val="20"/>
            <w:szCs w:val="20"/>
            <w:rPrChange w:id="373" w:author="Miku Nosamu" w:date="2025-07-05T22:27:00Z">
              <w:rPr>
                <w:color w:val="000000"/>
              </w:rPr>
            </w:rPrChange>
          </w:rPr>
          <w:t>engisi</w:t>
        </w:r>
        <w:proofErr w:type="spellEnd"/>
        <w:r w:rsidR="00836E5E" w:rsidRPr="00986EE1">
          <w:rPr>
            <w:rFonts w:asciiTheme="minorHAnsi" w:hAnsiTheme="minorHAnsi" w:cstheme="minorHAnsi"/>
            <w:sz w:val="20"/>
            <w:szCs w:val="20"/>
            <w:rPrChange w:id="374" w:author="Miku Nosamu" w:date="2025-07-05T22:27:00Z">
              <w:rPr>
                <w:color w:val="000000"/>
              </w:rPr>
            </w:rPrChange>
          </w:rPr>
          <w:t xml:space="preserve"> dan </w:t>
        </w:r>
        <w:proofErr w:type="spellStart"/>
        <w:r w:rsidR="00836E5E" w:rsidRPr="00986EE1">
          <w:rPr>
            <w:rFonts w:asciiTheme="minorHAnsi" w:hAnsiTheme="minorHAnsi" w:cstheme="minorHAnsi"/>
            <w:sz w:val="20"/>
            <w:szCs w:val="20"/>
            <w:rPrChange w:id="375" w:author="Miku Nosamu" w:date="2025-07-05T22:27:00Z">
              <w:rPr>
                <w:color w:val="000000"/>
              </w:rPr>
            </w:rPrChange>
          </w:rPr>
          <w:t>mengajukan</w:t>
        </w:r>
        <w:proofErr w:type="spellEnd"/>
        <w:r w:rsidR="00836E5E" w:rsidRPr="00986EE1">
          <w:rPr>
            <w:rFonts w:asciiTheme="minorHAnsi" w:hAnsiTheme="minorHAnsi" w:cstheme="minorHAnsi"/>
            <w:sz w:val="20"/>
            <w:szCs w:val="20"/>
            <w:rPrChange w:id="376"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77" w:author="Miku Nosamu" w:date="2025-07-05T22:27:00Z">
              <w:rPr>
                <w:color w:val="000000"/>
              </w:rPr>
            </w:rPrChange>
          </w:rPr>
          <w:t>formulir</w:t>
        </w:r>
        <w:proofErr w:type="spellEnd"/>
        <w:r w:rsidR="00836E5E" w:rsidRPr="00986EE1">
          <w:rPr>
            <w:rFonts w:asciiTheme="minorHAnsi" w:hAnsiTheme="minorHAnsi" w:cstheme="minorHAnsi"/>
            <w:sz w:val="20"/>
            <w:szCs w:val="20"/>
            <w:rPrChange w:id="378" w:author="Miku Nosamu" w:date="2025-07-05T22:27:00Z">
              <w:rPr>
                <w:color w:val="000000"/>
              </w:rPr>
            </w:rPrChange>
          </w:rPr>
          <w:t xml:space="preserve"> SIK. </w:t>
        </w:r>
        <w:proofErr w:type="spellStart"/>
        <w:r w:rsidR="00836E5E" w:rsidRPr="00986EE1">
          <w:rPr>
            <w:rFonts w:asciiTheme="minorHAnsi" w:hAnsiTheme="minorHAnsi" w:cstheme="minorHAnsi"/>
            <w:sz w:val="20"/>
            <w:szCs w:val="20"/>
            <w:rPrChange w:id="379" w:author="Miku Nosamu" w:date="2025-07-05T22:27:00Z">
              <w:rPr>
                <w:color w:val="000000"/>
              </w:rPr>
            </w:rPrChange>
          </w:rPr>
          <w:t>Mengajukan</w:t>
        </w:r>
        <w:proofErr w:type="spellEnd"/>
        <w:r w:rsidR="00836E5E" w:rsidRPr="00986EE1">
          <w:rPr>
            <w:rFonts w:asciiTheme="minorHAnsi" w:hAnsiTheme="minorHAnsi" w:cstheme="minorHAnsi"/>
            <w:sz w:val="20"/>
            <w:szCs w:val="20"/>
            <w:rPrChange w:id="380"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81" w:author="Miku Nosamu" w:date="2025-07-05T22:27:00Z">
              <w:rPr>
                <w:color w:val="000000"/>
              </w:rPr>
            </w:rPrChange>
          </w:rPr>
          <w:t>permohonan</w:t>
        </w:r>
        <w:proofErr w:type="spellEnd"/>
        <w:r w:rsidR="00836E5E" w:rsidRPr="00986EE1">
          <w:rPr>
            <w:rFonts w:asciiTheme="minorHAnsi" w:hAnsiTheme="minorHAnsi" w:cstheme="minorHAnsi"/>
            <w:sz w:val="20"/>
            <w:szCs w:val="20"/>
            <w:rPrChange w:id="382" w:author="Miku Nosamu" w:date="2025-07-05T22:27:00Z">
              <w:rPr>
                <w:color w:val="000000"/>
              </w:rPr>
            </w:rPrChange>
          </w:rPr>
          <w:t xml:space="preserve"> SIK </w:t>
        </w:r>
        <w:proofErr w:type="spellStart"/>
        <w:r w:rsidR="00836E5E" w:rsidRPr="00986EE1">
          <w:rPr>
            <w:rFonts w:asciiTheme="minorHAnsi" w:hAnsiTheme="minorHAnsi" w:cstheme="minorHAnsi"/>
            <w:sz w:val="20"/>
            <w:szCs w:val="20"/>
            <w:rPrChange w:id="383" w:author="Miku Nosamu" w:date="2025-07-05T22:27:00Z">
              <w:rPr>
                <w:color w:val="000000"/>
              </w:rPr>
            </w:rPrChange>
          </w:rPr>
          <w:t>dengan</w:t>
        </w:r>
        <w:proofErr w:type="spellEnd"/>
        <w:r w:rsidR="00836E5E" w:rsidRPr="00986EE1">
          <w:rPr>
            <w:rFonts w:asciiTheme="minorHAnsi" w:hAnsiTheme="minorHAnsi" w:cstheme="minorHAnsi"/>
            <w:sz w:val="20"/>
            <w:szCs w:val="20"/>
            <w:rPrChange w:id="384"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85" w:author="Miku Nosamu" w:date="2025-07-05T22:27:00Z">
              <w:rPr>
                <w:color w:val="000000"/>
              </w:rPr>
            </w:rPrChange>
          </w:rPr>
          <w:t>mengisi</w:t>
        </w:r>
        <w:proofErr w:type="spellEnd"/>
        <w:r w:rsidR="00836E5E" w:rsidRPr="00986EE1">
          <w:rPr>
            <w:rFonts w:asciiTheme="minorHAnsi" w:hAnsiTheme="minorHAnsi" w:cstheme="minorHAnsi"/>
            <w:sz w:val="20"/>
            <w:szCs w:val="20"/>
            <w:rPrChange w:id="386"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87" w:author="Miku Nosamu" w:date="2025-07-05T22:27:00Z">
              <w:rPr>
                <w:color w:val="000000"/>
              </w:rPr>
            </w:rPrChange>
          </w:rPr>
          <w:t>formulir</w:t>
        </w:r>
        <w:proofErr w:type="spellEnd"/>
        <w:r w:rsidR="00836E5E" w:rsidRPr="00986EE1">
          <w:rPr>
            <w:rFonts w:asciiTheme="minorHAnsi" w:hAnsiTheme="minorHAnsi" w:cstheme="minorHAnsi"/>
            <w:sz w:val="20"/>
            <w:szCs w:val="20"/>
            <w:rPrChange w:id="388" w:author="Miku Nosamu" w:date="2025-07-05T22:27:00Z">
              <w:rPr>
                <w:color w:val="000000"/>
              </w:rPr>
            </w:rPrChange>
          </w:rPr>
          <w:t xml:space="preserve"> dan </w:t>
        </w:r>
        <w:proofErr w:type="spellStart"/>
        <w:r w:rsidR="00836E5E" w:rsidRPr="00986EE1">
          <w:rPr>
            <w:rFonts w:asciiTheme="minorHAnsi" w:hAnsiTheme="minorHAnsi" w:cstheme="minorHAnsi"/>
            <w:sz w:val="20"/>
            <w:szCs w:val="20"/>
            <w:rPrChange w:id="389" w:author="Miku Nosamu" w:date="2025-07-05T22:27:00Z">
              <w:rPr>
                <w:color w:val="000000"/>
              </w:rPr>
            </w:rPrChange>
          </w:rPr>
          <w:t>melampirkan</w:t>
        </w:r>
        <w:proofErr w:type="spellEnd"/>
        <w:r w:rsidR="00836E5E" w:rsidRPr="00986EE1">
          <w:rPr>
            <w:rFonts w:asciiTheme="minorHAnsi" w:hAnsiTheme="minorHAnsi" w:cstheme="minorHAnsi"/>
            <w:sz w:val="20"/>
            <w:szCs w:val="20"/>
            <w:rPrChange w:id="390"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91" w:author="Miku Nosamu" w:date="2025-07-05T22:27:00Z">
              <w:rPr>
                <w:color w:val="000000"/>
              </w:rPr>
            </w:rPrChange>
          </w:rPr>
          <w:t>dokumen</w:t>
        </w:r>
        <w:proofErr w:type="spellEnd"/>
        <w:r w:rsidR="00836E5E" w:rsidRPr="00986EE1">
          <w:rPr>
            <w:rFonts w:asciiTheme="minorHAnsi" w:hAnsiTheme="minorHAnsi" w:cstheme="minorHAnsi"/>
            <w:sz w:val="20"/>
            <w:szCs w:val="20"/>
            <w:rPrChange w:id="392"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393" w:author="Miku Nosamu" w:date="2025-07-05T22:27:00Z">
              <w:rPr>
                <w:color w:val="000000"/>
              </w:rPr>
            </w:rPrChange>
          </w:rPr>
          <w:t>pendukung</w:t>
        </w:r>
        <w:proofErr w:type="spellEnd"/>
        <w:r w:rsidR="00836E5E" w:rsidRPr="00986EE1">
          <w:rPr>
            <w:rFonts w:asciiTheme="minorHAnsi" w:hAnsiTheme="minorHAnsi" w:cstheme="minorHAnsi"/>
            <w:sz w:val="20"/>
            <w:szCs w:val="20"/>
            <w:rPrChange w:id="394" w:author="Miku Nosamu" w:date="2025-07-05T22:27:00Z">
              <w:rPr>
                <w:color w:val="000000"/>
              </w:rPr>
            </w:rPrChange>
          </w:rPr>
          <w:t>.</w:t>
        </w:r>
      </w:ins>
      <w:del w:id="395" w:author="Miku Nosamu" w:date="2025-07-05T22:23:00Z">
        <w:r w:rsidRPr="00986EE1" w:rsidDel="00836E5E">
          <w:rPr>
            <w:rFonts w:asciiTheme="minorHAnsi" w:hAnsiTheme="minorHAnsi" w:cstheme="minorHAnsi"/>
            <w:sz w:val="20"/>
            <w:szCs w:val="20"/>
            <w:rPrChange w:id="396" w:author="Miku Nosamu" w:date="2025-07-05T22:27:00Z">
              <w:rPr>
                <w:rFonts w:ascii="Arial" w:hAnsi="Arial" w:cs="Arial"/>
                <w:sz w:val="20"/>
                <w:szCs w:val="20"/>
              </w:rPr>
            </w:rPrChange>
          </w:rPr>
          <w:delText>Vendor adalah pihak yang mengajukan surat izin kerja. Vendor memiliki akses untuk membuat akun, mengajukan SIK, mengunggah dokumen, dan melihat status pengajuan.</w:delText>
        </w:r>
      </w:del>
    </w:p>
    <w:p w14:paraId="2CF0056C" w14:textId="1B73F649" w:rsidR="00BC03E5" w:rsidRPr="00986EE1" w:rsidRDefault="00BC03E5" w:rsidP="00BC03E5">
      <w:pPr>
        <w:pStyle w:val="NormalWeb"/>
        <w:numPr>
          <w:ilvl w:val="0"/>
          <w:numId w:val="29"/>
        </w:numPr>
        <w:spacing w:before="0" w:beforeAutospacing="0" w:after="0" w:afterAutospacing="0" w:line="360" w:lineRule="auto"/>
        <w:jc w:val="both"/>
        <w:rPr>
          <w:rFonts w:asciiTheme="minorHAnsi" w:hAnsiTheme="minorHAnsi" w:cstheme="minorHAnsi"/>
          <w:sz w:val="20"/>
          <w:szCs w:val="20"/>
          <w:rPrChange w:id="397" w:author="Miku Nosamu" w:date="2025-07-05T22:27:00Z">
            <w:rPr>
              <w:rFonts w:ascii="Arial" w:hAnsi="Arial" w:cs="Arial"/>
              <w:sz w:val="20"/>
              <w:szCs w:val="20"/>
            </w:rPr>
          </w:rPrChange>
        </w:rPr>
      </w:pPr>
      <w:proofErr w:type="spellStart"/>
      <w:r w:rsidRPr="00986EE1">
        <w:rPr>
          <w:rStyle w:val="Strong"/>
          <w:rFonts w:asciiTheme="minorHAnsi" w:hAnsiTheme="minorHAnsi" w:cstheme="minorHAnsi"/>
          <w:b w:val="0"/>
          <w:bCs w:val="0"/>
          <w:sz w:val="20"/>
          <w:szCs w:val="20"/>
          <w:rPrChange w:id="398" w:author="Miku Nosamu" w:date="2025-07-05T22:27:00Z">
            <w:rPr>
              <w:rStyle w:val="Strong"/>
              <w:rFonts w:ascii="Arial" w:hAnsi="Arial" w:cs="Arial"/>
              <w:b w:val="0"/>
              <w:bCs w:val="0"/>
              <w:sz w:val="20"/>
              <w:szCs w:val="20"/>
            </w:rPr>
          </w:rPrChange>
        </w:rPr>
        <w:t>Verifikator</w:t>
      </w:r>
      <w:proofErr w:type="spellEnd"/>
      <w:r w:rsidRPr="00986EE1">
        <w:rPr>
          <w:rFonts w:asciiTheme="minorHAnsi" w:hAnsiTheme="minorHAnsi" w:cstheme="minorHAnsi"/>
          <w:sz w:val="20"/>
          <w:szCs w:val="20"/>
          <w:rPrChange w:id="399" w:author="Miku Nosamu" w:date="2025-07-05T22:27:00Z">
            <w:rPr>
              <w:rFonts w:ascii="Arial" w:hAnsi="Arial" w:cs="Arial"/>
              <w:sz w:val="20"/>
              <w:szCs w:val="20"/>
            </w:rPr>
          </w:rPrChange>
        </w:rPr>
        <w:br/>
      </w:r>
      <w:proofErr w:type="spellStart"/>
      <w:r w:rsidRPr="00986EE1">
        <w:rPr>
          <w:rFonts w:asciiTheme="minorHAnsi" w:hAnsiTheme="minorHAnsi" w:cstheme="minorHAnsi"/>
          <w:sz w:val="20"/>
          <w:szCs w:val="20"/>
          <w:rPrChange w:id="400" w:author="Miku Nosamu" w:date="2025-07-05T22:27:00Z">
            <w:rPr>
              <w:rFonts w:ascii="Arial" w:hAnsi="Arial" w:cs="Arial"/>
              <w:sz w:val="20"/>
              <w:szCs w:val="20"/>
            </w:rPr>
          </w:rPrChange>
        </w:rPr>
        <w:t>Verifikator</w:t>
      </w:r>
      <w:proofErr w:type="spellEnd"/>
      <w:r w:rsidRPr="00986EE1">
        <w:rPr>
          <w:rFonts w:asciiTheme="minorHAnsi" w:hAnsiTheme="minorHAnsi" w:cstheme="minorHAnsi"/>
          <w:sz w:val="20"/>
          <w:szCs w:val="20"/>
          <w:rPrChange w:id="401" w:author="Miku Nosamu" w:date="2025-07-05T22:27:00Z">
            <w:rPr>
              <w:rFonts w:ascii="Arial" w:hAnsi="Arial" w:cs="Arial"/>
              <w:sz w:val="20"/>
              <w:szCs w:val="20"/>
            </w:rPr>
          </w:rPrChange>
        </w:rPr>
        <w:t xml:space="preserve"> </w:t>
      </w:r>
      <w:proofErr w:type="spellStart"/>
      <w:ins w:id="402" w:author="Miku Nosamu" w:date="2025-07-05T22:24:00Z">
        <w:r w:rsidR="00836E5E" w:rsidRPr="00986EE1">
          <w:rPr>
            <w:rFonts w:asciiTheme="minorHAnsi" w:hAnsiTheme="minorHAnsi" w:cstheme="minorHAnsi"/>
            <w:sz w:val="20"/>
            <w:szCs w:val="20"/>
            <w:rPrChange w:id="403" w:author="Miku Nosamu" w:date="2025-07-05T22:27:00Z">
              <w:rPr>
                <w:rFonts w:ascii="Arial" w:hAnsi="Arial" w:cs="Arial"/>
                <w:sz w:val="20"/>
                <w:szCs w:val="20"/>
              </w:rPr>
            </w:rPrChange>
          </w:rPr>
          <w:t>dapat</w:t>
        </w:r>
        <w:proofErr w:type="spellEnd"/>
        <w:r w:rsidR="00836E5E" w:rsidRPr="00986EE1">
          <w:rPr>
            <w:rFonts w:asciiTheme="minorHAnsi" w:hAnsiTheme="minorHAnsi" w:cstheme="minorHAnsi"/>
            <w:sz w:val="20"/>
            <w:szCs w:val="20"/>
            <w:rPrChange w:id="404" w:author="Miku Nosamu" w:date="2025-07-05T22:27:00Z">
              <w:rPr>
                <w:rFonts w:ascii="Arial" w:hAnsi="Arial" w:cs="Arial"/>
                <w:sz w:val="20"/>
                <w:szCs w:val="20"/>
              </w:rPr>
            </w:rPrChange>
          </w:rPr>
          <w:t xml:space="preserve"> </w:t>
        </w:r>
        <w:proofErr w:type="spellStart"/>
        <w:r w:rsidR="00836E5E" w:rsidRPr="00986EE1">
          <w:rPr>
            <w:rFonts w:asciiTheme="minorHAnsi" w:hAnsiTheme="minorHAnsi" w:cstheme="minorHAnsi"/>
            <w:sz w:val="20"/>
            <w:szCs w:val="20"/>
            <w:rPrChange w:id="405" w:author="Miku Nosamu" w:date="2025-07-05T22:27:00Z">
              <w:rPr>
                <w:rFonts w:ascii="Arial" w:hAnsi="Arial" w:cs="Arial"/>
                <w:sz w:val="20"/>
                <w:szCs w:val="20"/>
              </w:rPr>
            </w:rPrChange>
          </w:rPr>
          <w:t>memiliki</w:t>
        </w:r>
        <w:proofErr w:type="spellEnd"/>
        <w:r w:rsidR="00836E5E" w:rsidRPr="00986EE1">
          <w:rPr>
            <w:rFonts w:asciiTheme="minorHAnsi" w:hAnsiTheme="minorHAnsi" w:cstheme="minorHAnsi"/>
            <w:sz w:val="20"/>
            <w:szCs w:val="20"/>
            <w:rPrChange w:id="406" w:author="Miku Nosamu" w:date="2025-07-05T22:27:00Z">
              <w:rPr>
                <w:rFonts w:ascii="Arial" w:hAnsi="Arial" w:cs="Arial"/>
                <w:sz w:val="20"/>
                <w:szCs w:val="20"/>
              </w:rPr>
            </w:rPrChange>
          </w:rPr>
          <w:t xml:space="preserve"> </w:t>
        </w:r>
        <w:proofErr w:type="spellStart"/>
        <w:r w:rsidR="00836E5E" w:rsidRPr="00986EE1">
          <w:rPr>
            <w:rFonts w:asciiTheme="minorHAnsi" w:hAnsiTheme="minorHAnsi" w:cstheme="minorHAnsi"/>
            <w:sz w:val="20"/>
            <w:szCs w:val="20"/>
            <w:rPrChange w:id="407" w:author="Miku Nosamu" w:date="2025-07-05T22:27:00Z">
              <w:rPr>
                <w:rFonts w:ascii="Arial" w:hAnsi="Arial" w:cs="Arial"/>
                <w:sz w:val="20"/>
                <w:szCs w:val="20"/>
              </w:rPr>
            </w:rPrChange>
          </w:rPr>
          <w:t>akses</w:t>
        </w:r>
        <w:proofErr w:type="spellEnd"/>
        <w:r w:rsidR="00836E5E" w:rsidRPr="00986EE1">
          <w:rPr>
            <w:rFonts w:asciiTheme="minorHAnsi" w:hAnsiTheme="minorHAnsi" w:cstheme="minorHAnsi"/>
            <w:sz w:val="20"/>
            <w:szCs w:val="20"/>
            <w:rPrChange w:id="408" w:author="Miku Nosamu" w:date="2025-07-05T22:27:00Z">
              <w:rPr>
                <w:rFonts w:ascii="Arial" w:hAnsi="Arial" w:cs="Arial"/>
                <w:sz w:val="20"/>
                <w:szCs w:val="20"/>
              </w:rPr>
            </w:rPrChange>
          </w:rPr>
          <w:t xml:space="preserve"> </w:t>
        </w:r>
      </w:ins>
      <w:proofErr w:type="spellStart"/>
      <w:ins w:id="409" w:author="Miku Nosamu" w:date="2025-07-05T22:28:00Z">
        <w:r w:rsidR="002A66D9">
          <w:rPr>
            <w:rFonts w:asciiTheme="minorHAnsi" w:hAnsiTheme="minorHAnsi" w:cstheme="minorHAnsi"/>
            <w:sz w:val="20"/>
            <w:szCs w:val="20"/>
          </w:rPr>
          <w:t>m</w:t>
        </w:r>
      </w:ins>
      <w:ins w:id="410" w:author="Miku Nosamu" w:date="2025-07-05T22:25:00Z">
        <w:r w:rsidR="00836E5E" w:rsidRPr="00986EE1">
          <w:rPr>
            <w:rFonts w:asciiTheme="minorHAnsi" w:hAnsiTheme="minorHAnsi" w:cstheme="minorHAnsi"/>
            <w:sz w:val="20"/>
            <w:szCs w:val="20"/>
            <w:rPrChange w:id="411" w:author="Miku Nosamu" w:date="2025-07-05T22:27:00Z">
              <w:rPr>
                <w:color w:val="000000"/>
              </w:rPr>
            </w:rPrChange>
          </w:rPr>
          <w:t>elihat</w:t>
        </w:r>
        <w:proofErr w:type="spellEnd"/>
        <w:r w:rsidR="00836E5E" w:rsidRPr="00986EE1">
          <w:rPr>
            <w:rFonts w:asciiTheme="minorHAnsi" w:hAnsiTheme="minorHAnsi" w:cstheme="minorHAnsi"/>
            <w:sz w:val="20"/>
            <w:szCs w:val="20"/>
            <w:rPrChange w:id="412"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13" w:author="Miku Nosamu" w:date="2025-07-05T22:27:00Z">
              <w:rPr>
                <w:color w:val="000000"/>
              </w:rPr>
            </w:rPrChange>
          </w:rPr>
          <w:t>pengajuan</w:t>
        </w:r>
        <w:proofErr w:type="spellEnd"/>
        <w:r w:rsidR="00836E5E" w:rsidRPr="00986EE1">
          <w:rPr>
            <w:rFonts w:asciiTheme="minorHAnsi" w:hAnsiTheme="minorHAnsi" w:cstheme="minorHAnsi"/>
            <w:sz w:val="20"/>
            <w:szCs w:val="20"/>
            <w:rPrChange w:id="414" w:author="Miku Nosamu" w:date="2025-07-05T22:27:00Z">
              <w:rPr>
                <w:color w:val="000000"/>
              </w:rPr>
            </w:rPrChange>
          </w:rPr>
          <w:t xml:space="preserve"> dan </w:t>
        </w:r>
        <w:proofErr w:type="spellStart"/>
        <w:r w:rsidR="00836E5E" w:rsidRPr="00986EE1">
          <w:rPr>
            <w:rFonts w:asciiTheme="minorHAnsi" w:hAnsiTheme="minorHAnsi" w:cstheme="minorHAnsi"/>
            <w:sz w:val="20"/>
            <w:szCs w:val="20"/>
            <w:rPrChange w:id="415" w:author="Miku Nosamu" w:date="2025-07-05T22:27:00Z">
              <w:rPr>
                <w:color w:val="000000"/>
              </w:rPr>
            </w:rPrChange>
          </w:rPr>
          <w:t>melakukan</w:t>
        </w:r>
        <w:proofErr w:type="spellEnd"/>
        <w:r w:rsidR="00836E5E" w:rsidRPr="00986EE1">
          <w:rPr>
            <w:rFonts w:asciiTheme="minorHAnsi" w:hAnsiTheme="minorHAnsi" w:cstheme="minorHAnsi"/>
            <w:sz w:val="20"/>
            <w:szCs w:val="20"/>
            <w:rPrChange w:id="416"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17" w:author="Miku Nosamu" w:date="2025-07-05T22:27:00Z">
              <w:rPr>
                <w:color w:val="000000"/>
              </w:rPr>
            </w:rPrChange>
          </w:rPr>
          <w:t>verifikasi</w:t>
        </w:r>
        <w:proofErr w:type="spellEnd"/>
        <w:r w:rsidR="00836E5E" w:rsidRPr="00986EE1">
          <w:rPr>
            <w:rFonts w:asciiTheme="minorHAnsi" w:hAnsiTheme="minorHAnsi" w:cstheme="minorHAnsi"/>
            <w:sz w:val="20"/>
            <w:szCs w:val="20"/>
            <w:rPrChange w:id="418" w:author="Miku Nosamu" w:date="2025-07-05T22:27:00Z">
              <w:rPr>
                <w:color w:val="000000"/>
              </w:rPr>
            </w:rPrChange>
          </w:rPr>
          <w:t xml:space="preserve"> data. </w:t>
        </w:r>
        <w:proofErr w:type="spellStart"/>
        <w:r w:rsidR="00836E5E" w:rsidRPr="00986EE1">
          <w:rPr>
            <w:rFonts w:asciiTheme="minorHAnsi" w:hAnsiTheme="minorHAnsi" w:cstheme="minorHAnsi"/>
            <w:sz w:val="20"/>
            <w:szCs w:val="20"/>
            <w:rPrChange w:id="419" w:author="Miku Nosamu" w:date="2025-07-05T22:27:00Z">
              <w:rPr>
                <w:color w:val="000000"/>
              </w:rPr>
            </w:rPrChange>
          </w:rPr>
          <w:t>Memeriksa</w:t>
        </w:r>
        <w:proofErr w:type="spellEnd"/>
        <w:r w:rsidR="00836E5E" w:rsidRPr="00986EE1">
          <w:rPr>
            <w:rFonts w:asciiTheme="minorHAnsi" w:hAnsiTheme="minorHAnsi" w:cstheme="minorHAnsi"/>
            <w:sz w:val="20"/>
            <w:szCs w:val="20"/>
            <w:rPrChange w:id="420"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21" w:author="Miku Nosamu" w:date="2025-07-05T22:27:00Z">
              <w:rPr>
                <w:color w:val="000000"/>
              </w:rPr>
            </w:rPrChange>
          </w:rPr>
          <w:t>kelengkapan</w:t>
        </w:r>
        <w:proofErr w:type="spellEnd"/>
        <w:r w:rsidR="00836E5E" w:rsidRPr="00986EE1">
          <w:rPr>
            <w:rFonts w:asciiTheme="minorHAnsi" w:hAnsiTheme="minorHAnsi" w:cstheme="minorHAnsi"/>
            <w:sz w:val="20"/>
            <w:szCs w:val="20"/>
            <w:rPrChange w:id="422" w:author="Miku Nosamu" w:date="2025-07-05T22:27:00Z">
              <w:rPr>
                <w:color w:val="000000"/>
              </w:rPr>
            </w:rPrChange>
          </w:rPr>
          <w:t xml:space="preserve"> data dan </w:t>
        </w:r>
        <w:proofErr w:type="spellStart"/>
        <w:r w:rsidR="00836E5E" w:rsidRPr="00986EE1">
          <w:rPr>
            <w:rFonts w:asciiTheme="minorHAnsi" w:hAnsiTheme="minorHAnsi" w:cstheme="minorHAnsi"/>
            <w:sz w:val="20"/>
            <w:szCs w:val="20"/>
            <w:rPrChange w:id="423" w:author="Miku Nosamu" w:date="2025-07-05T22:27:00Z">
              <w:rPr>
                <w:color w:val="000000"/>
              </w:rPr>
            </w:rPrChange>
          </w:rPr>
          <w:t>menetapkan</w:t>
        </w:r>
        <w:proofErr w:type="spellEnd"/>
        <w:r w:rsidR="00836E5E" w:rsidRPr="00986EE1">
          <w:rPr>
            <w:rFonts w:asciiTheme="minorHAnsi" w:hAnsiTheme="minorHAnsi" w:cstheme="minorHAnsi"/>
            <w:sz w:val="20"/>
            <w:szCs w:val="20"/>
            <w:rPrChange w:id="424" w:author="Miku Nosamu" w:date="2025-07-05T22:27:00Z">
              <w:rPr>
                <w:color w:val="000000"/>
              </w:rPr>
            </w:rPrChange>
          </w:rPr>
          <w:t xml:space="preserve"> PIC internal yang </w:t>
        </w:r>
        <w:proofErr w:type="spellStart"/>
        <w:r w:rsidR="00836E5E" w:rsidRPr="00986EE1">
          <w:rPr>
            <w:rFonts w:asciiTheme="minorHAnsi" w:hAnsiTheme="minorHAnsi" w:cstheme="minorHAnsi"/>
            <w:sz w:val="20"/>
            <w:szCs w:val="20"/>
            <w:rPrChange w:id="425" w:author="Miku Nosamu" w:date="2025-07-05T22:27:00Z">
              <w:rPr>
                <w:color w:val="000000"/>
              </w:rPr>
            </w:rPrChange>
          </w:rPr>
          <w:t>bertanggung</w:t>
        </w:r>
        <w:proofErr w:type="spellEnd"/>
        <w:r w:rsidR="00836E5E" w:rsidRPr="00986EE1">
          <w:rPr>
            <w:rFonts w:asciiTheme="minorHAnsi" w:hAnsiTheme="minorHAnsi" w:cstheme="minorHAnsi"/>
            <w:sz w:val="20"/>
            <w:szCs w:val="20"/>
            <w:rPrChange w:id="426"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27" w:author="Miku Nosamu" w:date="2025-07-05T22:27:00Z">
              <w:rPr>
                <w:color w:val="000000"/>
              </w:rPr>
            </w:rPrChange>
          </w:rPr>
          <w:t>jawab</w:t>
        </w:r>
        <w:proofErr w:type="spellEnd"/>
        <w:r w:rsidR="00836E5E" w:rsidRPr="00986EE1">
          <w:rPr>
            <w:rFonts w:asciiTheme="minorHAnsi" w:hAnsiTheme="minorHAnsi" w:cstheme="minorHAnsi"/>
            <w:sz w:val="20"/>
            <w:szCs w:val="20"/>
            <w:rPrChange w:id="428" w:author="Miku Nosamu" w:date="2025-07-05T22:27:00Z">
              <w:rPr>
                <w:color w:val="000000"/>
              </w:rPr>
            </w:rPrChange>
          </w:rPr>
          <w:t>.</w:t>
        </w:r>
      </w:ins>
      <w:del w:id="429" w:author="Miku Nosamu" w:date="2025-07-05T22:25:00Z">
        <w:r w:rsidRPr="00986EE1" w:rsidDel="00836E5E">
          <w:rPr>
            <w:rFonts w:asciiTheme="minorHAnsi" w:hAnsiTheme="minorHAnsi" w:cstheme="minorHAnsi"/>
            <w:sz w:val="20"/>
            <w:szCs w:val="20"/>
            <w:rPrChange w:id="430" w:author="Miku Nosamu" w:date="2025-07-05T22:27:00Z">
              <w:rPr>
                <w:rFonts w:ascii="Arial" w:hAnsi="Arial" w:cs="Arial"/>
                <w:sz w:val="20"/>
                <w:szCs w:val="20"/>
              </w:rPr>
            </w:rPrChange>
          </w:rPr>
          <w:delText>adalah pengguna internal yang bertugas memeriksa dan memvalidasi kelengkapan dokumen dari pengajuan SIK sebelum diteruskan ke approver.</w:delText>
        </w:r>
      </w:del>
    </w:p>
    <w:p w14:paraId="0F0CC53F" w14:textId="61B2DB6B" w:rsidR="00BC03E5" w:rsidRPr="00986EE1" w:rsidRDefault="00BC03E5" w:rsidP="00BC03E5">
      <w:pPr>
        <w:pStyle w:val="NormalWeb"/>
        <w:numPr>
          <w:ilvl w:val="0"/>
          <w:numId w:val="29"/>
        </w:numPr>
        <w:spacing w:before="0" w:beforeAutospacing="0" w:after="0" w:afterAutospacing="0" w:line="360" w:lineRule="auto"/>
        <w:jc w:val="both"/>
        <w:rPr>
          <w:rFonts w:asciiTheme="minorHAnsi" w:hAnsiTheme="minorHAnsi" w:cstheme="minorHAnsi"/>
          <w:sz w:val="20"/>
          <w:szCs w:val="20"/>
          <w:rPrChange w:id="431" w:author="Miku Nosamu" w:date="2025-07-05T22:27:00Z">
            <w:rPr>
              <w:rFonts w:ascii="Arial" w:hAnsi="Arial" w:cs="Arial"/>
              <w:sz w:val="20"/>
              <w:szCs w:val="20"/>
            </w:rPr>
          </w:rPrChange>
        </w:rPr>
      </w:pPr>
      <w:r w:rsidRPr="00986EE1">
        <w:rPr>
          <w:rStyle w:val="Strong"/>
          <w:rFonts w:asciiTheme="minorHAnsi" w:hAnsiTheme="minorHAnsi" w:cstheme="minorHAnsi"/>
          <w:b w:val="0"/>
          <w:bCs w:val="0"/>
          <w:sz w:val="20"/>
          <w:szCs w:val="20"/>
          <w:rPrChange w:id="432" w:author="Miku Nosamu" w:date="2025-07-05T22:27:00Z">
            <w:rPr>
              <w:rStyle w:val="Strong"/>
              <w:rFonts w:ascii="Arial" w:hAnsi="Arial" w:cs="Arial"/>
              <w:b w:val="0"/>
              <w:bCs w:val="0"/>
              <w:sz w:val="20"/>
              <w:szCs w:val="20"/>
            </w:rPr>
          </w:rPrChange>
        </w:rPr>
        <w:t>Approver</w:t>
      </w:r>
      <w:r w:rsidRPr="00986EE1">
        <w:rPr>
          <w:rStyle w:val="Strong"/>
          <w:rFonts w:asciiTheme="minorHAnsi" w:hAnsiTheme="minorHAnsi" w:cstheme="minorHAnsi"/>
          <w:sz w:val="20"/>
          <w:szCs w:val="20"/>
          <w:rPrChange w:id="433" w:author="Miku Nosamu" w:date="2025-07-05T22:27:00Z">
            <w:rPr>
              <w:rStyle w:val="Strong"/>
              <w:rFonts w:ascii="Arial" w:hAnsi="Arial" w:cs="Arial"/>
              <w:sz w:val="20"/>
              <w:szCs w:val="20"/>
            </w:rPr>
          </w:rPrChange>
        </w:rPr>
        <w:t xml:space="preserve"> (</w:t>
      </w:r>
      <w:proofErr w:type="spellStart"/>
      <w:r w:rsidRPr="00986EE1">
        <w:rPr>
          <w:rStyle w:val="Strong"/>
          <w:rFonts w:asciiTheme="minorHAnsi" w:hAnsiTheme="minorHAnsi" w:cstheme="minorHAnsi"/>
          <w:b w:val="0"/>
          <w:bCs w:val="0"/>
          <w:sz w:val="20"/>
          <w:szCs w:val="20"/>
          <w:rPrChange w:id="434" w:author="Miku Nosamu" w:date="2025-07-05T22:27:00Z">
            <w:rPr>
              <w:rStyle w:val="Strong"/>
              <w:rFonts w:ascii="Arial" w:hAnsi="Arial" w:cs="Arial"/>
              <w:b w:val="0"/>
              <w:bCs w:val="0"/>
              <w:sz w:val="20"/>
              <w:szCs w:val="20"/>
            </w:rPr>
          </w:rPrChange>
        </w:rPr>
        <w:t>Manajer</w:t>
      </w:r>
      <w:proofErr w:type="spellEnd"/>
      <w:r w:rsidRPr="00986EE1">
        <w:rPr>
          <w:rStyle w:val="Strong"/>
          <w:rFonts w:asciiTheme="minorHAnsi" w:hAnsiTheme="minorHAnsi" w:cstheme="minorHAnsi"/>
          <w:sz w:val="20"/>
          <w:szCs w:val="20"/>
          <w:rPrChange w:id="435" w:author="Miku Nosamu" w:date="2025-07-05T22:27:00Z">
            <w:rPr>
              <w:rStyle w:val="Strong"/>
              <w:rFonts w:ascii="Arial" w:hAnsi="Arial" w:cs="Arial"/>
              <w:sz w:val="20"/>
              <w:szCs w:val="20"/>
            </w:rPr>
          </w:rPrChange>
        </w:rPr>
        <w:t xml:space="preserve"> </w:t>
      </w:r>
      <w:proofErr w:type="spellStart"/>
      <w:r w:rsidRPr="00986EE1">
        <w:rPr>
          <w:rStyle w:val="Strong"/>
          <w:rFonts w:asciiTheme="minorHAnsi" w:hAnsiTheme="minorHAnsi" w:cstheme="minorHAnsi"/>
          <w:b w:val="0"/>
          <w:bCs w:val="0"/>
          <w:sz w:val="20"/>
          <w:szCs w:val="20"/>
          <w:rPrChange w:id="436" w:author="Miku Nosamu" w:date="2025-07-05T22:27:00Z">
            <w:rPr>
              <w:rStyle w:val="Strong"/>
              <w:rFonts w:ascii="Arial" w:hAnsi="Arial" w:cs="Arial"/>
              <w:b w:val="0"/>
              <w:bCs w:val="0"/>
              <w:sz w:val="20"/>
              <w:szCs w:val="20"/>
            </w:rPr>
          </w:rPrChange>
        </w:rPr>
        <w:t>atau</w:t>
      </w:r>
      <w:proofErr w:type="spellEnd"/>
      <w:r w:rsidRPr="00986EE1">
        <w:rPr>
          <w:rStyle w:val="Strong"/>
          <w:rFonts w:asciiTheme="minorHAnsi" w:hAnsiTheme="minorHAnsi" w:cstheme="minorHAnsi"/>
          <w:sz w:val="20"/>
          <w:szCs w:val="20"/>
          <w:rPrChange w:id="437" w:author="Miku Nosamu" w:date="2025-07-05T22:27:00Z">
            <w:rPr>
              <w:rStyle w:val="Strong"/>
              <w:rFonts w:ascii="Arial" w:hAnsi="Arial" w:cs="Arial"/>
              <w:sz w:val="20"/>
              <w:szCs w:val="20"/>
            </w:rPr>
          </w:rPrChange>
        </w:rPr>
        <w:t xml:space="preserve"> </w:t>
      </w:r>
      <w:r w:rsidR="00C304A5" w:rsidRPr="00986EE1">
        <w:rPr>
          <w:rStyle w:val="Strong"/>
          <w:rFonts w:asciiTheme="minorHAnsi" w:hAnsiTheme="minorHAnsi" w:cstheme="minorHAnsi"/>
          <w:b w:val="0"/>
          <w:bCs w:val="0"/>
          <w:sz w:val="20"/>
          <w:szCs w:val="20"/>
          <w:rPrChange w:id="438" w:author="Miku Nosamu" w:date="2025-07-05T22:27:00Z">
            <w:rPr>
              <w:rStyle w:val="Strong"/>
              <w:rFonts w:ascii="Arial" w:hAnsi="Arial" w:cs="Arial"/>
              <w:b w:val="0"/>
              <w:bCs w:val="0"/>
              <w:sz w:val="20"/>
              <w:szCs w:val="20"/>
            </w:rPr>
          </w:rPrChange>
        </w:rPr>
        <w:t xml:space="preserve">Vice </w:t>
      </w:r>
      <w:proofErr w:type="spellStart"/>
      <w:r w:rsidR="00C304A5" w:rsidRPr="00986EE1">
        <w:rPr>
          <w:rStyle w:val="Strong"/>
          <w:rFonts w:asciiTheme="minorHAnsi" w:hAnsiTheme="minorHAnsi" w:cstheme="minorHAnsi"/>
          <w:b w:val="0"/>
          <w:bCs w:val="0"/>
          <w:sz w:val="20"/>
          <w:szCs w:val="20"/>
          <w:rPrChange w:id="439" w:author="Miku Nosamu" w:date="2025-07-05T22:27:00Z">
            <w:rPr>
              <w:rStyle w:val="Strong"/>
              <w:rFonts w:ascii="Arial" w:hAnsi="Arial" w:cs="Arial"/>
              <w:b w:val="0"/>
              <w:bCs w:val="0"/>
              <w:sz w:val="20"/>
              <w:szCs w:val="20"/>
            </w:rPr>
          </w:rPrChange>
        </w:rPr>
        <w:t>Precident</w:t>
      </w:r>
      <w:proofErr w:type="spellEnd"/>
      <w:r w:rsidRPr="00986EE1">
        <w:rPr>
          <w:rStyle w:val="Strong"/>
          <w:rFonts w:asciiTheme="minorHAnsi" w:hAnsiTheme="minorHAnsi" w:cstheme="minorHAnsi"/>
          <w:sz w:val="20"/>
          <w:szCs w:val="20"/>
          <w:rPrChange w:id="440" w:author="Miku Nosamu" w:date="2025-07-05T22:27:00Z">
            <w:rPr>
              <w:rStyle w:val="Strong"/>
              <w:rFonts w:ascii="Arial" w:hAnsi="Arial" w:cs="Arial"/>
              <w:sz w:val="20"/>
              <w:szCs w:val="20"/>
            </w:rPr>
          </w:rPrChange>
        </w:rPr>
        <w:t>)</w:t>
      </w:r>
      <w:r w:rsidRPr="00986EE1">
        <w:rPr>
          <w:rFonts w:asciiTheme="minorHAnsi" w:hAnsiTheme="minorHAnsi" w:cstheme="minorHAnsi"/>
          <w:sz w:val="20"/>
          <w:szCs w:val="20"/>
          <w:rPrChange w:id="441" w:author="Miku Nosamu" w:date="2025-07-05T22:27:00Z">
            <w:rPr>
              <w:rFonts w:ascii="Arial" w:hAnsi="Arial" w:cs="Arial"/>
              <w:sz w:val="20"/>
              <w:szCs w:val="20"/>
            </w:rPr>
          </w:rPrChange>
        </w:rPr>
        <w:br/>
        <w:t xml:space="preserve">Approver </w:t>
      </w:r>
      <w:proofErr w:type="spellStart"/>
      <w:r w:rsidRPr="00986EE1">
        <w:rPr>
          <w:rFonts w:asciiTheme="minorHAnsi" w:hAnsiTheme="minorHAnsi" w:cstheme="minorHAnsi"/>
          <w:sz w:val="20"/>
          <w:szCs w:val="20"/>
          <w:rPrChange w:id="442" w:author="Miku Nosamu" w:date="2025-07-05T22:27:00Z">
            <w:rPr>
              <w:rFonts w:ascii="Arial" w:hAnsi="Arial" w:cs="Arial"/>
              <w:sz w:val="20"/>
              <w:szCs w:val="20"/>
            </w:rPr>
          </w:rPrChange>
        </w:rPr>
        <w:t>adalah</w:t>
      </w:r>
      <w:proofErr w:type="spellEnd"/>
      <w:r w:rsidRPr="00986EE1">
        <w:rPr>
          <w:rFonts w:asciiTheme="minorHAnsi" w:hAnsiTheme="minorHAnsi" w:cstheme="minorHAnsi"/>
          <w:sz w:val="20"/>
          <w:szCs w:val="20"/>
          <w:rPrChange w:id="443"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44" w:author="Miku Nosamu" w:date="2025-07-05T22:27:00Z">
            <w:rPr>
              <w:rFonts w:ascii="Arial" w:hAnsi="Arial" w:cs="Arial"/>
              <w:sz w:val="20"/>
              <w:szCs w:val="20"/>
            </w:rPr>
          </w:rPrChange>
        </w:rPr>
        <w:t>pihak</w:t>
      </w:r>
      <w:proofErr w:type="spellEnd"/>
      <w:r w:rsidRPr="00986EE1">
        <w:rPr>
          <w:rFonts w:asciiTheme="minorHAnsi" w:hAnsiTheme="minorHAnsi" w:cstheme="minorHAnsi"/>
          <w:sz w:val="20"/>
          <w:szCs w:val="20"/>
          <w:rPrChange w:id="445" w:author="Miku Nosamu" w:date="2025-07-05T22:27:00Z">
            <w:rPr>
              <w:rFonts w:ascii="Arial" w:hAnsi="Arial" w:cs="Arial"/>
              <w:sz w:val="20"/>
              <w:szCs w:val="20"/>
            </w:rPr>
          </w:rPrChange>
        </w:rPr>
        <w:t xml:space="preserve"> yang </w:t>
      </w:r>
      <w:proofErr w:type="spellStart"/>
      <w:r w:rsidRPr="00986EE1">
        <w:rPr>
          <w:rFonts w:asciiTheme="minorHAnsi" w:hAnsiTheme="minorHAnsi" w:cstheme="minorHAnsi"/>
          <w:sz w:val="20"/>
          <w:szCs w:val="20"/>
          <w:rPrChange w:id="446" w:author="Miku Nosamu" w:date="2025-07-05T22:27:00Z">
            <w:rPr>
              <w:rFonts w:ascii="Arial" w:hAnsi="Arial" w:cs="Arial"/>
              <w:sz w:val="20"/>
              <w:szCs w:val="20"/>
            </w:rPr>
          </w:rPrChange>
        </w:rPr>
        <w:t>memberikan</w:t>
      </w:r>
      <w:proofErr w:type="spellEnd"/>
      <w:r w:rsidRPr="00986EE1">
        <w:rPr>
          <w:rFonts w:asciiTheme="minorHAnsi" w:hAnsiTheme="minorHAnsi" w:cstheme="minorHAnsi"/>
          <w:sz w:val="20"/>
          <w:szCs w:val="20"/>
          <w:rPrChange w:id="447"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48" w:author="Miku Nosamu" w:date="2025-07-05T22:27:00Z">
            <w:rPr>
              <w:rFonts w:ascii="Arial" w:hAnsi="Arial" w:cs="Arial"/>
              <w:sz w:val="20"/>
              <w:szCs w:val="20"/>
            </w:rPr>
          </w:rPrChange>
        </w:rPr>
        <w:t>persetujuan</w:t>
      </w:r>
      <w:proofErr w:type="spellEnd"/>
      <w:r w:rsidRPr="00986EE1">
        <w:rPr>
          <w:rFonts w:asciiTheme="minorHAnsi" w:hAnsiTheme="minorHAnsi" w:cstheme="minorHAnsi"/>
          <w:sz w:val="20"/>
          <w:szCs w:val="20"/>
          <w:rPrChange w:id="449"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50" w:author="Miku Nosamu" w:date="2025-07-05T22:27:00Z">
            <w:rPr>
              <w:rFonts w:ascii="Arial" w:hAnsi="Arial" w:cs="Arial"/>
              <w:sz w:val="20"/>
              <w:szCs w:val="20"/>
            </w:rPr>
          </w:rPrChange>
        </w:rPr>
        <w:t>atau</w:t>
      </w:r>
      <w:proofErr w:type="spellEnd"/>
      <w:r w:rsidRPr="00986EE1">
        <w:rPr>
          <w:rFonts w:asciiTheme="minorHAnsi" w:hAnsiTheme="minorHAnsi" w:cstheme="minorHAnsi"/>
          <w:sz w:val="20"/>
          <w:szCs w:val="20"/>
          <w:rPrChange w:id="451"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52" w:author="Miku Nosamu" w:date="2025-07-05T22:27:00Z">
            <w:rPr>
              <w:rFonts w:ascii="Arial" w:hAnsi="Arial" w:cs="Arial"/>
              <w:sz w:val="20"/>
              <w:szCs w:val="20"/>
            </w:rPr>
          </w:rPrChange>
        </w:rPr>
        <w:t>penolakan</w:t>
      </w:r>
      <w:proofErr w:type="spellEnd"/>
      <w:r w:rsidRPr="00986EE1">
        <w:rPr>
          <w:rFonts w:asciiTheme="minorHAnsi" w:hAnsiTheme="minorHAnsi" w:cstheme="minorHAnsi"/>
          <w:sz w:val="20"/>
          <w:szCs w:val="20"/>
          <w:rPrChange w:id="453"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54" w:author="Miku Nosamu" w:date="2025-07-05T22:27:00Z">
            <w:rPr>
              <w:rFonts w:ascii="Arial" w:hAnsi="Arial" w:cs="Arial"/>
              <w:sz w:val="20"/>
              <w:szCs w:val="20"/>
            </w:rPr>
          </w:rPrChange>
        </w:rPr>
        <w:t>terhadap</w:t>
      </w:r>
      <w:proofErr w:type="spellEnd"/>
      <w:r w:rsidRPr="00986EE1">
        <w:rPr>
          <w:rFonts w:asciiTheme="minorHAnsi" w:hAnsiTheme="minorHAnsi" w:cstheme="minorHAnsi"/>
          <w:sz w:val="20"/>
          <w:szCs w:val="20"/>
          <w:rPrChange w:id="455"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56" w:author="Miku Nosamu" w:date="2025-07-05T22:27:00Z">
            <w:rPr>
              <w:rFonts w:ascii="Arial" w:hAnsi="Arial" w:cs="Arial"/>
              <w:sz w:val="20"/>
              <w:szCs w:val="20"/>
            </w:rPr>
          </w:rPrChange>
        </w:rPr>
        <w:t>pengajuan</w:t>
      </w:r>
      <w:proofErr w:type="spellEnd"/>
      <w:r w:rsidRPr="00986EE1">
        <w:rPr>
          <w:rFonts w:asciiTheme="minorHAnsi" w:hAnsiTheme="minorHAnsi" w:cstheme="minorHAnsi"/>
          <w:sz w:val="20"/>
          <w:szCs w:val="20"/>
          <w:rPrChange w:id="457" w:author="Miku Nosamu" w:date="2025-07-05T22:27:00Z">
            <w:rPr>
              <w:rFonts w:ascii="Arial" w:hAnsi="Arial" w:cs="Arial"/>
              <w:sz w:val="20"/>
              <w:szCs w:val="20"/>
            </w:rPr>
          </w:rPrChange>
        </w:rPr>
        <w:t xml:space="preserve"> SIK. </w:t>
      </w:r>
      <w:proofErr w:type="spellStart"/>
      <w:ins w:id="458" w:author="Miku Nosamu" w:date="2025-07-05T22:26:00Z">
        <w:r w:rsidR="00836E5E" w:rsidRPr="00986EE1">
          <w:rPr>
            <w:rFonts w:asciiTheme="minorHAnsi" w:hAnsiTheme="minorHAnsi" w:cstheme="minorHAnsi"/>
            <w:sz w:val="20"/>
            <w:szCs w:val="20"/>
            <w:rPrChange w:id="459" w:author="Miku Nosamu" w:date="2025-07-05T22:27:00Z">
              <w:rPr>
                <w:color w:val="000000"/>
              </w:rPr>
            </w:rPrChange>
          </w:rPr>
          <w:t>Meninjau</w:t>
        </w:r>
        <w:proofErr w:type="spellEnd"/>
        <w:r w:rsidR="00836E5E" w:rsidRPr="00986EE1">
          <w:rPr>
            <w:rFonts w:asciiTheme="minorHAnsi" w:hAnsiTheme="minorHAnsi" w:cstheme="minorHAnsi"/>
            <w:sz w:val="20"/>
            <w:szCs w:val="20"/>
            <w:rPrChange w:id="460"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61" w:author="Miku Nosamu" w:date="2025-07-05T22:27:00Z">
              <w:rPr>
                <w:color w:val="000000"/>
              </w:rPr>
            </w:rPrChange>
          </w:rPr>
          <w:t>pengajuan</w:t>
        </w:r>
        <w:proofErr w:type="spellEnd"/>
        <w:r w:rsidR="00836E5E" w:rsidRPr="00986EE1">
          <w:rPr>
            <w:rFonts w:asciiTheme="minorHAnsi" w:hAnsiTheme="minorHAnsi" w:cstheme="minorHAnsi"/>
            <w:sz w:val="20"/>
            <w:szCs w:val="20"/>
            <w:rPrChange w:id="462"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63" w:author="Miku Nosamu" w:date="2025-07-05T22:27:00Z">
              <w:rPr>
                <w:color w:val="000000"/>
              </w:rPr>
            </w:rPrChange>
          </w:rPr>
          <w:t>izin</w:t>
        </w:r>
        <w:proofErr w:type="spellEnd"/>
        <w:r w:rsidR="00836E5E" w:rsidRPr="00986EE1">
          <w:rPr>
            <w:rFonts w:asciiTheme="minorHAnsi" w:hAnsiTheme="minorHAnsi" w:cstheme="minorHAnsi"/>
            <w:sz w:val="20"/>
            <w:szCs w:val="20"/>
            <w:rPrChange w:id="464"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65" w:author="Miku Nosamu" w:date="2025-07-05T22:27:00Z">
              <w:rPr>
                <w:color w:val="000000"/>
              </w:rPr>
            </w:rPrChange>
          </w:rPr>
          <w:t>kerja</w:t>
        </w:r>
        <w:proofErr w:type="spellEnd"/>
        <w:r w:rsidR="00836E5E" w:rsidRPr="00986EE1">
          <w:rPr>
            <w:rFonts w:asciiTheme="minorHAnsi" w:hAnsiTheme="minorHAnsi" w:cstheme="minorHAnsi"/>
            <w:sz w:val="20"/>
            <w:szCs w:val="20"/>
            <w:rPrChange w:id="466" w:author="Miku Nosamu" w:date="2025-07-05T22:27:00Z">
              <w:rPr>
                <w:color w:val="000000"/>
              </w:rPr>
            </w:rPrChange>
          </w:rPr>
          <w:t xml:space="preserve"> dan </w:t>
        </w:r>
        <w:proofErr w:type="spellStart"/>
        <w:r w:rsidR="00836E5E" w:rsidRPr="00986EE1">
          <w:rPr>
            <w:rFonts w:asciiTheme="minorHAnsi" w:hAnsiTheme="minorHAnsi" w:cstheme="minorHAnsi"/>
            <w:sz w:val="20"/>
            <w:szCs w:val="20"/>
            <w:rPrChange w:id="467" w:author="Miku Nosamu" w:date="2025-07-05T22:27:00Z">
              <w:rPr>
                <w:color w:val="000000"/>
              </w:rPr>
            </w:rPrChange>
          </w:rPr>
          <w:t>menentukan</w:t>
        </w:r>
        <w:proofErr w:type="spellEnd"/>
        <w:r w:rsidR="00836E5E" w:rsidRPr="00986EE1">
          <w:rPr>
            <w:rFonts w:asciiTheme="minorHAnsi" w:hAnsiTheme="minorHAnsi" w:cstheme="minorHAnsi"/>
            <w:sz w:val="20"/>
            <w:szCs w:val="20"/>
            <w:rPrChange w:id="468"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69" w:author="Miku Nosamu" w:date="2025-07-05T22:27:00Z">
              <w:rPr>
                <w:color w:val="000000"/>
              </w:rPr>
            </w:rPrChange>
          </w:rPr>
          <w:t>apakah</w:t>
        </w:r>
        <w:proofErr w:type="spellEnd"/>
        <w:r w:rsidR="00836E5E" w:rsidRPr="00986EE1">
          <w:rPr>
            <w:rFonts w:asciiTheme="minorHAnsi" w:hAnsiTheme="minorHAnsi" w:cstheme="minorHAnsi"/>
            <w:sz w:val="20"/>
            <w:szCs w:val="20"/>
            <w:rPrChange w:id="470" w:author="Miku Nosamu" w:date="2025-07-05T22:27:00Z">
              <w:rPr>
                <w:color w:val="000000"/>
              </w:rPr>
            </w:rPrChange>
          </w:rPr>
          <w:t xml:space="preserve"> SIK </w:t>
        </w:r>
        <w:proofErr w:type="spellStart"/>
        <w:r w:rsidR="00836E5E" w:rsidRPr="00986EE1">
          <w:rPr>
            <w:rFonts w:asciiTheme="minorHAnsi" w:hAnsiTheme="minorHAnsi" w:cstheme="minorHAnsi"/>
            <w:sz w:val="20"/>
            <w:szCs w:val="20"/>
            <w:rPrChange w:id="471" w:author="Miku Nosamu" w:date="2025-07-05T22:27:00Z">
              <w:rPr>
                <w:color w:val="000000"/>
              </w:rPr>
            </w:rPrChange>
          </w:rPr>
          <w:t>disetujui</w:t>
        </w:r>
        <w:proofErr w:type="spellEnd"/>
        <w:r w:rsidR="00836E5E" w:rsidRPr="00986EE1">
          <w:rPr>
            <w:rFonts w:asciiTheme="minorHAnsi" w:hAnsiTheme="minorHAnsi" w:cstheme="minorHAnsi"/>
            <w:sz w:val="20"/>
            <w:szCs w:val="20"/>
            <w:rPrChange w:id="472"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73" w:author="Miku Nosamu" w:date="2025-07-05T22:27:00Z">
              <w:rPr>
                <w:color w:val="000000"/>
              </w:rPr>
            </w:rPrChange>
          </w:rPr>
          <w:t>atau</w:t>
        </w:r>
        <w:proofErr w:type="spellEnd"/>
        <w:r w:rsidR="00836E5E" w:rsidRPr="00986EE1">
          <w:rPr>
            <w:rFonts w:asciiTheme="minorHAnsi" w:hAnsiTheme="minorHAnsi" w:cstheme="minorHAnsi"/>
            <w:sz w:val="20"/>
            <w:szCs w:val="20"/>
            <w:rPrChange w:id="474" w:author="Miku Nosamu" w:date="2025-07-05T22:27:00Z">
              <w:rPr>
                <w:color w:val="000000"/>
              </w:rPr>
            </w:rPrChange>
          </w:rPr>
          <w:t xml:space="preserve"> </w:t>
        </w:r>
        <w:proofErr w:type="spellStart"/>
        <w:r w:rsidR="00836E5E" w:rsidRPr="00986EE1">
          <w:rPr>
            <w:rFonts w:asciiTheme="minorHAnsi" w:hAnsiTheme="minorHAnsi" w:cstheme="minorHAnsi"/>
            <w:sz w:val="20"/>
            <w:szCs w:val="20"/>
            <w:rPrChange w:id="475" w:author="Miku Nosamu" w:date="2025-07-05T22:27:00Z">
              <w:rPr>
                <w:color w:val="000000"/>
              </w:rPr>
            </w:rPrChange>
          </w:rPr>
          <w:t>ditolak</w:t>
        </w:r>
        <w:proofErr w:type="spellEnd"/>
        <w:r w:rsidR="00836E5E" w:rsidRPr="00986EE1">
          <w:rPr>
            <w:rFonts w:asciiTheme="minorHAnsi" w:hAnsiTheme="minorHAnsi" w:cstheme="minorHAnsi"/>
            <w:sz w:val="20"/>
            <w:szCs w:val="20"/>
            <w:rPrChange w:id="476" w:author="Miku Nosamu" w:date="2025-07-05T22:27:00Z">
              <w:rPr>
                <w:color w:val="000000"/>
              </w:rPr>
            </w:rPrChange>
          </w:rPr>
          <w:t>.</w:t>
        </w:r>
      </w:ins>
      <w:del w:id="477" w:author="Miku Nosamu" w:date="2025-07-05T22:26:00Z">
        <w:r w:rsidRPr="00986EE1" w:rsidDel="00836E5E">
          <w:rPr>
            <w:rFonts w:asciiTheme="minorHAnsi" w:hAnsiTheme="minorHAnsi" w:cstheme="minorHAnsi"/>
            <w:sz w:val="20"/>
            <w:szCs w:val="20"/>
            <w:rPrChange w:id="478" w:author="Miku Nosamu" w:date="2025-07-05T22:27:00Z">
              <w:rPr>
                <w:rFonts w:ascii="Arial" w:hAnsi="Arial" w:cs="Arial"/>
                <w:sz w:val="20"/>
                <w:szCs w:val="20"/>
              </w:rPr>
            </w:rPrChange>
          </w:rPr>
          <w:delText>Persetujuan dilakukan secara digital dan akan menghasilkan dokumen SIK resmi.</w:delText>
        </w:r>
      </w:del>
    </w:p>
    <w:p w14:paraId="77F7C086" w14:textId="77777777" w:rsidR="00BC03E5" w:rsidRPr="00986EE1" w:rsidRDefault="00BC03E5" w:rsidP="00BC03E5">
      <w:pPr>
        <w:pStyle w:val="NormalWeb"/>
        <w:numPr>
          <w:ilvl w:val="0"/>
          <w:numId w:val="29"/>
        </w:numPr>
        <w:spacing w:before="0" w:beforeAutospacing="0" w:after="0" w:afterAutospacing="0" w:line="360" w:lineRule="auto"/>
        <w:jc w:val="both"/>
        <w:rPr>
          <w:rFonts w:asciiTheme="minorHAnsi" w:hAnsiTheme="minorHAnsi" w:cstheme="minorHAnsi"/>
          <w:sz w:val="20"/>
          <w:szCs w:val="20"/>
          <w:rPrChange w:id="479" w:author="Miku Nosamu" w:date="2025-07-05T22:27:00Z">
            <w:rPr>
              <w:rFonts w:ascii="Arial" w:hAnsi="Arial" w:cs="Arial"/>
              <w:sz w:val="20"/>
              <w:szCs w:val="20"/>
            </w:rPr>
          </w:rPrChange>
        </w:rPr>
      </w:pPr>
      <w:r w:rsidRPr="00986EE1">
        <w:rPr>
          <w:rStyle w:val="Strong"/>
          <w:rFonts w:asciiTheme="minorHAnsi" w:hAnsiTheme="minorHAnsi" w:cstheme="minorHAnsi"/>
          <w:b w:val="0"/>
          <w:bCs w:val="0"/>
          <w:sz w:val="20"/>
          <w:szCs w:val="20"/>
          <w:rPrChange w:id="480" w:author="Miku Nosamu" w:date="2025-07-05T22:27:00Z">
            <w:rPr>
              <w:rStyle w:val="Strong"/>
              <w:rFonts w:ascii="Arial" w:hAnsi="Arial" w:cs="Arial"/>
              <w:b w:val="0"/>
              <w:bCs w:val="0"/>
              <w:sz w:val="20"/>
              <w:szCs w:val="20"/>
            </w:rPr>
          </w:rPrChange>
        </w:rPr>
        <w:t>Admin</w:t>
      </w:r>
      <w:r w:rsidRPr="00986EE1">
        <w:rPr>
          <w:rFonts w:asciiTheme="minorHAnsi" w:hAnsiTheme="minorHAnsi" w:cstheme="minorHAnsi"/>
          <w:sz w:val="20"/>
          <w:szCs w:val="20"/>
          <w:rPrChange w:id="481" w:author="Miku Nosamu" w:date="2025-07-05T22:27:00Z">
            <w:rPr>
              <w:rFonts w:ascii="Arial" w:hAnsi="Arial" w:cs="Arial"/>
              <w:sz w:val="20"/>
              <w:szCs w:val="20"/>
            </w:rPr>
          </w:rPrChange>
        </w:rPr>
        <w:br/>
      </w:r>
      <w:proofErr w:type="spellStart"/>
      <w:r w:rsidRPr="00986EE1">
        <w:rPr>
          <w:rFonts w:asciiTheme="minorHAnsi" w:hAnsiTheme="minorHAnsi" w:cstheme="minorHAnsi"/>
          <w:sz w:val="20"/>
          <w:szCs w:val="20"/>
          <w:rPrChange w:id="482" w:author="Miku Nosamu" w:date="2025-07-05T22:27:00Z">
            <w:rPr>
              <w:rFonts w:ascii="Arial" w:hAnsi="Arial" w:cs="Arial"/>
              <w:sz w:val="20"/>
              <w:szCs w:val="20"/>
            </w:rPr>
          </w:rPrChange>
        </w:rPr>
        <w:t>Admin</w:t>
      </w:r>
      <w:proofErr w:type="spellEnd"/>
      <w:r w:rsidRPr="00986EE1">
        <w:rPr>
          <w:rFonts w:asciiTheme="minorHAnsi" w:hAnsiTheme="minorHAnsi" w:cstheme="minorHAnsi"/>
          <w:sz w:val="20"/>
          <w:szCs w:val="20"/>
          <w:rPrChange w:id="483"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84" w:author="Miku Nosamu" w:date="2025-07-05T22:27:00Z">
            <w:rPr>
              <w:rFonts w:ascii="Arial" w:hAnsi="Arial" w:cs="Arial"/>
              <w:sz w:val="20"/>
              <w:szCs w:val="20"/>
            </w:rPr>
          </w:rPrChange>
        </w:rPr>
        <w:t>bertugas</w:t>
      </w:r>
      <w:proofErr w:type="spellEnd"/>
      <w:r w:rsidRPr="00986EE1">
        <w:rPr>
          <w:rFonts w:asciiTheme="minorHAnsi" w:hAnsiTheme="minorHAnsi" w:cstheme="minorHAnsi"/>
          <w:sz w:val="20"/>
          <w:szCs w:val="20"/>
          <w:rPrChange w:id="485"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86" w:author="Miku Nosamu" w:date="2025-07-05T22:27:00Z">
            <w:rPr>
              <w:rFonts w:ascii="Arial" w:hAnsi="Arial" w:cs="Arial"/>
              <w:sz w:val="20"/>
              <w:szCs w:val="20"/>
            </w:rPr>
          </w:rPrChange>
        </w:rPr>
        <w:t>mengelola</w:t>
      </w:r>
      <w:proofErr w:type="spellEnd"/>
      <w:r w:rsidRPr="00986EE1">
        <w:rPr>
          <w:rFonts w:asciiTheme="minorHAnsi" w:hAnsiTheme="minorHAnsi" w:cstheme="minorHAnsi"/>
          <w:sz w:val="20"/>
          <w:szCs w:val="20"/>
          <w:rPrChange w:id="487" w:author="Miku Nosamu" w:date="2025-07-05T22:27:00Z">
            <w:rPr>
              <w:rFonts w:ascii="Arial" w:hAnsi="Arial" w:cs="Arial"/>
              <w:sz w:val="20"/>
              <w:szCs w:val="20"/>
            </w:rPr>
          </w:rPrChange>
        </w:rPr>
        <w:t xml:space="preserve"> data </w:t>
      </w:r>
      <w:proofErr w:type="spellStart"/>
      <w:r w:rsidRPr="00986EE1">
        <w:rPr>
          <w:rFonts w:asciiTheme="minorHAnsi" w:hAnsiTheme="minorHAnsi" w:cstheme="minorHAnsi"/>
          <w:sz w:val="20"/>
          <w:szCs w:val="20"/>
          <w:rPrChange w:id="488" w:author="Miku Nosamu" w:date="2025-07-05T22:27:00Z">
            <w:rPr>
              <w:rFonts w:ascii="Arial" w:hAnsi="Arial" w:cs="Arial"/>
              <w:sz w:val="20"/>
              <w:szCs w:val="20"/>
            </w:rPr>
          </w:rPrChange>
        </w:rPr>
        <w:t>pengguna</w:t>
      </w:r>
      <w:proofErr w:type="spellEnd"/>
      <w:r w:rsidRPr="00986EE1">
        <w:rPr>
          <w:rFonts w:asciiTheme="minorHAnsi" w:hAnsiTheme="minorHAnsi" w:cstheme="minorHAnsi"/>
          <w:sz w:val="20"/>
          <w:szCs w:val="20"/>
          <w:rPrChange w:id="489" w:author="Miku Nosamu" w:date="2025-07-05T22:27:00Z">
            <w:rPr>
              <w:rFonts w:ascii="Arial" w:hAnsi="Arial" w:cs="Arial"/>
              <w:sz w:val="20"/>
              <w:szCs w:val="20"/>
            </w:rPr>
          </w:rPrChange>
        </w:rPr>
        <w:t xml:space="preserve"> internal, </w:t>
      </w:r>
      <w:proofErr w:type="spellStart"/>
      <w:r w:rsidRPr="00986EE1">
        <w:rPr>
          <w:rFonts w:asciiTheme="minorHAnsi" w:hAnsiTheme="minorHAnsi" w:cstheme="minorHAnsi"/>
          <w:sz w:val="20"/>
          <w:szCs w:val="20"/>
          <w:rPrChange w:id="490" w:author="Miku Nosamu" w:date="2025-07-05T22:27:00Z">
            <w:rPr>
              <w:rFonts w:ascii="Arial" w:hAnsi="Arial" w:cs="Arial"/>
              <w:sz w:val="20"/>
              <w:szCs w:val="20"/>
            </w:rPr>
          </w:rPrChange>
        </w:rPr>
        <w:t>melihat</w:t>
      </w:r>
      <w:proofErr w:type="spellEnd"/>
      <w:r w:rsidRPr="00986EE1">
        <w:rPr>
          <w:rFonts w:asciiTheme="minorHAnsi" w:hAnsiTheme="minorHAnsi" w:cstheme="minorHAnsi"/>
          <w:sz w:val="20"/>
          <w:szCs w:val="20"/>
          <w:rPrChange w:id="491" w:author="Miku Nosamu" w:date="2025-07-05T22:27:00Z">
            <w:rPr>
              <w:rFonts w:ascii="Arial" w:hAnsi="Arial" w:cs="Arial"/>
              <w:sz w:val="20"/>
              <w:szCs w:val="20"/>
            </w:rPr>
          </w:rPrChange>
        </w:rPr>
        <w:t xml:space="preserve"> daftar </w:t>
      </w:r>
      <w:proofErr w:type="spellStart"/>
      <w:r w:rsidRPr="00986EE1">
        <w:rPr>
          <w:rFonts w:asciiTheme="minorHAnsi" w:hAnsiTheme="minorHAnsi" w:cstheme="minorHAnsi"/>
          <w:sz w:val="20"/>
          <w:szCs w:val="20"/>
          <w:rPrChange w:id="492" w:author="Miku Nosamu" w:date="2025-07-05T22:27:00Z">
            <w:rPr>
              <w:rFonts w:ascii="Arial" w:hAnsi="Arial" w:cs="Arial"/>
              <w:sz w:val="20"/>
              <w:szCs w:val="20"/>
            </w:rPr>
          </w:rPrChange>
        </w:rPr>
        <w:t>pengajuan</w:t>
      </w:r>
      <w:proofErr w:type="spellEnd"/>
      <w:r w:rsidRPr="00986EE1">
        <w:rPr>
          <w:rFonts w:asciiTheme="minorHAnsi" w:hAnsiTheme="minorHAnsi" w:cstheme="minorHAnsi"/>
          <w:sz w:val="20"/>
          <w:szCs w:val="20"/>
          <w:rPrChange w:id="493"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94" w:author="Miku Nosamu" w:date="2025-07-05T22:27:00Z">
            <w:rPr>
              <w:rFonts w:ascii="Arial" w:hAnsi="Arial" w:cs="Arial"/>
              <w:sz w:val="20"/>
              <w:szCs w:val="20"/>
            </w:rPr>
          </w:rPrChange>
        </w:rPr>
        <w:t>serta</w:t>
      </w:r>
      <w:proofErr w:type="spellEnd"/>
      <w:r w:rsidRPr="00986EE1">
        <w:rPr>
          <w:rFonts w:asciiTheme="minorHAnsi" w:hAnsiTheme="minorHAnsi" w:cstheme="minorHAnsi"/>
          <w:sz w:val="20"/>
          <w:szCs w:val="20"/>
          <w:rPrChange w:id="495"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496" w:author="Miku Nosamu" w:date="2025-07-05T22:27:00Z">
            <w:rPr>
              <w:rFonts w:ascii="Arial" w:hAnsi="Arial" w:cs="Arial"/>
              <w:sz w:val="20"/>
              <w:szCs w:val="20"/>
            </w:rPr>
          </w:rPrChange>
        </w:rPr>
        <w:t>mengekspor</w:t>
      </w:r>
      <w:proofErr w:type="spellEnd"/>
      <w:r w:rsidRPr="00986EE1">
        <w:rPr>
          <w:rFonts w:asciiTheme="minorHAnsi" w:hAnsiTheme="minorHAnsi" w:cstheme="minorHAnsi"/>
          <w:sz w:val="20"/>
          <w:szCs w:val="20"/>
          <w:rPrChange w:id="497" w:author="Miku Nosamu" w:date="2025-07-05T22:27:00Z">
            <w:rPr>
              <w:rFonts w:ascii="Arial" w:hAnsi="Arial" w:cs="Arial"/>
              <w:sz w:val="20"/>
              <w:szCs w:val="20"/>
            </w:rPr>
          </w:rPrChange>
        </w:rPr>
        <w:t xml:space="preserve"> data </w:t>
      </w:r>
      <w:proofErr w:type="spellStart"/>
      <w:r w:rsidRPr="00986EE1">
        <w:rPr>
          <w:rFonts w:asciiTheme="minorHAnsi" w:hAnsiTheme="minorHAnsi" w:cstheme="minorHAnsi"/>
          <w:sz w:val="20"/>
          <w:szCs w:val="20"/>
          <w:rPrChange w:id="498" w:author="Miku Nosamu" w:date="2025-07-05T22:27:00Z">
            <w:rPr>
              <w:rFonts w:ascii="Arial" w:hAnsi="Arial" w:cs="Arial"/>
              <w:sz w:val="20"/>
              <w:szCs w:val="20"/>
            </w:rPr>
          </w:rPrChange>
        </w:rPr>
        <w:t>ke</w:t>
      </w:r>
      <w:proofErr w:type="spellEnd"/>
      <w:r w:rsidRPr="00986EE1">
        <w:rPr>
          <w:rFonts w:asciiTheme="minorHAnsi" w:hAnsiTheme="minorHAnsi" w:cstheme="minorHAnsi"/>
          <w:sz w:val="20"/>
          <w:szCs w:val="20"/>
          <w:rPrChange w:id="499"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00" w:author="Miku Nosamu" w:date="2025-07-05T22:27:00Z">
            <w:rPr>
              <w:rFonts w:ascii="Arial" w:hAnsi="Arial" w:cs="Arial"/>
              <w:sz w:val="20"/>
              <w:szCs w:val="20"/>
            </w:rPr>
          </w:rPrChange>
        </w:rPr>
        <w:t>dalam</w:t>
      </w:r>
      <w:proofErr w:type="spellEnd"/>
      <w:r w:rsidRPr="00986EE1">
        <w:rPr>
          <w:rFonts w:asciiTheme="minorHAnsi" w:hAnsiTheme="minorHAnsi" w:cstheme="minorHAnsi"/>
          <w:sz w:val="20"/>
          <w:szCs w:val="20"/>
          <w:rPrChange w:id="501"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02" w:author="Miku Nosamu" w:date="2025-07-05T22:27:00Z">
            <w:rPr>
              <w:rFonts w:ascii="Arial" w:hAnsi="Arial" w:cs="Arial"/>
              <w:sz w:val="20"/>
              <w:szCs w:val="20"/>
            </w:rPr>
          </w:rPrChange>
        </w:rPr>
        <w:t>bentuk</w:t>
      </w:r>
      <w:proofErr w:type="spellEnd"/>
      <w:r w:rsidRPr="00986EE1">
        <w:rPr>
          <w:rFonts w:asciiTheme="minorHAnsi" w:hAnsiTheme="minorHAnsi" w:cstheme="minorHAnsi"/>
          <w:sz w:val="20"/>
          <w:szCs w:val="20"/>
          <w:rPrChange w:id="503" w:author="Miku Nosamu" w:date="2025-07-05T22:27:00Z">
            <w:rPr>
              <w:rFonts w:ascii="Arial" w:hAnsi="Arial" w:cs="Arial"/>
              <w:sz w:val="20"/>
              <w:szCs w:val="20"/>
            </w:rPr>
          </w:rPrChange>
        </w:rPr>
        <w:t xml:space="preserve"> Excel </w:t>
      </w:r>
      <w:proofErr w:type="spellStart"/>
      <w:r w:rsidRPr="00986EE1">
        <w:rPr>
          <w:rFonts w:asciiTheme="minorHAnsi" w:hAnsiTheme="minorHAnsi" w:cstheme="minorHAnsi"/>
          <w:sz w:val="20"/>
          <w:szCs w:val="20"/>
          <w:rPrChange w:id="504" w:author="Miku Nosamu" w:date="2025-07-05T22:27:00Z">
            <w:rPr>
              <w:rFonts w:ascii="Arial" w:hAnsi="Arial" w:cs="Arial"/>
              <w:sz w:val="20"/>
              <w:szCs w:val="20"/>
            </w:rPr>
          </w:rPrChange>
        </w:rPr>
        <w:t>jika</w:t>
      </w:r>
      <w:proofErr w:type="spellEnd"/>
      <w:r w:rsidRPr="00986EE1">
        <w:rPr>
          <w:rFonts w:asciiTheme="minorHAnsi" w:hAnsiTheme="minorHAnsi" w:cstheme="minorHAnsi"/>
          <w:sz w:val="20"/>
          <w:szCs w:val="20"/>
          <w:rPrChange w:id="505"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06" w:author="Miku Nosamu" w:date="2025-07-05T22:27:00Z">
            <w:rPr>
              <w:rFonts w:ascii="Arial" w:hAnsi="Arial" w:cs="Arial"/>
              <w:sz w:val="20"/>
              <w:szCs w:val="20"/>
            </w:rPr>
          </w:rPrChange>
        </w:rPr>
        <w:t>diperlukan</w:t>
      </w:r>
      <w:proofErr w:type="spellEnd"/>
      <w:r w:rsidRPr="00986EE1">
        <w:rPr>
          <w:rFonts w:asciiTheme="minorHAnsi" w:hAnsiTheme="minorHAnsi" w:cstheme="minorHAnsi"/>
          <w:sz w:val="20"/>
          <w:szCs w:val="20"/>
          <w:rPrChange w:id="507" w:author="Miku Nosamu" w:date="2025-07-05T22:27:00Z">
            <w:rPr>
              <w:rFonts w:ascii="Arial" w:hAnsi="Arial" w:cs="Arial"/>
              <w:sz w:val="20"/>
              <w:szCs w:val="20"/>
            </w:rPr>
          </w:rPrChange>
        </w:rPr>
        <w:t>.</w:t>
      </w:r>
    </w:p>
    <w:p w14:paraId="76A1CF2F" w14:textId="48F22E39" w:rsidR="00BC03E5" w:rsidRPr="00986EE1" w:rsidRDefault="00BC03E5" w:rsidP="00BC03E5">
      <w:pPr>
        <w:pStyle w:val="NormalWeb"/>
        <w:numPr>
          <w:ilvl w:val="0"/>
          <w:numId w:val="29"/>
        </w:numPr>
        <w:spacing w:before="0" w:beforeAutospacing="0" w:after="0" w:afterAutospacing="0" w:line="360" w:lineRule="auto"/>
        <w:jc w:val="both"/>
        <w:rPr>
          <w:rFonts w:asciiTheme="minorHAnsi" w:hAnsiTheme="minorHAnsi" w:cstheme="minorHAnsi"/>
          <w:b/>
          <w:bCs/>
          <w:sz w:val="20"/>
          <w:szCs w:val="20"/>
          <w:rPrChange w:id="508" w:author="Miku Nosamu" w:date="2025-07-05T22:27:00Z">
            <w:rPr>
              <w:rFonts w:ascii="Arial" w:hAnsi="Arial" w:cs="Arial"/>
              <w:b/>
              <w:bCs/>
              <w:sz w:val="20"/>
              <w:szCs w:val="20"/>
            </w:rPr>
          </w:rPrChange>
        </w:rPr>
      </w:pPr>
      <w:r w:rsidRPr="00986EE1">
        <w:rPr>
          <w:rStyle w:val="Strong"/>
          <w:rFonts w:asciiTheme="minorHAnsi" w:hAnsiTheme="minorHAnsi" w:cstheme="minorHAnsi"/>
          <w:b w:val="0"/>
          <w:bCs w:val="0"/>
          <w:sz w:val="20"/>
          <w:szCs w:val="20"/>
          <w:rPrChange w:id="509" w:author="Miku Nosamu" w:date="2025-07-05T22:27:00Z">
            <w:rPr>
              <w:rStyle w:val="Strong"/>
              <w:rFonts w:ascii="Arial" w:hAnsi="Arial" w:cs="Arial"/>
              <w:b w:val="0"/>
              <w:bCs w:val="0"/>
              <w:sz w:val="20"/>
              <w:szCs w:val="20"/>
            </w:rPr>
          </w:rPrChange>
        </w:rPr>
        <w:t>Super</w:t>
      </w:r>
      <w:r w:rsidRPr="00986EE1">
        <w:rPr>
          <w:rStyle w:val="Strong"/>
          <w:rFonts w:asciiTheme="minorHAnsi" w:hAnsiTheme="minorHAnsi" w:cstheme="minorHAnsi"/>
          <w:sz w:val="20"/>
          <w:szCs w:val="20"/>
          <w:rPrChange w:id="510" w:author="Miku Nosamu" w:date="2025-07-05T22:27:00Z">
            <w:rPr>
              <w:rStyle w:val="Strong"/>
              <w:rFonts w:ascii="Arial" w:hAnsi="Arial" w:cs="Arial"/>
              <w:sz w:val="20"/>
              <w:szCs w:val="20"/>
            </w:rPr>
          </w:rPrChange>
        </w:rPr>
        <w:t xml:space="preserve"> </w:t>
      </w:r>
      <w:r w:rsidRPr="00986EE1">
        <w:rPr>
          <w:rStyle w:val="Strong"/>
          <w:rFonts w:asciiTheme="minorHAnsi" w:hAnsiTheme="minorHAnsi" w:cstheme="minorHAnsi"/>
          <w:b w:val="0"/>
          <w:bCs w:val="0"/>
          <w:sz w:val="20"/>
          <w:szCs w:val="20"/>
          <w:rPrChange w:id="511" w:author="Miku Nosamu" w:date="2025-07-05T22:27:00Z">
            <w:rPr>
              <w:rStyle w:val="Strong"/>
              <w:rFonts w:ascii="Arial" w:hAnsi="Arial" w:cs="Arial"/>
              <w:b w:val="0"/>
              <w:bCs w:val="0"/>
              <w:sz w:val="20"/>
              <w:szCs w:val="20"/>
            </w:rPr>
          </w:rPrChange>
        </w:rPr>
        <w:t>User</w:t>
      </w:r>
      <w:r w:rsidRPr="00986EE1">
        <w:rPr>
          <w:rFonts w:asciiTheme="minorHAnsi" w:hAnsiTheme="minorHAnsi" w:cstheme="minorHAnsi"/>
          <w:sz w:val="20"/>
          <w:szCs w:val="20"/>
          <w:rPrChange w:id="512" w:author="Miku Nosamu" w:date="2025-07-05T22:27:00Z">
            <w:rPr>
              <w:rFonts w:ascii="Arial" w:hAnsi="Arial" w:cs="Arial"/>
              <w:sz w:val="20"/>
              <w:szCs w:val="20"/>
            </w:rPr>
          </w:rPrChange>
        </w:rPr>
        <w:br/>
        <w:t xml:space="preserve">Super user </w:t>
      </w:r>
      <w:proofErr w:type="spellStart"/>
      <w:r w:rsidRPr="00986EE1">
        <w:rPr>
          <w:rFonts w:asciiTheme="minorHAnsi" w:hAnsiTheme="minorHAnsi" w:cstheme="minorHAnsi"/>
          <w:sz w:val="20"/>
          <w:szCs w:val="20"/>
          <w:rPrChange w:id="513" w:author="Miku Nosamu" w:date="2025-07-05T22:27:00Z">
            <w:rPr>
              <w:rFonts w:ascii="Arial" w:hAnsi="Arial" w:cs="Arial"/>
              <w:sz w:val="20"/>
              <w:szCs w:val="20"/>
            </w:rPr>
          </w:rPrChange>
        </w:rPr>
        <w:t>memiliki</w:t>
      </w:r>
      <w:proofErr w:type="spellEnd"/>
      <w:r w:rsidRPr="00986EE1">
        <w:rPr>
          <w:rFonts w:asciiTheme="minorHAnsi" w:hAnsiTheme="minorHAnsi" w:cstheme="minorHAnsi"/>
          <w:sz w:val="20"/>
          <w:szCs w:val="20"/>
          <w:rPrChange w:id="514"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15" w:author="Miku Nosamu" w:date="2025-07-05T22:27:00Z">
            <w:rPr>
              <w:rFonts w:ascii="Arial" w:hAnsi="Arial" w:cs="Arial"/>
              <w:sz w:val="20"/>
              <w:szCs w:val="20"/>
            </w:rPr>
          </w:rPrChange>
        </w:rPr>
        <w:t>akses</w:t>
      </w:r>
      <w:proofErr w:type="spellEnd"/>
      <w:r w:rsidRPr="00986EE1">
        <w:rPr>
          <w:rFonts w:asciiTheme="minorHAnsi" w:hAnsiTheme="minorHAnsi" w:cstheme="minorHAnsi"/>
          <w:sz w:val="20"/>
          <w:szCs w:val="20"/>
          <w:rPrChange w:id="516"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17" w:author="Miku Nosamu" w:date="2025-07-05T22:27:00Z">
            <w:rPr>
              <w:rFonts w:ascii="Arial" w:hAnsi="Arial" w:cs="Arial"/>
              <w:sz w:val="20"/>
              <w:szCs w:val="20"/>
            </w:rPr>
          </w:rPrChange>
        </w:rPr>
        <w:t>lebih</w:t>
      </w:r>
      <w:proofErr w:type="spellEnd"/>
      <w:r w:rsidRPr="00986EE1">
        <w:rPr>
          <w:rFonts w:asciiTheme="minorHAnsi" w:hAnsiTheme="minorHAnsi" w:cstheme="minorHAnsi"/>
          <w:sz w:val="20"/>
          <w:szCs w:val="20"/>
          <w:rPrChange w:id="518"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19" w:author="Miku Nosamu" w:date="2025-07-05T22:27:00Z">
            <w:rPr>
              <w:rFonts w:ascii="Arial" w:hAnsi="Arial" w:cs="Arial"/>
              <w:sz w:val="20"/>
              <w:szCs w:val="20"/>
            </w:rPr>
          </w:rPrChange>
        </w:rPr>
        <w:t>tinggi</w:t>
      </w:r>
      <w:proofErr w:type="spellEnd"/>
      <w:r w:rsidRPr="00986EE1">
        <w:rPr>
          <w:rFonts w:asciiTheme="minorHAnsi" w:hAnsiTheme="minorHAnsi" w:cstheme="minorHAnsi"/>
          <w:sz w:val="20"/>
          <w:szCs w:val="20"/>
          <w:rPrChange w:id="520"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21" w:author="Miku Nosamu" w:date="2025-07-05T22:27:00Z">
            <w:rPr>
              <w:rFonts w:ascii="Arial" w:hAnsi="Arial" w:cs="Arial"/>
              <w:sz w:val="20"/>
              <w:szCs w:val="20"/>
            </w:rPr>
          </w:rPrChange>
        </w:rPr>
        <w:t>seperti</w:t>
      </w:r>
      <w:proofErr w:type="spellEnd"/>
      <w:r w:rsidRPr="00986EE1">
        <w:rPr>
          <w:rFonts w:asciiTheme="minorHAnsi" w:hAnsiTheme="minorHAnsi" w:cstheme="minorHAnsi"/>
          <w:sz w:val="20"/>
          <w:szCs w:val="20"/>
          <w:rPrChange w:id="522"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23" w:author="Miku Nosamu" w:date="2025-07-05T22:27:00Z">
            <w:rPr>
              <w:rFonts w:ascii="Arial" w:hAnsi="Arial" w:cs="Arial"/>
              <w:sz w:val="20"/>
              <w:szCs w:val="20"/>
            </w:rPr>
          </w:rPrChange>
        </w:rPr>
        <w:t>menambah</w:t>
      </w:r>
      <w:proofErr w:type="spellEnd"/>
      <w:r w:rsidRPr="00986EE1">
        <w:rPr>
          <w:rFonts w:asciiTheme="minorHAnsi" w:hAnsiTheme="minorHAnsi" w:cstheme="minorHAnsi"/>
          <w:sz w:val="20"/>
          <w:szCs w:val="20"/>
          <w:rPrChange w:id="524"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25" w:author="Miku Nosamu" w:date="2025-07-05T22:27:00Z">
            <w:rPr>
              <w:rFonts w:ascii="Arial" w:hAnsi="Arial" w:cs="Arial"/>
              <w:sz w:val="20"/>
              <w:szCs w:val="20"/>
            </w:rPr>
          </w:rPrChange>
        </w:rPr>
        <w:t>atau</w:t>
      </w:r>
      <w:proofErr w:type="spellEnd"/>
      <w:r w:rsidRPr="00986EE1">
        <w:rPr>
          <w:rFonts w:asciiTheme="minorHAnsi" w:hAnsiTheme="minorHAnsi" w:cstheme="minorHAnsi"/>
          <w:sz w:val="20"/>
          <w:szCs w:val="20"/>
          <w:rPrChange w:id="526"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27" w:author="Miku Nosamu" w:date="2025-07-05T22:27:00Z">
            <w:rPr>
              <w:rFonts w:ascii="Arial" w:hAnsi="Arial" w:cs="Arial"/>
              <w:sz w:val="20"/>
              <w:szCs w:val="20"/>
            </w:rPr>
          </w:rPrChange>
        </w:rPr>
        <w:t>mengatur</w:t>
      </w:r>
      <w:proofErr w:type="spellEnd"/>
      <w:r w:rsidRPr="00986EE1">
        <w:rPr>
          <w:rFonts w:asciiTheme="minorHAnsi" w:hAnsiTheme="minorHAnsi" w:cstheme="minorHAnsi"/>
          <w:sz w:val="20"/>
          <w:szCs w:val="20"/>
          <w:rPrChange w:id="528" w:author="Miku Nosamu" w:date="2025-07-05T22:27:00Z">
            <w:rPr>
              <w:rFonts w:ascii="Arial" w:hAnsi="Arial" w:cs="Arial"/>
              <w:sz w:val="20"/>
              <w:szCs w:val="20"/>
            </w:rPr>
          </w:rPrChange>
        </w:rPr>
        <w:t xml:space="preserve"> approver dan </w:t>
      </w:r>
      <w:proofErr w:type="spellStart"/>
      <w:r w:rsidRPr="00986EE1">
        <w:rPr>
          <w:rFonts w:asciiTheme="minorHAnsi" w:hAnsiTheme="minorHAnsi" w:cstheme="minorHAnsi"/>
          <w:sz w:val="20"/>
          <w:szCs w:val="20"/>
          <w:rPrChange w:id="529" w:author="Miku Nosamu" w:date="2025-07-05T22:27:00Z">
            <w:rPr>
              <w:rFonts w:ascii="Arial" w:hAnsi="Arial" w:cs="Arial"/>
              <w:sz w:val="20"/>
              <w:szCs w:val="20"/>
            </w:rPr>
          </w:rPrChange>
        </w:rPr>
        <w:t>mengelola</w:t>
      </w:r>
      <w:proofErr w:type="spellEnd"/>
      <w:r w:rsidRPr="00986EE1">
        <w:rPr>
          <w:rFonts w:asciiTheme="minorHAnsi" w:hAnsiTheme="minorHAnsi" w:cstheme="minorHAnsi"/>
          <w:sz w:val="20"/>
          <w:szCs w:val="20"/>
          <w:rPrChange w:id="530"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31" w:author="Miku Nosamu" w:date="2025-07-05T22:27:00Z">
            <w:rPr>
              <w:rFonts w:ascii="Arial" w:hAnsi="Arial" w:cs="Arial"/>
              <w:sz w:val="20"/>
              <w:szCs w:val="20"/>
            </w:rPr>
          </w:rPrChange>
        </w:rPr>
        <w:t>pengaturan</w:t>
      </w:r>
      <w:proofErr w:type="spellEnd"/>
      <w:r w:rsidRPr="00986EE1">
        <w:rPr>
          <w:rFonts w:asciiTheme="minorHAnsi" w:hAnsiTheme="minorHAnsi" w:cstheme="minorHAnsi"/>
          <w:sz w:val="20"/>
          <w:szCs w:val="20"/>
          <w:rPrChange w:id="532"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33" w:author="Miku Nosamu" w:date="2025-07-05T22:27:00Z">
            <w:rPr>
              <w:rFonts w:ascii="Arial" w:hAnsi="Arial" w:cs="Arial"/>
              <w:sz w:val="20"/>
              <w:szCs w:val="20"/>
            </w:rPr>
          </w:rPrChange>
        </w:rPr>
        <w:t>sistem</w:t>
      </w:r>
      <w:proofErr w:type="spellEnd"/>
      <w:r w:rsidRPr="00986EE1">
        <w:rPr>
          <w:rFonts w:asciiTheme="minorHAnsi" w:hAnsiTheme="minorHAnsi" w:cstheme="minorHAnsi"/>
          <w:sz w:val="20"/>
          <w:szCs w:val="20"/>
          <w:rPrChange w:id="534"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35" w:author="Miku Nosamu" w:date="2025-07-05T22:27:00Z">
            <w:rPr>
              <w:rFonts w:ascii="Arial" w:hAnsi="Arial" w:cs="Arial"/>
              <w:sz w:val="20"/>
              <w:szCs w:val="20"/>
            </w:rPr>
          </w:rPrChange>
        </w:rPr>
        <w:t>secara</w:t>
      </w:r>
      <w:proofErr w:type="spellEnd"/>
      <w:r w:rsidRPr="00986EE1">
        <w:rPr>
          <w:rFonts w:asciiTheme="minorHAnsi" w:hAnsiTheme="minorHAnsi" w:cstheme="minorHAnsi"/>
          <w:sz w:val="20"/>
          <w:szCs w:val="20"/>
          <w:rPrChange w:id="536" w:author="Miku Nosamu" w:date="2025-07-05T22:27:00Z">
            <w:rPr>
              <w:rFonts w:ascii="Arial" w:hAnsi="Arial" w:cs="Arial"/>
              <w:sz w:val="20"/>
              <w:szCs w:val="20"/>
            </w:rPr>
          </w:rPrChange>
        </w:rPr>
        <w:t xml:space="preserve"> </w:t>
      </w:r>
      <w:proofErr w:type="spellStart"/>
      <w:r w:rsidRPr="00986EE1">
        <w:rPr>
          <w:rFonts w:asciiTheme="minorHAnsi" w:hAnsiTheme="minorHAnsi" w:cstheme="minorHAnsi"/>
          <w:sz w:val="20"/>
          <w:szCs w:val="20"/>
          <w:rPrChange w:id="537" w:author="Miku Nosamu" w:date="2025-07-05T22:27:00Z">
            <w:rPr>
              <w:rFonts w:ascii="Arial" w:hAnsi="Arial" w:cs="Arial"/>
              <w:sz w:val="20"/>
              <w:szCs w:val="20"/>
            </w:rPr>
          </w:rPrChange>
        </w:rPr>
        <w:t>keseluruhan</w:t>
      </w:r>
      <w:proofErr w:type="spellEnd"/>
      <w:r w:rsidRPr="00986EE1">
        <w:rPr>
          <w:rFonts w:asciiTheme="minorHAnsi" w:hAnsiTheme="minorHAnsi" w:cstheme="minorHAnsi"/>
          <w:sz w:val="20"/>
          <w:szCs w:val="20"/>
          <w:rPrChange w:id="538" w:author="Miku Nosamu" w:date="2025-07-05T22:27:00Z">
            <w:rPr>
              <w:rFonts w:ascii="Arial" w:hAnsi="Arial" w:cs="Arial"/>
              <w:sz w:val="20"/>
              <w:szCs w:val="20"/>
            </w:rPr>
          </w:rPrChange>
        </w:rPr>
        <w:t>.</w:t>
      </w:r>
    </w:p>
    <w:p w14:paraId="38963DAE" w14:textId="2E9F9EEE" w:rsidR="00BC03E5" w:rsidRPr="002C7E46" w:rsidDel="007E54B6" w:rsidRDefault="00BC03E5" w:rsidP="00BC03E5">
      <w:pPr>
        <w:pStyle w:val="NormalWeb"/>
        <w:numPr>
          <w:ilvl w:val="0"/>
          <w:numId w:val="29"/>
        </w:numPr>
        <w:spacing w:before="0" w:beforeAutospacing="0" w:after="0" w:afterAutospacing="0" w:line="360" w:lineRule="auto"/>
        <w:jc w:val="both"/>
        <w:rPr>
          <w:del w:id="539" w:author="Miku Nosamu" w:date="2025-07-05T14:09:00Z"/>
          <w:rFonts w:asciiTheme="minorHAnsi" w:hAnsiTheme="minorHAnsi" w:cstheme="minorHAnsi"/>
          <w:sz w:val="16"/>
          <w:szCs w:val="16"/>
          <w:rPrChange w:id="540" w:author="Miku Nosamu" w:date="2025-07-10T15:24:00Z">
            <w:rPr>
              <w:del w:id="541" w:author="Miku Nosamu" w:date="2025-07-05T14:09:00Z"/>
              <w:rFonts w:ascii="Arial" w:hAnsi="Arial" w:cs="Arial"/>
              <w:sz w:val="20"/>
              <w:szCs w:val="20"/>
            </w:rPr>
          </w:rPrChange>
        </w:rPr>
      </w:pPr>
      <w:r w:rsidRPr="002C7E46">
        <w:rPr>
          <w:rStyle w:val="Strong"/>
          <w:rFonts w:asciiTheme="minorHAnsi" w:hAnsiTheme="minorHAnsi" w:cstheme="minorHAnsi"/>
          <w:b w:val="0"/>
          <w:bCs w:val="0"/>
          <w:sz w:val="20"/>
          <w:szCs w:val="16"/>
          <w:rPrChange w:id="542" w:author="Miku Nosamu" w:date="2025-07-10T15:24:00Z">
            <w:rPr>
              <w:rStyle w:val="Strong"/>
              <w:rFonts w:ascii="Arial" w:hAnsi="Arial" w:cs="Arial"/>
              <w:b w:val="0"/>
              <w:bCs w:val="0"/>
              <w:szCs w:val="20"/>
            </w:rPr>
          </w:rPrChange>
        </w:rPr>
        <w:t>AVSec</w:t>
      </w:r>
      <w:r w:rsidRPr="002C7E46">
        <w:rPr>
          <w:rStyle w:val="Strong"/>
          <w:rFonts w:asciiTheme="minorHAnsi" w:hAnsiTheme="minorHAnsi" w:cstheme="minorHAnsi"/>
          <w:sz w:val="20"/>
          <w:szCs w:val="16"/>
          <w:rPrChange w:id="543" w:author="Miku Nosamu" w:date="2025-07-10T15:24:00Z">
            <w:rPr>
              <w:rStyle w:val="Strong"/>
              <w:rFonts w:ascii="Arial" w:hAnsi="Arial" w:cs="Arial"/>
              <w:szCs w:val="20"/>
            </w:rPr>
          </w:rPrChange>
        </w:rPr>
        <w:t xml:space="preserve"> (</w:t>
      </w:r>
      <w:r w:rsidRPr="002C7E46">
        <w:rPr>
          <w:rStyle w:val="Strong"/>
          <w:rFonts w:asciiTheme="minorHAnsi" w:hAnsiTheme="minorHAnsi" w:cstheme="minorHAnsi"/>
          <w:b w:val="0"/>
          <w:bCs w:val="0"/>
          <w:sz w:val="20"/>
          <w:szCs w:val="16"/>
          <w:rPrChange w:id="544" w:author="Miku Nosamu" w:date="2025-07-10T15:24:00Z">
            <w:rPr>
              <w:rStyle w:val="Strong"/>
              <w:rFonts w:ascii="Arial" w:hAnsi="Arial" w:cs="Arial"/>
              <w:b w:val="0"/>
              <w:bCs w:val="0"/>
              <w:szCs w:val="20"/>
            </w:rPr>
          </w:rPrChange>
        </w:rPr>
        <w:t>Aviation</w:t>
      </w:r>
      <w:r w:rsidRPr="002C7E46">
        <w:rPr>
          <w:rStyle w:val="Strong"/>
          <w:rFonts w:asciiTheme="minorHAnsi" w:hAnsiTheme="minorHAnsi" w:cstheme="minorHAnsi"/>
          <w:sz w:val="20"/>
          <w:szCs w:val="16"/>
          <w:rPrChange w:id="545" w:author="Miku Nosamu" w:date="2025-07-10T15:24:00Z">
            <w:rPr>
              <w:rStyle w:val="Strong"/>
              <w:rFonts w:ascii="Arial" w:hAnsi="Arial" w:cs="Arial"/>
              <w:szCs w:val="20"/>
            </w:rPr>
          </w:rPrChange>
        </w:rPr>
        <w:t xml:space="preserve"> </w:t>
      </w:r>
      <w:r w:rsidRPr="002C7E46">
        <w:rPr>
          <w:rStyle w:val="Strong"/>
          <w:rFonts w:asciiTheme="minorHAnsi" w:hAnsiTheme="minorHAnsi" w:cstheme="minorHAnsi"/>
          <w:b w:val="0"/>
          <w:bCs w:val="0"/>
          <w:sz w:val="20"/>
          <w:szCs w:val="16"/>
          <w:rPrChange w:id="546" w:author="Miku Nosamu" w:date="2025-07-10T15:24:00Z">
            <w:rPr>
              <w:rStyle w:val="Strong"/>
              <w:rFonts w:ascii="Arial" w:hAnsi="Arial" w:cs="Arial"/>
              <w:b w:val="0"/>
              <w:bCs w:val="0"/>
              <w:szCs w:val="20"/>
            </w:rPr>
          </w:rPrChange>
        </w:rPr>
        <w:t>Security</w:t>
      </w:r>
      <w:r w:rsidRPr="002C7E46">
        <w:rPr>
          <w:rStyle w:val="Strong"/>
          <w:rFonts w:asciiTheme="minorHAnsi" w:hAnsiTheme="minorHAnsi" w:cstheme="minorHAnsi"/>
          <w:sz w:val="20"/>
          <w:szCs w:val="16"/>
          <w:rPrChange w:id="547" w:author="Miku Nosamu" w:date="2025-07-10T15:24:00Z">
            <w:rPr>
              <w:rStyle w:val="Strong"/>
              <w:rFonts w:ascii="Arial" w:hAnsi="Arial" w:cs="Arial"/>
              <w:szCs w:val="20"/>
            </w:rPr>
          </w:rPrChange>
        </w:rPr>
        <w:t>)</w:t>
      </w:r>
      <w:r w:rsidRPr="002C7E46">
        <w:rPr>
          <w:rFonts w:asciiTheme="minorHAnsi" w:hAnsiTheme="minorHAnsi" w:cstheme="minorHAnsi"/>
          <w:sz w:val="20"/>
          <w:szCs w:val="16"/>
          <w:rPrChange w:id="548" w:author="Miku Nosamu" w:date="2025-07-10T15:24:00Z">
            <w:rPr>
              <w:rFonts w:ascii="Arial" w:hAnsi="Arial" w:cs="Arial"/>
              <w:szCs w:val="20"/>
            </w:rPr>
          </w:rPrChange>
        </w:rPr>
        <w:br/>
        <w:t xml:space="preserve">AVSec </w:t>
      </w:r>
      <w:proofErr w:type="spellStart"/>
      <w:r w:rsidRPr="002C7E46">
        <w:rPr>
          <w:rFonts w:asciiTheme="minorHAnsi" w:hAnsiTheme="minorHAnsi" w:cstheme="minorHAnsi"/>
          <w:sz w:val="20"/>
          <w:szCs w:val="16"/>
          <w:rPrChange w:id="549" w:author="Miku Nosamu" w:date="2025-07-10T15:24:00Z">
            <w:rPr>
              <w:rFonts w:ascii="Arial" w:hAnsi="Arial" w:cs="Arial"/>
              <w:szCs w:val="20"/>
            </w:rPr>
          </w:rPrChange>
        </w:rPr>
        <w:t>adalah</w:t>
      </w:r>
      <w:proofErr w:type="spellEnd"/>
      <w:r w:rsidRPr="002C7E46">
        <w:rPr>
          <w:rFonts w:asciiTheme="minorHAnsi" w:hAnsiTheme="minorHAnsi" w:cstheme="minorHAnsi"/>
          <w:sz w:val="20"/>
          <w:szCs w:val="16"/>
          <w:rPrChange w:id="550"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51" w:author="Miku Nosamu" w:date="2025-07-10T15:24:00Z">
            <w:rPr>
              <w:rFonts w:ascii="Arial" w:hAnsi="Arial" w:cs="Arial"/>
              <w:szCs w:val="20"/>
            </w:rPr>
          </w:rPrChange>
        </w:rPr>
        <w:t>petugas</w:t>
      </w:r>
      <w:proofErr w:type="spellEnd"/>
      <w:r w:rsidRPr="002C7E46">
        <w:rPr>
          <w:rFonts w:asciiTheme="minorHAnsi" w:hAnsiTheme="minorHAnsi" w:cstheme="minorHAnsi"/>
          <w:sz w:val="20"/>
          <w:szCs w:val="16"/>
          <w:rPrChange w:id="552"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53" w:author="Miku Nosamu" w:date="2025-07-10T15:24:00Z">
            <w:rPr>
              <w:rFonts w:ascii="Arial" w:hAnsi="Arial" w:cs="Arial"/>
              <w:szCs w:val="20"/>
            </w:rPr>
          </w:rPrChange>
        </w:rPr>
        <w:t>keamanan</w:t>
      </w:r>
      <w:proofErr w:type="spellEnd"/>
      <w:r w:rsidRPr="002C7E46">
        <w:rPr>
          <w:rFonts w:asciiTheme="minorHAnsi" w:hAnsiTheme="minorHAnsi" w:cstheme="minorHAnsi"/>
          <w:sz w:val="20"/>
          <w:szCs w:val="16"/>
          <w:rPrChange w:id="554"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55" w:author="Miku Nosamu" w:date="2025-07-10T15:24:00Z">
            <w:rPr>
              <w:rFonts w:ascii="Arial" w:hAnsi="Arial" w:cs="Arial"/>
              <w:szCs w:val="20"/>
            </w:rPr>
          </w:rPrChange>
        </w:rPr>
        <w:t>bandara</w:t>
      </w:r>
      <w:proofErr w:type="spellEnd"/>
      <w:r w:rsidRPr="002C7E46">
        <w:rPr>
          <w:rFonts w:asciiTheme="minorHAnsi" w:hAnsiTheme="minorHAnsi" w:cstheme="minorHAnsi"/>
          <w:sz w:val="20"/>
          <w:szCs w:val="16"/>
          <w:rPrChange w:id="556" w:author="Miku Nosamu" w:date="2025-07-10T15:24:00Z">
            <w:rPr>
              <w:rFonts w:ascii="Arial" w:hAnsi="Arial" w:cs="Arial"/>
              <w:szCs w:val="20"/>
            </w:rPr>
          </w:rPrChange>
        </w:rPr>
        <w:t xml:space="preserve"> yang </w:t>
      </w:r>
      <w:proofErr w:type="spellStart"/>
      <w:r w:rsidRPr="002C7E46">
        <w:rPr>
          <w:rFonts w:asciiTheme="minorHAnsi" w:hAnsiTheme="minorHAnsi" w:cstheme="minorHAnsi"/>
          <w:sz w:val="20"/>
          <w:szCs w:val="16"/>
          <w:rPrChange w:id="557" w:author="Miku Nosamu" w:date="2025-07-10T15:24:00Z">
            <w:rPr>
              <w:rFonts w:ascii="Arial" w:hAnsi="Arial" w:cs="Arial"/>
              <w:szCs w:val="20"/>
            </w:rPr>
          </w:rPrChange>
        </w:rPr>
        <w:t>menggunakan</w:t>
      </w:r>
      <w:proofErr w:type="spellEnd"/>
      <w:r w:rsidRPr="002C7E46">
        <w:rPr>
          <w:rFonts w:asciiTheme="minorHAnsi" w:hAnsiTheme="minorHAnsi" w:cstheme="minorHAnsi"/>
          <w:sz w:val="20"/>
          <w:szCs w:val="16"/>
          <w:rPrChange w:id="558" w:author="Miku Nosamu" w:date="2025-07-10T15:24:00Z">
            <w:rPr>
              <w:rFonts w:ascii="Arial" w:hAnsi="Arial" w:cs="Arial"/>
              <w:szCs w:val="20"/>
            </w:rPr>
          </w:rPrChange>
        </w:rPr>
        <w:t xml:space="preserve"> QR Code di </w:t>
      </w:r>
      <w:proofErr w:type="spellStart"/>
      <w:r w:rsidRPr="002C7E46">
        <w:rPr>
          <w:rFonts w:asciiTheme="minorHAnsi" w:hAnsiTheme="minorHAnsi" w:cstheme="minorHAnsi"/>
          <w:sz w:val="20"/>
          <w:szCs w:val="16"/>
          <w:rPrChange w:id="559" w:author="Miku Nosamu" w:date="2025-07-10T15:24:00Z">
            <w:rPr>
              <w:rFonts w:ascii="Arial" w:hAnsi="Arial" w:cs="Arial"/>
              <w:szCs w:val="20"/>
            </w:rPr>
          </w:rPrChange>
        </w:rPr>
        <w:t>dokumen</w:t>
      </w:r>
      <w:proofErr w:type="spellEnd"/>
      <w:r w:rsidRPr="002C7E46">
        <w:rPr>
          <w:rFonts w:asciiTheme="minorHAnsi" w:hAnsiTheme="minorHAnsi" w:cstheme="minorHAnsi"/>
          <w:sz w:val="20"/>
          <w:szCs w:val="16"/>
          <w:rPrChange w:id="560" w:author="Miku Nosamu" w:date="2025-07-10T15:24:00Z">
            <w:rPr>
              <w:rFonts w:ascii="Arial" w:hAnsi="Arial" w:cs="Arial"/>
              <w:szCs w:val="20"/>
            </w:rPr>
          </w:rPrChange>
        </w:rPr>
        <w:t xml:space="preserve"> SIK </w:t>
      </w:r>
      <w:proofErr w:type="spellStart"/>
      <w:r w:rsidRPr="002C7E46">
        <w:rPr>
          <w:rFonts w:asciiTheme="minorHAnsi" w:hAnsiTheme="minorHAnsi" w:cstheme="minorHAnsi"/>
          <w:sz w:val="20"/>
          <w:szCs w:val="16"/>
          <w:rPrChange w:id="561" w:author="Miku Nosamu" w:date="2025-07-10T15:24:00Z">
            <w:rPr>
              <w:rFonts w:ascii="Arial" w:hAnsi="Arial" w:cs="Arial"/>
              <w:szCs w:val="20"/>
            </w:rPr>
          </w:rPrChange>
        </w:rPr>
        <w:t>untuk</w:t>
      </w:r>
      <w:proofErr w:type="spellEnd"/>
      <w:r w:rsidRPr="002C7E46">
        <w:rPr>
          <w:rFonts w:asciiTheme="minorHAnsi" w:hAnsiTheme="minorHAnsi" w:cstheme="minorHAnsi"/>
          <w:sz w:val="20"/>
          <w:szCs w:val="16"/>
          <w:rPrChange w:id="562"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63" w:author="Miku Nosamu" w:date="2025-07-10T15:24:00Z">
            <w:rPr>
              <w:rFonts w:ascii="Arial" w:hAnsi="Arial" w:cs="Arial"/>
              <w:szCs w:val="20"/>
            </w:rPr>
          </w:rPrChange>
        </w:rPr>
        <w:t>memverifikasi</w:t>
      </w:r>
      <w:proofErr w:type="spellEnd"/>
      <w:r w:rsidRPr="002C7E46">
        <w:rPr>
          <w:rFonts w:asciiTheme="minorHAnsi" w:hAnsiTheme="minorHAnsi" w:cstheme="minorHAnsi"/>
          <w:sz w:val="20"/>
          <w:szCs w:val="16"/>
          <w:rPrChange w:id="564"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65" w:author="Miku Nosamu" w:date="2025-07-10T15:24:00Z">
            <w:rPr>
              <w:rFonts w:ascii="Arial" w:hAnsi="Arial" w:cs="Arial"/>
              <w:szCs w:val="20"/>
            </w:rPr>
          </w:rPrChange>
        </w:rPr>
        <w:t>izin</w:t>
      </w:r>
      <w:proofErr w:type="spellEnd"/>
      <w:r w:rsidRPr="002C7E46">
        <w:rPr>
          <w:rFonts w:asciiTheme="minorHAnsi" w:hAnsiTheme="minorHAnsi" w:cstheme="minorHAnsi"/>
          <w:sz w:val="20"/>
          <w:szCs w:val="16"/>
          <w:rPrChange w:id="566"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67" w:author="Miku Nosamu" w:date="2025-07-10T15:24:00Z">
            <w:rPr>
              <w:rFonts w:ascii="Arial" w:hAnsi="Arial" w:cs="Arial"/>
              <w:szCs w:val="20"/>
            </w:rPr>
          </w:rPrChange>
        </w:rPr>
        <w:t>kerja</w:t>
      </w:r>
      <w:proofErr w:type="spellEnd"/>
      <w:r w:rsidRPr="002C7E46">
        <w:rPr>
          <w:rFonts w:asciiTheme="minorHAnsi" w:hAnsiTheme="minorHAnsi" w:cstheme="minorHAnsi"/>
          <w:sz w:val="20"/>
          <w:szCs w:val="16"/>
          <w:rPrChange w:id="568"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69" w:author="Miku Nosamu" w:date="2025-07-10T15:24:00Z">
            <w:rPr>
              <w:rFonts w:ascii="Arial" w:hAnsi="Arial" w:cs="Arial"/>
              <w:szCs w:val="20"/>
            </w:rPr>
          </w:rPrChange>
        </w:rPr>
        <w:t>secara</w:t>
      </w:r>
      <w:proofErr w:type="spellEnd"/>
      <w:r w:rsidRPr="002C7E46">
        <w:rPr>
          <w:rFonts w:asciiTheme="minorHAnsi" w:hAnsiTheme="minorHAnsi" w:cstheme="minorHAnsi"/>
          <w:sz w:val="20"/>
          <w:szCs w:val="16"/>
          <w:rPrChange w:id="570" w:author="Miku Nosamu" w:date="2025-07-10T15:24:00Z">
            <w:rPr>
              <w:rFonts w:ascii="Arial" w:hAnsi="Arial" w:cs="Arial"/>
              <w:szCs w:val="20"/>
            </w:rPr>
          </w:rPrChange>
        </w:rPr>
        <w:t xml:space="preserve"> </w:t>
      </w:r>
      <w:proofErr w:type="spellStart"/>
      <w:r w:rsidRPr="002C7E46">
        <w:rPr>
          <w:rFonts w:asciiTheme="minorHAnsi" w:hAnsiTheme="minorHAnsi" w:cstheme="minorHAnsi"/>
          <w:sz w:val="20"/>
          <w:szCs w:val="16"/>
          <w:rPrChange w:id="571" w:author="Miku Nosamu" w:date="2025-07-10T15:24:00Z">
            <w:rPr>
              <w:rFonts w:ascii="Arial" w:hAnsi="Arial" w:cs="Arial"/>
              <w:szCs w:val="20"/>
            </w:rPr>
          </w:rPrChange>
        </w:rPr>
        <w:t>langsung</w:t>
      </w:r>
      <w:proofErr w:type="spellEnd"/>
      <w:r w:rsidRPr="002C7E46">
        <w:rPr>
          <w:rFonts w:asciiTheme="minorHAnsi" w:hAnsiTheme="minorHAnsi" w:cstheme="minorHAnsi"/>
          <w:sz w:val="20"/>
          <w:szCs w:val="16"/>
          <w:rPrChange w:id="572" w:author="Miku Nosamu" w:date="2025-07-10T15:24:00Z">
            <w:rPr>
              <w:rFonts w:ascii="Arial" w:hAnsi="Arial" w:cs="Arial"/>
              <w:szCs w:val="20"/>
            </w:rPr>
          </w:rPrChange>
        </w:rPr>
        <w:t xml:space="preserve"> di </w:t>
      </w:r>
      <w:proofErr w:type="spellStart"/>
      <w:r w:rsidRPr="002C7E46">
        <w:rPr>
          <w:rFonts w:asciiTheme="minorHAnsi" w:hAnsiTheme="minorHAnsi" w:cstheme="minorHAnsi"/>
          <w:sz w:val="20"/>
          <w:szCs w:val="16"/>
          <w:rPrChange w:id="573" w:author="Miku Nosamu" w:date="2025-07-10T15:24:00Z">
            <w:rPr>
              <w:rFonts w:ascii="Arial" w:hAnsi="Arial" w:cs="Arial"/>
              <w:szCs w:val="20"/>
            </w:rPr>
          </w:rPrChange>
        </w:rPr>
        <w:t>lapangan</w:t>
      </w:r>
      <w:proofErr w:type="spellEnd"/>
      <w:r w:rsidRPr="002C7E46">
        <w:rPr>
          <w:rFonts w:asciiTheme="minorHAnsi" w:hAnsiTheme="minorHAnsi" w:cstheme="minorHAnsi"/>
          <w:sz w:val="20"/>
          <w:szCs w:val="16"/>
          <w:rPrChange w:id="574" w:author="Miku Nosamu" w:date="2025-07-10T15:24:00Z">
            <w:rPr>
              <w:rFonts w:ascii="Arial" w:hAnsi="Arial" w:cs="Arial"/>
              <w:szCs w:val="20"/>
            </w:rPr>
          </w:rPrChange>
        </w:rPr>
        <w:t>.</w:t>
      </w:r>
    </w:p>
    <w:p w14:paraId="0AE3B372" w14:textId="77777777" w:rsidR="00C304A5" w:rsidRPr="007E54B6" w:rsidRDefault="00C304A5">
      <w:pPr>
        <w:pStyle w:val="NormalWeb"/>
        <w:numPr>
          <w:ilvl w:val="0"/>
          <w:numId w:val="29"/>
        </w:numPr>
        <w:spacing w:before="0" w:beforeAutospacing="0" w:after="0" w:afterAutospacing="0" w:line="360" w:lineRule="auto"/>
        <w:jc w:val="both"/>
        <w:rPr>
          <w:rFonts w:ascii="Arial" w:hAnsi="Arial" w:cs="Arial"/>
          <w:sz w:val="20"/>
          <w:szCs w:val="20"/>
        </w:rPr>
        <w:pPrChange w:id="575" w:author="Miku Nosamu" w:date="2025-07-05T14:09:00Z">
          <w:pPr>
            <w:pStyle w:val="NormalWeb"/>
            <w:spacing w:before="0" w:beforeAutospacing="0" w:after="0" w:afterAutospacing="0" w:line="360" w:lineRule="auto"/>
            <w:jc w:val="both"/>
          </w:pPr>
        </w:pPrChange>
      </w:pPr>
    </w:p>
    <w:p w14:paraId="64707EE8" w14:textId="13631F71" w:rsidR="00415E7D" w:rsidRPr="0082628E" w:rsidRDefault="00415E7D" w:rsidP="00415E7D">
      <w:pPr>
        <w:pStyle w:val="Heading2"/>
        <w:rPr>
          <w:noProof/>
          <w:lang w:val="id-ID"/>
        </w:rPr>
      </w:pPr>
      <w:bookmarkStart w:id="576" w:name="_Toc202649901"/>
      <w:r w:rsidRPr="0082628E">
        <w:rPr>
          <w:noProof/>
          <w:lang w:val="id-ID"/>
        </w:rPr>
        <w:lastRenderedPageBreak/>
        <w:t>Batasan-batasan</w:t>
      </w:r>
      <w:bookmarkEnd w:id="576"/>
    </w:p>
    <w:p w14:paraId="0C05EF43" w14:textId="2352D21A" w:rsidR="00CF1D2B" w:rsidRPr="00CF1D2B" w:rsidRDefault="00CF1D2B">
      <w:pPr>
        <w:pStyle w:val="NormalWeb"/>
        <w:numPr>
          <w:ilvl w:val="1"/>
          <w:numId w:val="109"/>
        </w:numPr>
        <w:spacing w:before="0" w:beforeAutospacing="0" w:after="0" w:afterAutospacing="0" w:line="360" w:lineRule="auto"/>
        <w:rPr>
          <w:ins w:id="577" w:author="Miku Nosamu" w:date="2025-07-05T22:33:00Z"/>
          <w:rFonts w:asciiTheme="minorHAnsi" w:hAnsiTheme="minorHAnsi" w:cstheme="minorHAnsi"/>
          <w:sz w:val="20"/>
          <w:szCs w:val="20"/>
          <w:rPrChange w:id="578" w:author="Miku Nosamu" w:date="2025-07-05T22:33:00Z">
            <w:rPr>
              <w:ins w:id="579" w:author="Miku Nosamu" w:date="2025-07-05T22:33:00Z"/>
            </w:rPr>
          </w:rPrChange>
        </w:rPr>
        <w:pPrChange w:id="580" w:author="Miku Nosamu" w:date="2025-07-05T22:33:00Z">
          <w:pPr>
            <w:pStyle w:val="NormalWeb"/>
          </w:pPr>
        </w:pPrChange>
      </w:pPr>
      <w:ins w:id="581" w:author="Miku Nosamu" w:date="2025-07-05T22:33:00Z">
        <w:r w:rsidRPr="00CF1D2B">
          <w:rPr>
            <w:rStyle w:val="Strong"/>
            <w:rFonts w:asciiTheme="minorHAnsi" w:hAnsiTheme="minorHAnsi" w:cstheme="minorHAnsi"/>
            <w:b w:val="0"/>
            <w:bCs w:val="0"/>
            <w:sz w:val="20"/>
            <w:szCs w:val="20"/>
            <w:rPrChange w:id="582" w:author="Miku Nosamu" w:date="2025-07-05T22:33:00Z">
              <w:rPr>
                <w:rStyle w:val="Strong"/>
              </w:rPr>
            </w:rPrChange>
          </w:rPr>
          <w:t>Akses Internet</w:t>
        </w:r>
        <w:r w:rsidRPr="00CF1D2B">
          <w:rPr>
            <w:rFonts w:asciiTheme="minorHAnsi" w:hAnsiTheme="minorHAnsi" w:cstheme="minorHAnsi"/>
            <w:sz w:val="20"/>
            <w:szCs w:val="20"/>
            <w:rPrChange w:id="583" w:author="Miku Nosamu" w:date="2025-07-05T22:33:00Z">
              <w:rPr/>
            </w:rPrChange>
          </w:rPr>
          <w:t xml:space="preserve">: </w:t>
        </w:r>
        <w:proofErr w:type="spellStart"/>
        <w:r w:rsidRPr="00CF1D2B">
          <w:rPr>
            <w:rFonts w:asciiTheme="minorHAnsi" w:hAnsiTheme="minorHAnsi" w:cstheme="minorHAnsi"/>
            <w:sz w:val="20"/>
            <w:szCs w:val="20"/>
            <w:rPrChange w:id="584" w:author="Miku Nosamu" w:date="2025-07-05T22:33:00Z">
              <w:rPr/>
            </w:rPrChange>
          </w:rPr>
          <w:t>Sistem</w:t>
        </w:r>
        <w:proofErr w:type="spellEnd"/>
        <w:r w:rsidRPr="00CF1D2B">
          <w:rPr>
            <w:rFonts w:asciiTheme="minorHAnsi" w:hAnsiTheme="minorHAnsi" w:cstheme="minorHAnsi"/>
            <w:sz w:val="20"/>
            <w:szCs w:val="20"/>
            <w:rPrChange w:id="585" w:author="Miku Nosamu" w:date="2025-07-05T22:33:00Z">
              <w:rPr/>
            </w:rPrChange>
          </w:rPr>
          <w:t xml:space="preserve"> SIK </w:t>
        </w:r>
        <w:proofErr w:type="spellStart"/>
        <w:r w:rsidRPr="00CF1D2B">
          <w:rPr>
            <w:rFonts w:asciiTheme="minorHAnsi" w:hAnsiTheme="minorHAnsi" w:cstheme="minorHAnsi"/>
            <w:sz w:val="20"/>
            <w:szCs w:val="20"/>
            <w:rPrChange w:id="586" w:author="Miku Nosamu" w:date="2025-07-05T22:33:00Z">
              <w:rPr/>
            </w:rPrChange>
          </w:rPr>
          <w:t>hanya</w:t>
        </w:r>
        <w:proofErr w:type="spellEnd"/>
        <w:r w:rsidRPr="00CF1D2B">
          <w:rPr>
            <w:rFonts w:asciiTheme="minorHAnsi" w:hAnsiTheme="minorHAnsi" w:cstheme="minorHAnsi"/>
            <w:sz w:val="20"/>
            <w:szCs w:val="20"/>
            <w:rPrChange w:id="587" w:author="Miku Nosamu" w:date="2025-07-05T22:33:00Z">
              <w:rPr/>
            </w:rPrChange>
          </w:rPr>
          <w:t xml:space="preserve"> </w:t>
        </w:r>
        <w:proofErr w:type="spellStart"/>
        <w:r w:rsidRPr="00CF1D2B">
          <w:rPr>
            <w:rFonts w:asciiTheme="minorHAnsi" w:hAnsiTheme="minorHAnsi" w:cstheme="minorHAnsi"/>
            <w:sz w:val="20"/>
            <w:szCs w:val="20"/>
            <w:rPrChange w:id="588" w:author="Miku Nosamu" w:date="2025-07-05T22:33:00Z">
              <w:rPr/>
            </w:rPrChange>
          </w:rPr>
          <w:t>bisa</w:t>
        </w:r>
        <w:proofErr w:type="spellEnd"/>
        <w:r w:rsidRPr="00CF1D2B">
          <w:rPr>
            <w:rFonts w:asciiTheme="minorHAnsi" w:hAnsiTheme="minorHAnsi" w:cstheme="minorHAnsi"/>
            <w:sz w:val="20"/>
            <w:szCs w:val="20"/>
            <w:rPrChange w:id="589" w:author="Miku Nosamu" w:date="2025-07-05T22:33:00Z">
              <w:rPr/>
            </w:rPrChange>
          </w:rPr>
          <w:t xml:space="preserve"> </w:t>
        </w:r>
        <w:proofErr w:type="spellStart"/>
        <w:r w:rsidRPr="00CF1D2B">
          <w:rPr>
            <w:rFonts w:asciiTheme="minorHAnsi" w:hAnsiTheme="minorHAnsi" w:cstheme="minorHAnsi"/>
            <w:sz w:val="20"/>
            <w:szCs w:val="20"/>
            <w:rPrChange w:id="590" w:author="Miku Nosamu" w:date="2025-07-05T22:33:00Z">
              <w:rPr/>
            </w:rPrChange>
          </w:rPr>
          <w:t>digunakan</w:t>
        </w:r>
        <w:proofErr w:type="spellEnd"/>
        <w:r w:rsidRPr="00CF1D2B">
          <w:rPr>
            <w:rFonts w:asciiTheme="minorHAnsi" w:hAnsiTheme="minorHAnsi" w:cstheme="minorHAnsi"/>
            <w:sz w:val="20"/>
            <w:szCs w:val="20"/>
            <w:rPrChange w:id="591" w:author="Miku Nosamu" w:date="2025-07-05T22:33:00Z">
              <w:rPr/>
            </w:rPrChange>
          </w:rPr>
          <w:t xml:space="preserve"> </w:t>
        </w:r>
        <w:proofErr w:type="spellStart"/>
        <w:r w:rsidRPr="00CF1D2B">
          <w:rPr>
            <w:rFonts w:asciiTheme="minorHAnsi" w:hAnsiTheme="minorHAnsi" w:cstheme="minorHAnsi"/>
            <w:sz w:val="20"/>
            <w:szCs w:val="20"/>
            <w:rPrChange w:id="592" w:author="Miku Nosamu" w:date="2025-07-05T22:33:00Z">
              <w:rPr/>
            </w:rPrChange>
          </w:rPr>
          <w:t>secara</w:t>
        </w:r>
        <w:proofErr w:type="spellEnd"/>
        <w:r w:rsidRPr="00CF1D2B">
          <w:rPr>
            <w:rFonts w:asciiTheme="minorHAnsi" w:hAnsiTheme="minorHAnsi" w:cstheme="minorHAnsi"/>
            <w:sz w:val="20"/>
            <w:szCs w:val="20"/>
            <w:rPrChange w:id="593" w:author="Miku Nosamu" w:date="2025-07-05T22:33:00Z">
              <w:rPr/>
            </w:rPrChange>
          </w:rPr>
          <w:t xml:space="preserve"> online, </w:t>
        </w:r>
        <w:proofErr w:type="spellStart"/>
        <w:r w:rsidRPr="00CF1D2B">
          <w:rPr>
            <w:rFonts w:asciiTheme="minorHAnsi" w:hAnsiTheme="minorHAnsi" w:cstheme="minorHAnsi"/>
            <w:sz w:val="20"/>
            <w:szCs w:val="20"/>
            <w:rPrChange w:id="594" w:author="Miku Nosamu" w:date="2025-07-05T22:33:00Z">
              <w:rPr/>
            </w:rPrChange>
          </w:rPr>
          <w:t>sehingga</w:t>
        </w:r>
        <w:proofErr w:type="spellEnd"/>
        <w:r w:rsidRPr="00CF1D2B">
          <w:rPr>
            <w:rFonts w:asciiTheme="minorHAnsi" w:hAnsiTheme="minorHAnsi" w:cstheme="minorHAnsi"/>
            <w:sz w:val="20"/>
            <w:szCs w:val="20"/>
            <w:rPrChange w:id="595" w:author="Miku Nosamu" w:date="2025-07-05T22:33:00Z">
              <w:rPr/>
            </w:rPrChange>
          </w:rPr>
          <w:t xml:space="preserve"> </w:t>
        </w:r>
        <w:proofErr w:type="spellStart"/>
        <w:r w:rsidRPr="00CF1D2B">
          <w:rPr>
            <w:rFonts w:asciiTheme="minorHAnsi" w:hAnsiTheme="minorHAnsi" w:cstheme="minorHAnsi"/>
            <w:sz w:val="20"/>
            <w:szCs w:val="20"/>
            <w:rPrChange w:id="596" w:author="Miku Nosamu" w:date="2025-07-05T22:33:00Z">
              <w:rPr/>
            </w:rPrChange>
          </w:rPr>
          <w:t>butuh</w:t>
        </w:r>
        <w:proofErr w:type="spellEnd"/>
        <w:r w:rsidRPr="00CF1D2B">
          <w:rPr>
            <w:rFonts w:asciiTheme="minorHAnsi" w:hAnsiTheme="minorHAnsi" w:cstheme="minorHAnsi"/>
            <w:sz w:val="20"/>
            <w:szCs w:val="20"/>
            <w:rPrChange w:id="597" w:author="Miku Nosamu" w:date="2025-07-05T22:33:00Z">
              <w:rPr/>
            </w:rPrChange>
          </w:rPr>
          <w:t xml:space="preserve"> </w:t>
        </w:r>
        <w:proofErr w:type="spellStart"/>
        <w:r w:rsidRPr="00CF1D2B">
          <w:rPr>
            <w:rFonts w:asciiTheme="minorHAnsi" w:hAnsiTheme="minorHAnsi" w:cstheme="minorHAnsi"/>
            <w:sz w:val="20"/>
            <w:szCs w:val="20"/>
            <w:rPrChange w:id="598" w:author="Miku Nosamu" w:date="2025-07-05T22:33:00Z">
              <w:rPr/>
            </w:rPrChange>
          </w:rPr>
          <w:t>koneksi</w:t>
        </w:r>
        <w:proofErr w:type="spellEnd"/>
        <w:r w:rsidRPr="00CF1D2B">
          <w:rPr>
            <w:rFonts w:asciiTheme="minorHAnsi" w:hAnsiTheme="minorHAnsi" w:cstheme="minorHAnsi"/>
            <w:sz w:val="20"/>
            <w:szCs w:val="20"/>
            <w:rPrChange w:id="599" w:author="Miku Nosamu" w:date="2025-07-05T22:33:00Z">
              <w:rPr/>
            </w:rPrChange>
          </w:rPr>
          <w:t xml:space="preserve"> internet yang </w:t>
        </w:r>
        <w:proofErr w:type="spellStart"/>
        <w:r w:rsidRPr="00CF1D2B">
          <w:rPr>
            <w:rFonts w:asciiTheme="minorHAnsi" w:hAnsiTheme="minorHAnsi" w:cstheme="minorHAnsi"/>
            <w:sz w:val="20"/>
            <w:szCs w:val="20"/>
            <w:rPrChange w:id="600" w:author="Miku Nosamu" w:date="2025-07-05T22:33:00Z">
              <w:rPr/>
            </w:rPrChange>
          </w:rPr>
          <w:t>stabil</w:t>
        </w:r>
        <w:proofErr w:type="spellEnd"/>
        <w:r w:rsidRPr="00CF1D2B">
          <w:rPr>
            <w:rFonts w:asciiTheme="minorHAnsi" w:hAnsiTheme="minorHAnsi" w:cstheme="minorHAnsi"/>
            <w:sz w:val="20"/>
            <w:szCs w:val="20"/>
            <w:rPrChange w:id="601" w:author="Miku Nosamu" w:date="2025-07-05T22:33:00Z">
              <w:rPr/>
            </w:rPrChange>
          </w:rPr>
          <w:t xml:space="preserve">. Ini </w:t>
        </w:r>
        <w:proofErr w:type="spellStart"/>
        <w:r w:rsidRPr="00CF1D2B">
          <w:rPr>
            <w:rFonts w:asciiTheme="minorHAnsi" w:hAnsiTheme="minorHAnsi" w:cstheme="minorHAnsi"/>
            <w:sz w:val="20"/>
            <w:szCs w:val="20"/>
            <w:rPrChange w:id="602" w:author="Miku Nosamu" w:date="2025-07-05T22:33:00Z">
              <w:rPr/>
            </w:rPrChange>
          </w:rPr>
          <w:t>bisa</w:t>
        </w:r>
        <w:proofErr w:type="spellEnd"/>
        <w:r w:rsidRPr="00CF1D2B">
          <w:rPr>
            <w:rFonts w:asciiTheme="minorHAnsi" w:hAnsiTheme="minorHAnsi" w:cstheme="minorHAnsi"/>
            <w:sz w:val="20"/>
            <w:szCs w:val="20"/>
            <w:rPrChange w:id="603" w:author="Miku Nosamu" w:date="2025-07-05T22:33:00Z">
              <w:rPr/>
            </w:rPrChange>
          </w:rPr>
          <w:t xml:space="preserve"> </w:t>
        </w:r>
        <w:proofErr w:type="spellStart"/>
        <w:r w:rsidRPr="00CF1D2B">
          <w:rPr>
            <w:rFonts w:asciiTheme="minorHAnsi" w:hAnsiTheme="minorHAnsi" w:cstheme="minorHAnsi"/>
            <w:sz w:val="20"/>
            <w:szCs w:val="20"/>
            <w:rPrChange w:id="604" w:author="Miku Nosamu" w:date="2025-07-05T22:33:00Z">
              <w:rPr/>
            </w:rPrChange>
          </w:rPr>
          <w:t>jadi</w:t>
        </w:r>
        <w:proofErr w:type="spellEnd"/>
        <w:r w:rsidRPr="00CF1D2B">
          <w:rPr>
            <w:rFonts w:asciiTheme="minorHAnsi" w:hAnsiTheme="minorHAnsi" w:cstheme="minorHAnsi"/>
            <w:sz w:val="20"/>
            <w:szCs w:val="20"/>
            <w:rPrChange w:id="605" w:author="Miku Nosamu" w:date="2025-07-05T22:33:00Z">
              <w:rPr/>
            </w:rPrChange>
          </w:rPr>
          <w:t xml:space="preserve"> </w:t>
        </w:r>
        <w:proofErr w:type="spellStart"/>
        <w:r w:rsidRPr="00CF1D2B">
          <w:rPr>
            <w:rFonts w:asciiTheme="minorHAnsi" w:hAnsiTheme="minorHAnsi" w:cstheme="minorHAnsi"/>
            <w:sz w:val="20"/>
            <w:szCs w:val="20"/>
            <w:rPrChange w:id="606" w:author="Miku Nosamu" w:date="2025-07-05T22:33:00Z">
              <w:rPr/>
            </w:rPrChange>
          </w:rPr>
          <w:t>kendala</w:t>
        </w:r>
        <w:proofErr w:type="spellEnd"/>
        <w:r w:rsidRPr="00CF1D2B">
          <w:rPr>
            <w:rFonts w:asciiTheme="minorHAnsi" w:hAnsiTheme="minorHAnsi" w:cstheme="minorHAnsi"/>
            <w:sz w:val="20"/>
            <w:szCs w:val="20"/>
            <w:rPrChange w:id="607" w:author="Miku Nosamu" w:date="2025-07-05T22:33:00Z">
              <w:rPr/>
            </w:rPrChange>
          </w:rPr>
          <w:t xml:space="preserve"> di area </w:t>
        </w:r>
        <w:proofErr w:type="spellStart"/>
        <w:r w:rsidRPr="00CF1D2B">
          <w:rPr>
            <w:rFonts w:asciiTheme="minorHAnsi" w:hAnsiTheme="minorHAnsi" w:cstheme="minorHAnsi"/>
            <w:sz w:val="20"/>
            <w:szCs w:val="20"/>
            <w:rPrChange w:id="608" w:author="Miku Nosamu" w:date="2025-07-05T22:33:00Z">
              <w:rPr/>
            </w:rPrChange>
          </w:rPr>
          <w:t>dengan</w:t>
        </w:r>
        <w:proofErr w:type="spellEnd"/>
        <w:r w:rsidRPr="00CF1D2B">
          <w:rPr>
            <w:rFonts w:asciiTheme="minorHAnsi" w:hAnsiTheme="minorHAnsi" w:cstheme="minorHAnsi"/>
            <w:sz w:val="20"/>
            <w:szCs w:val="20"/>
            <w:rPrChange w:id="609" w:author="Miku Nosamu" w:date="2025-07-05T22:33:00Z">
              <w:rPr/>
            </w:rPrChange>
          </w:rPr>
          <w:t xml:space="preserve"> </w:t>
        </w:r>
        <w:proofErr w:type="spellStart"/>
        <w:r w:rsidRPr="00CF1D2B">
          <w:rPr>
            <w:rFonts w:asciiTheme="minorHAnsi" w:hAnsiTheme="minorHAnsi" w:cstheme="minorHAnsi"/>
            <w:sz w:val="20"/>
            <w:szCs w:val="20"/>
            <w:rPrChange w:id="610" w:author="Miku Nosamu" w:date="2025-07-05T22:33:00Z">
              <w:rPr/>
            </w:rPrChange>
          </w:rPr>
          <w:t>sinyal</w:t>
        </w:r>
        <w:proofErr w:type="spellEnd"/>
        <w:r w:rsidRPr="00CF1D2B">
          <w:rPr>
            <w:rFonts w:asciiTheme="minorHAnsi" w:hAnsiTheme="minorHAnsi" w:cstheme="minorHAnsi"/>
            <w:sz w:val="20"/>
            <w:szCs w:val="20"/>
            <w:rPrChange w:id="611" w:author="Miku Nosamu" w:date="2025-07-05T22:33:00Z">
              <w:rPr/>
            </w:rPrChange>
          </w:rPr>
          <w:t xml:space="preserve"> </w:t>
        </w:r>
        <w:proofErr w:type="spellStart"/>
        <w:r w:rsidRPr="00CF1D2B">
          <w:rPr>
            <w:rFonts w:asciiTheme="minorHAnsi" w:hAnsiTheme="minorHAnsi" w:cstheme="minorHAnsi"/>
            <w:sz w:val="20"/>
            <w:szCs w:val="20"/>
            <w:rPrChange w:id="612" w:author="Miku Nosamu" w:date="2025-07-05T22:33:00Z">
              <w:rPr/>
            </w:rPrChange>
          </w:rPr>
          <w:t>lemah</w:t>
        </w:r>
        <w:proofErr w:type="spellEnd"/>
        <w:r w:rsidRPr="00CF1D2B">
          <w:rPr>
            <w:rFonts w:asciiTheme="minorHAnsi" w:hAnsiTheme="minorHAnsi" w:cstheme="minorHAnsi"/>
            <w:sz w:val="20"/>
            <w:szCs w:val="20"/>
            <w:rPrChange w:id="613" w:author="Miku Nosamu" w:date="2025-07-05T22:33:00Z">
              <w:rPr/>
            </w:rPrChange>
          </w:rPr>
          <w:t>.</w:t>
        </w:r>
      </w:ins>
    </w:p>
    <w:p w14:paraId="5AB8A6D8" w14:textId="0F157A30" w:rsidR="00CF1D2B" w:rsidRPr="00CF1D2B" w:rsidRDefault="00CF1D2B">
      <w:pPr>
        <w:pStyle w:val="NormalWeb"/>
        <w:numPr>
          <w:ilvl w:val="1"/>
          <w:numId w:val="109"/>
        </w:numPr>
        <w:spacing w:before="0" w:beforeAutospacing="0" w:after="0" w:afterAutospacing="0" w:line="360" w:lineRule="auto"/>
        <w:rPr>
          <w:ins w:id="614" w:author="Miku Nosamu" w:date="2025-07-05T22:33:00Z"/>
          <w:rFonts w:asciiTheme="minorHAnsi" w:hAnsiTheme="minorHAnsi" w:cstheme="minorHAnsi"/>
          <w:sz w:val="20"/>
          <w:szCs w:val="20"/>
          <w:rPrChange w:id="615" w:author="Miku Nosamu" w:date="2025-07-05T22:33:00Z">
            <w:rPr>
              <w:ins w:id="616" w:author="Miku Nosamu" w:date="2025-07-05T22:33:00Z"/>
            </w:rPr>
          </w:rPrChange>
        </w:rPr>
        <w:pPrChange w:id="617" w:author="Miku Nosamu" w:date="2025-07-05T22:33:00Z">
          <w:pPr>
            <w:pStyle w:val="NormalWeb"/>
          </w:pPr>
        </w:pPrChange>
      </w:pPr>
      <w:ins w:id="618" w:author="Miku Nosamu" w:date="2025-07-05T22:33:00Z">
        <w:r w:rsidRPr="00CF1D2B">
          <w:rPr>
            <w:rStyle w:val="Strong"/>
            <w:rFonts w:asciiTheme="minorHAnsi" w:hAnsiTheme="minorHAnsi" w:cstheme="minorHAnsi"/>
            <w:b w:val="0"/>
            <w:bCs w:val="0"/>
            <w:sz w:val="20"/>
            <w:szCs w:val="20"/>
            <w:rPrChange w:id="619" w:author="Miku Nosamu" w:date="2025-07-05T22:33:00Z">
              <w:rPr>
                <w:rStyle w:val="Strong"/>
              </w:rPr>
            </w:rPrChange>
          </w:rPr>
          <w:t>Format Data</w:t>
        </w:r>
        <w:r w:rsidRPr="00CF1D2B">
          <w:rPr>
            <w:rFonts w:asciiTheme="minorHAnsi" w:hAnsiTheme="minorHAnsi" w:cstheme="minorHAnsi"/>
            <w:sz w:val="20"/>
            <w:szCs w:val="20"/>
            <w:rPrChange w:id="620" w:author="Miku Nosamu" w:date="2025-07-05T22:33:00Z">
              <w:rPr/>
            </w:rPrChange>
          </w:rPr>
          <w:t xml:space="preserve">: Vendor </w:t>
        </w:r>
        <w:proofErr w:type="spellStart"/>
        <w:r w:rsidRPr="00CF1D2B">
          <w:rPr>
            <w:rFonts w:asciiTheme="minorHAnsi" w:hAnsiTheme="minorHAnsi" w:cstheme="minorHAnsi"/>
            <w:sz w:val="20"/>
            <w:szCs w:val="20"/>
            <w:rPrChange w:id="621" w:author="Miku Nosamu" w:date="2025-07-05T22:33:00Z">
              <w:rPr/>
            </w:rPrChange>
          </w:rPr>
          <w:t>hanya</w:t>
        </w:r>
        <w:proofErr w:type="spellEnd"/>
        <w:r w:rsidRPr="00CF1D2B">
          <w:rPr>
            <w:rFonts w:asciiTheme="minorHAnsi" w:hAnsiTheme="minorHAnsi" w:cstheme="minorHAnsi"/>
            <w:sz w:val="20"/>
            <w:szCs w:val="20"/>
            <w:rPrChange w:id="622" w:author="Miku Nosamu" w:date="2025-07-05T22:33:00Z">
              <w:rPr/>
            </w:rPrChange>
          </w:rPr>
          <w:t xml:space="preserve"> </w:t>
        </w:r>
        <w:proofErr w:type="spellStart"/>
        <w:r w:rsidRPr="00CF1D2B">
          <w:rPr>
            <w:rFonts w:asciiTheme="minorHAnsi" w:hAnsiTheme="minorHAnsi" w:cstheme="minorHAnsi"/>
            <w:sz w:val="20"/>
            <w:szCs w:val="20"/>
            <w:rPrChange w:id="623" w:author="Miku Nosamu" w:date="2025-07-05T22:33:00Z">
              <w:rPr/>
            </w:rPrChange>
          </w:rPr>
          <w:t>bisa</w:t>
        </w:r>
        <w:proofErr w:type="spellEnd"/>
        <w:r w:rsidRPr="00CF1D2B">
          <w:rPr>
            <w:rFonts w:asciiTheme="minorHAnsi" w:hAnsiTheme="minorHAnsi" w:cstheme="minorHAnsi"/>
            <w:sz w:val="20"/>
            <w:szCs w:val="20"/>
            <w:rPrChange w:id="624" w:author="Miku Nosamu" w:date="2025-07-05T22:33:00Z">
              <w:rPr/>
            </w:rPrChange>
          </w:rPr>
          <w:t xml:space="preserve"> </w:t>
        </w:r>
        <w:proofErr w:type="spellStart"/>
        <w:r w:rsidRPr="00CF1D2B">
          <w:rPr>
            <w:rFonts w:asciiTheme="minorHAnsi" w:hAnsiTheme="minorHAnsi" w:cstheme="minorHAnsi"/>
            <w:sz w:val="20"/>
            <w:szCs w:val="20"/>
            <w:rPrChange w:id="625" w:author="Miku Nosamu" w:date="2025-07-05T22:33:00Z">
              <w:rPr/>
            </w:rPrChange>
          </w:rPr>
          <w:t>unggah</w:t>
        </w:r>
        <w:proofErr w:type="spellEnd"/>
        <w:r w:rsidRPr="00CF1D2B">
          <w:rPr>
            <w:rFonts w:asciiTheme="minorHAnsi" w:hAnsiTheme="minorHAnsi" w:cstheme="minorHAnsi"/>
            <w:sz w:val="20"/>
            <w:szCs w:val="20"/>
            <w:rPrChange w:id="626" w:author="Miku Nosamu" w:date="2025-07-05T22:33:00Z">
              <w:rPr/>
            </w:rPrChange>
          </w:rPr>
          <w:t xml:space="preserve"> </w:t>
        </w:r>
        <w:proofErr w:type="spellStart"/>
        <w:r w:rsidRPr="00CF1D2B">
          <w:rPr>
            <w:rFonts w:asciiTheme="minorHAnsi" w:hAnsiTheme="minorHAnsi" w:cstheme="minorHAnsi"/>
            <w:sz w:val="20"/>
            <w:szCs w:val="20"/>
            <w:rPrChange w:id="627" w:author="Miku Nosamu" w:date="2025-07-05T22:33:00Z">
              <w:rPr/>
            </w:rPrChange>
          </w:rPr>
          <w:t>dokumen</w:t>
        </w:r>
        <w:proofErr w:type="spellEnd"/>
        <w:r w:rsidRPr="00CF1D2B">
          <w:rPr>
            <w:rFonts w:asciiTheme="minorHAnsi" w:hAnsiTheme="minorHAnsi" w:cstheme="minorHAnsi"/>
            <w:sz w:val="20"/>
            <w:szCs w:val="20"/>
            <w:rPrChange w:id="628" w:author="Miku Nosamu" w:date="2025-07-05T22:33:00Z">
              <w:rPr/>
            </w:rPrChange>
          </w:rPr>
          <w:t xml:space="preserve"> </w:t>
        </w:r>
        <w:proofErr w:type="spellStart"/>
        <w:r w:rsidRPr="00CF1D2B">
          <w:rPr>
            <w:rFonts w:asciiTheme="minorHAnsi" w:hAnsiTheme="minorHAnsi" w:cstheme="minorHAnsi"/>
            <w:sz w:val="20"/>
            <w:szCs w:val="20"/>
            <w:rPrChange w:id="629" w:author="Miku Nosamu" w:date="2025-07-05T22:33:00Z">
              <w:rPr/>
            </w:rPrChange>
          </w:rPr>
          <w:t>dalam</w:t>
        </w:r>
        <w:proofErr w:type="spellEnd"/>
        <w:r w:rsidRPr="00CF1D2B">
          <w:rPr>
            <w:rFonts w:asciiTheme="minorHAnsi" w:hAnsiTheme="minorHAnsi" w:cstheme="minorHAnsi"/>
            <w:sz w:val="20"/>
            <w:szCs w:val="20"/>
            <w:rPrChange w:id="630" w:author="Miku Nosamu" w:date="2025-07-05T22:33:00Z">
              <w:rPr/>
            </w:rPrChange>
          </w:rPr>
          <w:t xml:space="preserve"> format dan </w:t>
        </w:r>
        <w:proofErr w:type="spellStart"/>
        <w:r w:rsidRPr="00CF1D2B">
          <w:rPr>
            <w:rFonts w:asciiTheme="minorHAnsi" w:hAnsiTheme="minorHAnsi" w:cstheme="minorHAnsi"/>
            <w:sz w:val="20"/>
            <w:szCs w:val="20"/>
            <w:rPrChange w:id="631" w:author="Miku Nosamu" w:date="2025-07-05T22:33:00Z">
              <w:rPr/>
            </w:rPrChange>
          </w:rPr>
          <w:t>ukuran</w:t>
        </w:r>
        <w:proofErr w:type="spellEnd"/>
        <w:r w:rsidRPr="00CF1D2B">
          <w:rPr>
            <w:rFonts w:asciiTheme="minorHAnsi" w:hAnsiTheme="minorHAnsi" w:cstheme="minorHAnsi"/>
            <w:sz w:val="20"/>
            <w:szCs w:val="20"/>
            <w:rPrChange w:id="632" w:author="Miku Nosamu" w:date="2025-07-05T22:33:00Z">
              <w:rPr/>
            </w:rPrChange>
          </w:rPr>
          <w:t xml:space="preserve"> </w:t>
        </w:r>
        <w:proofErr w:type="spellStart"/>
        <w:r w:rsidRPr="00CF1D2B">
          <w:rPr>
            <w:rFonts w:asciiTheme="minorHAnsi" w:hAnsiTheme="minorHAnsi" w:cstheme="minorHAnsi"/>
            <w:sz w:val="20"/>
            <w:szCs w:val="20"/>
            <w:rPrChange w:id="633" w:author="Miku Nosamu" w:date="2025-07-05T22:33:00Z">
              <w:rPr/>
            </w:rPrChange>
          </w:rPr>
          <w:t>tertentu</w:t>
        </w:r>
        <w:proofErr w:type="spellEnd"/>
        <w:r w:rsidRPr="00CF1D2B">
          <w:rPr>
            <w:rFonts w:asciiTheme="minorHAnsi" w:hAnsiTheme="minorHAnsi" w:cstheme="minorHAnsi"/>
            <w:sz w:val="20"/>
            <w:szCs w:val="20"/>
            <w:rPrChange w:id="634" w:author="Miku Nosamu" w:date="2025-07-05T22:33:00Z">
              <w:rPr/>
            </w:rPrChange>
          </w:rPr>
          <w:t xml:space="preserve">, </w:t>
        </w:r>
        <w:proofErr w:type="spellStart"/>
        <w:r w:rsidRPr="00CF1D2B">
          <w:rPr>
            <w:rFonts w:asciiTheme="minorHAnsi" w:hAnsiTheme="minorHAnsi" w:cstheme="minorHAnsi"/>
            <w:sz w:val="20"/>
            <w:szCs w:val="20"/>
            <w:rPrChange w:id="635" w:author="Miku Nosamu" w:date="2025-07-05T22:33:00Z">
              <w:rPr/>
            </w:rPrChange>
          </w:rPr>
          <w:t>seperti</w:t>
        </w:r>
        <w:proofErr w:type="spellEnd"/>
        <w:r w:rsidRPr="00CF1D2B">
          <w:rPr>
            <w:rFonts w:asciiTheme="minorHAnsi" w:hAnsiTheme="minorHAnsi" w:cstheme="minorHAnsi"/>
            <w:sz w:val="20"/>
            <w:szCs w:val="20"/>
            <w:rPrChange w:id="636" w:author="Miku Nosamu" w:date="2025-07-05T22:33:00Z">
              <w:rPr/>
            </w:rPrChange>
          </w:rPr>
          <w:t xml:space="preserve"> PDF </w:t>
        </w:r>
        <w:proofErr w:type="spellStart"/>
        <w:r w:rsidRPr="00CF1D2B">
          <w:rPr>
            <w:rFonts w:asciiTheme="minorHAnsi" w:hAnsiTheme="minorHAnsi" w:cstheme="minorHAnsi"/>
            <w:sz w:val="20"/>
            <w:szCs w:val="20"/>
            <w:rPrChange w:id="637" w:author="Miku Nosamu" w:date="2025-07-05T22:33:00Z">
              <w:rPr/>
            </w:rPrChange>
          </w:rPr>
          <w:t>atau</w:t>
        </w:r>
        <w:proofErr w:type="spellEnd"/>
        <w:r w:rsidRPr="00CF1D2B">
          <w:rPr>
            <w:rFonts w:asciiTheme="minorHAnsi" w:hAnsiTheme="minorHAnsi" w:cstheme="minorHAnsi"/>
            <w:sz w:val="20"/>
            <w:szCs w:val="20"/>
            <w:rPrChange w:id="638" w:author="Miku Nosamu" w:date="2025-07-05T22:33:00Z">
              <w:rPr/>
            </w:rPrChange>
          </w:rPr>
          <w:t xml:space="preserve"> JPG.</w:t>
        </w:r>
      </w:ins>
    </w:p>
    <w:p w14:paraId="78E58D93" w14:textId="0C4E6DB8" w:rsidR="00CF1D2B" w:rsidRPr="00CF1D2B" w:rsidRDefault="00CF1D2B">
      <w:pPr>
        <w:pStyle w:val="NormalWeb"/>
        <w:numPr>
          <w:ilvl w:val="1"/>
          <w:numId w:val="109"/>
        </w:numPr>
        <w:spacing w:before="0" w:beforeAutospacing="0" w:after="0" w:afterAutospacing="0" w:line="360" w:lineRule="auto"/>
        <w:rPr>
          <w:ins w:id="639" w:author="Miku Nosamu" w:date="2025-07-05T22:33:00Z"/>
          <w:rFonts w:asciiTheme="minorHAnsi" w:hAnsiTheme="minorHAnsi" w:cstheme="minorHAnsi"/>
          <w:sz w:val="20"/>
          <w:szCs w:val="20"/>
          <w:rPrChange w:id="640" w:author="Miku Nosamu" w:date="2025-07-05T22:33:00Z">
            <w:rPr>
              <w:ins w:id="641" w:author="Miku Nosamu" w:date="2025-07-05T22:33:00Z"/>
            </w:rPr>
          </w:rPrChange>
        </w:rPr>
        <w:pPrChange w:id="642" w:author="Miku Nosamu" w:date="2025-07-05T22:33:00Z">
          <w:pPr>
            <w:pStyle w:val="NormalWeb"/>
          </w:pPr>
        </w:pPrChange>
      </w:pPr>
      <w:proofErr w:type="spellStart"/>
      <w:ins w:id="643" w:author="Miku Nosamu" w:date="2025-07-05T22:33:00Z">
        <w:r w:rsidRPr="00CF1D2B">
          <w:rPr>
            <w:rStyle w:val="Strong"/>
            <w:rFonts w:asciiTheme="minorHAnsi" w:hAnsiTheme="minorHAnsi" w:cstheme="minorHAnsi"/>
            <w:b w:val="0"/>
            <w:bCs w:val="0"/>
            <w:sz w:val="20"/>
            <w:szCs w:val="20"/>
            <w:rPrChange w:id="644" w:author="Miku Nosamu" w:date="2025-07-05T22:33:00Z">
              <w:rPr>
                <w:rStyle w:val="Strong"/>
              </w:rPr>
            </w:rPrChange>
          </w:rPr>
          <w:t>Pengguna</w:t>
        </w:r>
        <w:proofErr w:type="spellEnd"/>
        <w:r w:rsidRPr="00CF1D2B">
          <w:rPr>
            <w:rStyle w:val="Strong"/>
            <w:rFonts w:asciiTheme="minorHAnsi" w:hAnsiTheme="minorHAnsi" w:cstheme="minorHAnsi"/>
            <w:b w:val="0"/>
            <w:bCs w:val="0"/>
            <w:sz w:val="20"/>
            <w:szCs w:val="20"/>
            <w:rPrChange w:id="645" w:author="Miku Nosamu" w:date="2025-07-05T22:33:00Z">
              <w:rPr>
                <w:rStyle w:val="Strong"/>
              </w:rPr>
            </w:rPrChange>
          </w:rPr>
          <w:t xml:space="preserve"> </w:t>
        </w:r>
        <w:proofErr w:type="spellStart"/>
        <w:r w:rsidRPr="00CF1D2B">
          <w:rPr>
            <w:rStyle w:val="Strong"/>
            <w:rFonts w:asciiTheme="minorHAnsi" w:hAnsiTheme="minorHAnsi" w:cstheme="minorHAnsi"/>
            <w:b w:val="0"/>
            <w:bCs w:val="0"/>
            <w:sz w:val="20"/>
            <w:szCs w:val="20"/>
            <w:rPrChange w:id="646" w:author="Miku Nosamu" w:date="2025-07-05T22:33:00Z">
              <w:rPr>
                <w:rStyle w:val="Strong"/>
              </w:rPr>
            </w:rPrChange>
          </w:rPr>
          <w:t>Terdaftar</w:t>
        </w:r>
        <w:proofErr w:type="spellEnd"/>
        <w:r w:rsidRPr="00CF1D2B">
          <w:rPr>
            <w:rFonts w:asciiTheme="minorHAnsi" w:hAnsiTheme="minorHAnsi" w:cstheme="minorHAnsi"/>
            <w:sz w:val="20"/>
            <w:szCs w:val="20"/>
            <w:rPrChange w:id="647" w:author="Miku Nosamu" w:date="2025-07-05T22:33:00Z">
              <w:rPr/>
            </w:rPrChange>
          </w:rPr>
          <w:t xml:space="preserve">: Hanya </w:t>
        </w:r>
        <w:proofErr w:type="spellStart"/>
        <w:r w:rsidRPr="00CF1D2B">
          <w:rPr>
            <w:rFonts w:asciiTheme="minorHAnsi" w:hAnsiTheme="minorHAnsi" w:cstheme="minorHAnsi"/>
            <w:sz w:val="20"/>
            <w:szCs w:val="20"/>
            <w:rPrChange w:id="648" w:author="Miku Nosamu" w:date="2025-07-05T22:33:00Z">
              <w:rPr/>
            </w:rPrChange>
          </w:rPr>
          <w:t>pengguna</w:t>
        </w:r>
        <w:proofErr w:type="spellEnd"/>
        <w:r w:rsidRPr="00CF1D2B">
          <w:rPr>
            <w:rFonts w:asciiTheme="minorHAnsi" w:hAnsiTheme="minorHAnsi" w:cstheme="minorHAnsi"/>
            <w:sz w:val="20"/>
            <w:szCs w:val="20"/>
            <w:rPrChange w:id="649" w:author="Miku Nosamu" w:date="2025-07-05T22:33:00Z">
              <w:rPr/>
            </w:rPrChange>
          </w:rPr>
          <w:t xml:space="preserve"> yang </w:t>
        </w:r>
        <w:proofErr w:type="spellStart"/>
        <w:r w:rsidRPr="00CF1D2B">
          <w:rPr>
            <w:rFonts w:asciiTheme="minorHAnsi" w:hAnsiTheme="minorHAnsi" w:cstheme="minorHAnsi"/>
            <w:sz w:val="20"/>
            <w:szCs w:val="20"/>
            <w:rPrChange w:id="650" w:author="Miku Nosamu" w:date="2025-07-05T22:33:00Z">
              <w:rPr/>
            </w:rPrChange>
          </w:rPr>
          <w:t>sudah</w:t>
        </w:r>
        <w:proofErr w:type="spellEnd"/>
        <w:r w:rsidRPr="00CF1D2B">
          <w:rPr>
            <w:rFonts w:asciiTheme="minorHAnsi" w:hAnsiTheme="minorHAnsi" w:cstheme="minorHAnsi"/>
            <w:sz w:val="20"/>
            <w:szCs w:val="20"/>
            <w:rPrChange w:id="651" w:author="Miku Nosamu" w:date="2025-07-05T22:33:00Z">
              <w:rPr/>
            </w:rPrChange>
          </w:rPr>
          <w:t xml:space="preserve"> </w:t>
        </w:r>
        <w:proofErr w:type="spellStart"/>
        <w:r w:rsidRPr="00CF1D2B">
          <w:rPr>
            <w:rFonts w:asciiTheme="minorHAnsi" w:hAnsiTheme="minorHAnsi" w:cstheme="minorHAnsi"/>
            <w:sz w:val="20"/>
            <w:szCs w:val="20"/>
            <w:rPrChange w:id="652" w:author="Miku Nosamu" w:date="2025-07-05T22:33:00Z">
              <w:rPr/>
            </w:rPrChange>
          </w:rPr>
          <w:t>terdaftar</w:t>
        </w:r>
        <w:proofErr w:type="spellEnd"/>
        <w:r w:rsidRPr="00CF1D2B">
          <w:rPr>
            <w:rFonts w:asciiTheme="minorHAnsi" w:hAnsiTheme="minorHAnsi" w:cstheme="minorHAnsi"/>
            <w:sz w:val="20"/>
            <w:szCs w:val="20"/>
            <w:rPrChange w:id="653" w:author="Miku Nosamu" w:date="2025-07-05T22:33:00Z">
              <w:rPr/>
            </w:rPrChange>
          </w:rPr>
          <w:t xml:space="preserve"> dan </w:t>
        </w:r>
        <w:proofErr w:type="spellStart"/>
        <w:r w:rsidRPr="00CF1D2B">
          <w:rPr>
            <w:rFonts w:asciiTheme="minorHAnsi" w:hAnsiTheme="minorHAnsi" w:cstheme="minorHAnsi"/>
            <w:sz w:val="20"/>
            <w:szCs w:val="20"/>
            <w:rPrChange w:id="654" w:author="Miku Nosamu" w:date="2025-07-05T22:33:00Z">
              <w:rPr/>
            </w:rPrChange>
          </w:rPr>
          <w:t>diverifikasi</w:t>
        </w:r>
        <w:proofErr w:type="spellEnd"/>
        <w:r w:rsidRPr="00CF1D2B">
          <w:rPr>
            <w:rFonts w:asciiTheme="minorHAnsi" w:hAnsiTheme="minorHAnsi" w:cstheme="minorHAnsi"/>
            <w:sz w:val="20"/>
            <w:szCs w:val="20"/>
            <w:rPrChange w:id="655" w:author="Miku Nosamu" w:date="2025-07-05T22:33:00Z">
              <w:rPr/>
            </w:rPrChange>
          </w:rPr>
          <w:t xml:space="preserve"> yang </w:t>
        </w:r>
        <w:proofErr w:type="spellStart"/>
        <w:r w:rsidRPr="00CF1D2B">
          <w:rPr>
            <w:rFonts w:asciiTheme="minorHAnsi" w:hAnsiTheme="minorHAnsi" w:cstheme="minorHAnsi"/>
            <w:sz w:val="20"/>
            <w:szCs w:val="20"/>
            <w:rPrChange w:id="656" w:author="Miku Nosamu" w:date="2025-07-05T22:33:00Z">
              <w:rPr/>
            </w:rPrChange>
          </w:rPr>
          <w:t>bisa</w:t>
        </w:r>
        <w:proofErr w:type="spellEnd"/>
        <w:r w:rsidRPr="00CF1D2B">
          <w:rPr>
            <w:rFonts w:asciiTheme="minorHAnsi" w:hAnsiTheme="minorHAnsi" w:cstheme="minorHAnsi"/>
            <w:sz w:val="20"/>
            <w:szCs w:val="20"/>
            <w:rPrChange w:id="657" w:author="Miku Nosamu" w:date="2025-07-05T22:33:00Z">
              <w:rPr/>
            </w:rPrChange>
          </w:rPr>
          <w:t xml:space="preserve"> </w:t>
        </w:r>
        <w:proofErr w:type="spellStart"/>
        <w:r w:rsidRPr="00CF1D2B">
          <w:rPr>
            <w:rFonts w:asciiTheme="minorHAnsi" w:hAnsiTheme="minorHAnsi" w:cstheme="minorHAnsi"/>
            <w:sz w:val="20"/>
            <w:szCs w:val="20"/>
            <w:rPrChange w:id="658" w:author="Miku Nosamu" w:date="2025-07-05T22:33:00Z">
              <w:rPr/>
            </w:rPrChange>
          </w:rPr>
          <w:t>mengakses</w:t>
        </w:r>
        <w:proofErr w:type="spellEnd"/>
        <w:r w:rsidRPr="00CF1D2B">
          <w:rPr>
            <w:rFonts w:asciiTheme="minorHAnsi" w:hAnsiTheme="minorHAnsi" w:cstheme="minorHAnsi"/>
            <w:sz w:val="20"/>
            <w:szCs w:val="20"/>
            <w:rPrChange w:id="659" w:author="Miku Nosamu" w:date="2025-07-05T22:33:00Z">
              <w:rPr/>
            </w:rPrChange>
          </w:rPr>
          <w:t xml:space="preserve"> </w:t>
        </w:r>
        <w:proofErr w:type="spellStart"/>
        <w:r w:rsidRPr="00CF1D2B">
          <w:rPr>
            <w:rFonts w:asciiTheme="minorHAnsi" w:hAnsiTheme="minorHAnsi" w:cstheme="minorHAnsi"/>
            <w:sz w:val="20"/>
            <w:szCs w:val="20"/>
            <w:rPrChange w:id="660" w:author="Miku Nosamu" w:date="2025-07-05T22:33:00Z">
              <w:rPr/>
            </w:rPrChange>
          </w:rPr>
          <w:t>sistem</w:t>
        </w:r>
        <w:proofErr w:type="spellEnd"/>
        <w:r w:rsidRPr="00CF1D2B">
          <w:rPr>
            <w:rFonts w:asciiTheme="minorHAnsi" w:hAnsiTheme="minorHAnsi" w:cstheme="minorHAnsi"/>
            <w:sz w:val="20"/>
            <w:szCs w:val="20"/>
            <w:rPrChange w:id="661" w:author="Miku Nosamu" w:date="2025-07-05T22:33:00Z">
              <w:rPr/>
            </w:rPrChange>
          </w:rPr>
          <w:t>.</w:t>
        </w:r>
      </w:ins>
    </w:p>
    <w:p w14:paraId="197529D4" w14:textId="5E738EC4" w:rsidR="00CF1D2B" w:rsidRPr="00CF1D2B" w:rsidRDefault="00CF1D2B">
      <w:pPr>
        <w:pStyle w:val="NormalWeb"/>
        <w:numPr>
          <w:ilvl w:val="1"/>
          <w:numId w:val="109"/>
        </w:numPr>
        <w:spacing w:before="0" w:beforeAutospacing="0" w:after="0" w:afterAutospacing="0" w:line="360" w:lineRule="auto"/>
        <w:rPr>
          <w:ins w:id="662" w:author="Miku Nosamu" w:date="2025-07-05T22:33:00Z"/>
          <w:rFonts w:asciiTheme="minorHAnsi" w:hAnsiTheme="minorHAnsi" w:cstheme="minorHAnsi"/>
          <w:sz w:val="20"/>
          <w:szCs w:val="20"/>
          <w:rPrChange w:id="663" w:author="Miku Nosamu" w:date="2025-07-05T22:33:00Z">
            <w:rPr>
              <w:ins w:id="664" w:author="Miku Nosamu" w:date="2025-07-05T22:33:00Z"/>
            </w:rPr>
          </w:rPrChange>
        </w:rPr>
        <w:pPrChange w:id="665" w:author="Miku Nosamu" w:date="2025-07-05T22:33:00Z">
          <w:pPr>
            <w:pStyle w:val="NormalWeb"/>
          </w:pPr>
        </w:pPrChange>
      </w:pPr>
      <w:ins w:id="666" w:author="Miku Nosamu" w:date="2025-07-05T22:33:00Z">
        <w:r w:rsidRPr="00CF1D2B">
          <w:rPr>
            <w:rStyle w:val="Strong"/>
            <w:rFonts w:asciiTheme="minorHAnsi" w:hAnsiTheme="minorHAnsi" w:cstheme="minorHAnsi"/>
            <w:b w:val="0"/>
            <w:bCs w:val="0"/>
            <w:sz w:val="20"/>
            <w:szCs w:val="20"/>
            <w:rPrChange w:id="667" w:author="Miku Nosamu" w:date="2025-07-05T22:33:00Z">
              <w:rPr>
                <w:rStyle w:val="Strong"/>
              </w:rPr>
            </w:rPrChange>
          </w:rPr>
          <w:t>Waktu Proses</w:t>
        </w:r>
        <w:r w:rsidRPr="00CF1D2B">
          <w:rPr>
            <w:rFonts w:asciiTheme="minorHAnsi" w:hAnsiTheme="minorHAnsi" w:cstheme="minorHAnsi"/>
            <w:sz w:val="20"/>
            <w:szCs w:val="20"/>
            <w:rPrChange w:id="668" w:author="Miku Nosamu" w:date="2025-07-05T22:33:00Z">
              <w:rPr/>
            </w:rPrChange>
          </w:rPr>
          <w:t xml:space="preserve">: </w:t>
        </w:r>
        <w:proofErr w:type="spellStart"/>
        <w:r w:rsidRPr="00CF1D2B">
          <w:rPr>
            <w:rFonts w:asciiTheme="minorHAnsi" w:hAnsiTheme="minorHAnsi" w:cstheme="minorHAnsi"/>
            <w:sz w:val="20"/>
            <w:szCs w:val="20"/>
            <w:rPrChange w:id="669" w:author="Miku Nosamu" w:date="2025-07-05T22:33:00Z">
              <w:rPr/>
            </w:rPrChange>
          </w:rPr>
          <w:t>Verifikasi</w:t>
        </w:r>
        <w:proofErr w:type="spellEnd"/>
        <w:r w:rsidRPr="00CF1D2B">
          <w:rPr>
            <w:rFonts w:asciiTheme="minorHAnsi" w:hAnsiTheme="minorHAnsi" w:cstheme="minorHAnsi"/>
            <w:sz w:val="20"/>
            <w:szCs w:val="20"/>
            <w:rPrChange w:id="670" w:author="Miku Nosamu" w:date="2025-07-05T22:33:00Z">
              <w:rPr/>
            </w:rPrChange>
          </w:rPr>
          <w:t xml:space="preserve"> dan </w:t>
        </w:r>
        <w:proofErr w:type="spellStart"/>
        <w:r w:rsidRPr="00CF1D2B">
          <w:rPr>
            <w:rFonts w:asciiTheme="minorHAnsi" w:hAnsiTheme="minorHAnsi" w:cstheme="minorHAnsi"/>
            <w:sz w:val="20"/>
            <w:szCs w:val="20"/>
            <w:rPrChange w:id="671" w:author="Miku Nosamu" w:date="2025-07-05T22:33:00Z">
              <w:rPr/>
            </w:rPrChange>
          </w:rPr>
          <w:t>persetujuan</w:t>
        </w:r>
        <w:proofErr w:type="spellEnd"/>
        <w:r w:rsidRPr="00CF1D2B">
          <w:rPr>
            <w:rFonts w:asciiTheme="minorHAnsi" w:hAnsiTheme="minorHAnsi" w:cstheme="minorHAnsi"/>
            <w:sz w:val="20"/>
            <w:szCs w:val="20"/>
            <w:rPrChange w:id="672" w:author="Miku Nosamu" w:date="2025-07-05T22:33:00Z">
              <w:rPr/>
            </w:rPrChange>
          </w:rPr>
          <w:t xml:space="preserve"> </w:t>
        </w:r>
        <w:proofErr w:type="spellStart"/>
        <w:r w:rsidRPr="00CF1D2B">
          <w:rPr>
            <w:rFonts w:asciiTheme="minorHAnsi" w:hAnsiTheme="minorHAnsi" w:cstheme="minorHAnsi"/>
            <w:sz w:val="20"/>
            <w:szCs w:val="20"/>
            <w:rPrChange w:id="673" w:author="Miku Nosamu" w:date="2025-07-05T22:33:00Z">
              <w:rPr/>
            </w:rPrChange>
          </w:rPr>
          <w:t>bisa</w:t>
        </w:r>
        <w:proofErr w:type="spellEnd"/>
        <w:r w:rsidRPr="00CF1D2B">
          <w:rPr>
            <w:rFonts w:asciiTheme="minorHAnsi" w:hAnsiTheme="minorHAnsi" w:cstheme="minorHAnsi"/>
            <w:sz w:val="20"/>
            <w:szCs w:val="20"/>
            <w:rPrChange w:id="674" w:author="Miku Nosamu" w:date="2025-07-05T22:33:00Z">
              <w:rPr/>
            </w:rPrChange>
          </w:rPr>
          <w:t xml:space="preserve"> </w:t>
        </w:r>
        <w:proofErr w:type="spellStart"/>
        <w:r w:rsidRPr="00CF1D2B">
          <w:rPr>
            <w:rFonts w:asciiTheme="minorHAnsi" w:hAnsiTheme="minorHAnsi" w:cstheme="minorHAnsi"/>
            <w:sz w:val="20"/>
            <w:szCs w:val="20"/>
            <w:rPrChange w:id="675" w:author="Miku Nosamu" w:date="2025-07-05T22:33:00Z">
              <w:rPr/>
            </w:rPrChange>
          </w:rPr>
          <w:t>memakan</w:t>
        </w:r>
        <w:proofErr w:type="spellEnd"/>
        <w:r w:rsidRPr="00CF1D2B">
          <w:rPr>
            <w:rFonts w:asciiTheme="minorHAnsi" w:hAnsiTheme="minorHAnsi" w:cstheme="minorHAnsi"/>
            <w:sz w:val="20"/>
            <w:szCs w:val="20"/>
            <w:rPrChange w:id="676" w:author="Miku Nosamu" w:date="2025-07-05T22:33:00Z">
              <w:rPr/>
            </w:rPrChange>
          </w:rPr>
          <w:t xml:space="preserve"> </w:t>
        </w:r>
        <w:proofErr w:type="spellStart"/>
        <w:r w:rsidRPr="00CF1D2B">
          <w:rPr>
            <w:rFonts w:asciiTheme="minorHAnsi" w:hAnsiTheme="minorHAnsi" w:cstheme="minorHAnsi"/>
            <w:sz w:val="20"/>
            <w:szCs w:val="20"/>
            <w:rPrChange w:id="677" w:author="Miku Nosamu" w:date="2025-07-05T22:33:00Z">
              <w:rPr/>
            </w:rPrChange>
          </w:rPr>
          <w:t>waktu</w:t>
        </w:r>
        <w:proofErr w:type="spellEnd"/>
        <w:r w:rsidRPr="00CF1D2B">
          <w:rPr>
            <w:rFonts w:asciiTheme="minorHAnsi" w:hAnsiTheme="minorHAnsi" w:cstheme="minorHAnsi"/>
            <w:sz w:val="20"/>
            <w:szCs w:val="20"/>
            <w:rPrChange w:id="678" w:author="Miku Nosamu" w:date="2025-07-05T22:33:00Z">
              <w:rPr/>
            </w:rPrChange>
          </w:rPr>
          <w:t xml:space="preserve"> </w:t>
        </w:r>
        <w:proofErr w:type="spellStart"/>
        <w:r w:rsidRPr="00CF1D2B">
          <w:rPr>
            <w:rFonts w:asciiTheme="minorHAnsi" w:hAnsiTheme="minorHAnsi" w:cstheme="minorHAnsi"/>
            <w:sz w:val="20"/>
            <w:szCs w:val="20"/>
            <w:rPrChange w:id="679" w:author="Miku Nosamu" w:date="2025-07-05T22:33:00Z">
              <w:rPr/>
            </w:rPrChange>
          </w:rPr>
          <w:t>tergantung</w:t>
        </w:r>
        <w:proofErr w:type="spellEnd"/>
        <w:r w:rsidRPr="00CF1D2B">
          <w:rPr>
            <w:rFonts w:asciiTheme="minorHAnsi" w:hAnsiTheme="minorHAnsi" w:cstheme="minorHAnsi"/>
            <w:sz w:val="20"/>
            <w:szCs w:val="20"/>
            <w:rPrChange w:id="680" w:author="Miku Nosamu" w:date="2025-07-05T22:33:00Z">
              <w:rPr/>
            </w:rPrChange>
          </w:rPr>
          <w:t xml:space="preserve"> </w:t>
        </w:r>
        <w:proofErr w:type="spellStart"/>
        <w:r w:rsidRPr="00CF1D2B">
          <w:rPr>
            <w:rFonts w:asciiTheme="minorHAnsi" w:hAnsiTheme="minorHAnsi" w:cstheme="minorHAnsi"/>
            <w:sz w:val="20"/>
            <w:szCs w:val="20"/>
            <w:rPrChange w:id="681" w:author="Miku Nosamu" w:date="2025-07-05T22:33:00Z">
              <w:rPr/>
            </w:rPrChange>
          </w:rPr>
          <w:t>kelengkapan</w:t>
        </w:r>
        <w:proofErr w:type="spellEnd"/>
        <w:r w:rsidRPr="00CF1D2B">
          <w:rPr>
            <w:rFonts w:asciiTheme="minorHAnsi" w:hAnsiTheme="minorHAnsi" w:cstheme="minorHAnsi"/>
            <w:sz w:val="20"/>
            <w:szCs w:val="20"/>
            <w:rPrChange w:id="682" w:author="Miku Nosamu" w:date="2025-07-05T22:33:00Z">
              <w:rPr/>
            </w:rPrChange>
          </w:rPr>
          <w:t xml:space="preserve"> data dan </w:t>
        </w:r>
        <w:proofErr w:type="spellStart"/>
        <w:r w:rsidRPr="00CF1D2B">
          <w:rPr>
            <w:rFonts w:asciiTheme="minorHAnsi" w:hAnsiTheme="minorHAnsi" w:cstheme="minorHAnsi"/>
            <w:sz w:val="20"/>
            <w:szCs w:val="20"/>
            <w:rPrChange w:id="683" w:author="Miku Nosamu" w:date="2025-07-05T22:33:00Z">
              <w:rPr/>
            </w:rPrChange>
          </w:rPr>
          <w:t>kesiapan</w:t>
        </w:r>
        <w:proofErr w:type="spellEnd"/>
        <w:r w:rsidRPr="00CF1D2B">
          <w:rPr>
            <w:rFonts w:asciiTheme="minorHAnsi" w:hAnsiTheme="minorHAnsi" w:cstheme="minorHAnsi"/>
            <w:sz w:val="20"/>
            <w:szCs w:val="20"/>
            <w:rPrChange w:id="684" w:author="Miku Nosamu" w:date="2025-07-05T22:33:00Z">
              <w:rPr/>
            </w:rPrChange>
          </w:rPr>
          <w:t xml:space="preserve"> </w:t>
        </w:r>
        <w:proofErr w:type="spellStart"/>
        <w:r w:rsidRPr="00CF1D2B">
          <w:rPr>
            <w:rFonts w:asciiTheme="minorHAnsi" w:hAnsiTheme="minorHAnsi" w:cstheme="minorHAnsi"/>
            <w:sz w:val="20"/>
            <w:szCs w:val="20"/>
            <w:rPrChange w:id="685" w:author="Miku Nosamu" w:date="2025-07-05T22:33:00Z">
              <w:rPr/>
            </w:rPrChange>
          </w:rPr>
          <w:t>pihak</w:t>
        </w:r>
        <w:proofErr w:type="spellEnd"/>
        <w:r w:rsidRPr="00CF1D2B">
          <w:rPr>
            <w:rFonts w:asciiTheme="minorHAnsi" w:hAnsiTheme="minorHAnsi" w:cstheme="minorHAnsi"/>
            <w:sz w:val="20"/>
            <w:szCs w:val="20"/>
            <w:rPrChange w:id="686" w:author="Miku Nosamu" w:date="2025-07-05T22:33:00Z">
              <w:rPr/>
            </w:rPrChange>
          </w:rPr>
          <w:t xml:space="preserve"> </w:t>
        </w:r>
        <w:proofErr w:type="spellStart"/>
        <w:r w:rsidRPr="00CF1D2B">
          <w:rPr>
            <w:rFonts w:asciiTheme="minorHAnsi" w:hAnsiTheme="minorHAnsi" w:cstheme="minorHAnsi"/>
            <w:sz w:val="20"/>
            <w:szCs w:val="20"/>
            <w:rPrChange w:id="687" w:author="Miku Nosamu" w:date="2025-07-05T22:33:00Z">
              <w:rPr/>
            </w:rPrChange>
          </w:rPr>
          <w:t>terkait</w:t>
        </w:r>
        <w:proofErr w:type="spellEnd"/>
        <w:r w:rsidRPr="00CF1D2B">
          <w:rPr>
            <w:rFonts w:asciiTheme="minorHAnsi" w:hAnsiTheme="minorHAnsi" w:cstheme="minorHAnsi"/>
            <w:sz w:val="20"/>
            <w:szCs w:val="20"/>
            <w:rPrChange w:id="688" w:author="Miku Nosamu" w:date="2025-07-05T22:33:00Z">
              <w:rPr/>
            </w:rPrChange>
          </w:rPr>
          <w:t>.</w:t>
        </w:r>
      </w:ins>
    </w:p>
    <w:p w14:paraId="7063C745" w14:textId="04F0269C" w:rsidR="00C304A5" w:rsidRPr="00C304A5" w:rsidDel="00CF1D2B" w:rsidRDefault="00C304A5" w:rsidP="00C304A5">
      <w:pPr>
        <w:numPr>
          <w:ilvl w:val="0"/>
          <w:numId w:val="30"/>
        </w:numPr>
        <w:spacing w:after="0" w:line="360" w:lineRule="auto"/>
        <w:rPr>
          <w:del w:id="689" w:author="Miku Nosamu" w:date="2025-07-05T22:33:00Z"/>
          <w:rFonts w:ascii="Arial" w:eastAsia="Times New Roman" w:hAnsi="Arial" w:cs="Arial"/>
          <w:color w:val="auto"/>
          <w:szCs w:val="20"/>
          <w:lang w:val="en-ID" w:eastAsia="en-ID"/>
        </w:rPr>
      </w:pPr>
      <w:del w:id="690" w:author="Miku Nosamu" w:date="2025-07-05T22:33:00Z">
        <w:r w:rsidRPr="00C304A5" w:rsidDel="00CF1D2B">
          <w:rPr>
            <w:rFonts w:ascii="Arial" w:eastAsia="Times New Roman" w:hAnsi="Arial" w:cs="Arial"/>
            <w:color w:val="auto"/>
            <w:szCs w:val="20"/>
            <w:lang w:val="en-ID" w:eastAsia="en-ID"/>
          </w:rPr>
          <w:delText>Sistem hanya dapat diakses secara online menggunakan jaringan internet, dan tidak dapat digunakan secara offline.</w:delText>
        </w:r>
      </w:del>
    </w:p>
    <w:p w14:paraId="42B7DDF2" w14:textId="5C6383C0" w:rsidR="00415E7D" w:rsidRPr="0082628E" w:rsidRDefault="00415E7D" w:rsidP="00415E7D">
      <w:pPr>
        <w:pStyle w:val="Heading2"/>
        <w:rPr>
          <w:noProof/>
          <w:lang w:val="id-ID"/>
        </w:rPr>
      </w:pPr>
      <w:bookmarkStart w:id="691" w:name="_Toc202649902"/>
      <w:r w:rsidRPr="0082628E">
        <w:rPr>
          <w:noProof/>
          <w:lang w:val="id-ID"/>
        </w:rPr>
        <w:t>Asumsi dan Ketergantungan</w:t>
      </w:r>
      <w:bookmarkEnd w:id="691"/>
    </w:p>
    <w:p w14:paraId="09A86A7C" w14:textId="51468E78" w:rsidR="00C304A5" w:rsidRPr="00C304A5" w:rsidRDefault="00C304A5" w:rsidP="00C304A5">
      <w:pPr>
        <w:pStyle w:val="NormalWeb"/>
        <w:numPr>
          <w:ilvl w:val="0"/>
          <w:numId w:val="12"/>
        </w:numPr>
        <w:spacing w:before="0" w:beforeAutospacing="0" w:after="0" w:afterAutospacing="0" w:line="360" w:lineRule="auto"/>
        <w:jc w:val="both"/>
        <w:rPr>
          <w:rFonts w:ascii="Arial" w:hAnsi="Arial" w:cs="Arial"/>
          <w:sz w:val="20"/>
          <w:szCs w:val="20"/>
        </w:rPr>
      </w:pPr>
      <w:proofErr w:type="spellStart"/>
      <w:r w:rsidRPr="00C304A5">
        <w:rPr>
          <w:rFonts w:ascii="Arial" w:hAnsi="Arial" w:cs="Arial"/>
          <w:sz w:val="20"/>
          <w:szCs w:val="20"/>
        </w:rPr>
        <w:t>Aplikasi</w:t>
      </w:r>
      <w:proofErr w:type="spellEnd"/>
      <w:r w:rsidRPr="00C304A5">
        <w:rPr>
          <w:rFonts w:ascii="Arial" w:hAnsi="Arial" w:cs="Arial"/>
          <w:sz w:val="20"/>
          <w:szCs w:val="20"/>
        </w:rPr>
        <w:t xml:space="preserve"> </w:t>
      </w:r>
      <w:proofErr w:type="spellStart"/>
      <w:r w:rsidRPr="00C304A5">
        <w:rPr>
          <w:rFonts w:ascii="Arial" w:hAnsi="Arial" w:cs="Arial"/>
          <w:sz w:val="20"/>
          <w:szCs w:val="20"/>
        </w:rPr>
        <w:t>dapat</w:t>
      </w:r>
      <w:proofErr w:type="spellEnd"/>
      <w:r w:rsidRPr="00C304A5">
        <w:rPr>
          <w:rFonts w:ascii="Arial" w:hAnsi="Arial" w:cs="Arial"/>
          <w:sz w:val="20"/>
          <w:szCs w:val="20"/>
        </w:rPr>
        <w:t xml:space="preserve"> </w:t>
      </w:r>
      <w:proofErr w:type="spellStart"/>
      <w:r w:rsidRPr="00C304A5">
        <w:rPr>
          <w:rFonts w:ascii="Arial" w:hAnsi="Arial" w:cs="Arial"/>
          <w:sz w:val="20"/>
          <w:szCs w:val="20"/>
        </w:rPr>
        <w:t>digunakan</w:t>
      </w:r>
      <w:proofErr w:type="spellEnd"/>
      <w:r w:rsidRPr="00C304A5">
        <w:rPr>
          <w:rFonts w:ascii="Arial" w:hAnsi="Arial" w:cs="Arial"/>
          <w:sz w:val="20"/>
          <w:szCs w:val="20"/>
        </w:rPr>
        <w:t xml:space="preserve"> </w:t>
      </w:r>
      <w:proofErr w:type="spellStart"/>
      <w:r w:rsidRPr="00C304A5">
        <w:rPr>
          <w:rFonts w:ascii="Arial" w:hAnsi="Arial" w:cs="Arial"/>
          <w:sz w:val="20"/>
          <w:szCs w:val="20"/>
        </w:rPr>
        <w:t>dari</w:t>
      </w:r>
      <w:proofErr w:type="spellEnd"/>
      <w:r w:rsidRPr="00C304A5">
        <w:rPr>
          <w:rFonts w:ascii="Arial" w:hAnsi="Arial" w:cs="Arial"/>
          <w:sz w:val="20"/>
          <w:szCs w:val="20"/>
        </w:rPr>
        <w:t xml:space="preserve"> mana </w:t>
      </w:r>
      <w:proofErr w:type="spellStart"/>
      <w:r w:rsidRPr="00C304A5">
        <w:rPr>
          <w:rFonts w:ascii="Arial" w:hAnsi="Arial" w:cs="Arial"/>
          <w:sz w:val="20"/>
          <w:szCs w:val="20"/>
        </w:rPr>
        <w:t>saja</w:t>
      </w:r>
      <w:proofErr w:type="spellEnd"/>
      <w:r w:rsidRPr="00C304A5">
        <w:rPr>
          <w:rFonts w:ascii="Arial" w:hAnsi="Arial" w:cs="Arial"/>
          <w:sz w:val="20"/>
          <w:szCs w:val="20"/>
        </w:rPr>
        <w:t xml:space="preserve"> </w:t>
      </w:r>
      <w:proofErr w:type="spellStart"/>
      <w:r w:rsidRPr="00C304A5">
        <w:rPr>
          <w:rFonts w:ascii="Arial" w:hAnsi="Arial" w:cs="Arial"/>
          <w:sz w:val="20"/>
          <w:szCs w:val="20"/>
        </w:rPr>
        <w:t>selama</w:t>
      </w:r>
      <w:proofErr w:type="spellEnd"/>
      <w:r w:rsidRPr="00C304A5">
        <w:rPr>
          <w:rFonts w:ascii="Arial" w:hAnsi="Arial" w:cs="Arial"/>
          <w:sz w:val="20"/>
          <w:szCs w:val="20"/>
        </w:rPr>
        <w:t xml:space="preserve"> </w:t>
      </w:r>
      <w:proofErr w:type="spellStart"/>
      <w:r w:rsidRPr="00C304A5">
        <w:rPr>
          <w:rFonts w:ascii="Arial" w:hAnsi="Arial" w:cs="Arial"/>
          <w:sz w:val="20"/>
          <w:szCs w:val="20"/>
        </w:rPr>
        <w:t>perangkat</w:t>
      </w:r>
      <w:proofErr w:type="spellEnd"/>
      <w:r w:rsidRPr="00C304A5">
        <w:rPr>
          <w:rFonts w:ascii="Arial" w:hAnsi="Arial" w:cs="Arial"/>
          <w:sz w:val="20"/>
          <w:szCs w:val="20"/>
        </w:rPr>
        <w:t xml:space="preserve"> </w:t>
      </w:r>
      <w:proofErr w:type="spellStart"/>
      <w:r w:rsidRPr="00C304A5">
        <w:rPr>
          <w:rFonts w:ascii="Arial" w:hAnsi="Arial" w:cs="Arial"/>
          <w:sz w:val="20"/>
          <w:szCs w:val="20"/>
        </w:rPr>
        <w:t>pengguna</w:t>
      </w:r>
      <w:proofErr w:type="spellEnd"/>
      <w:r w:rsidRPr="00C304A5">
        <w:rPr>
          <w:rFonts w:ascii="Arial" w:hAnsi="Arial" w:cs="Arial"/>
          <w:sz w:val="20"/>
          <w:szCs w:val="20"/>
        </w:rPr>
        <w:t xml:space="preserve"> </w:t>
      </w:r>
      <w:proofErr w:type="spellStart"/>
      <w:r w:rsidRPr="00C304A5">
        <w:rPr>
          <w:rFonts w:ascii="Arial" w:hAnsi="Arial" w:cs="Arial"/>
          <w:sz w:val="20"/>
          <w:szCs w:val="20"/>
        </w:rPr>
        <w:t>terhubung</w:t>
      </w:r>
      <w:proofErr w:type="spellEnd"/>
      <w:r w:rsidRPr="00C304A5">
        <w:rPr>
          <w:rFonts w:ascii="Arial" w:hAnsi="Arial" w:cs="Arial"/>
          <w:sz w:val="20"/>
          <w:szCs w:val="20"/>
        </w:rPr>
        <w:t xml:space="preserve"> </w:t>
      </w:r>
      <w:proofErr w:type="spellStart"/>
      <w:r w:rsidRPr="00C304A5">
        <w:rPr>
          <w:rFonts w:ascii="Arial" w:hAnsi="Arial" w:cs="Arial"/>
          <w:sz w:val="20"/>
          <w:szCs w:val="20"/>
        </w:rPr>
        <w:t>ke</w:t>
      </w:r>
      <w:proofErr w:type="spellEnd"/>
      <w:r w:rsidRPr="00C304A5">
        <w:rPr>
          <w:rFonts w:ascii="Arial" w:hAnsi="Arial" w:cs="Arial"/>
          <w:sz w:val="20"/>
          <w:szCs w:val="20"/>
        </w:rPr>
        <w:t xml:space="preserve"> internet dan </w:t>
      </w:r>
      <w:proofErr w:type="spellStart"/>
      <w:r w:rsidRPr="00C304A5">
        <w:rPr>
          <w:rFonts w:ascii="Arial" w:hAnsi="Arial" w:cs="Arial"/>
          <w:sz w:val="20"/>
          <w:szCs w:val="20"/>
        </w:rPr>
        <w:t>menggunakan</w:t>
      </w:r>
      <w:proofErr w:type="spellEnd"/>
      <w:r w:rsidRPr="00C304A5">
        <w:rPr>
          <w:rFonts w:ascii="Arial" w:hAnsi="Arial" w:cs="Arial"/>
          <w:sz w:val="20"/>
          <w:szCs w:val="20"/>
        </w:rPr>
        <w:t xml:space="preserve"> browser yang </w:t>
      </w:r>
      <w:proofErr w:type="spellStart"/>
      <w:r w:rsidRPr="00C304A5">
        <w:rPr>
          <w:rFonts w:ascii="Arial" w:hAnsi="Arial" w:cs="Arial"/>
          <w:sz w:val="20"/>
          <w:szCs w:val="20"/>
        </w:rPr>
        <w:t>mendukung</w:t>
      </w:r>
      <w:proofErr w:type="spellEnd"/>
      <w:r w:rsidRPr="00C304A5">
        <w:rPr>
          <w:rFonts w:ascii="Arial" w:hAnsi="Arial" w:cs="Arial"/>
          <w:sz w:val="20"/>
          <w:szCs w:val="20"/>
        </w:rPr>
        <w:t>.</w:t>
      </w:r>
    </w:p>
    <w:p w14:paraId="1B9CE900" w14:textId="2FB44060" w:rsidR="00C304A5" w:rsidRPr="00C304A5" w:rsidRDefault="00C304A5" w:rsidP="00C304A5">
      <w:pPr>
        <w:pStyle w:val="NormalWeb"/>
        <w:numPr>
          <w:ilvl w:val="0"/>
          <w:numId w:val="12"/>
        </w:numPr>
        <w:spacing w:before="0" w:beforeAutospacing="0" w:after="0" w:afterAutospacing="0" w:line="360" w:lineRule="auto"/>
        <w:jc w:val="both"/>
        <w:rPr>
          <w:rFonts w:ascii="Arial" w:hAnsi="Arial" w:cs="Arial"/>
          <w:sz w:val="20"/>
          <w:szCs w:val="20"/>
        </w:rPr>
      </w:pPr>
      <w:proofErr w:type="spellStart"/>
      <w:r w:rsidRPr="00C304A5">
        <w:rPr>
          <w:rFonts w:ascii="Arial" w:hAnsi="Arial" w:cs="Arial"/>
          <w:sz w:val="20"/>
          <w:szCs w:val="20"/>
        </w:rPr>
        <w:t>Pengguna</w:t>
      </w:r>
      <w:proofErr w:type="spellEnd"/>
      <w:r w:rsidRPr="00C304A5">
        <w:rPr>
          <w:rFonts w:ascii="Arial" w:hAnsi="Arial" w:cs="Arial"/>
          <w:sz w:val="20"/>
          <w:szCs w:val="20"/>
        </w:rPr>
        <w:t xml:space="preserve"> (vendor, </w:t>
      </w:r>
      <w:proofErr w:type="spellStart"/>
      <w:r w:rsidRPr="00C304A5">
        <w:rPr>
          <w:rFonts w:ascii="Arial" w:hAnsi="Arial" w:cs="Arial"/>
          <w:sz w:val="20"/>
          <w:szCs w:val="20"/>
        </w:rPr>
        <w:t>verifikator</w:t>
      </w:r>
      <w:proofErr w:type="spellEnd"/>
      <w:r w:rsidRPr="00C304A5">
        <w:rPr>
          <w:rFonts w:ascii="Arial" w:hAnsi="Arial" w:cs="Arial"/>
          <w:sz w:val="20"/>
          <w:szCs w:val="20"/>
        </w:rPr>
        <w:t xml:space="preserve">, approver, admin, AVSec) </w:t>
      </w:r>
      <w:proofErr w:type="spellStart"/>
      <w:r w:rsidRPr="00C304A5">
        <w:rPr>
          <w:rFonts w:ascii="Arial" w:hAnsi="Arial" w:cs="Arial"/>
          <w:sz w:val="20"/>
          <w:szCs w:val="20"/>
        </w:rPr>
        <w:t>diasumsikan</w:t>
      </w:r>
      <w:proofErr w:type="spellEnd"/>
      <w:r w:rsidRPr="00C304A5">
        <w:rPr>
          <w:rFonts w:ascii="Arial" w:hAnsi="Arial" w:cs="Arial"/>
          <w:sz w:val="20"/>
          <w:szCs w:val="20"/>
        </w:rPr>
        <w:t xml:space="preserve"> </w:t>
      </w:r>
      <w:proofErr w:type="spellStart"/>
      <w:r w:rsidRPr="00C304A5">
        <w:rPr>
          <w:rFonts w:ascii="Arial" w:hAnsi="Arial" w:cs="Arial"/>
          <w:sz w:val="20"/>
          <w:szCs w:val="20"/>
        </w:rPr>
        <w:t>telah</w:t>
      </w:r>
      <w:proofErr w:type="spellEnd"/>
      <w:r w:rsidRPr="00C304A5">
        <w:rPr>
          <w:rFonts w:ascii="Arial" w:hAnsi="Arial" w:cs="Arial"/>
          <w:sz w:val="20"/>
          <w:szCs w:val="20"/>
        </w:rPr>
        <w:t xml:space="preserve"> </w:t>
      </w:r>
      <w:proofErr w:type="spellStart"/>
      <w:r w:rsidRPr="00C304A5">
        <w:rPr>
          <w:rFonts w:ascii="Arial" w:hAnsi="Arial" w:cs="Arial"/>
          <w:sz w:val="20"/>
          <w:szCs w:val="20"/>
        </w:rPr>
        <w:t>memahami</w:t>
      </w:r>
      <w:proofErr w:type="spellEnd"/>
      <w:r w:rsidRPr="00C304A5">
        <w:rPr>
          <w:rFonts w:ascii="Arial" w:hAnsi="Arial" w:cs="Arial"/>
          <w:sz w:val="20"/>
          <w:szCs w:val="20"/>
        </w:rPr>
        <w:t xml:space="preserve"> </w:t>
      </w:r>
      <w:proofErr w:type="spellStart"/>
      <w:r w:rsidRPr="00C304A5">
        <w:rPr>
          <w:rFonts w:ascii="Arial" w:hAnsi="Arial" w:cs="Arial"/>
          <w:sz w:val="20"/>
          <w:szCs w:val="20"/>
        </w:rPr>
        <w:t>peran</w:t>
      </w:r>
      <w:proofErr w:type="spellEnd"/>
      <w:r w:rsidRPr="00C304A5">
        <w:rPr>
          <w:rFonts w:ascii="Arial" w:hAnsi="Arial" w:cs="Arial"/>
          <w:sz w:val="20"/>
          <w:szCs w:val="20"/>
        </w:rPr>
        <w:t xml:space="preserve"> dan </w:t>
      </w:r>
      <w:proofErr w:type="spellStart"/>
      <w:r w:rsidRPr="00C304A5">
        <w:rPr>
          <w:rFonts w:ascii="Arial" w:hAnsi="Arial" w:cs="Arial"/>
          <w:sz w:val="20"/>
          <w:szCs w:val="20"/>
        </w:rPr>
        <w:t>tugas</w:t>
      </w:r>
      <w:proofErr w:type="spellEnd"/>
      <w:r w:rsidRPr="00C304A5">
        <w:rPr>
          <w:rFonts w:ascii="Arial" w:hAnsi="Arial" w:cs="Arial"/>
          <w:sz w:val="20"/>
          <w:szCs w:val="20"/>
        </w:rPr>
        <w:t xml:space="preserve"> masing-masing di </w:t>
      </w:r>
      <w:proofErr w:type="spellStart"/>
      <w:r w:rsidRPr="00C304A5">
        <w:rPr>
          <w:rFonts w:ascii="Arial" w:hAnsi="Arial" w:cs="Arial"/>
          <w:sz w:val="20"/>
          <w:szCs w:val="20"/>
        </w:rPr>
        <w:t>dalam</w:t>
      </w:r>
      <w:proofErr w:type="spellEnd"/>
      <w:r w:rsidRPr="00C304A5">
        <w:rPr>
          <w:rFonts w:ascii="Arial" w:hAnsi="Arial" w:cs="Arial"/>
          <w:sz w:val="20"/>
          <w:szCs w:val="20"/>
        </w:rPr>
        <w:t xml:space="preserve"> </w:t>
      </w:r>
      <w:proofErr w:type="spellStart"/>
      <w:r w:rsidRPr="00C304A5">
        <w:rPr>
          <w:rFonts w:ascii="Arial" w:hAnsi="Arial" w:cs="Arial"/>
          <w:sz w:val="20"/>
          <w:szCs w:val="20"/>
        </w:rPr>
        <w:t>alur</w:t>
      </w:r>
      <w:proofErr w:type="spellEnd"/>
      <w:r w:rsidRPr="00C304A5">
        <w:rPr>
          <w:rFonts w:ascii="Arial" w:hAnsi="Arial" w:cs="Arial"/>
          <w:sz w:val="20"/>
          <w:szCs w:val="20"/>
        </w:rPr>
        <w:t xml:space="preserve"> proses SIK.</w:t>
      </w:r>
    </w:p>
    <w:p w14:paraId="6DA36CA1" w14:textId="46736D63" w:rsidR="00C304A5" w:rsidRPr="00C304A5" w:rsidRDefault="00C304A5" w:rsidP="00C304A5">
      <w:pPr>
        <w:pStyle w:val="NormalWeb"/>
        <w:numPr>
          <w:ilvl w:val="0"/>
          <w:numId w:val="12"/>
        </w:numPr>
        <w:spacing w:before="0" w:beforeAutospacing="0" w:after="0" w:afterAutospacing="0" w:line="360" w:lineRule="auto"/>
        <w:jc w:val="both"/>
        <w:rPr>
          <w:rFonts w:ascii="Arial" w:hAnsi="Arial" w:cs="Arial"/>
          <w:sz w:val="20"/>
          <w:szCs w:val="20"/>
        </w:rPr>
      </w:pPr>
      <w:del w:id="692" w:author="Miku Nosamu" w:date="2025-07-05T22:34:00Z">
        <w:r w:rsidRPr="00C304A5" w:rsidDel="008F09DD">
          <w:rPr>
            <w:rFonts w:ascii="Arial" w:hAnsi="Arial" w:cs="Arial"/>
            <w:sz w:val="20"/>
            <w:szCs w:val="20"/>
          </w:rPr>
          <w:delText xml:space="preserve"> </w:delText>
        </w:r>
      </w:del>
      <w:proofErr w:type="spellStart"/>
      <w:r w:rsidRPr="00C304A5">
        <w:rPr>
          <w:rFonts w:ascii="Arial" w:hAnsi="Arial" w:cs="Arial"/>
          <w:sz w:val="20"/>
          <w:szCs w:val="20"/>
        </w:rPr>
        <w:t>Sistem</w:t>
      </w:r>
      <w:proofErr w:type="spellEnd"/>
      <w:r w:rsidRPr="00C304A5">
        <w:rPr>
          <w:rFonts w:ascii="Arial" w:hAnsi="Arial" w:cs="Arial"/>
          <w:sz w:val="20"/>
          <w:szCs w:val="20"/>
        </w:rPr>
        <w:t xml:space="preserve"> </w:t>
      </w:r>
      <w:proofErr w:type="spellStart"/>
      <w:r w:rsidRPr="00C304A5">
        <w:rPr>
          <w:rFonts w:ascii="Arial" w:hAnsi="Arial" w:cs="Arial"/>
          <w:sz w:val="20"/>
          <w:szCs w:val="20"/>
        </w:rPr>
        <w:t>akan</w:t>
      </w:r>
      <w:proofErr w:type="spellEnd"/>
      <w:r w:rsidRPr="00C304A5">
        <w:rPr>
          <w:rFonts w:ascii="Arial" w:hAnsi="Arial" w:cs="Arial"/>
          <w:sz w:val="20"/>
          <w:szCs w:val="20"/>
        </w:rPr>
        <w:t xml:space="preserve"> </w:t>
      </w:r>
      <w:proofErr w:type="spellStart"/>
      <w:r w:rsidRPr="00C304A5">
        <w:rPr>
          <w:rFonts w:ascii="Arial" w:hAnsi="Arial" w:cs="Arial"/>
          <w:sz w:val="20"/>
          <w:szCs w:val="20"/>
        </w:rPr>
        <w:t>berjalan</w:t>
      </w:r>
      <w:proofErr w:type="spellEnd"/>
      <w:r w:rsidRPr="00C304A5">
        <w:rPr>
          <w:rFonts w:ascii="Arial" w:hAnsi="Arial" w:cs="Arial"/>
          <w:sz w:val="20"/>
          <w:szCs w:val="20"/>
        </w:rPr>
        <w:t xml:space="preserve"> optimal </w:t>
      </w:r>
      <w:proofErr w:type="spellStart"/>
      <w:r w:rsidRPr="00C304A5">
        <w:rPr>
          <w:rFonts w:ascii="Arial" w:hAnsi="Arial" w:cs="Arial"/>
          <w:sz w:val="20"/>
          <w:szCs w:val="20"/>
        </w:rPr>
        <w:t>jika</w:t>
      </w:r>
      <w:proofErr w:type="spellEnd"/>
      <w:r w:rsidRPr="00C304A5">
        <w:rPr>
          <w:rFonts w:ascii="Arial" w:hAnsi="Arial" w:cs="Arial"/>
          <w:sz w:val="20"/>
          <w:szCs w:val="20"/>
        </w:rPr>
        <w:t xml:space="preserve"> </w:t>
      </w:r>
      <w:proofErr w:type="spellStart"/>
      <w:r w:rsidRPr="00C304A5">
        <w:rPr>
          <w:rFonts w:ascii="Arial" w:hAnsi="Arial" w:cs="Arial"/>
          <w:sz w:val="20"/>
          <w:szCs w:val="20"/>
        </w:rPr>
        <w:t>dijalankan</w:t>
      </w:r>
      <w:proofErr w:type="spellEnd"/>
      <w:r w:rsidRPr="00C304A5">
        <w:rPr>
          <w:rFonts w:ascii="Arial" w:hAnsi="Arial" w:cs="Arial"/>
          <w:sz w:val="20"/>
          <w:szCs w:val="20"/>
        </w:rPr>
        <w:t xml:space="preserve"> pada </w:t>
      </w:r>
      <w:proofErr w:type="spellStart"/>
      <w:r w:rsidRPr="00C304A5">
        <w:rPr>
          <w:rFonts w:ascii="Arial" w:hAnsi="Arial" w:cs="Arial"/>
          <w:sz w:val="20"/>
          <w:szCs w:val="20"/>
        </w:rPr>
        <w:t>perangkat</w:t>
      </w:r>
      <w:proofErr w:type="spellEnd"/>
      <w:r w:rsidRPr="00C304A5">
        <w:rPr>
          <w:rFonts w:ascii="Arial" w:hAnsi="Arial" w:cs="Arial"/>
          <w:sz w:val="20"/>
          <w:szCs w:val="20"/>
        </w:rPr>
        <w:t xml:space="preserve"> </w:t>
      </w:r>
      <w:proofErr w:type="spellStart"/>
      <w:r w:rsidRPr="00C304A5">
        <w:rPr>
          <w:rFonts w:ascii="Arial" w:hAnsi="Arial" w:cs="Arial"/>
          <w:sz w:val="20"/>
          <w:szCs w:val="20"/>
        </w:rPr>
        <w:t>dengan</w:t>
      </w:r>
      <w:proofErr w:type="spellEnd"/>
      <w:r w:rsidRPr="00C304A5">
        <w:rPr>
          <w:rFonts w:ascii="Arial" w:hAnsi="Arial" w:cs="Arial"/>
          <w:sz w:val="20"/>
          <w:szCs w:val="20"/>
        </w:rPr>
        <w:t xml:space="preserve"> </w:t>
      </w:r>
      <w:proofErr w:type="spellStart"/>
      <w:r w:rsidRPr="00C304A5">
        <w:rPr>
          <w:rFonts w:ascii="Arial" w:hAnsi="Arial" w:cs="Arial"/>
          <w:sz w:val="20"/>
          <w:szCs w:val="20"/>
        </w:rPr>
        <w:t>koneksi</w:t>
      </w:r>
      <w:proofErr w:type="spellEnd"/>
      <w:r w:rsidRPr="00C304A5">
        <w:rPr>
          <w:rFonts w:ascii="Arial" w:hAnsi="Arial" w:cs="Arial"/>
          <w:sz w:val="20"/>
          <w:szCs w:val="20"/>
        </w:rPr>
        <w:t xml:space="preserve"> internet yang </w:t>
      </w:r>
      <w:proofErr w:type="spellStart"/>
      <w:r w:rsidRPr="00C304A5">
        <w:rPr>
          <w:rFonts w:ascii="Arial" w:hAnsi="Arial" w:cs="Arial"/>
          <w:sz w:val="20"/>
          <w:szCs w:val="20"/>
        </w:rPr>
        <w:t>stabil</w:t>
      </w:r>
      <w:proofErr w:type="spellEnd"/>
      <w:r w:rsidRPr="00C304A5">
        <w:rPr>
          <w:rFonts w:ascii="Arial" w:hAnsi="Arial" w:cs="Arial"/>
          <w:sz w:val="20"/>
          <w:szCs w:val="20"/>
        </w:rPr>
        <w:t xml:space="preserve"> dan </w:t>
      </w:r>
      <w:proofErr w:type="spellStart"/>
      <w:r w:rsidRPr="00C304A5">
        <w:rPr>
          <w:rFonts w:ascii="Arial" w:hAnsi="Arial" w:cs="Arial"/>
          <w:sz w:val="20"/>
          <w:szCs w:val="20"/>
        </w:rPr>
        <w:t>aman</w:t>
      </w:r>
      <w:proofErr w:type="spellEnd"/>
      <w:r w:rsidRPr="00C304A5">
        <w:rPr>
          <w:rFonts w:ascii="Arial" w:hAnsi="Arial" w:cs="Arial"/>
          <w:sz w:val="20"/>
          <w:szCs w:val="20"/>
        </w:rPr>
        <w:t>.</w:t>
      </w:r>
    </w:p>
    <w:p w14:paraId="2B799F0F" w14:textId="6D93038C" w:rsidR="00415E7D" w:rsidRPr="00957AC6" w:rsidDel="00BD7F28" w:rsidRDefault="00C304A5" w:rsidP="00415E7D">
      <w:pPr>
        <w:pStyle w:val="NormalWeb"/>
        <w:numPr>
          <w:ilvl w:val="0"/>
          <w:numId w:val="12"/>
        </w:numPr>
        <w:spacing w:before="0" w:beforeAutospacing="0" w:after="0" w:afterAutospacing="0" w:line="360" w:lineRule="auto"/>
        <w:jc w:val="both"/>
        <w:rPr>
          <w:del w:id="693" w:author="Miku Nosamu" w:date="2025-07-05T22:43:00Z"/>
          <w:rFonts w:ascii="Arial" w:hAnsi="Arial" w:cs="Arial"/>
          <w:sz w:val="20"/>
          <w:szCs w:val="20"/>
        </w:rPr>
      </w:pPr>
      <w:del w:id="694" w:author="Miku Nosamu" w:date="2025-07-05T22:43:00Z">
        <w:r w:rsidRPr="00C304A5" w:rsidDel="00BD7F28">
          <w:rPr>
            <w:rFonts w:ascii="Arial" w:hAnsi="Arial" w:cs="Arial"/>
            <w:sz w:val="20"/>
            <w:szCs w:val="20"/>
          </w:rPr>
          <w:delText>Keberhasilan penggunaan sistem juga bergantung pada kepatuhan pengguna dalam mengunggah dokumen yang sesuai dan lengkap.</w:delText>
        </w:r>
      </w:del>
    </w:p>
    <w:p w14:paraId="5D395431" w14:textId="295E60A5" w:rsidR="004C170A" w:rsidRPr="0082628E" w:rsidRDefault="00415E7D" w:rsidP="005C6E9C">
      <w:pPr>
        <w:pStyle w:val="Heading1"/>
        <w:rPr>
          <w:noProof/>
          <w:lang w:val="id-ID"/>
        </w:rPr>
      </w:pPr>
      <w:bookmarkStart w:id="695" w:name="_Toc202649903"/>
      <w:r w:rsidRPr="0082628E">
        <w:rPr>
          <w:noProof/>
          <w:lang w:val="id-ID"/>
        </w:rPr>
        <w:t xml:space="preserve">BAB </w:t>
      </w:r>
      <w:r w:rsidR="005154C5">
        <w:rPr>
          <w:noProof/>
          <w:lang w:val="id-ID"/>
        </w:rPr>
        <w:t>III</w:t>
      </w:r>
      <w:r w:rsidRPr="0082628E">
        <w:rPr>
          <w:noProof/>
          <w:lang w:val="id-ID"/>
        </w:rPr>
        <w:t xml:space="preserve"> Kebutuhan Spesifik</w:t>
      </w:r>
      <w:bookmarkEnd w:id="695"/>
    </w:p>
    <w:p w14:paraId="2580DBE7" w14:textId="5986B04A" w:rsidR="00415E7D" w:rsidRPr="0082628E" w:rsidRDefault="00CE1604" w:rsidP="00415E7D">
      <w:pPr>
        <w:pStyle w:val="Heading2"/>
        <w:rPr>
          <w:noProof/>
          <w:lang w:val="id-ID"/>
        </w:rPr>
      </w:pPr>
      <w:bookmarkStart w:id="696" w:name="_Toc202649904"/>
      <w:r w:rsidRPr="0082628E">
        <w:rPr>
          <w:noProof/>
          <w:lang w:val="id-ID"/>
        </w:rPr>
        <w:t>Kebutuhan Fungsional</w:t>
      </w:r>
      <w:bookmarkEnd w:id="696"/>
    </w:p>
    <w:p w14:paraId="3DA607AA" w14:textId="157BCB7B" w:rsidR="00415E7D" w:rsidRPr="0082628E" w:rsidRDefault="00CE1604" w:rsidP="00CE1604">
      <w:pPr>
        <w:spacing w:line="360" w:lineRule="auto"/>
        <w:rPr>
          <w:noProof/>
          <w:color w:val="auto"/>
          <w:lang w:val="id-ID"/>
        </w:rPr>
      </w:pPr>
      <w:r w:rsidRPr="0082628E">
        <w:rPr>
          <w:noProof/>
          <w:color w:val="auto"/>
          <w:lang w:val="id-ID"/>
        </w:rPr>
        <w:t>Kebutuhan fungsional sistem ini terdiri atas beberapa fungsi utama yang saling berhubungan dan mendukung satu sama lain, yang meliputi fungsi-fungsi sebagai berikut:</w:t>
      </w:r>
    </w:p>
    <w:p w14:paraId="0C272B6F"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F001 – Vendor </w:t>
      </w:r>
      <w:proofErr w:type="spellStart"/>
      <w:r w:rsidRPr="00957AC6">
        <w:rPr>
          <w:rFonts w:ascii="Arial" w:hAnsi="Arial" w:cs="Arial"/>
          <w:color w:val="000000"/>
          <w:sz w:val="20"/>
          <w:szCs w:val="20"/>
        </w:rPr>
        <w:t>melakukan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registrasi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akun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dengan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mengisi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formulir</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pendaftaran</w:t>
      </w:r>
      <w:proofErr w:type="spellEnd"/>
      <w:r w:rsidRPr="00957AC6">
        <w:rPr>
          <w:rFonts w:ascii="Arial" w:hAnsi="Arial" w:cs="Arial"/>
          <w:color w:val="000000"/>
          <w:sz w:val="20"/>
          <w:szCs w:val="20"/>
        </w:rPr>
        <w:t xml:space="preserve"> dan data yang </w:t>
      </w:r>
      <w:proofErr w:type="spellStart"/>
      <w:r w:rsidRPr="00957AC6">
        <w:rPr>
          <w:rFonts w:ascii="Arial" w:hAnsi="Arial" w:cs="Arial"/>
          <w:color w:val="000000"/>
          <w:sz w:val="20"/>
          <w:szCs w:val="20"/>
        </w:rPr>
        <w:t>dibutuhkan</w:t>
      </w:r>
      <w:proofErr w:type="spellEnd"/>
      <w:r w:rsidRPr="00957AC6">
        <w:rPr>
          <w:rFonts w:ascii="Arial" w:hAnsi="Arial" w:cs="Arial"/>
          <w:color w:val="000000"/>
          <w:sz w:val="20"/>
          <w:szCs w:val="20"/>
        </w:rPr>
        <w:t>.</w:t>
      </w:r>
    </w:p>
    <w:p w14:paraId="55B9FED7"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F002 – Vendor yang </w:t>
      </w:r>
      <w:proofErr w:type="spellStart"/>
      <w:r w:rsidRPr="00957AC6">
        <w:rPr>
          <w:rFonts w:ascii="Arial" w:hAnsi="Arial" w:cs="Arial"/>
          <w:color w:val="000000"/>
          <w:sz w:val="20"/>
          <w:szCs w:val="20"/>
        </w:rPr>
        <w:t>sudah</w:t>
      </w:r>
      <w:proofErr w:type="spellEnd"/>
      <w:r w:rsidRPr="00957AC6">
        <w:rPr>
          <w:rFonts w:ascii="Arial" w:hAnsi="Arial" w:cs="Arial"/>
          <w:color w:val="000000"/>
          <w:sz w:val="20"/>
          <w:szCs w:val="20"/>
        </w:rPr>
        <w:t xml:space="preserve"> punya </w:t>
      </w:r>
      <w:proofErr w:type="spellStart"/>
      <w:r w:rsidRPr="00957AC6">
        <w:rPr>
          <w:rFonts w:ascii="Arial" w:hAnsi="Arial" w:cs="Arial"/>
          <w:color w:val="000000"/>
          <w:sz w:val="20"/>
          <w:szCs w:val="20"/>
        </w:rPr>
        <w:t>akun</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sudah</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terverifikasi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login dan </w:t>
      </w:r>
      <w:proofErr w:type="spellStart"/>
      <w:r w:rsidRPr="00957AC6">
        <w:rPr>
          <w:rFonts w:ascii="Arial" w:hAnsi="Arial" w:cs="Arial"/>
          <w:color w:val="000000"/>
          <w:sz w:val="20"/>
          <w:szCs w:val="20"/>
        </w:rPr>
        <w:t>masuk</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ke</w:t>
      </w:r>
      <w:proofErr w:type="spellEnd"/>
      <w:r w:rsidRPr="00957AC6">
        <w:rPr>
          <w:rFonts w:ascii="Arial" w:hAnsi="Arial" w:cs="Arial"/>
          <w:color w:val="000000"/>
          <w:sz w:val="20"/>
          <w:szCs w:val="20"/>
        </w:rPr>
        <w:t xml:space="preserve"> dashboard.</w:t>
      </w:r>
    </w:p>
    <w:p w14:paraId="5B7273CF"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F003 – </w:t>
      </w:r>
      <w:proofErr w:type="spellStart"/>
      <w:r w:rsidRPr="00957AC6">
        <w:rPr>
          <w:rFonts w:ascii="Arial" w:hAnsi="Arial" w:cs="Arial"/>
          <w:color w:val="000000"/>
          <w:sz w:val="20"/>
          <w:szCs w:val="20"/>
        </w:rPr>
        <w:t>Akun</w:t>
      </w:r>
      <w:proofErr w:type="spellEnd"/>
      <w:r w:rsidRPr="00957AC6">
        <w:rPr>
          <w:rFonts w:ascii="Arial" w:hAnsi="Arial" w:cs="Arial"/>
          <w:color w:val="000000"/>
          <w:sz w:val="20"/>
          <w:szCs w:val="20"/>
        </w:rPr>
        <w:t xml:space="preserve"> vendor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mengembangkan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atau</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membuat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akun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kedua</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seterusnya</w:t>
      </w:r>
      <w:proofErr w:type="spellEnd"/>
      <w:r w:rsidRPr="00957AC6">
        <w:rPr>
          <w:rFonts w:ascii="Arial" w:hAnsi="Arial" w:cs="Arial"/>
          <w:color w:val="000000"/>
          <w:sz w:val="20"/>
          <w:szCs w:val="20"/>
        </w:rPr>
        <w:t xml:space="preserve">, agar vendor </w:t>
      </w:r>
      <w:proofErr w:type="spellStart"/>
      <w:r w:rsidRPr="00957AC6">
        <w:rPr>
          <w:rFonts w:ascii="Arial" w:hAnsi="Arial" w:cs="Arial"/>
          <w:color w:val="000000"/>
          <w:sz w:val="20"/>
          <w:szCs w:val="20"/>
        </w:rPr>
        <w:t>terkait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tidak</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perlu</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mendaftar</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ulang</w:t>
      </w:r>
      <w:proofErr w:type="spellEnd"/>
      <w:r w:rsidRPr="00957AC6">
        <w:rPr>
          <w:rFonts w:ascii="Arial" w:hAnsi="Arial" w:cs="Arial"/>
          <w:color w:val="000000"/>
          <w:sz w:val="20"/>
          <w:szCs w:val="20"/>
        </w:rPr>
        <w:t>.</w:t>
      </w:r>
    </w:p>
    <w:p w14:paraId="50D1A477"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F004 – Vendor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mengajukan</w:t>
      </w:r>
      <w:proofErr w:type="spellEnd"/>
      <w:r w:rsidRPr="00957AC6">
        <w:rPr>
          <w:rFonts w:ascii="Arial" w:hAnsi="Arial" w:cs="Arial"/>
          <w:color w:val="000000"/>
          <w:sz w:val="20"/>
          <w:szCs w:val="20"/>
        </w:rPr>
        <w:t xml:space="preserve"> SIK </w:t>
      </w:r>
      <w:proofErr w:type="spellStart"/>
      <w:r w:rsidRPr="00957AC6">
        <w:rPr>
          <w:rFonts w:ascii="Arial" w:hAnsi="Arial" w:cs="Arial"/>
          <w:color w:val="000000"/>
          <w:sz w:val="20"/>
          <w:szCs w:val="20"/>
        </w:rPr>
        <w:t>dengan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mengisi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formulir</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pengajuan</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mengunggah</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dokumen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seperti</w:t>
      </w:r>
      <w:proofErr w:type="spellEnd"/>
      <w:r w:rsidRPr="00957AC6">
        <w:rPr>
          <w:rFonts w:ascii="Arial" w:hAnsi="Arial" w:cs="Arial"/>
          <w:color w:val="000000"/>
          <w:sz w:val="20"/>
          <w:szCs w:val="20"/>
        </w:rPr>
        <w:t xml:space="preserve"> Surat </w:t>
      </w:r>
      <w:proofErr w:type="spellStart"/>
      <w:r w:rsidRPr="00957AC6">
        <w:rPr>
          <w:rFonts w:ascii="Arial" w:hAnsi="Arial" w:cs="Arial"/>
          <w:color w:val="000000"/>
          <w:sz w:val="20"/>
          <w:szCs w:val="20"/>
        </w:rPr>
        <w:t>Permohonan</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dokumen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pendukung</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seperti</w:t>
      </w:r>
      <w:proofErr w:type="spellEnd"/>
      <w:r w:rsidRPr="00957AC6">
        <w:rPr>
          <w:rFonts w:ascii="Arial" w:hAnsi="Arial" w:cs="Arial"/>
          <w:color w:val="000000"/>
          <w:sz w:val="20"/>
          <w:szCs w:val="20"/>
        </w:rPr>
        <w:t xml:space="preserve"> JSA.</w:t>
      </w:r>
    </w:p>
    <w:p w14:paraId="159F4206"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F005 – </w:t>
      </w:r>
      <w:proofErr w:type="spellStart"/>
      <w:r w:rsidRPr="00957AC6">
        <w:rPr>
          <w:rFonts w:ascii="Arial" w:hAnsi="Arial" w:cs="Arial"/>
          <w:color w:val="000000"/>
          <w:sz w:val="20"/>
          <w:szCs w:val="20"/>
        </w:rPr>
        <w:t>Sistem</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mengirimkan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pemberitahuan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berupa</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notifikasi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kepada</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verifikator</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setiap</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ada</w:t>
      </w:r>
      <w:proofErr w:type="spellEnd"/>
      <w:r w:rsidRPr="00957AC6">
        <w:rPr>
          <w:rFonts w:ascii="Arial" w:hAnsi="Arial" w:cs="Arial"/>
          <w:color w:val="000000"/>
          <w:sz w:val="20"/>
          <w:szCs w:val="20"/>
        </w:rPr>
        <w:t xml:space="preserve"> SIK </w:t>
      </w:r>
      <w:proofErr w:type="spellStart"/>
      <w:r w:rsidRPr="00957AC6">
        <w:rPr>
          <w:rFonts w:ascii="Arial" w:hAnsi="Arial" w:cs="Arial"/>
          <w:color w:val="000000"/>
          <w:sz w:val="20"/>
          <w:szCs w:val="20"/>
        </w:rPr>
        <w:t>baru</w:t>
      </w:r>
      <w:proofErr w:type="spellEnd"/>
      <w:r w:rsidRPr="00957AC6">
        <w:rPr>
          <w:rFonts w:ascii="Arial" w:hAnsi="Arial" w:cs="Arial"/>
          <w:color w:val="000000"/>
          <w:sz w:val="20"/>
          <w:szCs w:val="20"/>
        </w:rPr>
        <w:t xml:space="preserve"> yang </w:t>
      </w:r>
      <w:proofErr w:type="spellStart"/>
      <w:r w:rsidRPr="00957AC6">
        <w:rPr>
          <w:rFonts w:ascii="Arial" w:hAnsi="Arial" w:cs="Arial"/>
          <w:color w:val="000000"/>
          <w:sz w:val="20"/>
          <w:szCs w:val="20"/>
        </w:rPr>
        <w:t>diajukan</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notifikasi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kepada</w:t>
      </w:r>
      <w:proofErr w:type="spellEnd"/>
      <w:r w:rsidRPr="00957AC6">
        <w:rPr>
          <w:rFonts w:ascii="Arial" w:hAnsi="Arial" w:cs="Arial"/>
          <w:color w:val="000000"/>
          <w:sz w:val="20"/>
          <w:szCs w:val="20"/>
        </w:rPr>
        <w:t xml:space="preserve"> approver.</w:t>
      </w:r>
      <w:r w:rsidRPr="00957AC6">
        <w:rPr>
          <w:rStyle w:val="apple-tab-span"/>
          <w:rFonts w:ascii="Arial" w:hAnsi="Arial" w:cs="Arial"/>
          <w:color w:val="000000"/>
          <w:sz w:val="20"/>
          <w:szCs w:val="20"/>
        </w:rPr>
        <w:tab/>
      </w:r>
    </w:p>
    <w:p w14:paraId="19B49D06"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F006 – </w:t>
      </w:r>
      <w:proofErr w:type="spellStart"/>
      <w:r w:rsidRPr="00957AC6">
        <w:rPr>
          <w:rFonts w:ascii="Arial" w:hAnsi="Arial" w:cs="Arial"/>
          <w:color w:val="000000"/>
          <w:sz w:val="20"/>
          <w:szCs w:val="20"/>
        </w:rPr>
        <w:t>Verifikator</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bisa</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memeriksa</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pengajuan</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melakukan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validasi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awal</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terhadap</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kelengkapan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dokumen</w:t>
      </w:r>
      <w:proofErr w:type="spellEnd"/>
      <w:r w:rsidRPr="00957AC6">
        <w:rPr>
          <w:rFonts w:ascii="Arial" w:hAnsi="Arial" w:cs="Arial"/>
          <w:color w:val="000000"/>
          <w:sz w:val="20"/>
          <w:szCs w:val="20"/>
        </w:rPr>
        <w:t>. </w:t>
      </w:r>
    </w:p>
    <w:p w14:paraId="40F8B58A"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lastRenderedPageBreak/>
        <w:t xml:space="preserve">F007 – Approver </w:t>
      </w:r>
      <w:proofErr w:type="spellStart"/>
      <w:r w:rsidRPr="00957AC6">
        <w:rPr>
          <w:rFonts w:ascii="Arial" w:hAnsi="Arial" w:cs="Arial"/>
          <w:color w:val="000000"/>
          <w:sz w:val="20"/>
          <w:szCs w:val="20"/>
        </w:rPr>
        <w:t>menyetujui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atau</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menolak</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pengajuan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Persetujuan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akan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ditandatangani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secara</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elektronik</w:t>
      </w:r>
      <w:proofErr w:type="spellEnd"/>
      <w:r w:rsidRPr="00957AC6">
        <w:rPr>
          <w:rFonts w:ascii="Arial" w:hAnsi="Arial" w:cs="Arial"/>
          <w:color w:val="000000"/>
          <w:sz w:val="20"/>
          <w:szCs w:val="20"/>
        </w:rPr>
        <w:t xml:space="preserve"> pada </w:t>
      </w:r>
      <w:proofErr w:type="spellStart"/>
      <w:r w:rsidRPr="00957AC6">
        <w:rPr>
          <w:rFonts w:ascii="Arial" w:hAnsi="Arial" w:cs="Arial"/>
          <w:color w:val="000000"/>
          <w:sz w:val="20"/>
          <w:szCs w:val="20"/>
        </w:rPr>
        <w:t>dokumen</w:t>
      </w:r>
      <w:proofErr w:type="spellEnd"/>
      <w:r w:rsidRPr="00957AC6">
        <w:rPr>
          <w:rFonts w:ascii="Arial" w:hAnsi="Arial" w:cs="Arial"/>
          <w:color w:val="000000"/>
          <w:sz w:val="20"/>
          <w:szCs w:val="20"/>
        </w:rPr>
        <w:t xml:space="preserve"> SIK.</w:t>
      </w:r>
    </w:p>
    <w:p w14:paraId="2059381D"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F008 – </w:t>
      </w:r>
      <w:proofErr w:type="spellStart"/>
      <w:r w:rsidRPr="00957AC6">
        <w:rPr>
          <w:rFonts w:ascii="Arial" w:hAnsi="Arial" w:cs="Arial"/>
          <w:color w:val="000000"/>
          <w:sz w:val="20"/>
          <w:szCs w:val="20"/>
        </w:rPr>
        <w:t>Sistem</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menghasilkan</w:t>
      </w:r>
      <w:proofErr w:type="spellEnd"/>
      <w:r w:rsidRPr="00957AC6">
        <w:rPr>
          <w:rFonts w:ascii="Arial" w:hAnsi="Arial" w:cs="Arial"/>
          <w:color w:val="000000"/>
          <w:sz w:val="20"/>
          <w:szCs w:val="20"/>
        </w:rPr>
        <w:t xml:space="preserve"> file SIK </w:t>
      </w:r>
      <w:proofErr w:type="spellStart"/>
      <w:r w:rsidRPr="00957AC6">
        <w:rPr>
          <w:rFonts w:ascii="Arial" w:hAnsi="Arial" w:cs="Arial"/>
          <w:color w:val="000000"/>
          <w:sz w:val="20"/>
          <w:szCs w:val="20"/>
        </w:rPr>
        <w:t>lengkap</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dengan</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kode</w:t>
      </w:r>
      <w:proofErr w:type="spellEnd"/>
      <w:r w:rsidRPr="00957AC6">
        <w:rPr>
          <w:rFonts w:ascii="Arial" w:hAnsi="Arial" w:cs="Arial"/>
          <w:color w:val="000000"/>
          <w:sz w:val="20"/>
          <w:szCs w:val="20"/>
        </w:rPr>
        <w:t xml:space="preserve"> QR yang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dicetak</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setelah</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disetujui</w:t>
      </w:r>
      <w:proofErr w:type="spellEnd"/>
      <w:r w:rsidRPr="00957AC6">
        <w:rPr>
          <w:rFonts w:ascii="Arial" w:hAnsi="Arial" w:cs="Arial"/>
          <w:color w:val="000000"/>
          <w:sz w:val="20"/>
          <w:szCs w:val="20"/>
        </w:rPr>
        <w:t>. </w:t>
      </w:r>
    </w:p>
    <w:p w14:paraId="19CA873B"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F009 – Admin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mengekspor</w:t>
      </w:r>
      <w:proofErr w:type="spellEnd"/>
      <w:r w:rsidRPr="00957AC6">
        <w:rPr>
          <w:rFonts w:ascii="Arial" w:hAnsi="Arial" w:cs="Arial"/>
          <w:color w:val="000000"/>
          <w:sz w:val="20"/>
          <w:szCs w:val="20"/>
        </w:rPr>
        <w:t xml:space="preserve"> data SIK yang </w:t>
      </w:r>
      <w:proofErr w:type="spellStart"/>
      <w:r w:rsidRPr="00957AC6">
        <w:rPr>
          <w:rFonts w:ascii="Arial" w:hAnsi="Arial" w:cs="Arial"/>
          <w:color w:val="000000"/>
          <w:sz w:val="20"/>
          <w:szCs w:val="20"/>
        </w:rPr>
        <w:t>telah</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disetujui</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ke</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dalam</w:t>
      </w:r>
      <w:proofErr w:type="spellEnd"/>
      <w:r w:rsidRPr="00957AC6">
        <w:rPr>
          <w:rFonts w:ascii="Arial" w:hAnsi="Arial" w:cs="Arial"/>
          <w:color w:val="000000"/>
          <w:sz w:val="20"/>
          <w:szCs w:val="20"/>
        </w:rPr>
        <w:t xml:space="preserve"> file Excel.</w:t>
      </w:r>
    </w:p>
    <w:p w14:paraId="09B29BFB" w14:textId="77777777" w:rsidR="00957AC6"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F010 – Super User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menambahkan</w:t>
      </w:r>
      <w:proofErr w:type="spellEnd"/>
      <w:r w:rsidRPr="00957AC6">
        <w:rPr>
          <w:rFonts w:ascii="Arial" w:hAnsi="Arial" w:cs="Arial"/>
          <w:color w:val="000000"/>
          <w:sz w:val="20"/>
          <w:szCs w:val="20"/>
        </w:rPr>
        <w:t xml:space="preserve"> approval </w:t>
      </w:r>
      <w:proofErr w:type="spellStart"/>
      <w:r w:rsidRPr="00957AC6">
        <w:rPr>
          <w:rFonts w:ascii="Arial" w:hAnsi="Arial" w:cs="Arial"/>
          <w:color w:val="000000"/>
          <w:sz w:val="20"/>
          <w:szCs w:val="20"/>
        </w:rPr>
        <w:t>baru</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mengganti</w:t>
      </w:r>
      <w:proofErr w:type="spellEnd"/>
      <w:r w:rsidRPr="00957AC6">
        <w:rPr>
          <w:rFonts w:ascii="Arial" w:hAnsi="Arial" w:cs="Arial"/>
          <w:color w:val="000000"/>
          <w:sz w:val="20"/>
          <w:szCs w:val="20"/>
        </w:rPr>
        <w:t xml:space="preserve"> approver </w:t>
      </w:r>
      <w:r w:rsidRPr="00957AC6">
        <w:rPr>
          <w:rFonts w:ascii="Arial" w:hAnsi="Arial" w:cs="Arial"/>
          <w:i/>
          <w:iCs/>
          <w:color w:val="000000"/>
          <w:sz w:val="20"/>
          <w:szCs w:val="20"/>
        </w:rPr>
        <w:t>default</w:t>
      </w:r>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untuk</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tiap</w:t>
      </w:r>
      <w:proofErr w:type="spellEnd"/>
      <w:r w:rsidRPr="00957AC6">
        <w:rPr>
          <w:rFonts w:ascii="Arial" w:hAnsi="Arial" w:cs="Arial"/>
          <w:color w:val="000000"/>
          <w:sz w:val="20"/>
          <w:szCs w:val="20"/>
        </w:rPr>
        <w:t xml:space="preserve"> SIK</w:t>
      </w:r>
    </w:p>
    <w:p w14:paraId="00CC2CEF" w14:textId="3B0F4DFF" w:rsidR="005C0DE7" w:rsidRPr="00957AC6" w:rsidRDefault="00957AC6" w:rsidP="00957AC6">
      <w:pPr>
        <w:pStyle w:val="NormalWeb"/>
        <w:numPr>
          <w:ilvl w:val="0"/>
          <w:numId w:val="13"/>
        </w:numPr>
        <w:spacing w:before="0" w:beforeAutospacing="0" w:after="0" w:afterAutospacing="0" w:line="360" w:lineRule="auto"/>
        <w:jc w:val="both"/>
        <w:rPr>
          <w:rFonts w:ascii="Arial" w:hAnsi="Arial" w:cs="Arial"/>
          <w:sz w:val="20"/>
          <w:szCs w:val="20"/>
        </w:rPr>
      </w:pPr>
      <w:r w:rsidRPr="00957AC6">
        <w:rPr>
          <w:rFonts w:ascii="Arial" w:hAnsi="Arial" w:cs="Arial"/>
          <w:color w:val="000000"/>
          <w:sz w:val="20"/>
          <w:szCs w:val="20"/>
        </w:rPr>
        <w:t xml:space="preserve">F011 – </w:t>
      </w:r>
      <w:proofErr w:type="spellStart"/>
      <w:r w:rsidRPr="00957AC6">
        <w:rPr>
          <w:rFonts w:ascii="Arial" w:hAnsi="Arial" w:cs="Arial"/>
          <w:color w:val="000000"/>
          <w:sz w:val="20"/>
          <w:szCs w:val="20"/>
        </w:rPr>
        <w:t>Sistem</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dapat</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mengirim</w:t>
      </w:r>
      <w:proofErr w:type="spellEnd"/>
      <w:r w:rsidRPr="00957AC6">
        <w:rPr>
          <w:rFonts w:ascii="Arial" w:hAnsi="Arial" w:cs="Arial"/>
          <w:color w:val="000000"/>
          <w:sz w:val="20"/>
          <w:szCs w:val="20"/>
        </w:rPr>
        <w:t xml:space="preserve"> Email </w:t>
      </w:r>
      <w:proofErr w:type="spellStart"/>
      <w:r w:rsidRPr="00957AC6">
        <w:rPr>
          <w:rFonts w:ascii="Arial" w:hAnsi="Arial" w:cs="Arial"/>
          <w:color w:val="000000"/>
          <w:sz w:val="20"/>
          <w:szCs w:val="20"/>
        </w:rPr>
        <w:t>kepada</w:t>
      </w:r>
      <w:proofErr w:type="spellEnd"/>
      <w:r w:rsidRPr="00957AC6">
        <w:rPr>
          <w:rFonts w:ascii="Arial" w:hAnsi="Arial" w:cs="Arial"/>
          <w:color w:val="000000"/>
          <w:sz w:val="20"/>
          <w:szCs w:val="20"/>
        </w:rPr>
        <w:t xml:space="preserve"> </w:t>
      </w:r>
      <w:proofErr w:type="spellStart"/>
      <w:r w:rsidRPr="00957AC6">
        <w:rPr>
          <w:rFonts w:ascii="Arial" w:hAnsi="Arial" w:cs="Arial"/>
          <w:color w:val="000000"/>
          <w:sz w:val="20"/>
          <w:szCs w:val="20"/>
        </w:rPr>
        <w:t>tembusan</w:t>
      </w:r>
      <w:proofErr w:type="spellEnd"/>
      <w:r w:rsidRPr="00957AC6">
        <w:rPr>
          <w:rFonts w:ascii="Arial" w:hAnsi="Arial" w:cs="Arial"/>
          <w:color w:val="000000"/>
          <w:sz w:val="20"/>
          <w:szCs w:val="20"/>
        </w:rPr>
        <w:t xml:space="preserve"> dan </w:t>
      </w:r>
      <w:proofErr w:type="spellStart"/>
      <w:r w:rsidRPr="00957AC6">
        <w:rPr>
          <w:rFonts w:ascii="Arial" w:hAnsi="Arial" w:cs="Arial"/>
          <w:color w:val="000000"/>
          <w:sz w:val="20"/>
          <w:szCs w:val="20"/>
        </w:rPr>
        <w:t>melampirkan</w:t>
      </w:r>
      <w:proofErr w:type="spellEnd"/>
      <w:r w:rsidRPr="00957AC6">
        <w:rPr>
          <w:rFonts w:ascii="Arial" w:hAnsi="Arial" w:cs="Arial"/>
          <w:color w:val="000000"/>
          <w:sz w:val="20"/>
          <w:szCs w:val="20"/>
        </w:rPr>
        <w:t xml:space="preserve"> PDF </w:t>
      </w:r>
      <w:proofErr w:type="spellStart"/>
      <w:r w:rsidRPr="00957AC6">
        <w:rPr>
          <w:rFonts w:ascii="Arial" w:hAnsi="Arial" w:cs="Arial"/>
          <w:color w:val="000000"/>
          <w:sz w:val="20"/>
          <w:szCs w:val="20"/>
        </w:rPr>
        <w:t>dari</w:t>
      </w:r>
      <w:proofErr w:type="spellEnd"/>
      <w:r w:rsidRPr="00957AC6">
        <w:rPr>
          <w:rFonts w:ascii="Arial" w:hAnsi="Arial" w:cs="Arial"/>
          <w:color w:val="000000"/>
          <w:sz w:val="20"/>
          <w:szCs w:val="20"/>
        </w:rPr>
        <w:t> SIK.</w:t>
      </w:r>
    </w:p>
    <w:p w14:paraId="5D6A47F0" w14:textId="698F0E44" w:rsidR="00884BC6" w:rsidRPr="0082628E" w:rsidRDefault="00884BC6" w:rsidP="00884BC6">
      <w:pPr>
        <w:pStyle w:val="Heading2"/>
        <w:rPr>
          <w:noProof/>
          <w:lang w:val="id-ID"/>
        </w:rPr>
      </w:pPr>
      <w:bookmarkStart w:id="697" w:name="_Toc202649905"/>
      <w:r w:rsidRPr="0082628E">
        <w:rPr>
          <w:noProof/>
          <w:lang w:val="id-ID"/>
        </w:rPr>
        <w:t>Kebutuhan Non Fungsional</w:t>
      </w:r>
      <w:bookmarkEnd w:id="697"/>
    </w:p>
    <w:p w14:paraId="2B072E63" w14:textId="76F3D32A" w:rsidR="00884BC6" w:rsidRPr="0082628E" w:rsidRDefault="00884BC6" w:rsidP="00884BC6">
      <w:pPr>
        <w:spacing w:line="360" w:lineRule="auto"/>
        <w:rPr>
          <w:noProof/>
          <w:color w:val="auto"/>
          <w:lang w:val="id-ID"/>
        </w:rPr>
      </w:pPr>
      <w:r w:rsidRPr="0082628E">
        <w:rPr>
          <w:noProof/>
          <w:color w:val="auto"/>
          <w:lang w:val="id-ID"/>
        </w:rPr>
        <w:t>Dalam sistem ini, kebutuhan yang mendukung kelancaran fungsi-fungsi utama dapat didefinisikan pada Tabel 1.</w:t>
      </w:r>
    </w:p>
    <w:p w14:paraId="114CD2A8" w14:textId="155A1218" w:rsidR="00884BC6" w:rsidRPr="0082628E" w:rsidRDefault="00884BC6" w:rsidP="00957AC6">
      <w:pPr>
        <w:spacing w:after="0" w:line="360" w:lineRule="auto"/>
        <w:jc w:val="center"/>
        <w:rPr>
          <w:b/>
          <w:noProof/>
          <w:color w:val="auto"/>
          <w:lang w:val="id-ID"/>
        </w:rPr>
      </w:pPr>
      <w:r w:rsidRPr="0082628E">
        <w:rPr>
          <w:b/>
          <w:noProof/>
          <w:color w:val="auto"/>
          <w:lang w:val="id-ID"/>
        </w:rPr>
        <w:t>Tabel 1. Kebutuhan Non Fungsional</w:t>
      </w:r>
    </w:p>
    <w:tbl>
      <w:tblPr>
        <w:tblStyle w:val="ProposalTable"/>
        <w:tblW w:w="0" w:type="auto"/>
        <w:tblLook w:val="04A0" w:firstRow="1" w:lastRow="0" w:firstColumn="1" w:lastColumn="0" w:noHBand="0" w:noVBand="1"/>
      </w:tblPr>
      <w:tblGrid>
        <w:gridCol w:w="2547"/>
        <w:gridCol w:w="6803"/>
      </w:tblGrid>
      <w:tr w:rsidR="00884BC6" w:rsidRPr="0082628E" w14:paraId="3BA0FDA9" w14:textId="77777777" w:rsidTr="00884BC6">
        <w:trPr>
          <w:cnfStyle w:val="100000000000" w:firstRow="1" w:lastRow="0" w:firstColumn="0" w:lastColumn="0" w:oddVBand="0" w:evenVBand="0" w:oddHBand="0" w:evenHBand="0" w:firstRowFirstColumn="0" w:firstRowLastColumn="0" w:lastRowFirstColumn="0" w:lastRowLastColumn="0"/>
        </w:trPr>
        <w:tc>
          <w:tcPr>
            <w:tcW w:w="2547" w:type="dxa"/>
          </w:tcPr>
          <w:p w14:paraId="2404C411" w14:textId="3B120500" w:rsidR="00884BC6" w:rsidRPr="0082628E" w:rsidRDefault="00884BC6" w:rsidP="00884BC6">
            <w:pPr>
              <w:spacing w:line="360" w:lineRule="auto"/>
              <w:rPr>
                <w:noProof/>
                <w:color w:val="auto"/>
                <w:lang w:val="id-ID"/>
              </w:rPr>
            </w:pPr>
            <w:r w:rsidRPr="0082628E">
              <w:rPr>
                <w:noProof/>
                <w:color w:val="auto"/>
                <w:lang w:val="id-ID"/>
              </w:rPr>
              <w:t>Parameter</w:t>
            </w:r>
          </w:p>
        </w:tc>
        <w:tc>
          <w:tcPr>
            <w:tcW w:w="6803" w:type="dxa"/>
          </w:tcPr>
          <w:p w14:paraId="65E274A0" w14:textId="26EFE54C" w:rsidR="00884BC6" w:rsidRPr="0082628E" w:rsidRDefault="00884BC6" w:rsidP="00884BC6">
            <w:pPr>
              <w:spacing w:line="360" w:lineRule="auto"/>
              <w:rPr>
                <w:noProof/>
                <w:color w:val="auto"/>
                <w:lang w:val="id-ID"/>
              </w:rPr>
            </w:pPr>
            <w:r w:rsidRPr="0082628E">
              <w:rPr>
                <w:noProof/>
                <w:color w:val="auto"/>
                <w:lang w:val="id-ID"/>
              </w:rPr>
              <w:t>Requirement</w:t>
            </w:r>
          </w:p>
        </w:tc>
      </w:tr>
      <w:tr w:rsidR="00884BC6" w:rsidRPr="0082628E" w14:paraId="3147DAD6" w14:textId="77777777" w:rsidTr="00884BC6">
        <w:tc>
          <w:tcPr>
            <w:tcW w:w="2547" w:type="dxa"/>
          </w:tcPr>
          <w:p w14:paraId="2A300693" w14:textId="5BAA4E10" w:rsidR="00884BC6" w:rsidRPr="00CD60B1" w:rsidRDefault="00CD60B1" w:rsidP="00884BC6">
            <w:pPr>
              <w:spacing w:line="360" w:lineRule="auto"/>
              <w:rPr>
                <w:rFonts w:ascii="Arial" w:hAnsi="Arial" w:cs="Arial"/>
                <w:i/>
                <w:noProof/>
                <w:color w:val="auto"/>
                <w:lang w:val="id-ID"/>
              </w:rPr>
            </w:pPr>
            <w:r w:rsidRPr="00CD60B1">
              <w:rPr>
                <w:rFonts w:ascii="Arial" w:hAnsi="Arial" w:cs="Arial"/>
                <w:color w:val="auto"/>
              </w:rPr>
              <w:t>Accessibility</w:t>
            </w:r>
          </w:p>
        </w:tc>
        <w:tc>
          <w:tcPr>
            <w:tcW w:w="6803" w:type="dxa"/>
          </w:tcPr>
          <w:p w14:paraId="0F790880" w14:textId="39FC2BA3" w:rsidR="00884BC6" w:rsidRPr="00CD60B1" w:rsidRDefault="00CD60B1" w:rsidP="00884BC6">
            <w:pPr>
              <w:spacing w:line="360" w:lineRule="auto"/>
              <w:rPr>
                <w:rFonts w:ascii="Arial" w:hAnsi="Arial" w:cs="Arial"/>
                <w:noProof/>
                <w:color w:val="auto"/>
                <w:lang w:val="id-ID"/>
              </w:rPr>
            </w:pPr>
            <w:proofErr w:type="spellStart"/>
            <w:r w:rsidRPr="00CD60B1">
              <w:rPr>
                <w:rFonts w:ascii="Arial" w:hAnsi="Arial" w:cs="Arial"/>
                <w:color w:val="auto"/>
              </w:rPr>
              <w:t>Aplikasi</w:t>
            </w:r>
            <w:proofErr w:type="spellEnd"/>
            <w:r w:rsidRPr="00CD60B1">
              <w:rPr>
                <w:rFonts w:ascii="Arial" w:hAnsi="Arial" w:cs="Arial"/>
                <w:color w:val="auto"/>
              </w:rPr>
              <w:t xml:space="preserve"> </w:t>
            </w:r>
            <w:proofErr w:type="spellStart"/>
            <w:r w:rsidRPr="00CD60B1">
              <w:rPr>
                <w:rFonts w:ascii="Arial" w:hAnsi="Arial" w:cs="Arial"/>
                <w:color w:val="auto"/>
              </w:rPr>
              <w:t>dapat</w:t>
            </w:r>
            <w:proofErr w:type="spellEnd"/>
            <w:r w:rsidRPr="00CD60B1">
              <w:rPr>
                <w:rFonts w:ascii="Arial" w:hAnsi="Arial" w:cs="Arial"/>
                <w:color w:val="auto"/>
              </w:rPr>
              <w:t xml:space="preserve"> </w:t>
            </w:r>
            <w:proofErr w:type="spellStart"/>
            <w:r w:rsidRPr="00CD60B1">
              <w:rPr>
                <w:rFonts w:ascii="Arial" w:hAnsi="Arial" w:cs="Arial"/>
                <w:color w:val="auto"/>
              </w:rPr>
              <w:t>diakses</w:t>
            </w:r>
            <w:proofErr w:type="spellEnd"/>
            <w:r w:rsidRPr="00CD60B1">
              <w:rPr>
                <w:rFonts w:ascii="Arial" w:hAnsi="Arial" w:cs="Arial"/>
                <w:color w:val="auto"/>
              </w:rPr>
              <w:t xml:space="preserve"> di </w:t>
            </w:r>
            <w:proofErr w:type="spellStart"/>
            <w:r w:rsidRPr="00CD60B1">
              <w:rPr>
                <w:rFonts w:ascii="Arial" w:hAnsi="Arial" w:cs="Arial"/>
                <w:color w:val="auto"/>
              </w:rPr>
              <w:t>berbagai</w:t>
            </w:r>
            <w:proofErr w:type="spellEnd"/>
            <w:r w:rsidRPr="00CD60B1">
              <w:rPr>
                <w:rFonts w:ascii="Arial" w:hAnsi="Arial" w:cs="Arial"/>
                <w:color w:val="auto"/>
              </w:rPr>
              <w:t xml:space="preserve"> </w:t>
            </w:r>
            <w:proofErr w:type="spellStart"/>
            <w:r w:rsidRPr="00CD60B1">
              <w:rPr>
                <w:rFonts w:ascii="Arial" w:hAnsi="Arial" w:cs="Arial"/>
                <w:color w:val="auto"/>
              </w:rPr>
              <w:t>perangkat</w:t>
            </w:r>
            <w:proofErr w:type="spellEnd"/>
            <w:r w:rsidRPr="00CD60B1">
              <w:rPr>
                <w:rFonts w:ascii="Arial" w:hAnsi="Arial" w:cs="Arial"/>
                <w:color w:val="auto"/>
              </w:rPr>
              <w:t xml:space="preserve">, </w:t>
            </w:r>
            <w:proofErr w:type="spellStart"/>
            <w:r w:rsidRPr="00CD60B1">
              <w:rPr>
                <w:rFonts w:ascii="Arial" w:hAnsi="Arial" w:cs="Arial"/>
                <w:color w:val="auto"/>
              </w:rPr>
              <w:t>selama</w:t>
            </w:r>
            <w:proofErr w:type="spellEnd"/>
            <w:r w:rsidRPr="00CD60B1">
              <w:rPr>
                <w:rFonts w:ascii="Arial" w:hAnsi="Arial" w:cs="Arial"/>
                <w:color w:val="auto"/>
              </w:rPr>
              <w:t xml:space="preserve"> </w:t>
            </w:r>
            <w:proofErr w:type="spellStart"/>
            <w:r w:rsidRPr="00CD60B1">
              <w:rPr>
                <w:rFonts w:ascii="Arial" w:hAnsi="Arial" w:cs="Arial"/>
                <w:color w:val="auto"/>
              </w:rPr>
              <w:t>memiliki</w:t>
            </w:r>
            <w:proofErr w:type="spellEnd"/>
            <w:r w:rsidRPr="00CD60B1">
              <w:rPr>
                <w:rFonts w:ascii="Arial" w:hAnsi="Arial" w:cs="Arial"/>
                <w:color w:val="auto"/>
              </w:rPr>
              <w:t xml:space="preserve"> </w:t>
            </w:r>
            <w:proofErr w:type="spellStart"/>
            <w:r w:rsidRPr="00CD60B1">
              <w:rPr>
                <w:rFonts w:ascii="Arial" w:hAnsi="Arial" w:cs="Arial"/>
                <w:color w:val="auto"/>
              </w:rPr>
              <w:t>peramban</w:t>
            </w:r>
            <w:proofErr w:type="spellEnd"/>
            <w:r w:rsidRPr="00CD60B1">
              <w:rPr>
                <w:rFonts w:ascii="Arial" w:hAnsi="Arial" w:cs="Arial"/>
                <w:color w:val="auto"/>
              </w:rPr>
              <w:t xml:space="preserve"> web dan </w:t>
            </w:r>
            <w:proofErr w:type="spellStart"/>
            <w:r w:rsidRPr="00CD60B1">
              <w:rPr>
                <w:rFonts w:ascii="Arial" w:hAnsi="Arial" w:cs="Arial"/>
                <w:color w:val="auto"/>
              </w:rPr>
              <w:t>koneksi</w:t>
            </w:r>
            <w:proofErr w:type="spellEnd"/>
            <w:r w:rsidRPr="00CD60B1">
              <w:rPr>
                <w:rFonts w:ascii="Arial" w:hAnsi="Arial" w:cs="Arial"/>
                <w:color w:val="auto"/>
              </w:rPr>
              <w:t xml:space="preserve"> internet.</w:t>
            </w:r>
          </w:p>
        </w:tc>
      </w:tr>
      <w:tr w:rsidR="00884BC6" w:rsidRPr="0082628E" w14:paraId="797FFB1A" w14:textId="77777777" w:rsidTr="00884BC6">
        <w:tc>
          <w:tcPr>
            <w:tcW w:w="2547" w:type="dxa"/>
          </w:tcPr>
          <w:p w14:paraId="2CA31065" w14:textId="49EE5080" w:rsidR="00884BC6" w:rsidRPr="00CD60B1" w:rsidRDefault="00CD60B1" w:rsidP="00884BC6">
            <w:pPr>
              <w:spacing w:line="360" w:lineRule="auto"/>
              <w:rPr>
                <w:rFonts w:ascii="Arial" w:hAnsi="Arial" w:cs="Arial"/>
                <w:i/>
                <w:noProof/>
                <w:color w:val="auto"/>
                <w:lang w:val="id-ID"/>
              </w:rPr>
            </w:pPr>
            <w:r w:rsidRPr="00CD60B1">
              <w:rPr>
                <w:rFonts w:ascii="Arial" w:hAnsi="Arial" w:cs="Arial"/>
                <w:color w:val="auto"/>
              </w:rPr>
              <w:t>Usability</w:t>
            </w:r>
          </w:p>
        </w:tc>
        <w:tc>
          <w:tcPr>
            <w:tcW w:w="6803" w:type="dxa"/>
          </w:tcPr>
          <w:p w14:paraId="06B8C591" w14:textId="10FF2D0A" w:rsidR="00884BC6" w:rsidRPr="00CD60B1" w:rsidRDefault="00CD60B1" w:rsidP="00884BC6">
            <w:pPr>
              <w:spacing w:line="360" w:lineRule="auto"/>
              <w:rPr>
                <w:rFonts w:ascii="Arial" w:hAnsi="Arial" w:cs="Arial"/>
                <w:noProof/>
                <w:color w:val="auto"/>
                <w:lang w:val="id-ID"/>
              </w:rPr>
            </w:pPr>
            <w:proofErr w:type="spellStart"/>
            <w:r w:rsidRPr="00CD60B1">
              <w:rPr>
                <w:rFonts w:ascii="Arial" w:hAnsi="Arial" w:cs="Arial"/>
                <w:color w:val="auto"/>
              </w:rPr>
              <w:t>Aplikasi</w:t>
            </w:r>
            <w:proofErr w:type="spellEnd"/>
            <w:r w:rsidRPr="00CD60B1">
              <w:rPr>
                <w:rFonts w:ascii="Arial" w:hAnsi="Arial" w:cs="Arial"/>
                <w:color w:val="auto"/>
              </w:rPr>
              <w:t xml:space="preserve"> </w:t>
            </w:r>
            <w:proofErr w:type="spellStart"/>
            <w:r w:rsidRPr="00CD60B1">
              <w:rPr>
                <w:rFonts w:ascii="Arial" w:hAnsi="Arial" w:cs="Arial"/>
                <w:color w:val="auto"/>
              </w:rPr>
              <w:t>dirancang</w:t>
            </w:r>
            <w:proofErr w:type="spellEnd"/>
            <w:r w:rsidRPr="00CD60B1">
              <w:rPr>
                <w:rFonts w:ascii="Arial" w:hAnsi="Arial" w:cs="Arial"/>
                <w:color w:val="auto"/>
              </w:rPr>
              <w:t xml:space="preserve"> agar </w:t>
            </w:r>
            <w:proofErr w:type="spellStart"/>
            <w:r w:rsidRPr="00CD60B1">
              <w:rPr>
                <w:rFonts w:ascii="Arial" w:hAnsi="Arial" w:cs="Arial"/>
                <w:color w:val="auto"/>
              </w:rPr>
              <w:t>mudah</w:t>
            </w:r>
            <w:proofErr w:type="spellEnd"/>
            <w:r w:rsidRPr="00CD60B1">
              <w:rPr>
                <w:rFonts w:ascii="Arial" w:hAnsi="Arial" w:cs="Arial"/>
                <w:color w:val="auto"/>
              </w:rPr>
              <w:t xml:space="preserve"> </w:t>
            </w:r>
            <w:proofErr w:type="spellStart"/>
            <w:r w:rsidRPr="00CD60B1">
              <w:rPr>
                <w:rFonts w:ascii="Arial" w:hAnsi="Arial" w:cs="Arial"/>
                <w:color w:val="auto"/>
              </w:rPr>
              <w:t>digunakan</w:t>
            </w:r>
            <w:proofErr w:type="spellEnd"/>
            <w:r w:rsidRPr="00CD60B1">
              <w:rPr>
                <w:rFonts w:ascii="Arial" w:hAnsi="Arial" w:cs="Arial"/>
                <w:color w:val="auto"/>
              </w:rPr>
              <w:t xml:space="preserve"> dan </w:t>
            </w:r>
            <w:proofErr w:type="spellStart"/>
            <w:r w:rsidRPr="00CD60B1">
              <w:rPr>
                <w:rFonts w:ascii="Arial" w:hAnsi="Arial" w:cs="Arial"/>
                <w:color w:val="auto"/>
              </w:rPr>
              <w:t>dipahami</w:t>
            </w:r>
            <w:proofErr w:type="spellEnd"/>
            <w:r w:rsidRPr="00CD60B1">
              <w:rPr>
                <w:rFonts w:ascii="Arial" w:hAnsi="Arial" w:cs="Arial"/>
                <w:color w:val="auto"/>
              </w:rPr>
              <w:t xml:space="preserve"> oleh </w:t>
            </w:r>
            <w:proofErr w:type="spellStart"/>
            <w:r w:rsidRPr="00CD60B1">
              <w:rPr>
                <w:rFonts w:ascii="Arial" w:hAnsi="Arial" w:cs="Arial"/>
                <w:color w:val="auto"/>
              </w:rPr>
              <w:t>pengguna</w:t>
            </w:r>
            <w:proofErr w:type="spellEnd"/>
            <w:r w:rsidRPr="00CD60B1">
              <w:rPr>
                <w:rFonts w:ascii="Arial" w:hAnsi="Arial" w:cs="Arial"/>
                <w:color w:val="auto"/>
              </w:rPr>
              <w:t>.</w:t>
            </w:r>
          </w:p>
        </w:tc>
      </w:tr>
      <w:tr w:rsidR="00884BC6" w:rsidRPr="0082628E" w14:paraId="240FC46A" w14:textId="77777777" w:rsidTr="00884BC6">
        <w:tc>
          <w:tcPr>
            <w:tcW w:w="2547" w:type="dxa"/>
          </w:tcPr>
          <w:p w14:paraId="3DD113D3" w14:textId="7167565A" w:rsidR="00884BC6" w:rsidRPr="00CD60B1" w:rsidRDefault="00CD60B1" w:rsidP="00884BC6">
            <w:pPr>
              <w:spacing w:line="360" w:lineRule="auto"/>
              <w:rPr>
                <w:rFonts w:ascii="Arial" w:hAnsi="Arial" w:cs="Arial"/>
                <w:i/>
                <w:noProof/>
                <w:color w:val="auto"/>
                <w:lang w:val="id-ID"/>
              </w:rPr>
            </w:pPr>
            <w:r w:rsidRPr="00CD60B1">
              <w:rPr>
                <w:rFonts w:ascii="Arial" w:hAnsi="Arial" w:cs="Arial"/>
                <w:color w:val="auto"/>
              </w:rPr>
              <w:t>Security</w:t>
            </w:r>
          </w:p>
        </w:tc>
        <w:tc>
          <w:tcPr>
            <w:tcW w:w="6803" w:type="dxa"/>
          </w:tcPr>
          <w:p w14:paraId="18F25767" w14:textId="34BDD5FE" w:rsidR="00884BC6" w:rsidRPr="00CD60B1" w:rsidRDefault="00CD60B1" w:rsidP="00884BC6">
            <w:pPr>
              <w:spacing w:line="360" w:lineRule="auto"/>
              <w:rPr>
                <w:rFonts w:ascii="Arial" w:hAnsi="Arial" w:cs="Arial"/>
                <w:noProof/>
                <w:color w:val="auto"/>
                <w:lang w:val="id-ID"/>
              </w:rPr>
            </w:pPr>
            <w:proofErr w:type="spellStart"/>
            <w:r w:rsidRPr="00CD60B1">
              <w:rPr>
                <w:rFonts w:ascii="Arial" w:hAnsi="Arial" w:cs="Arial"/>
                <w:color w:val="auto"/>
              </w:rPr>
              <w:t>Keamanan</w:t>
            </w:r>
            <w:proofErr w:type="spellEnd"/>
            <w:r w:rsidRPr="00CD60B1">
              <w:rPr>
                <w:rFonts w:ascii="Arial" w:hAnsi="Arial" w:cs="Arial"/>
                <w:color w:val="auto"/>
              </w:rPr>
              <w:t xml:space="preserve"> data </w:t>
            </w:r>
            <w:proofErr w:type="spellStart"/>
            <w:r w:rsidRPr="00CD60B1">
              <w:rPr>
                <w:rFonts w:ascii="Arial" w:hAnsi="Arial" w:cs="Arial"/>
                <w:color w:val="auto"/>
              </w:rPr>
              <w:t>dijaga</w:t>
            </w:r>
            <w:proofErr w:type="spellEnd"/>
            <w:r w:rsidRPr="00CD60B1">
              <w:rPr>
                <w:rFonts w:ascii="Arial" w:hAnsi="Arial" w:cs="Arial"/>
                <w:color w:val="auto"/>
              </w:rPr>
              <w:t xml:space="preserve"> agar hanya </w:t>
            </w:r>
            <w:proofErr w:type="spellStart"/>
            <w:r w:rsidRPr="00CD60B1">
              <w:rPr>
                <w:rFonts w:ascii="Arial" w:hAnsi="Arial" w:cs="Arial"/>
                <w:color w:val="auto"/>
              </w:rPr>
              <w:t>pihak</w:t>
            </w:r>
            <w:proofErr w:type="spellEnd"/>
            <w:r w:rsidRPr="00CD60B1">
              <w:rPr>
                <w:rFonts w:ascii="Arial" w:hAnsi="Arial" w:cs="Arial"/>
                <w:color w:val="auto"/>
              </w:rPr>
              <w:t xml:space="preserve"> yang </w:t>
            </w:r>
            <w:proofErr w:type="spellStart"/>
            <w:r w:rsidRPr="00CD60B1">
              <w:rPr>
                <w:rFonts w:ascii="Arial" w:hAnsi="Arial" w:cs="Arial"/>
                <w:color w:val="auto"/>
              </w:rPr>
              <w:t>berwenang</w:t>
            </w:r>
            <w:proofErr w:type="spellEnd"/>
            <w:r w:rsidRPr="00CD60B1">
              <w:rPr>
                <w:rFonts w:ascii="Arial" w:hAnsi="Arial" w:cs="Arial"/>
                <w:color w:val="auto"/>
              </w:rPr>
              <w:t xml:space="preserve"> yang bisa </w:t>
            </w:r>
            <w:proofErr w:type="spellStart"/>
            <w:r w:rsidRPr="00CD60B1">
              <w:rPr>
                <w:rFonts w:ascii="Arial" w:hAnsi="Arial" w:cs="Arial"/>
                <w:color w:val="auto"/>
              </w:rPr>
              <w:t>melihat</w:t>
            </w:r>
            <w:proofErr w:type="spellEnd"/>
            <w:r w:rsidRPr="00CD60B1">
              <w:rPr>
                <w:rFonts w:ascii="Arial" w:hAnsi="Arial" w:cs="Arial"/>
                <w:color w:val="auto"/>
              </w:rPr>
              <w:t xml:space="preserve">, </w:t>
            </w:r>
            <w:proofErr w:type="spellStart"/>
            <w:r w:rsidRPr="00CD60B1">
              <w:rPr>
                <w:rFonts w:ascii="Arial" w:hAnsi="Arial" w:cs="Arial"/>
                <w:color w:val="auto"/>
              </w:rPr>
              <w:t>mengubah</w:t>
            </w:r>
            <w:proofErr w:type="spellEnd"/>
            <w:r w:rsidRPr="00CD60B1">
              <w:rPr>
                <w:rFonts w:ascii="Arial" w:hAnsi="Arial" w:cs="Arial"/>
                <w:color w:val="auto"/>
              </w:rPr>
              <w:t xml:space="preserve">, atau </w:t>
            </w:r>
            <w:proofErr w:type="spellStart"/>
            <w:r w:rsidRPr="00CD60B1">
              <w:rPr>
                <w:rFonts w:ascii="Arial" w:hAnsi="Arial" w:cs="Arial"/>
                <w:color w:val="auto"/>
              </w:rPr>
              <w:t>menghapus</w:t>
            </w:r>
            <w:proofErr w:type="spellEnd"/>
            <w:r w:rsidRPr="00CD60B1">
              <w:rPr>
                <w:rFonts w:ascii="Arial" w:hAnsi="Arial" w:cs="Arial"/>
                <w:color w:val="auto"/>
              </w:rPr>
              <w:t xml:space="preserve"> data.</w:t>
            </w:r>
          </w:p>
        </w:tc>
      </w:tr>
      <w:tr w:rsidR="00884BC6" w:rsidRPr="0082628E" w14:paraId="35851AB7" w14:textId="77777777" w:rsidTr="00884BC6">
        <w:tc>
          <w:tcPr>
            <w:tcW w:w="2547" w:type="dxa"/>
          </w:tcPr>
          <w:p w14:paraId="0BEEE09E" w14:textId="74DD9881" w:rsidR="00884BC6" w:rsidRPr="00CD60B1" w:rsidRDefault="00CD60B1" w:rsidP="00884BC6">
            <w:pPr>
              <w:spacing w:line="360" w:lineRule="auto"/>
              <w:rPr>
                <w:rFonts w:ascii="Arial" w:hAnsi="Arial" w:cs="Arial"/>
                <w:i/>
                <w:noProof/>
                <w:color w:val="auto"/>
                <w:lang w:val="id-ID"/>
              </w:rPr>
            </w:pPr>
            <w:r w:rsidRPr="00CD60B1">
              <w:rPr>
                <w:rFonts w:ascii="Arial" w:hAnsi="Arial" w:cs="Arial"/>
                <w:color w:val="auto"/>
              </w:rPr>
              <w:t>Availability</w:t>
            </w:r>
          </w:p>
        </w:tc>
        <w:tc>
          <w:tcPr>
            <w:tcW w:w="6803" w:type="dxa"/>
          </w:tcPr>
          <w:p w14:paraId="662BB329" w14:textId="46629B69" w:rsidR="00884BC6" w:rsidRPr="00CD60B1" w:rsidRDefault="00CD60B1" w:rsidP="00884BC6">
            <w:pPr>
              <w:spacing w:line="360" w:lineRule="auto"/>
              <w:rPr>
                <w:rFonts w:ascii="Arial" w:hAnsi="Arial" w:cs="Arial"/>
                <w:noProof/>
                <w:color w:val="auto"/>
                <w:lang w:val="id-ID"/>
              </w:rPr>
            </w:pPr>
            <w:proofErr w:type="spellStart"/>
            <w:r w:rsidRPr="00CD60B1">
              <w:rPr>
                <w:rFonts w:ascii="Arial" w:hAnsi="Arial" w:cs="Arial"/>
                <w:color w:val="auto"/>
              </w:rPr>
              <w:t>Aplikasi</w:t>
            </w:r>
            <w:proofErr w:type="spellEnd"/>
            <w:r w:rsidRPr="00CD60B1">
              <w:rPr>
                <w:rFonts w:ascii="Arial" w:hAnsi="Arial" w:cs="Arial"/>
                <w:color w:val="auto"/>
              </w:rPr>
              <w:t xml:space="preserve"> ini bisa </w:t>
            </w:r>
            <w:proofErr w:type="spellStart"/>
            <w:r w:rsidRPr="00CD60B1">
              <w:rPr>
                <w:rFonts w:ascii="Arial" w:hAnsi="Arial" w:cs="Arial"/>
                <w:color w:val="auto"/>
              </w:rPr>
              <w:t>diakses</w:t>
            </w:r>
            <w:proofErr w:type="spellEnd"/>
            <w:r w:rsidRPr="00CD60B1">
              <w:rPr>
                <w:rFonts w:ascii="Arial" w:hAnsi="Arial" w:cs="Arial"/>
                <w:color w:val="auto"/>
              </w:rPr>
              <w:t xml:space="preserve"> 24 jam </w:t>
            </w:r>
            <w:proofErr w:type="spellStart"/>
            <w:r w:rsidRPr="00CD60B1">
              <w:rPr>
                <w:rFonts w:ascii="Arial" w:hAnsi="Arial" w:cs="Arial"/>
                <w:color w:val="auto"/>
              </w:rPr>
              <w:t>setiap</w:t>
            </w:r>
            <w:proofErr w:type="spellEnd"/>
            <w:r w:rsidRPr="00CD60B1">
              <w:rPr>
                <w:rFonts w:ascii="Arial" w:hAnsi="Arial" w:cs="Arial"/>
                <w:color w:val="auto"/>
              </w:rPr>
              <w:t xml:space="preserve"> </w:t>
            </w:r>
            <w:proofErr w:type="spellStart"/>
            <w:r w:rsidRPr="00CD60B1">
              <w:rPr>
                <w:rFonts w:ascii="Arial" w:hAnsi="Arial" w:cs="Arial"/>
                <w:color w:val="auto"/>
              </w:rPr>
              <w:t>hari</w:t>
            </w:r>
            <w:proofErr w:type="spellEnd"/>
            <w:r w:rsidRPr="00CD60B1">
              <w:rPr>
                <w:rFonts w:ascii="Arial" w:hAnsi="Arial" w:cs="Arial"/>
                <w:color w:val="auto"/>
              </w:rPr>
              <w:t xml:space="preserve"> </w:t>
            </w:r>
            <w:proofErr w:type="spellStart"/>
            <w:r w:rsidRPr="00CD60B1">
              <w:rPr>
                <w:rFonts w:ascii="Arial" w:hAnsi="Arial" w:cs="Arial"/>
                <w:color w:val="auto"/>
              </w:rPr>
              <w:t>selama</w:t>
            </w:r>
            <w:proofErr w:type="spellEnd"/>
            <w:r w:rsidRPr="00CD60B1">
              <w:rPr>
                <w:rFonts w:ascii="Arial" w:hAnsi="Arial" w:cs="Arial"/>
                <w:color w:val="auto"/>
              </w:rPr>
              <w:t xml:space="preserve"> </w:t>
            </w:r>
            <w:proofErr w:type="spellStart"/>
            <w:r w:rsidRPr="00CD60B1">
              <w:rPr>
                <w:rFonts w:ascii="Arial" w:hAnsi="Arial" w:cs="Arial"/>
                <w:color w:val="auto"/>
              </w:rPr>
              <w:t>jaringan</w:t>
            </w:r>
            <w:proofErr w:type="spellEnd"/>
            <w:r w:rsidRPr="00CD60B1">
              <w:rPr>
                <w:rFonts w:ascii="Arial" w:hAnsi="Arial" w:cs="Arial"/>
                <w:color w:val="auto"/>
              </w:rPr>
              <w:t xml:space="preserve"> internet </w:t>
            </w:r>
            <w:proofErr w:type="spellStart"/>
            <w:r w:rsidRPr="00CD60B1">
              <w:rPr>
                <w:rFonts w:ascii="Arial" w:hAnsi="Arial" w:cs="Arial"/>
                <w:color w:val="auto"/>
              </w:rPr>
              <w:t>tersedia</w:t>
            </w:r>
            <w:proofErr w:type="spellEnd"/>
            <w:r w:rsidRPr="00CD60B1">
              <w:rPr>
                <w:rFonts w:ascii="Arial" w:hAnsi="Arial" w:cs="Arial"/>
                <w:color w:val="auto"/>
              </w:rPr>
              <w:t>.</w:t>
            </w:r>
          </w:p>
        </w:tc>
      </w:tr>
      <w:tr w:rsidR="00884BC6" w:rsidRPr="0082628E" w14:paraId="73ACF10B" w14:textId="77777777" w:rsidTr="00884BC6">
        <w:tc>
          <w:tcPr>
            <w:tcW w:w="2547" w:type="dxa"/>
          </w:tcPr>
          <w:p w14:paraId="4E5EAAC2" w14:textId="74649610" w:rsidR="00884BC6" w:rsidRPr="00CD60B1" w:rsidRDefault="00CD60B1" w:rsidP="00884BC6">
            <w:pPr>
              <w:spacing w:line="360" w:lineRule="auto"/>
              <w:rPr>
                <w:rFonts w:ascii="Arial" w:hAnsi="Arial" w:cs="Arial"/>
                <w:i/>
                <w:noProof/>
                <w:color w:val="auto"/>
                <w:lang w:val="id-ID"/>
              </w:rPr>
            </w:pPr>
            <w:r w:rsidRPr="00CD60B1">
              <w:rPr>
                <w:rFonts w:ascii="Arial" w:hAnsi="Arial" w:cs="Arial"/>
                <w:color w:val="auto"/>
              </w:rPr>
              <w:t>Compatibility</w:t>
            </w:r>
          </w:p>
        </w:tc>
        <w:tc>
          <w:tcPr>
            <w:tcW w:w="6803" w:type="dxa"/>
          </w:tcPr>
          <w:p w14:paraId="20C9AADF" w14:textId="045F5C27" w:rsidR="00884BC6" w:rsidRPr="00CD60B1" w:rsidRDefault="00CD60B1" w:rsidP="00884BC6">
            <w:pPr>
              <w:spacing w:line="360" w:lineRule="auto"/>
              <w:rPr>
                <w:rFonts w:ascii="Arial" w:hAnsi="Arial" w:cs="Arial"/>
                <w:noProof/>
                <w:color w:val="auto"/>
                <w:lang w:val="id-ID"/>
              </w:rPr>
            </w:pPr>
            <w:proofErr w:type="spellStart"/>
            <w:r w:rsidRPr="00CD60B1">
              <w:rPr>
                <w:rFonts w:ascii="Arial" w:hAnsi="Arial" w:cs="Arial"/>
                <w:color w:val="auto"/>
              </w:rPr>
              <w:t>Sistem</w:t>
            </w:r>
            <w:proofErr w:type="spellEnd"/>
            <w:r w:rsidRPr="00CD60B1">
              <w:rPr>
                <w:rFonts w:ascii="Arial" w:hAnsi="Arial" w:cs="Arial"/>
                <w:color w:val="auto"/>
              </w:rPr>
              <w:t xml:space="preserve"> </w:t>
            </w:r>
            <w:proofErr w:type="spellStart"/>
            <w:r w:rsidRPr="00CD60B1">
              <w:rPr>
                <w:rFonts w:ascii="Arial" w:hAnsi="Arial" w:cs="Arial"/>
                <w:color w:val="auto"/>
              </w:rPr>
              <w:t>dapat</w:t>
            </w:r>
            <w:proofErr w:type="spellEnd"/>
            <w:r w:rsidRPr="00CD60B1">
              <w:rPr>
                <w:rFonts w:ascii="Arial" w:hAnsi="Arial" w:cs="Arial"/>
                <w:color w:val="auto"/>
              </w:rPr>
              <w:t xml:space="preserve"> </w:t>
            </w:r>
            <w:proofErr w:type="spellStart"/>
            <w:r w:rsidRPr="00CD60B1">
              <w:rPr>
                <w:rFonts w:ascii="Arial" w:hAnsi="Arial" w:cs="Arial"/>
                <w:color w:val="auto"/>
              </w:rPr>
              <w:t>diakses</w:t>
            </w:r>
            <w:proofErr w:type="spellEnd"/>
            <w:r w:rsidRPr="00CD60B1">
              <w:rPr>
                <w:rFonts w:ascii="Arial" w:hAnsi="Arial" w:cs="Arial"/>
                <w:color w:val="auto"/>
              </w:rPr>
              <w:t xml:space="preserve"> di </w:t>
            </w:r>
            <w:proofErr w:type="spellStart"/>
            <w:r w:rsidRPr="00CD60B1">
              <w:rPr>
                <w:rFonts w:ascii="Arial" w:hAnsi="Arial" w:cs="Arial"/>
                <w:color w:val="auto"/>
              </w:rPr>
              <w:t>berbagai</w:t>
            </w:r>
            <w:proofErr w:type="spellEnd"/>
            <w:r w:rsidRPr="00CD60B1">
              <w:rPr>
                <w:rFonts w:ascii="Arial" w:hAnsi="Arial" w:cs="Arial"/>
                <w:color w:val="auto"/>
              </w:rPr>
              <w:t xml:space="preserve"> </w:t>
            </w:r>
            <w:proofErr w:type="spellStart"/>
            <w:r w:rsidRPr="00CD60B1">
              <w:rPr>
                <w:rFonts w:ascii="Arial" w:hAnsi="Arial" w:cs="Arial"/>
                <w:color w:val="auto"/>
              </w:rPr>
              <w:t>peramban</w:t>
            </w:r>
            <w:proofErr w:type="spellEnd"/>
            <w:r w:rsidRPr="00CD60B1">
              <w:rPr>
                <w:rFonts w:ascii="Arial" w:hAnsi="Arial" w:cs="Arial"/>
                <w:color w:val="auto"/>
              </w:rPr>
              <w:t xml:space="preserve"> web modern yang </w:t>
            </w:r>
            <w:proofErr w:type="spellStart"/>
            <w:r w:rsidRPr="00CD60B1">
              <w:rPr>
                <w:rFonts w:ascii="Arial" w:hAnsi="Arial" w:cs="Arial"/>
                <w:color w:val="auto"/>
              </w:rPr>
              <w:t>berbeda</w:t>
            </w:r>
            <w:proofErr w:type="spellEnd"/>
            <w:r w:rsidRPr="00CD60B1">
              <w:rPr>
                <w:rFonts w:ascii="Arial" w:hAnsi="Arial" w:cs="Arial"/>
                <w:color w:val="auto"/>
              </w:rPr>
              <w:t>.</w:t>
            </w:r>
          </w:p>
        </w:tc>
      </w:tr>
    </w:tbl>
    <w:p w14:paraId="57FDA97B" w14:textId="4E4932E3" w:rsidR="00864DE0" w:rsidRPr="0082628E" w:rsidRDefault="00864DE0" w:rsidP="00864DE0">
      <w:pPr>
        <w:pStyle w:val="Heading2"/>
        <w:rPr>
          <w:noProof/>
          <w:lang w:val="id-ID"/>
        </w:rPr>
      </w:pPr>
      <w:bookmarkStart w:id="698" w:name="_Toc202649906"/>
      <w:r w:rsidRPr="0082628E">
        <w:rPr>
          <w:noProof/>
          <w:lang w:val="id-ID"/>
        </w:rPr>
        <w:t>Kebutuhan Antar Muka</w:t>
      </w:r>
      <w:bookmarkEnd w:id="698"/>
    </w:p>
    <w:p w14:paraId="61F79AC6" w14:textId="6B68ECD1" w:rsidR="00D35AF1" w:rsidRPr="00DD3FAF" w:rsidRDefault="00BE2981">
      <w:pPr>
        <w:spacing w:after="0" w:line="360" w:lineRule="auto"/>
        <w:rPr>
          <w:ins w:id="699" w:author="Miku Nosamu" w:date="2025-07-05T22:44:00Z"/>
          <w:rFonts w:cstheme="minorHAnsi"/>
          <w:noProof/>
          <w:color w:val="auto"/>
          <w:lang w:val="id-ID"/>
          <w:rPrChange w:id="700" w:author="Miku Nosamu" w:date="2025-07-05T22:46:00Z">
            <w:rPr>
              <w:ins w:id="701" w:author="Miku Nosamu" w:date="2025-07-05T22:44:00Z"/>
              <w:noProof/>
              <w:lang w:val="id-ID"/>
            </w:rPr>
          </w:rPrChange>
        </w:rPr>
      </w:pPr>
      <w:ins w:id="702" w:author="Miku Nosamu" w:date="2025-07-05T22:44:00Z">
        <w:r w:rsidRPr="004146C8">
          <w:rPr>
            <w:rFonts w:cstheme="minorHAnsi"/>
            <w:noProof/>
            <w:color w:val="auto"/>
            <w:lang w:val="id-ID"/>
          </w:rPr>
          <w:t>Kebutuhan antarmuka dalam program ini antara lain adalah kebutuhan perangkat keras berupa</w:t>
        </w:r>
      </w:ins>
      <w:ins w:id="703" w:author="Miku Nosamu" w:date="2025-07-05T22:45:00Z">
        <w:r w:rsidR="00DD3FAF" w:rsidRPr="00246920">
          <w:rPr>
            <w:rFonts w:cstheme="minorHAnsi"/>
            <w:noProof/>
            <w:color w:val="auto"/>
          </w:rPr>
          <w:t xml:space="preserve"> </w:t>
        </w:r>
        <w:r w:rsidR="00DD3FAF" w:rsidRPr="00097800">
          <w:rPr>
            <w:rFonts w:cstheme="minorHAnsi"/>
            <w:noProof/>
            <w:color w:val="auto"/>
            <w:lang w:val="id-ID"/>
          </w:rPr>
          <w:t>Personal Computer (PC) berupa Central Processing Unit (CPU)</w:t>
        </w:r>
      </w:ins>
      <w:ins w:id="704" w:author="Miku Nosamu" w:date="2025-07-05T22:44:00Z">
        <w:r w:rsidRPr="00A143B5">
          <w:rPr>
            <w:rFonts w:cstheme="minorHAnsi"/>
            <w:noProof/>
            <w:color w:val="auto"/>
            <w:lang w:val="id-ID"/>
          </w:rPr>
          <w:t xml:space="preserve"> Laptop,</w:t>
        </w:r>
      </w:ins>
      <w:ins w:id="705" w:author="Miku Nosamu" w:date="2025-07-05T22:45:00Z">
        <w:r w:rsidR="00DD3FAF" w:rsidRPr="00A143B5">
          <w:rPr>
            <w:rFonts w:cstheme="minorHAnsi"/>
            <w:noProof/>
            <w:color w:val="auto"/>
          </w:rPr>
          <w:t xml:space="preserve"> </w:t>
        </w:r>
      </w:ins>
      <w:ins w:id="706" w:author="Miku Nosamu" w:date="2025-07-05T22:44:00Z">
        <w:r w:rsidRPr="002C7E46">
          <w:rPr>
            <w:rFonts w:cstheme="minorHAnsi"/>
            <w:noProof/>
            <w:color w:val="auto"/>
            <w:lang w:val="id-ID"/>
          </w:rPr>
          <w:t xml:space="preserve">mouse, </w:t>
        </w:r>
        <w:r w:rsidRPr="00964F14">
          <w:rPr>
            <w:rFonts w:cstheme="minorHAnsi"/>
            <w:noProof/>
            <w:color w:val="auto"/>
            <w:lang w:val="id-ID"/>
          </w:rPr>
          <w:t>keyboard dimana harus terhubung dengan jaringan intranet dan internet. Sedangkan untuk</w:t>
        </w:r>
      </w:ins>
      <w:ins w:id="707" w:author="Miku Nosamu" w:date="2025-07-05T22:45:00Z">
        <w:r w:rsidR="00DD3FAF" w:rsidRPr="001F21E4">
          <w:rPr>
            <w:rFonts w:cstheme="minorHAnsi"/>
            <w:noProof/>
            <w:color w:val="auto"/>
          </w:rPr>
          <w:t xml:space="preserve"> </w:t>
        </w:r>
      </w:ins>
      <w:ins w:id="708" w:author="Miku Nosamu" w:date="2025-07-05T22:44:00Z">
        <w:r w:rsidRPr="002022D0">
          <w:rPr>
            <w:rFonts w:cstheme="minorHAnsi"/>
            <w:noProof/>
            <w:color w:val="auto"/>
            <w:lang w:val="id-ID"/>
          </w:rPr>
          <w:t>kebutuhan perangkat lunak yang harus disediakan adalah berupa sebuah web browser seperti Chrome,</w:t>
        </w:r>
      </w:ins>
      <w:ins w:id="709" w:author="Miku Nosamu" w:date="2025-07-05T22:45:00Z">
        <w:r w:rsidR="00DD3FAF" w:rsidRPr="00CB31E4">
          <w:rPr>
            <w:rFonts w:cstheme="minorHAnsi"/>
            <w:noProof/>
            <w:color w:val="auto"/>
          </w:rPr>
          <w:t xml:space="preserve"> </w:t>
        </w:r>
      </w:ins>
      <w:ins w:id="710" w:author="Miku Nosamu" w:date="2025-07-05T22:44:00Z">
        <w:r w:rsidRPr="00B911D8">
          <w:rPr>
            <w:rFonts w:cstheme="minorHAnsi"/>
            <w:noProof/>
            <w:color w:val="auto"/>
            <w:lang w:val="id-ID"/>
          </w:rPr>
          <w:t xml:space="preserve">Microsoft Edge, Mozilla Firefox dan sebagainya untuk </w:t>
        </w:r>
        <w:r w:rsidRPr="00DD3FAF">
          <w:rPr>
            <w:rFonts w:cstheme="minorHAnsi"/>
            <w:noProof/>
            <w:color w:val="auto"/>
            <w:lang w:val="id-ID"/>
            <w:rPrChange w:id="711" w:author="Miku Nosamu" w:date="2025-07-05T22:46:00Z">
              <w:rPr>
                <w:noProof/>
                <w:color w:val="auto"/>
                <w:lang w:val="id-ID"/>
              </w:rPr>
            </w:rPrChange>
          </w:rPr>
          <w:t>menjalankan aplikasi berbasis web.</w:t>
        </w:r>
      </w:ins>
      <w:del w:id="712" w:author="Miku Nosamu" w:date="2025-07-05T22:44:00Z">
        <w:r w:rsidR="00BF4E08" w:rsidRPr="00DD3FAF" w:rsidDel="00BE2981">
          <w:rPr>
            <w:rFonts w:cstheme="minorHAnsi"/>
            <w:noProof/>
            <w:lang w:val="id-ID"/>
            <w:rPrChange w:id="713" w:author="Miku Nosamu" w:date="2025-07-05T22:46:00Z">
              <w:rPr>
                <w:noProof/>
                <w:color w:val="auto"/>
                <w:lang w:val="id-ID"/>
              </w:rPr>
            </w:rPrChange>
          </w:rPr>
          <w:delText>Kebutuhan antarmuka dalam program ini antara lain adalah kebutuhan perangkat keras berupa Personal Computer (PC) berupa Central Processing Unit (CPU), mouse, keyboard, monitor, dimana perangkat PC harus terhubung dengan jaringan intranet dan internet, sehingga membutuhkan Local Area Network (LAN) Card. Sedangkan untuk kebutuhan perangkat lunak yang harus disediakan adalah berupa sebuah web browser seperti Internet Explorer, Mozilla Firefox, dan sebagainya untuk menjalankan aplikasi berbasis web.</w:delText>
        </w:r>
      </w:del>
    </w:p>
    <w:p w14:paraId="3C6C23ED" w14:textId="2F2FA2E9" w:rsidR="00BE2981" w:rsidRDefault="00BE2981" w:rsidP="00BE2981">
      <w:pPr>
        <w:spacing w:after="0" w:line="360" w:lineRule="auto"/>
        <w:rPr>
          <w:ins w:id="714" w:author="Miku Nosamu" w:date="2025-07-05T22:44:00Z"/>
          <w:noProof/>
          <w:color w:val="auto"/>
          <w:lang w:val="id-ID"/>
        </w:rPr>
      </w:pPr>
    </w:p>
    <w:p w14:paraId="518999B0" w14:textId="77777777" w:rsidR="00BE2981" w:rsidRPr="00BE2981" w:rsidRDefault="00BE2981">
      <w:pPr>
        <w:spacing w:after="0" w:line="360" w:lineRule="auto"/>
        <w:rPr>
          <w:noProof/>
          <w:color w:val="auto"/>
          <w:lang w:val="id-ID"/>
        </w:rPr>
        <w:pPrChange w:id="715" w:author="Miku Nosamu" w:date="2025-07-05T22:44:00Z">
          <w:pPr>
            <w:spacing w:line="360" w:lineRule="auto"/>
          </w:pPr>
        </w:pPrChange>
      </w:pPr>
    </w:p>
    <w:p w14:paraId="5D2EBBAE" w14:textId="55829D6D" w:rsidR="003F1F00" w:rsidRPr="003F1F00" w:rsidRDefault="00D35AF1" w:rsidP="00D27A0D">
      <w:pPr>
        <w:pStyle w:val="Heading2"/>
        <w:rPr>
          <w:noProof/>
          <w:lang w:val="id-ID"/>
        </w:rPr>
      </w:pPr>
      <w:bookmarkStart w:id="716" w:name="_Toc202649907"/>
      <w:r w:rsidRPr="0082628E">
        <w:rPr>
          <w:noProof/>
          <w:lang w:val="id-ID"/>
        </w:rPr>
        <w:lastRenderedPageBreak/>
        <w:t>User story</w:t>
      </w:r>
      <w:bookmarkEnd w:id="716"/>
    </w:p>
    <w:p w14:paraId="6B0988FB" w14:textId="7FBBB106" w:rsidR="00D35AF1" w:rsidRPr="0046222B" w:rsidRDefault="00D35AF1" w:rsidP="003F1F00">
      <w:pPr>
        <w:rPr>
          <w:rFonts w:cstheme="minorHAnsi"/>
          <w:noProof/>
          <w:szCs w:val="20"/>
          <w:lang w:val="id-ID"/>
          <w:rPrChange w:id="717" w:author="Miku Nosamu" w:date="2025-07-05T22:49:00Z">
            <w:rPr>
              <w:b/>
              <w:bCs/>
              <w:noProof/>
              <w:lang w:val="id-ID"/>
            </w:rPr>
          </w:rPrChange>
        </w:rPr>
      </w:pPr>
      <w:r w:rsidRPr="004146C8">
        <w:rPr>
          <w:rFonts w:cstheme="minorHAnsi"/>
          <w:b/>
          <w:bCs/>
          <w:noProof/>
          <w:szCs w:val="20"/>
          <w:lang w:val="id-ID"/>
        </w:rPr>
        <w:t xml:space="preserve">Fungsional Fitur </w:t>
      </w:r>
      <w:r w:rsidRPr="0046222B">
        <w:rPr>
          <w:rFonts w:cstheme="minorHAnsi"/>
          <w:noProof/>
          <w:szCs w:val="20"/>
          <w:lang w:val="id-ID"/>
          <w:rPrChange w:id="718" w:author="Miku Nosamu" w:date="2025-07-05T22:49:00Z">
            <w:rPr>
              <w:b/>
              <w:bCs/>
              <w:noProof/>
              <w:lang w:val="id-ID"/>
            </w:rPr>
          </w:rPrChange>
        </w:rPr>
        <w:t>MF1</w:t>
      </w:r>
    </w:p>
    <w:p w14:paraId="5E8330C2" w14:textId="52E7C0CA" w:rsidR="00D35AF1" w:rsidRPr="004146C8" w:rsidRDefault="00D35AF1" w:rsidP="002E2F28">
      <w:pPr>
        <w:spacing w:after="0" w:line="360" w:lineRule="auto"/>
        <w:ind w:left="2160" w:hanging="2160"/>
        <w:rPr>
          <w:rFonts w:cstheme="minorHAnsi"/>
          <w:noProof/>
          <w:color w:val="auto"/>
          <w:szCs w:val="20"/>
          <w:lang w:val="id-ID"/>
        </w:rPr>
      </w:pPr>
      <w:r w:rsidRPr="004146C8">
        <w:rPr>
          <w:rFonts w:cstheme="minorHAnsi"/>
          <w:noProof/>
          <w:color w:val="auto"/>
          <w:szCs w:val="20"/>
          <w:lang w:val="id-ID"/>
        </w:rPr>
        <w:t>User Story</w:t>
      </w:r>
      <w:r w:rsidR="002E2F28" w:rsidRPr="00246920">
        <w:rPr>
          <w:rFonts w:cstheme="minorHAnsi"/>
          <w:noProof/>
          <w:color w:val="auto"/>
          <w:szCs w:val="20"/>
          <w:lang w:val="id-ID"/>
        </w:rPr>
        <w:t xml:space="preserve"> </w:t>
      </w:r>
      <w:r w:rsidRPr="00097800">
        <w:rPr>
          <w:rFonts w:cstheme="minorHAnsi"/>
          <w:noProof/>
          <w:color w:val="auto"/>
          <w:szCs w:val="20"/>
          <w:lang w:val="id-ID"/>
        </w:rPr>
        <w:t xml:space="preserve">: </w:t>
      </w:r>
      <w:r w:rsidR="002E2F28" w:rsidRPr="00A143B5">
        <w:rPr>
          <w:rFonts w:cstheme="minorHAnsi"/>
          <w:noProof/>
          <w:color w:val="auto"/>
          <w:szCs w:val="20"/>
          <w:lang w:val="id-ID"/>
        </w:rPr>
        <w:tab/>
      </w:r>
      <w:proofErr w:type="spellStart"/>
      <w:r w:rsidR="00022B30" w:rsidRPr="0046222B">
        <w:rPr>
          <w:rFonts w:cstheme="minorHAnsi"/>
          <w:color w:val="auto"/>
          <w:szCs w:val="20"/>
          <w:rPrChange w:id="719" w:author="Miku Nosamu" w:date="2025-07-05T22:49:00Z">
            <w:rPr>
              <w:rFonts w:ascii="Arial" w:hAnsi="Arial" w:cs="Arial"/>
              <w:color w:val="auto"/>
            </w:rPr>
          </w:rPrChange>
        </w:rPr>
        <w:t>Sebagai</w:t>
      </w:r>
      <w:proofErr w:type="spellEnd"/>
      <w:r w:rsidR="00022B30" w:rsidRPr="0046222B">
        <w:rPr>
          <w:rFonts w:cstheme="minorHAnsi"/>
          <w:color w:val="auto"/>
          <w:szCs w:val="20"/>
          <w:rPrChange w:id="720" w:author="Miku Nosamu" w:date="2025-07-05T22:49:00Z">
            <w:rPr>
              <w:rFonts w:ascii="Arial" w:hAnsi="Arial" w:cs="Arial"/>
              <w:color w:val="auto"/>
            </w:rPr>
          </w:rPrChange>
        </w:rPr>
        <w:t xml:space="preserve"> vendor, </w:t>
      </w:r>
      <w:proofErr w:type="spellStart"/>
      <w:r w:rsidR="00022B30" w:rsidRPr="0046222B">
        <w:rPr>
          <w:rFonts w:cstheme="minorHAnsi"/>
          <w:color w:val="auto"/>
          <w:szCs w:val="20"/>
          <w:rPrChange w:id="721" w:author="Miku Nosamu" w:date="2025-07-05T22:49:00Z">
            <w:rPr>
              <w:rFonts w:ascii="Arial" w:hAnsi="Arial" w:cs="Arial"/>
              <w:color w:val="auto"/>
            </w:rPr>
          </w:rPrChange>
        </w:rPr>
        <w:t>saya</w:t>
      </w:r>
      <w:proofErr w:type="spellEnd"/>
      <w:r w:rsidR="00022B30" w:rsidRPr="0046222B">
        <w:rPr>
          <w:rFonts w:cstheme="minorHAnsi"/>
          <w:color w:val="auto"/>
          <w:szCs w:val="20"/>
          <w:rPrChange w:id="722"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723" w:author="Miku Nosamu" w:date="2025-07-05T22:49:00Z">
            <w:rPr>
              <w:rFonts w:ascii="Arial" w:hAnsi="Arial" w:cs="Arial"/>
              <w:color w:val="auto"/>
            </w:rPr>
          </w:rPrChange>
        </w:rPr>
        <w:t>ingin</w:t>
      </w:r>
      <w:proofErr w:type="spellEnd"/>
      <w:r w:rsidR="00022B30" w:rsidRPr="0046222B">
        <w:rPr>
          <w:rFonts w:cstheme="minorHAnsi"/>
          <w:color w:val="auto"/>
          <w:szCs w:val="20"/>
          <w:rPrChange w:id="724"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725" w:author="Miku Nosamu" w:date="2025-07-05T22:49:00Z">
            <w:rPr>
              <w:rFonts w:ascii="Arial" w:hAnsi="Arial" w:cs="Arial"/>
              <w:color w:val="auto"/>
            </w:rPr>
          </w:rPrChange>
        </w:rPr>
        <w:t>dapat</w:t>
      </w:r>
      <w:proofErr w:type="spellEnd"/>
      <w:r w:rsidR="00022B30" w:rsidRPr="0046222B">
        <w:rPr>
          <w:rFonts w:cstheme="minorHAnsi"/>
          <w:color w:val="auto"/>
          <w:szCs w:val="20"/>
          <w:rPrChange w:id="726"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727" w:author="Miku Nosamu" w:date="2025-07-05T22:49:00Z">
            <w:rPr>
              <w:rFonts w:ascii="Arial" w:hAnsi="Arial" w:cs="Arial"/>
              <w:color w:val="auto"/>
            </w:rPr>
          </w:rPrChange>
        </w:rPr>
        <w:t>mendaftarkan</w:t>
      </w:r>
      <w:proofErr w:type="spellEnd"/>
      <w:r w:rsidR="00022B30" w:rsidRPr="0046222B">
        <w:rPr>
          <w:rFonts w:cstheme="minorHAnsi"/>
          <w:color w:val="auto"/>
          <w:szCs w:val="20"/>
          <w:rPrChange w:id="728" w:author="Miku Nosamu" w:date="2025-07-05T22:49:00Z">
            <w:rPr>
              <w:rFonts w:ascii="Arial" w:hAnsi="Arial" w:cs="Arial"/>
              <w:color w:val="auto"/>
            </w:rPr>
          </w:rPrChange>
        </w:rPr>
        <w:t xml:space="preserve"> akun agar bisa </w:t>
      </w:r>
      <w:proofErr w:type="spellStart"/>
      <w:r w:rsidR="00022B30" w:rsidRPr="0046222B">
        <w:rPr>
          <w:rFonts w:cstheme="minorHAnsi"/>
          <w:color w:val="auto"/>
          <w:szCs w:val="20"/>
          <w:rPrChange w:id="729" w:author="Miku Nosamu" w:date="2025-07-05T22:49:00Z">
            <w:rPr>
              <w:rFonts w:ascii="Arial" w:hAnsi="Arial" w:cs="Arial"/>
              <w:color w:val="auto"/>
            </w:rPr>
          </w:rPrChange>
        </w:rPr>
        <w:t>masuk</w:t>
      </w:r>
      <w:proofErr w:type="spellEnd"/>
      <w:r w:rsidR="00022B30" w:rsidRPr="0046222B">
        <w:rPr>
          <w:rFonts w:cstheme="minorHAnsi"/>
          <w:color w:val="auto"/>
          <w:szCs w:val="20"/>
          <w:rPrChange w:id="730" w:author="Miku Nosamu" w:date="2025-07-05T22:49:00Z">
            <w:rPr>
              <w:rFonts w:ascii="Arial" w:hAnsi="Arial" w:cs="Arial"/>
              <w:color w:val="auto"/>
            </w:rPr>
          </w:rPrChange>
        </w:rPr>
        <w:t xml:space="preserve"> dan </w:t>
      </w:r>
      <w:proofErr w:type="spellStart"/>
      <w:r w:rsidR="00022B30" w:rsidRPr="0046222B">
        <w:rPr>
          <w:rFonts w:cstheme="minorHAnsi"/>
          <w:color w:val="auto"/>
          <w:szCs w:val="20"/>
          <w:rPrChange w:id="731" w:author="Miku Nosamu" w:date="2025-07-05T22:49:00Z">
            <w:rPr>
              <w:rFonts w:ascii="Arial" w:hAnsi="Arial" w:cs="Arial"/>
              <w:color w:val="auto"/>
            </w:rPr>
          </w:rPrChange>
        </w:rPr>
        <w:t>menggunakan</w:t>
      </w:r>
      <w:proofErr w:type="spellEnd"/>
      <w:r w:rsidR="00022B30" w:rsidRPr="0046222B">
        <w:rPr>
          <w:rFonts w:cstheme="minorHAnsi"/>
          <w:color w:val="auto"/>
          <w:szCs w:val="20"/>
          <w:rPrChange w:id="732"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733" w:author="Miku Nosamu" w:date="2025-07-05T22:49:00Z">
            <w:rPr>
              <w:rFonts w:ascii="Arial" w:hAnsi="Arial" w:cs="Arial"/>
              <w:color w:val="auto"/>
            </w:rPr>
          </w:rPrChange>
        </w:rPr>
        <w:t>sistem</w:t>
      </w:r>
      <w:proofErr w:type="spellEnd"/>
      <w:r w:rsidR="00022B30" w:rsidRPr="0046222B">
        <w:rPr>
          <w:rFonts w:cstheme="minorHAnsi"/>
          <w:color w:val="auto"/>
          <w:szCs w:val="20"/>
          <w:rPrChange w:id="734" w:author="Miku Nosamu" w:date="2025-07-05T22:49:00Z">
            <w:rPr>
              <w:rFonts w:ascii="Arial" w:hAnsi="Arial" w:cs="Arial"/>
              <w:color w:val="auto"/>
            </w:rPr>
          </w:rPrChange>
        </w:rPr>
        <w:t>.</w:t>
      </w:r>
    </w:p>
    <w:p w14:paraId="7E548444" w14:textId="77777777" w:rsidR="00022B30" w:rsidRPr="0046222B" w:rsidRDefault="002E2F28" w:rsidP="00022B30">
      <w:pPr>
        <w:pStyle w:val="NormalWeb"/>
        <w:spacing w:before="0" w:beforeAutospacing="0" w:after="0" w:afterAutospacing="0" w:line="360" w:lineRule="auto"/>
        <w:jc w:val="both"/>
        <w:rPr>
          <w:rFonts w:asciiTheme="minorHAnsi" w:hAnsiTheme="minorHAnsi" w:cstheme="minorHAnsi"/>
          <w:sz w:val="20"/>
          <w:szCs w:val="20"/>
          <w:rPrChange w:id="735" w:author="Miku Nosamu" w:date="2025-07-05T22:49:00Z">
            <w:rPr>
              <w:rFonts w:ascii="Arial" w:hAnsi="Arial" w:cs="Arial"/>
              <w:sz w:val="20"/>
              <w:szCs w:val="20"/>
            </w:rPr>
          </w:rPrChange>
        </w:rPr>
      </w:pPr>
      <w:r w:rsidRPr="0046222B">
        <w:rPr>
          <w:rFonts w:asciiTheme="minorHAnsi" w:hAnsiTheme="minorHAnsi" w:cstheme="minorHAnsi"/>
          <w:noProof/>
          <w:sz w:val="20"/>
          <w:szCs w:val="20"/>
          <w:lang w:val="id-ID"/>
          <w:rPrChange w:id="736" w:author="Miku Nosamu" w:date="2025-07-05T22:49:00Z">
            <w:rPr>
              <w:noProof/>
              <w:lang w:val="id-ID"/>
            </w:rPr>
          </w:rPrChange>
        </w:rPr>
        <w:t>Kriteria penerimaan :</w:t>
      </w:r>
      <w:r w:rsidRPr="0046222B">
        <w:rPr>
          <w:rFonts w:asciiTheme="minorHAnsi" w:hAnsiTheme="minorHAnsi" w:cstheme="minorHAnsi"/>
          <w:noProof/>
          <w:sz w:val="20"/>
          <w:szCs w:val="20"/>
          <w:lang w:val="id-ID"/>
          <w:rPrChange w:id="737" w:author="Miku Nosamu" w:date="2025-07-05T22:49:00Z">
            <w:rPr>
              <w:noProof/>
              <w:lang w:val="id-ID"/>
            </w:rPr>
          </w:rPrChange>
        </w:rPr>
        <w:tab/>
      </w:r>
      <w:r w:rsidR="00022B30" w:rsidRPr="0046222B">
        <w:rPr>
          <w:rFonts w:asciiTheme="minorHAnsi" w:hAnsiTheme="minorHAnsi" w:cstheme="minorHAnsi"/>
          <w:sz w:val="20"/>
          <w:szCs w:val="20"/>
          <w:rPrChange w:id="738" w:author="Miku Nosamu" w:date="2025-07-05T22:49:00Z">
            <w:rPr>
              <w:rFonts w:ascii="Arial" w:hAnsi="Arial" w:cs="Arial"/>
              <w:sz w:val="20"/>
              <w:szCs w:val="20"/>
            </w:rPr>
          </w:rPrChange>
        </w:rPr>
        <w:t xml:space="preserve">Vendor </w:t>
      </w:r>
      <w:proofErr w:type="spellStart"/>
      <w:r w:rsidR="00022B30" w:rsidRPr="0046222B">
        <w:rPr>
          <w:rFonts w:asciiTheme="minorHAnsi" w:hAnsiTheme="minorHAnsi" w:cstheme="minorHAnsi"/>
          <w:sz w:val="20"/>
          <w:szCs w:val="20"/>
          <w:rPrChange w:id="739" w:author="Miku Nosamu" w:date="2025-07-05T22:49:00Z">
            <w:rPr>
              <w:rFonts w:ascii="Arial" w:hAnsi="Arial" w:cs="Arial"/>
              <w:sz w:val="20"/>
              <w:szCs w:val="20"/>
            </w:rPr>
          </w:rPrChange>
        </w:rPr>
        <w:t>dapat</w:t>
      </w:r>
      <w:proofErr w:type="spellEnd"/>
      <w:r w:rsidR="00022B30" w:rsidRPr="0046222B">
        <w:rPr>
          <w:rFonts w:asciiTheme="minorHAnsi" w:hAnsiTheme="minorHAnsi" w:cstheme="minorHAnsi"/>
          <w:sz w:val="20"/>
          <w:szCs w:val="20"/>
          <w:rPrChange w:id="740" w:author="Miku Nosamu" w:date="2025-07-05T22:49:00Z">
            <w:rPr>
              <w:rFonts w:ascii="Arial" w:hAnsi="Arial" w:cs="Arial"/>
              <w:sz w:val="20"/>
              <w:szCs w:val="20"/>
            </w:rPr>
          </w:rPrChange>
        </w:rPr>
        <w:t xml:space="preserve"> </w:t>
      </w:r>
      <w:proofErr w:type="spellStart"/>
      <w:r w:rsidR="00022B30" w:rsidRPr="0046222B">
        <w:rPr>
          <w:rFonts w:asciiTheme="minorHAnsi" w:hAnsiTheme="minorHAnsi" w:cstheme="minorHAnsi"/>
          <w:sz w:val="20"/>
          <w:szCs w:val="20"/>
          <w:rPrChange w:id="741" w:author="Miku Nosamu" w:date="2025-07-05T22:49:00Z">
            <w:rPr>
              <w:rFonts w:ascii="Arial" w:hAnsi="Arial" w:cs="Arial"/>
              <w:sz w:val="20"/>
              <w:szCs w:val="20"/>
            </w:rPr>
          </w:rPrChange>
        </w:rPr>
        <w:t>mengisi</w:t>
      </w:r>
      <w:proofErr w:type="spellEnd"/>
      <w:r w:rsidR="00022B30" w:rsidRPr="0046222B">
        <w:rPr>
          <w:rFonts w:asciiTheme="minorHAnsi" w:hAnsiTheme="minorHAnsi" w:cstheme="minorHAnsi"/>
          <w:sz w:val="20"/>
          <w:szCs w:val="20"/>
          <w:rPrChange w:id="742" w:author="Miku Nosamu" w:date="2025-07-05T22:49:00Z">
            <w:rPr>
              <w:rFonts w:ascii="Arial" w:hAnsi="Arial" w:cs="Arial"/>
              <w:sz w:val="20"/>
              <w:szCs w:val="20"/>
            </w:rPr>
          </w:rPrChange>
        </w:rPr>
        <w:t xml:space="preserve"> </w:t>
      </w:r>
      <w:proofErr w:type="spellStart"/>
      <w:r w:rsidR="00022B30" w:rsidRPr="0046222B">
        <w:rPr>
          <w:rFonts w:asciiTheme="minorHAnsi" w:hAnsiTheme="minorHAnsi" w:cstheme="minorHAnsi"/>
          <w:sz w:val="20"/>
          <w:szCs w:val="20"/>
          <w:rPrChange w:id="743" w:author="Miku Nosamu" w:date="2025-07-05T22:49:00Z">
            <w:rPr>
              <w:rFonts w:ascii="Arial" w:hAnsi="Arial" w:cs="Arial"/>
              <w:sz w:val="20"/>
              <w:szCs w:val="20"/>
            </w:rPr>
          </w:rPrChange>
        </w:rPr>
        <w:t>formulir</w:t>
      </w:r>
      <w:proofErr w:type="spellEnd"/>
      <w:r w:rsidR="00022B30" w:rsidRPr="0046222B">
        <w:rPr>
          <w:rFonts w:asciiTheme="minorHAnsi" w:hAnsiTheme="minorHAnsi" w:cstheme="minorHAnsi"/>
          <w:sz w:val="20"/>
          <w:szCs w:val="20"/>
          <w:rPrChange w:id="744" w:author="Miku Nosamu" w:date="2025-07-05T22:49:00Z">
            <w:rPr>
              <w:rFonts w:ascii="Arial" w:hAnsi="Arial" w:cs="Arial"/>
              <w:sz w:val="20"/>
              <w:szCs w:val="20"/>
            </w:rPr>
          </w:rPrChange>
        </w:rPr>
        <w:t xml:space="preserve"> </w:t>
      </w:r>
      <w:proofErr w:type="spellStart"/>
      <w:r w:rsidR="00022B30" w:rsidRPr="0046222B">
        <w:rPr>
          <w:rFonts w:asciiTheme="minorHAnsi" w:hAnsiTheme="minorHAnsi" w:cstheme="minorHAnsi"/>
          <w:sz w:val="20"/>
          <w:szCs w:val="20"/>
          <w:rPrChange w:id="745" w:author="Miku Nosamu" w:date="2025-07-05T22:49:00Z">
            <w:rPr>
              <w:rFonts w:ascii="Arial" w:hAnsi="Arial" w:cs="Arial"/>
              <w:sz w:val="20"/>
              <w:szCs w:val="20"/>
            </w:rPr>
          </w:rPrChange>
        </w:rPr>
        <w:t>pendaftaran</w:t>
      </w:r>
      <w:proofErr w:type="spellEnd"/>
      <w:r w:rsidR="00022B30" w:rsidRPr="0046222B">
        <w:rPr>
          <w:rFonts w:asciiTheme="minorHAnsi" w:hAnsiTheme="minorHAnsi" w:cstheme="minorHAnsi"/>
          <w:sz w:val="20"/>
          <w:szCs w:val="20"/>
          <w:rPrChange w:id="746" w:author="Miku Nosamu" w:date="2025-07-05T22:49:00Z">
            <w:rPr>
              <w:rFonts w:ascii="Arial" w:hAnsi="Arial" w:cs="Arial"/>
              <w:sz w:val="20"/>
              <w:szCs w:val="20"/>
            </w:rPr>
          </w:rPrChange>
        </w:rPr>
        <w:t xml:space="preserve"> </w:t>
      </w:r>
      <w:proofErr w:type="spellStart"/>
      <w:r w:rsidR="00022B30" w:rsidRPr="0046222B">
        <w:rPr>
          <w:rFonts w:asciiTheme="minorHAnsi" w:hAnsiTheme="minorHAnsi" w:cstheme="minorHAnsi"/>
          <w:sz w:val="20"/>
          <w:szCs w:val="20"/>
          <w:rPrChange w:id="747" w:author="Miku Nosamu" w:date="2025-07-05T22:49:00Z">
            <w:rPr>
              <w:rFonts w:ascii="Arial" w:hAnsi="Arial" w:cs="Arial"/>
              <w:sz w:val="20"/>
              <w:szCs w:val="20"/>
            </w:rPr>
          </w:rPrChange>
        </w:rPr>
        <w:t>dengan</w:t>
      </w:r>
      <w:proofErr w:type="spellEnd"/>
      <w:r w:rsidR="00022B30" w:rsidRPr="0046222B">
        <w:rPr>
          <w:rFonts w:asciiTheme="minorHAnsi" w:hAnsiTheme="minorHAnsi" w:cstheme="minorHAnsi"/>
          <w:sz w:val="20"/>
          <w:szCs w:val="20"/>
          <w:rPrChange w:id="748" w:author="Miku Nosamu" w:date="2025-07-05T22:49:00Z">
            <w:rPr>
              <w:rFonts w:ascii="Arial" w:hAnsi="Arial" w:cs="Arial"/>
              <w:sz w:val="20"/>
              <w:szCs w:val="20"/>
            </w:rPr>
          </w:rPrChange>
        </w:rPr>
        <w:t xml:space="preserve"> </w:t>
      </w:r>
      <w:proofErr w:type="spellStart"/>
      <w:r w:rsidR="00022B30" w:rsidRPr="0046222B">
        <w:rPr>
          <w:rFonts w:asciiTheme="minorHAnsi" w:hAnsiTheme="minorHAnsi" w:cstheme="minorHAnsi"/>
          <w:sz w:val="20"/>
          <w:szCs w:val="20"/>
          <w:rPrChange w:id="749" w:author="Miku Nosamu" w:date="2025-07-05T22:49:00Z">
            <w:rPr>
              <w:rFonts w:ascii="Arial" w:hAnsi="Arial" w:cs="Arial"/>
              <w:sz w:val="20"/>
              <w:szCs w:val="20"/>
            </w:rPr>
          </w:rPrChange>
        </w:rPr>
        <w:t>lengkap</w:t>
      </w:r>
      <w:proofErr w:type="spellEnd"/>
      <w:r w:rsidR="00022B30" w:rsidRPr="0046222B">
        <w:rPr>
          <w:rFonts w:asciiTheme="minorHAnsi" w:hAnsiTheme="minorHAnsi" w:cstheme="minorHAnsi"/>
          <w:sz w:val="20"/>
          <w:szCs w:val="20"/>
          <w:rPrChange w:id="750" w:author="Miku Nosamu" w:date="2025-07-05T22:49:00Z">
            <w:rPr>
              <w:rFonts w:ascii="Arial" w:hAnsi="Arial" w:cs="Arial"/>
              <w:sz w:val="20"/>
              <w:szCs w:val="20"/>
            </w:rPr>
          </w:rPrChange>
        </w:rPr>
        <w:t xml:space="preserve">. Setelah data </w:t>
      </w:r>
      <w:proofErr w:type="spellStart"/>
      <w:r w:rsidR="00022B30" w:rsidRPr="0046222B">
        <w:rPr>
          <w:rFonts w:asciiTheme="minorHAnsi" w:hAnsiTheme="minorHAnsi" w:cstheme="minorHAnsi"/>
          <w:sz w:val="20"/>
          <w:szCs w:val="20"/>
          <w:rPrChange w:id="751" w:author="Miku Nosamu" w:date="2025-07-05T22:49:00Z">
            <w:rPr>
              <w:rFonts w:ascii="Arial" w:hAnsi="Arial" w:cs="Arial"/>
              <w:sz w:val="20"/>
              <w:szCs w:val="20"/>
            </w:rPr>
          </w:rPrChange>
        </w:rPr>
        <w:t>dikirim</w:t>
      </w:r>
      <w:proofErr w:type="spellEnd"/>
      <w:r w:rsidR="00022B30" w:rsidRPr="0046222B">
        <w:rPr>
          <w:rFonts w:asciiTheme="minorHAnsi" w:hAnsiTheme="minorHAnsi" w:cstheme="minorHAnsi"/>
          <w:sz w:val="20"/>
          <w:szCs w:val="20"/>
          <w:rPrChange w:id="752" w:author="Miku Nosamu" w:date="2025-07-05T22:49:00Z">
            <w:rPr>
              <w:rFonts w:ascii="Arial" w:hAnsi="Arial" w:cs="Arial"/>
              <w:sz w:val="20"/>
              <w:szCs w:val="20"/>
            </w:rPr>
          </w:rPrChange>
        </w:rPr>
        <w:t>,</w:t>
      </w:r>
    </w:p>
    <w:p w14:paraId="3F748B50" w14:textId="77777777" w:rsidR="00022B30" w:rsidRPr="0046222B" w:rsidRDefault="00022B30" w:rsidP="00022B30">
      <w:pPr>
        <w:pStyle w:val="NormalWeb"/>
        <w:spacing w:before="0" w:beforeAutospacing="0" w:after="0" w:afterAutospacing="0" w:line="360" w:lineRule="auto"/>
        <w:ind w:left="1440" w:firstLine="720"/>
        <w:jc w:val="both"/>
        <w:rPr>
          <w:rFonts w:asciiTheme="minorHAnsi" w:hAnsiTheme="minorHAnsi" w:cstheme="minorHAnsi"/>
          <w:sz w:val="20"/>
          <w:szCs w:val="20"/>
          <w:rPrChange w:id="753" w:author="Miku Nosamu" w:date="2025-07-05T22:49:00Z">
            <w:rPr>
              <w:rFonts w:ascii="Arial" w:hAnsi="Arial" w:cs="Arial"/>
              <w:sz w:val="20"/>
              <w:szCs w:val="20"/>
            </w:rPr>
          </w:rPrChange>
        </w:rPr>
      </w:pPr>
      <w:proofErr w:type="spellStart"/>
      <w:r w:rsidRPr="0046222B">
        <w:rPr>
          <w:rFonts w:asciiTheme="minorHAnsi" w:hAnsiTheme="minorHAnsi" w:cstheme="minorHAnsi"/>
          <w:sz w:val="20"/>
          <w:szCs w:val="20"/>
          <w:rPrChange w:id="754" w:author="Miku Nosamu" w:date="2025-07-05T22:49:00Z">
            <w:rPr>
              <w:rFonts w:ascii="Arial" w:hAnsi="Arial" w:cs="Arial"/>
              <w:sz w:val="20"/>
              <w:szCs w:val="20"/>
            </w:rPr>
          </w:rPrChange>
        </w:rPr>
        <w:t>sistem</w:t>
      </w:r>
      <w:proofErr w:type="spellEnd"/>
      <w:r w:rsidRPr="0046222B">
        <w:rPr>
          <w:rFonts w:asciiTheme="minorHAnsi" w:hAnsiTheme="minorHAnsi" w:cstheme="minorHAnsi"/>
          <w:sz w:val="20"/>
          <w:szCs w:val="20"/>
          <w:rPrChange w:id="755"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56" w:author="Miku Nosamu" w:date="2025-07-05T22:49:00Z">
            <w:rPr>
              <w:rFonts w:ascii="Arial" w:hAnsi="Arial" w:cs="Arial"/>
              <w:sz w:val="20"/>
              <w:szCs w:val="20"/>
            </w:rPr>
          </w:rPrChange>
        </w:rPr>
        <w:t>akan</w:t>
      </w:r>
      <w:proofErr w:type="spellEnd"/>
      <w:r w:rsidRPr="0046222B">
        <w:rPr>
          <w:rFonts w:asciiTheme="minorHAnsi" w:hAnsiTheme="minorHAnsi" w:cstheme="minorHAnsi"/>
          <w:sz w:val="20"/>
          <w:szCs w:val="20"/>
          <w:rPrChange w:id="757"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58" w:author="Miku Nosamu" w:date="2025-07-05T22:49:00Z">
            <w:rPr>
              <w:rFonts w:ascii="Arial" w:hAnsi="Arial" w:cs="Arial"/>
              <w:sz w:val="20"/>
              <w:szCs w:val="20"/>
            </w:rPr>
          </w:rPrChange>
        </w:rPr>
        <w:t>menyimpan</w:t>
      </w:r>
      <w:proofErr w:type="spellEnd"/>
      <w:r w:rsidRPr="0046222B">
        <w:rPr>
          <w:rFonts w:asciiTheme="minorHAnsi" w:hAnsiTheme="minorHAnsi" w:cstheme="minorHAnsi"/>
          <w:sz w:val="20"/>
          <w:szCs w:val="20"/>
          <w:rPrChange w:id="759"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60" w:author="Miku Nosamu" w:date="2025-07-05T22:49:00Z">
            <w:rPr>
              <w:rFonts w:ascii="Arial" w:hAnsi="Arial" w:cs="Arial"/>
              <w:sz w:val="20"/>
              <w:szCs w:val="20"/>
            </w:rPr>
          </w:rPrChange>
        </w:rPr>
        <w:t>informasi</w:t>
      </w:r>
      <w:proofErr w:type="spellEnd"/>
      <w:r w:rsidRPr="0046222B">
        <w:rPr>
          <w:rFonts w:asciiTheme="minorHAnsi" w:hAnsiTheme="minorHAnsi" w:cstheme="minorHAnsi"/>
          <w:sz w:val="20"/>
          <w:szCs w:val="20"/>
          <w:rPrChange w:id="761"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62" w:author="Miku Nosamu" w:date="2025-07-05T22:49:00Z">
            <w:rPr>
              <w:rFonts w:ascii="Arial" w:hAnsi="Arial" w:cs="Arial"/>
              <w:sz w:val="20"/>
              <w:szCs w:val="20"/>
            </w:rPr>
          </w:rPrChange>
        </w:rPr>
        <w:t>tersebut</w:t>
      </w:r>
      <w:proofErr w:type="spellEnd"/>
      <w:r w:rsidRPr="0046222B">
        <w:rPr>
          <w:rFonts w:asciiTheme="minorHAnsi" w:hAnsiTheme="minorHAnsi" w:cstheme="minorHAnsi"/>
          <w:sz w:val="20"/>
          <w:szCs w:val="20"/>
          <w:rPrChange w:id="763"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64" w:author="Miku Nosamu" w:date="2025-07-05T22:49:00Z">
            <w:rPr>
              <w:rFonts w:ascii="Arial" w:hAnsi="Arial" w:cs="Arial"/>
              <w:sz w:val="20"/>
              <w:szCs w:val="20"/>
            </w:rPr>
          </w:rPrChange>
        </w:rPr>
        <w:t>ke</w:t>
      </w:r>
      <w:proofErr w:type="spellEnd"/>
      <w:r w:rsidRPr="0046222B">
        <w:rPr>
          <w:rFonts w:asciiTheme="minorHAnsi" w:hAnsiTheme="minorHAnsi" w:cstheme="minorHAnsi"/>
          <w:sz w:val="20"/>
          <w:szCs w:val="20"/>
          <w:rPrChange w:id="765"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66" w:author="Miku Nosamu" w:date="2025-07-05T22:49:00Z">
            <w:rPr>
              <w:rFonts w:ascii="Arial" w:hAnsi="Arial" w:cs="Arial"/>
              <w:sz w:val="20"/>
              <w:szCs w:val="20"/>
            </w:rPr>
          </w:rPrChange>
        </w:rPr>
        <w:t>dalam</w:t>
      </w:r>
      <w:proofErr w:type="spellEnd"/>
      <w:r w:rsidRPr="0046222B">
        <w:rPr>
          <w:rFonts w:asciiTheme="minorHAnsi" w:hAnsiTheme="minorHAnsi" w:cstheme="minorHAnsi"/>
          <w:sz w:val="20"/>
          <w:szCs w:val="20"/>
          <w:rPrChange w:id="767" w:author="Miku Nosamu" w:date="2025-07-05T22:49:00Z">
            <w:rPr>
              <w:rFonts w:ascii="Arial" w:hAnsi="Arial" w:cs="Arial"/>
              <w:sz w:val="20"/>
              <w:szCs w:val="20"/>
            </w:rPr>
          </w:rPrChange>
        </w:rPr>
        <w:t xml:space="preserve"> database. </w:t>
      </w:r>
      <w:proofErr w:type="spellStart"/>
      <w:r w:rsidRPr="0046222B">
        <w:rPr>
          <w:rFonts w:asciiTheme="minorHAnsi" w:hAnsiTheme="minorHAnsi" w:cstheme="minorHAnsi"/>
          <w:sz w:val="20"/>
          <w:szCs w:val="20"/>
          <w:rPrChange w:id="768" w:author="Miku Nosamu" w:date="2025-07-05T22:49:00Z">
            <w:rPr>
              <w:rFonts w:ascii="Arial" w:hAnsi="Arial" w:cs="Arial"/>
              <w:sz w:val="20"/>
              <w:szCs w:val="20"/>
            </w:rPr>
          </w:rPrChange>
        </w:rPr>
        <w:t>Akun</w:t>
      </w:r>
      <w:proofErr w:type="spellEnd"/>
      <w:r w:rsidRPr="0046222B">
        <w:rPr>
          <w:rFonts w:asciiTheme="minorHAnsi" w:hAnsiTheme="minorHAnsi" w:cstheme="minorHAnsi"/>
          <w:sz w:val="20"/>
          <w:szCs w:val="20"/>
          <w:rPrChange w:id="769"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70" w:author="Miku Nosamu" w:date="2025-07-05T22:49:00Z">
            <w:rPr>
              <w:rFonts w:ascii="Arial" w:hAnsi="Arial" w:cs="Arial"/>
              <w:sz w:val="20"/>
              <w:szCs w:val="20"/>
            </w:rPr>
          </w:rPrChange>
        </w:rPr>
        <w:t>bisa</w:t>
      </w:r>
      <w:proofErr w:type="spellEnd"/>
    </w:p>
    <w:p w14:paraId="019D3FE7" w14:textId="77777777" w:rsidR="00022B30" w:rsidRPr="0046222B" w:rsidRDefault="00022B30" w:rsidP="00022B30">
      <w:pPr>
        <w:pStyle w:val="NormalWeb"/>
        <w:spacing w:before="0" w:beforeAutospacing="0" w:after="0" w:afterAutospacing="0" w:line="360" w:lineRule="auto"/>
        <w:ind w:left="1440" w:firstLine="720"/>
        <w:jc w:val="both"/>
        <w:rPr>
          <w:rFonts w:asciiTheme="minorHAnsi" w:hAnsiTheme="minorHAnsi" w:cstheme="minorHAnsi"/>
          <w:sz w:val="20"/>
          <w:szCs w:val="20"/>
          <w:rPrChange w:id="771" w:author="Miku Nosamu" w:date="2025-07-05T22:49:00Z">
            <w:rPr>
              <w:rFonts w:ascii="Arial" w:hAnsi="Arial" w:cs="Arial"/>
              <w:sz w:val="20"/>
              <w:szCs w:val="20"/>
            </w:rPr>
          </w:rPrChange>
        </w:rPr>
      </w:pPr>
      <w:proofErr w:type="spellStart"/>
      <w:r w:rsidRPr="0046222B">
        <w:rPr>
          <w:rFonts w:asciiTheme="minorHAnsi" w:hAnsiTheme="minorHAnsi" w:cstheme="minorHAnsi"/>
          <w:sz w:val="20"/>
          <w:szCs w:val="20"/>
          <w:rPrChange w:id="772" w:author="Miku Nosamu" w:date="2025-07-05T22:49:00Z">
            <w:rPr>
              <w:rFonts w:ascii="Arial" w:hAnsi="Arial" w:cs="Arial"/>
              <w:sz w:val="20"/>
              <w:szCs w:val="20"/>
            </w:rPr>
          </w:rPrChange>
        </w:rPr>
        <w:t>digunakan</w:t>
      </w:r>
      <w:proofErr w:type="spellEnd"/>
      <w:r w:rsidRPr="0046222B">
        <w:rPr>
          <w:rFonts w:asciiTheme="minorHAnsi" w:hAnsiTheme="minorHAnsi" w:cstheme="minorHAnsi"/>
          <w:sz w:val="20"/>
          <w:szCs w:val="20"/>
          <w:rPrChange w:id="773"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74" w:author="Miku Nosamu" w:date="2025-07-05T22:49:00Z">
            <w:rPr>
              <w:rFonts w:ascii="Arial" w:hAnsi="Arial" w:cs="Arial"/>
              <w:sz w:val="20"/>
              <w:szCs w:val="20"/>
            </w:rPr>
          </w:rPrChange>
        </w:rPr>
        <w:t>setelah</w:t>
      </w:r>
      <w:proofErr w:type="spellEnd"/>
      <w:r w:rsidRPr="0046222B">
        <w:rPr>
          <w:rFonts w:asciiTheme="minorHAnsi" w:hAnsiTheme="minorHAnsi" w:cstheme="minorHAnsi"/>
          <w:sz w:val="20"/>
          <w:szCs w:val="20"/>
          <w:rPrChange w:id="775" w:author="Miku Nosamu" w:date="2025-07-05T22:49:00Z">
            <w:rPr>
              <w:rFonts w:ascii="Arial" w:hAnsi="Arial" w:cs="Arial"/>
              <w:sz w:val="20"/>
              <w:szCs w:val="20"/>
            </w:rPr>
          </w:rPrChange>
        </w:rPr>
        <w:t xml:space="preserve"> </w:t>
      </w:r>
      <w:proofErr w:type="spellStart"/>
      <w:r w:rsidRPr="0046222B">
        <w:rPr>
          <w:rFonts w:asciiTheme="minorHAnsi" w:hAnsiTheme="minorHAnsi" w:cstheme="minorHAnsi"/>
          <w:sz w:val="20"/>
          <w:szCs w:val="20"/>
          <w:rPrChange w:id="776" w:author="Miku Nosamu" w:date="2025-07-05T22:49:00Z">
            <w:rPr>
              <w:rFonts w:ascii="Arial" w:hAnsi="Arial" w:cs="Arial"/>
              <w:sz w:val="20"/>
              <w:szCs w:val="20"/>
            </w:rPr>
          </w:rPrChange>
        </w:rPr>
        <w:t>diverifikasi</w:t>
      </w:r>
      <w:proofErr w:type="spellEnd"/>
      <w:r w:rsidRPr="0046222B">
        <w:rPr>
          <w:rFonts w:asciiTheme="minorHAnsi" w:hAnsiTheme="minorHAnsi" w:cstheme="minorHAnsi"/>
          <w:sz w:val="20"/>
          <w:szCs w:val="20"/>
          <w:rPrChange w:id="777" w:author="Miku Nosamu" w:date="2025-07-05T22:49:00Z">
            <w:rPr>
              <w:rFonts w:ascii="Arial" w:hAnsi="Arial" w:cs="Arial"/>
              <w:sz w:val="20"/>
              <w:szCs w:val="20"/>
            </w:rPr>
          </w:rPrChange>
        </w:rPr>
        <w:t xml:space="preserve"> oleh </w:t>
      </w:r>
      <w:proofErr w:type="spellStart"/>
      <w:r w:rsidRPr="0046222B">
        <w:rPr>
          <w:rFonts w:asciiTheme="minorHAnsi" w:hAnsiTheme="minorHAnsi" w:cstheme="minorHAnsi"/>
          <w:sz w:val="20"/>
          <w:szCs w:val="20"/>
          <w:rPrChange w:id="778" w:author="Miku Nosamu" w:date="2025-07-05T22:49:00Z">
            <w:rPr>
              <w:rFonts w:ascii="Arial" w:hAnsi="Arial" w:cs="Arial"/>
              <w:sz w:val="20"/>
              <w:szCs w:val="20"/>
            </w:rPr>
          </w:rPrChange>
        </w:rPr>
        <w:t>pihak</w:t>
      </w:r>
      <w:proofErr w:type="spellEnd"/>
      <w:r w:rsidRPr="0046222B">
        <w:rPr>
          <w:rFonts w:asciiTheme="minorHAnsi" w:hAnsiTheme="minorHAnsi" w:cstheme="minorHAnsi"/>
          <w:sz w:val="20"/>
          <w:szCs w:val="20"/>
          <w:rPrChange w:id="779" w:author="Miku Nosamu" w:date="2025-07-05T22:49:00Z">
            <w:rPr>
              <w:rFonts w:ascii="Arial" w:hAnsi="Arial" w:cs="Arial"/>
              <w:sz w:val="20"/>
              <w:szCs w:val="20"/>
            </w:rPr>
          </w:rPrChange>
        </w:rPr>
        <w:t xml:space="preserve"> internal, dan vendor </w:t>
      </w:r>
      <w:proofErr w:type="spellStart"/>
      <w:r w:rsidRPr="0046222B">
        <w:rPr>
          <w:rFonts w:asciiTheme="minorHAnsi" w:hAnsiTheme="minorHAnsi" w:cstheme="minorHAnsi"/>
          <w:sz w:val="20"/>
          <w:szCs w:val="20"/>
          <w:rPrChange w:id="780" w:author="Miku Nosamu" w:date="2025-07-05T22:49:00Z">
            <w:rPr>
              <w:rFonts w:ascii="Arial" w:hAnsi="Arial" w:cs="Arial"/>
              <w:sz w:val="20"/>
              <w:szCs w:val="20"/>
            </w:rPr>
          </w:rPrChange>
        </w:rPr>
        <w:t>bisa</w:t>
      </w:r>
      <w:proofErr w:type="spellEnd"/>
      <w:r w:rsidRPr="0046222B">
        <w:rPr>
          <w:rFonts w:asciiTheme="minorHAnsi" w:hAnsiTheme="minorHAnsi" w:cstheme="minorHAnsi"/>
          <w:sz w:val="20"/>
          <w:szCs w:val="20"/>
          <w:rPrChange w:id="781" w:author="Miku Nosamu" w:date="2025-07-05T22:49:00Z">
            <w:rPr>
              <w:rFonts w:ascii="Arial" w:hAnsi="Arial" w:cs="Arial"/>
              <w:sz w:val="20"/>
              <w:szCs w:val="20"/>
            </w:rPr>
          </w:rPrChange>
        </w:rPr>
        <w:t xml:space="preserve"> login </w:t>
      </w:r>
      <w:proofErr w:type="spellStart"/>
      <w:r w:rsidRPr="0046222B">
        <w:rPr>
          <w:rFonts w:asciiTheme="minorHAnsi" w:hAnsiTheme="minorHAnsi" w:cstheme="minorHAnsi"/>
          <w:sz w:val="20"/>
          <w:szCs w:val="20"/>
          <w:rPrChange w:id="782" w:author="Miku Nosamu" w:date="2025-07-05T22:49:00Z">
            <w:rPr>
              <w:rFonts w:ascii="Arial" w:hAnsi="Arial" w:cs="Arial"/>
              <w:sz w:val="20"/>
              <w:szCs w:val="20"/>
            </w:rPr>
          </w:rPrChange>
        </w:rPr>
        <w:t>ke</w:t>
      </w:r>
      <w:proofErr w:type="spellEnd"/>
    </w:p>
    <w:p w14:paraId="41345B65" w14:textId="362D442D" w:rsidR="00022B30" w:rsidRPr="0046222B" w:rsidRDefault="00022B30" w:rsidP="00022B30">
      <w:pPr>
        <w:pStyle w:val="NormalWeb"/>
        <w:spacing w:before="0" w:beforeAutospacing="0" w:after="0" w:afterAutospacing="0" w:line="360" w:lineRule="auto"/>
        <w:ind w:left="1440" w:firstLine="720"/>
        <w:jc w:val="both"/>
        <w:rPr>
          <w:rFonts w:asciiTheme="minorHAnsi" w:hAnsiTheme="minorHAnsi" w:cstheme="minorHAnsi"/>
          <w:sz w:val="20"/>
          <w:szCs w:val="20"/>
          <w:rPrChange w:id="783" w:author="Miku Nosamu" w:date="2025-07-05T22:49:00Z">
            <w:rPr>
              <w:rFonts w:ascii="Arial" w:hAnsi="Arial" w:cs="Arial"/>
              <w:sz w:val="20"/>
              <w:szCs w:val="20"/>
            </w:rPr>
          </w:rPrChange>
        </w:rPr>
      </w:pPr>
      <w:r w:rsidRPr="0046222B">
        <w:rPr>
          <w:rFonts w:asciiTheme="minorHAnsi" w:hAnsiTheme="minorHAnsi" w:cstheme="minorHAnsi"/>
          <w:sz w:val="20"/>
          <w:szCs w:val="20"/>
          <w:rPrChange w:id="784" w:author="Miku Nosamu" w:date="2025-07-05T22:49:00Z">
            <w:rPr>
              <w:rFonts w:ascii="Arial" w:hAnsi="Arial" w:cs="Arial"/>
              <w:sz w:val="20"/>
              <w:szCs w:val="20"/>
            </w:rPr>
          </w:rPrChange>
        </w:rPr>
        <w:t>dashboard.</w:t>
      </w:r>
    </w:p>
    <w:p w14:paraId="5D8B9CA0" w14:textId="39182718" w:rsidR="002E2F28" w:rsidRPr="0046222B" w:rsidRDefault="002E2F28" w:rsidP="00022B30">
      <w:pPr>
        <w:spacing w:after="0" w:line="360" w:lineRule="auto"/>
        <w:ind w:left="2160" w:hanging="2160"/>
        <w:rPr>
          <w:rFonts w:cstheme="minorHAnsi"/>
          <w:noProof/>
          <w:szCs w:val="20"/>
          <w:lang w:val="id-ID"/>
          <w:rPrChange w:id="785" w:author="Miku Nosamu" w:date="2025-07-05T22:49:00Z">
            <w:rPr>
              <w:b/>
              <w:bCs/>
              <w:noProof/>
              <w:lang w:val="id-ID"/>
            </w:rPr>
          </w:rPrChange>
        </w:rPr>
      </w:pPr>
      <w:r w:rsidRPr="0046222B">
        <w:rPr>
          <w:rFonts w:cstheme="minorHAnsi"/>
          <w:noProof/>
          <w:szCs w:val="20"/>
          <w:lang w:val="id-ID"/>
          <w:rPrChange w:id="786" w:author="Miku Nosamu" w:date="2025-07-05T22:49:00Z">
            <w:rPr>
              <w:b/>
              <w:bCs/>
              <w:noProof/>
              <w:lang w:val="id-ID"/>
            </w:rPr>
          </w:rPrChange>
        </w:rPr>
        <w:t>Fungsional Fitur MF2</w:t>
      </w:r>
    </w:p>
    <w:p w14:paraId="75ACFF61" w14:textId="77777777" w:rsidR="00022B30" w:rsidRPr="0046222B" w:rsidRDefault="002E2F28" w:rsidP="00373D54">
      <w:pPr>
        <w:spacing w:after="0" w:line="360" w:lineRule="auto"/>
        <w:ind w:left="2160" w:hanging="2160"/>
        <w:rPr>
          <w:rFonts w:cstheme="minorHAnsi"/>
          <w:color w:val="auto"/>
          <w:szCs w:val="20"/>
          <w:rPrChange w:id="787" w:author="Miku Nosamu" w:date="2025-07-05T22:49:00Z">
            <w:rPr>
              <w:rFonts w:ascii="Arial" w:hAnsi="Arial" w:cs="Arial"/>
              <w:color w:val="auto"/>
            </w:rPr>
          </w:rPrChange>
        </w:rPr>
      </w:pPr>
      <w:r w:rsidRPr="004146C8">
        <w:rPr>
          <w:rFonts w:cstheme="minorHAnsi"/>
          <w:noProof/>
          <w:color w:val="auto"/>
          <w:szCs w:val="20"/>
          <w:lang w:val="id-ID"/>
        </w:rPr>
        <w:t xml:space="preserve">User Story : </w:t>
      </w:r>
      <w:r w:rsidRPr="004146C8">
        <w:rPr>
          <w:rFonts w:cstheme="minorHAnsi"/>
          <w:noProof/>
          <w:color w:val="auto"/>
          <w:szCs w:val="20"/>
          <w:lang w:val="id-ID"/>
        </w:rPr>
        <w:tab/>
      </w:r>
      <w:proofErr w:type="spellStart"/>
      <w:r w:rsidR="00022B30" w:rsidRPr="0046222B">
        <w:rPr>
          <w:rFonts w:cstheme="minorHAnsi"/>
          <w:color w:val="auto"/>
          <w:szCs w:val="20"/>
          <w:rPrChange w:id="788" w:author="Miku Nosamu" w:date="2025-07-05T22:49:00Z">
            <w:rPr>
              <w:rFonts w:ascii="Arial" w:hAnsi="Arial" w:cs="Arial"/>
              <w:color w:val="auto"/>
            </w:rPr>
          </w:rPrChange>
        </w:rPr>
        <w:t>Sebagai</w:t>
      </w:r>
      <w:proofErr w:type="spellEnd"/>
      <w:r w:rsidR="00022B30" w:rsidRPr="0046222B">
        <w:rPr>
          <w:rFonts w:cstheme="minorHAnsi"/>
          <w:color w:val="auto"/>
          <w:szCs w:val="20"/>
          <w:rPrChange w:id="789" w:author="Miku Nosamu" w:date="2025-07-05T22:49:00Z">
            <w:rPr>
              <w:rFonts w:ascii="Arial" w:hAnsi="Arial" w:cs="Arial"/>
              <w:color w:val="auto"/>
            </w:rPr>
          </w:rPrChange>
        </w:rPr>
        <w:t xml:space="preserve"> vendor, </w:t>
      </w:r>
      <w:proofErr w:type="spellStart"/>
      <w:r w:rsidR="00022B30" w:rsidRPr="0046222B">
        <w:rPr>
          <w:rFonts w:cstheme="minorHAnsi"/>
          <w:color w:val="auto"/>
          <w:szCs w:val="20"/>
          <w:rPrChange w:id="790" w:author="Miku Nosamu" w:date="2025-07-05T22:49:00Z">
            <w:rPr>
              <w:rFonts w:ascii="Arial" w:hAnsi="Arial" w:cs="Arial"/>
              <w:color w:val="auto"/>
            </w:rPr>
          </w:rPrChange>
        </w:rPr>
        <w:t>saya</w:t>
      </w:r>
      <w:proofErr w:type="spellEnd"/>
      <w:r w:rsidR="00022B30" w:rsidRPr="0046222B">
        <w:rPr>
          <w:rFonts w:cstheme="minorHAnsi"/>
          <w:color w:val="auto"/>
          <w:szCs w:val="20"/>
          <w:rPrChange w:id="791"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792" w:author="Miku Nosamu" w:date="2025-07-05T22:49:00Z">
            <w:rPr>
              <w:rFonts w:ascii="Arial" w:hAnsi="Arial" w:cs="Arial"/>
              <w:color w:val="auto"/>
            </w:rPr>
          </w:rPrChange>
        </w:rPr>
        <w:t>ingin</w:t>
      </w:r>
      <w:proofErr w:type="spellEnd"/>
      <w:r w:rsidR="00022B30" w:rsidRPr="0046222B">
        <w:rPr>
          <w:rFonts w:cstheme="minorHAnsi"/>
          <w:color w:val="auto"/>
          <w:szCs w:val="20"/>
          <w:rPrChange w:id="793" w:author="Miku Nosamu" w:date="2025-07-05T22:49:00Z">
            <w:rPr>
              <w:rFonts w:ascii="Arial" w:hAnsi="Arial" w:cs="Arial"/>
              <w:color w:val="auto"/>
            </w:rPr>
          </w:rPrChange>
        </w:rPr>
        <w:t xml:space="preserve"> bisa </w:t>
      </w:r>
      <w:proofErr w:type="spellStart"/>
      <w:r w:rsidR="00022B30" w:rsidRPr="0046222B">
        <w:rPr>
          <w:rFonts w:cstheme="minorHAnsi"/>
          <w:color w:val="auto"/>
          <w:szCs w:val="20"/>
          <w:rPrChange w:id="794" w:author="Miku Nosamu" w:date="2025-07-05T22:49:00Z">
            <w:rPr>
              <w:rFonts w:ascii="Arial" w:hAnsi="Arial" w:cs="Arial"/>
              <w:color w:val="auto"/>
            </w:rPr>
          </w:rPrChange>
        </w:rPr>
        <w:t>membuat</w:t>
      </w:r>
      <w:proofErr w:type="spellEnd"/>
      <w:r w:rsidR="00022B30" w:rsidRPr="0046222B">
        <w:rPr>
          <w:rFonts w:cstheme="minorHAnsi"/>
          <w:color w:val="auto"/>
          <w:szCs w:val="20"/>
          <w:rPrChange w:id="795" w:author="Miku Nosamu" w:date="2025-07-05T22:49:00Z">
            <w:rPr>
              <w:rFonts w:ascii="Arial" w:hAnsi="Arial" w:cs="Arial"/>
              <w:color w:val="auto"/>
            </w:rPr>
          </w:rPrChange>
        </w:rPr>
        <w:t xml:space="preserve"> akun </w:t>
      </w:r>
      <w:proofErr w:type="spellStart"/>
      <w:r w:rsidR="00022B30" w:rsidRPr="0046222B">
        <w:rPr>
          <w:rFonts w:cstheme="minorHAnsi"/>
          <w:color w:val="auto"/>
          <w:szCs w:val="20"/>
          <w:rPrChange w:id="796" w:author="Miku Nosamu" w:date="2025-07-05T22:49:00Z">
            <w:rPr>
              <w:rFonts w:ascii="Arial" w:hAnsi="Arial" w:cs="Arial"/>
              <w:color w:val="auto"/>
            </w:rPr>
          </w:rPrChange>
        </w:rPr>
        <w:t>tambahan</w:t>
      </w:r>
      <w:proofErr w:type="spellEnd"/>
      <w:r w:rsidR="00022B30" w:rsidRPr="0046222B">
        <w:rPr>
          <w:rFonts w:cstheme="minorHAnsi"/>
          <w:color w:val="auto"/>
          <w:szCs w:val="20"/>
          <w:rPrChange w:id="797"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798" w:author="Miku Nosamu" w:date="2025-07-05T22:49:00Z">
            <w:rPr>
              <w:rFonts w:ascii="Arial" w:hAnsi="Arial" w:cs="Arial"/>
              <w:color w:val="auto"/>
            </w:rPr>
          </w:rPrChange>
        </w:rPr>
        <w:t>untuk</w:t>
      </w:r>
      <w:proofErr w:type="spellEnd"/>
      <w:r w:rsidR="00022B30" w:rsidRPr="0046222B">
        <w:rPr>
          <w:rFonts w:cstheme="minorHAnsi"/>
          <w:color w:val="auto"/>
          <w:szCs w:val="20"/>
          <w:rPrChange w:id="799"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800" w:author="Miku Nosamu" w:date="2025-07-05T22:49:00Z">
            <w:rPr>
              <w:rFonts w:ascii="Arial" w:hAnsi="Arial" w:cs="Arial"/>
              <w:color w:val="auto"/>
            </w:rPr>
          </w:rPrChange>
        </w:rPr>
        <w:t>anggota</w:t>
      </w:r>
      <w:proofErr w:type="spellEnd"/>
      <w:r w:rsidR="00022B30" w:rsidRPr="0046222B">
        <w:rPr>
          <w:rFonts w:cstheme="minorHAnsi"/>
          <w:color w:val="auto"/>
          <w:szCs w:val="20"/>
          <w:rPrChange w:id="801"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802" w:author="Miku Nosamu" w:date="2025-07-05T22:49:00Z">
            <w:rPr>
              <w:rFonts w:ascii="Arial" w:hAnsi="Arial" w:cs="Arial"/>
              <w:color w:val="auto"/>
            </w:rPr>
          </w:rPrChange>
        </w:rPr>
        <w:t>tim</w:t>
      </w:r>
      <w:proofErr w:type="spellEnd"/>
      <w:r w:rsidR="00022B30" w:rsidRPr="0046222B">
        <w:rPr>
          <w:rFonts w:cstheme="minorHAnsi"/>
          <w:color w:val="auto"/>
          <w:szCs w:val="20"/>
          <w:rPrChange w:id="803"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804" w:author="Miku Nosamu" w:date="2025-07-05T22:49:00Z">
            <w:rPr>
              <w:rFonts w:ascii="Arial" w:hAnsi="Arial" w:cs="Arial"/>
              <w:color w:val="auto"/>
            </w:rPr>
          </w:rPrChange>
        </w:rPr>
        <w:t>saya</w:t>
      </w:r>
      <w:proofErr w:type="spellEnd"/>
      <w:r w:rsidR="00022B30" w:rsidRPr="0046222B">
        <w:rPr>
          <w:rFonts w:cstheme="minorHAnsi"/>
          <w:color w:val="auto"/>
          <w:szCs w:val="20"/>
          <w:rPrChange w:id="805" w:author="Miku Nosamu" w:date="2025-07-05T22:49:00Z">
            <w:rPr>
              <w:rFonts w:ascii="Arial" w:hAnsi="Arial" w:cs="Arial"/>
              <w:color w:val="auto"/>
            </w:rPr>
          </w:rPrChange>
        </w:rPr>
        <w:t xml:space="preserve"> agar </w:t>
      </w:r>
      <w:proofErr w:type="spellStart"/>
      <w:r w:rsidR="00022B30" w:rsidRPr="0046222B">
        <w:rPr>
          <w:rFonts w:cstheme="minorHAnsi"/>
          <w:color w:val="auto"/>
          <w:szCs w:val="20"/>
          <w:rPrChange w:id="806" w:author="Miku Nosamu" w:date="2025-07-05T22:49:00Z">
            <w:rPr>
              <w:rFonts w:ascii="Arial" w:hAnsi="Arial" w:cs="Arial"/>
              <w:color w:val="auto"/>
            </w:rPr>
          </w:rPrChange>
        </w:rPr>
        <w:t>tidak</w:t>
      </w:r>
      <w:proofErr w:type="spellEnd"/>
      <w:r w:rsidR="00022B30" w:rsidRPr="0046222B">
        <w:rPr>
          <w:rFonts w:cstheme="minorHAnsi"/>
          <w:color w:val="auto"/>
          <w:szCs w:val="20"/>
          <w:rPrChange w:id="807"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808" w:author="Miku Nosamu" w:date="2025-07-05T22:49:00Z">
            <w:rPr>
              <w:rFonts w:ascii="Arial" w:hAnsi="Arial" w:cs="Arial"/>
              <w:color w:val="auto"/>
            </w:rPr>
          </w:rPrChange>
        </w:rPr>
        <w:t>perlu</w:t>
      </w:r>
      <w:proofErr w:type="spellEnd"/>
      <w:r w:rsidR="00022B30" w:rsidRPr="0046222B">
        <w:rPr>
          <w:rFonts w:cstheme="minorHAnsi"/>
          <w:color w:val="auto"/>
          <w:szCs w:val="20"/>
          <w:rPrChange w:id="809"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810" w:author="Miku Nosamu" w:date="2025-07-05T22:49:00Z">
            <w:rPr>
              <w:rFonts w:ascii="Arial" w:hAnsi="Arial" w:cs="Arial"/>
              <w:color w:val="auto"/>
            </w:rPr>
          </w:rPrChange>
        </w:rPr>
        <w:t>mendaftar</w:t>
      </w:r>
      <w:proofErr w:type="spellEnd"/>
      <w:r w:rsidR="00022B30" w:rsidRPr="0046222B">
        <w:rPr>
          <w:rFonts w:cstheme="minorHAnsi"/>
          <w:color w:val="auto"/>
          <w:szCs w:val="20"/>
          <w:rPrChange w:id="811" w:author="Miku Nosamu" w:date="2025-07-05T22:49:00Z">
            <w:rPr>
              <w:rFonts w:ascii="Arial" w:hAnsi="Arial" w:cs="Arial"/>
              <w:color w:val="auto"/>
            </w:rPr>
          </w:rPrChange>
        </w:rPr>
        <w:t xml:space="preserve"> </w:t>
      </w:r>
      <w:proofErr w:type="spellStart"/>
      <w:r w:rsidR="00022B30" w:rsidRPr="0046222B">
        <w:rPr>
          <w:rFonts w:cstheme="minorHAnsi"/>
          <w:color w:val="auto"/>
          <w:szCs w:val="20"/>
          <w:rPrChange w:id="812" w:author="Miku Nosamu" w:date="2025-07-05T22:49:00Z">
            <w:rPr>
              <w:rFonts w:ascii="Arial" w:hAnsi="Arial" w:cs="Arial"/>
              <w:color w:val="auto"/>
            </w:rPr>
          </w:rPrChange>
        </w:rPr>
        <w:t>ulang</w:t>
      </w:r>
      <w:proofErr w:type="spellEnd"/>
      <w:r w:rsidR="00022B30" w:rsidRPr="0046222B">
        <w:rPr>
          <w:rFonts w:cstheme="minorHAnsi"/>
          <w:color w:val="auto"/>
          <w:szCs w:val="20"/>
          <w:rPrChange w:id="813" w:author="Miku Nosamu" w:date="2025-07-05T22:49:00Z">
            <w:rPr>
              <w:rFonts w:ascii="Arial" w:hAnsi="Arial" w:cs="Arial"/>
              <w:color w:val="auto"/>
            </w:rPr>
          </w:rPrChange>
        </w:rPr>
        <w:t>.</w:t>
      </w:r>
    </w:p>
    <w:p w14:paraId="34586299" w14:textId="78C23708" w:rsidR="00373D54" w:rsidRPr="00246920" w:rsidRDefault="002E2F28" w:rsidP="00373D54">
      <w:pPr>
        <w:spacing w:after="0" w:line="360" w:lineRule="auto"/>
        <w:ind w:left="2160" w:hanging="2160"/>
        <w:rPr>
          <w:rFonts w:cstheme="minorHAnsi"/>
          <w:color w:val="auto"/>
          <w:szCs w:val="20"/>
        </w:rPr>
      </w:pPr>
      <w:r w:rsidRPr="0046222B">
        <w:rPr>
          <w:rFonts w:cstheme="minorHAnsi"/>
          <w:noProof/>
          <w:color w:val="auto"/>
          <w:szCs w:val="20"/>
          <w:lang w:val="id-ID"/>
          <w:rPrChange w:id="814" w:author="Miku Nosamu" w:date="2025-07-05T22:49:00Z">
            <w:rPr>
              <w:rFonts w:ascii="Arial" w:hAnsi="Arial" w:cs="Arial"/>
              <w:noProof/>
              <w:color w:val="auto"/>
              <w:lang w:val="id-ID"/>
            </w:rPr>
          </w:rPrChange>
        </w:rPr>
        <w:t xml:space="preserve">Kriteria penerimaan : </w:t>
      </w:r>
      <w:ins w:id="815" w:author="Miku Nosamu" w:date="2025-07-05T22:50:00Z">
        <w:r w:rsidR="00821CCA">
          <w:rPr>
            <w:rFonts w:cstheme="minorHAnsi"/>
            <w:noProof/>
            <w:color w:val="auto"/>
            <w:szCs w:val="20"/>
          </w:rPr>
          <w:tab/>
        </w:r>
      </w:ins>
      <w:del w:id="816" w:author="Miku Nosamu" w:date="2025-07-05T22:50:00Z">
        <w:r w:rsidRPr="0046222B" w:rsidDel="00821CCA">
          <w:rPr>
            <w:rFonts w:cstheme="minorHAnsi"/>
            <w:noProof/>
            <w:color w:val="auto"/>
            <w:szCs w:val="20"/>
            <w:lang w:val="id-ID"/>
            <w:rPrChange w:id="817" w:author="Miku Nosamu" w:date="2025-07-05T22:49:00Z">
              <w:rPr>
                <w:rFonts w:ascii="Arial" w:hAnsi="Arial" w:cs="Arial"/>
                <w:noProof/>
                <w:color w:val="auto"/>
                <w:lang w:val="id-ID"/>
              </w:rPr>
            </w:rPrChange>
          </w:rPr>
          <w:tab/>
        </w:r>
      </w:del>
      <w:r w:rsidR="00373D54" w:rsidRPr="0046222B">
        <w:rPr>
          <w:rFonts w:cstheme="minorHAnsi"/>
          <w:color w:val="auto"/>
          <w:szCs w:val="20"/>
          <w:rPrChange w:id="818" w:author="Miku Nosamu" w:date="2025-07-05T22:49:00Z">
            <w:rPr>
              <w:rFonts w:ascii="Arial" w:hAnsi="Arial" w:cs="Arial"/>
              <w:color w:val="auto"/>
            </w:rPr>
          </w:rPrChange>
        </w:rPr>
        <w:t xml:space="preserve">Fitur </w:t>
      </w:r>
      <w:proofErr w:type="spellStart"/>
      <w:r w:rsidR="00373D54" w:rsidRPr="0046222B">
        <w:rPr>
          <w:rFonts w:cstheme="minorHAnsi"/>
          <w:color w:val="auto"/>
          <w:szCs w:val="20"/>
          <w:rPrChange w:id="819" w:author="Miku Nosamu" w:date="2025-07-05T22:49:00Z">
            <w:rPr>
              <w:rFonts w:ascii="Arial" w:hAnsi="Arial" w:cs="Arial"/>
              <w:color w:val="auto"/>
            </w:rPr>
          </w:rPrChange>
        </w:rPr>
        <w:t>dianggap</w:t>
      </w:r>
      <w:proofErr w:type="spellEnd"/>
      <w:r w:rsidR="00373D54" w:rsidRPr="0046222B">
        <w:rPr>
          <w:rFonts w:cstheme="minorHAnsi"/>
          <w:color w:val="auto"/>
          <w:szCs w:val="20"/>
          <w:rPrChange w:id="82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21" w:author="Miku Nosamu" w:date="2025-07-05T22:49:00Z">
            <w:rPr>
              <w:rFonts w:ascii="Arial" w:hAnsi="Arial" w:cs="Arial"/>
              <w:color w:val="auto"/>
            </w:rPr>
          </w:rPrChange>
        </w:rPr>
        <w:t>berhasil</w:t>
      </w:r>
      <w:proofErr w:type="spellEnd"/>
      <w:r w:rsidR="00373D54" w:rsidRPr="0046222B">
        <w:rPr>
          <w:rFonts w:cstheme="minorHAnsi"/>
          <w:color w:val="auto"/>
          <w:szCs w:val="20"/>
          <w:rPrChange w:id="822"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23" w:author="Miku Nosamu" w:date="2025-07-05T22:49:00Z">
            <w:rPr>
              <w:rFonts w:ascii="Arial" w:hAnsi="Arial" w:cs="Arial"/>
              <w:color w:val="auto"/>
            </w:rPr>
          </w:rPrChange>
        </w:rPr>
        <w:t>jika</w:t>
      </w:r>
      <w:proofErr w:type="spellEnd"/>
      <w:r w:rsidR="00373D54" w:rsidRPr="0046222B">
        <w:rPr>
          <w:rFonts w:cstheme="minorHAnsi"/>
          <w:color w:val="auto"/>
          <w:szCs w:val="20"/>
          <w:rPrChange w:id="824" w:author="Miku Nosamu" w:date="2025-07-05T22:49:00Z">
            <w:rPr>
              <w:rFonts w:ascii="Arial" w:hAnsi="Arial" w:cs="Arial"/>
              <w:color w:val="auto"/>
            </w:rPr>
          </w:rPrChange>
        </w:rPr>
        <w:t xml:space="preserve"> vendor bisa </w:t>
      </w:r>
      <w:proofErr w:type="spellStart"/>
      <w:r w:rsidR="00373D54" w:rsidRPr="0046222B">
        <w:rPr>
          <w:rFonts w:cstheme="minorHAnsi"/>
          <w:color w:val="auto"/>
          <w:szCs w:val="20"/>
          <w:rPrChange w:id="825" w:author="Miku Nosamu" w:date="2025-07-05T22:49:00Z">
            <w:rPr>
              <w:rFonts w:ascii="Arial" w:hAnsi="Arial" w:cs="Arial"/>
              <w:color w:val="auto"/>
            </w:rPr>
          </w:rPrChange>
        </w:rPr>
        <w:t>menambah</w:t>
      </w:r>
      <w:proofErr w:type="spellEnd"/>
      <w:r w:rsidR="00373D54" w:rsidRPr="0046222B">
        <w:rPr>
          <w:rFonts w:cstheme="minorHAnsi"/>
          <w:color w:val="auto"/>
          <w:szCs w:val="20"/>
          <w:rPrChange w:id="826" w:author="Miku Nosamu" w:date="2025-07-05T22:49:00Z">
            <w:rPr>
              <w:rFonts w:ascii="Arial" w:hAnsi="Arial" w:cs="Arial"/>
              <w:color w:val="auto"/>
            </w:rPr>
          </w:rPrChange>
        </w:rPr>
        <w:t xml:space="preserve"> akun lain </w:t>
      </w:r>
      <w:proofErr w:type="spellStart"/>
      <w:r w:rsidR="00373D54" w:rsidRPr="0046222B">
        <w:rPr>
          <w:rFonts w:cstheme="minorHAnsi"/>
          <w:color w:val="auto"/>
          <w:szCs w:val="20"/>
          <w:rPrChange w:id="827" w:author="Miku Nosamu" w:date="2025-07-05T22:49:00Z">
            <w:rPr>
              <w:rFonts w:ascii="Arial" w:hAnsi="Arial" w:cs="Arial"/>
              <w:color w:val="auto"/>
            </w:rPr>
          </w:rPrChange>
        </w:rPr>
        <w:t>dalam</w:t>
      </w:r>
      <w:proofErr w:type="spellEnd"/>
      <w:r w:rsidR="00373D54" w:rsidRPr="0046222B">
        <w:rPr>
          <w:rFonts w:cstheme="minorHAnsi"/>
          <w:color w:val="auto"/>
          <w:szCs w:val="20"/>
          <w:rPrChange w:id="828"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29" w:author="Miku Nosamu" w:date="2025-07-05T22:49:00Z">
            <w:rPr>
              <w:rFonts w:ascii="Arial" w:hAnsi="Arial" w:cs="Arial"/>
              <w:color w:val="auto"/>
            </w:rPr>
          </w:rPrChange>
        </w:rPr>
        <w:t>satu</w:t>
      </w:r>
      <w:proofErr w:type="spellEnd"/>
      <w:r w:rsidR="00373D54" w:rsidRPr="0046222B">
        <w:rPr>
          <w:rFonts w:cstheme="minorHAnsi"/>
          <w:color w:val="auto"/>
          <w:szCs w:val="20"/>
          <w:rPrChange w:id="83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31" w:author="Miku Nosamu" w:date="2025-07-05T22:49:00Z">
            <w:rPr>
              <w:rFonts w:ascii="Arial" w:hAnsi="Arial" w:cs="Arial"/>
              <w:color w:val="auto"/>
            </w:rPr>
          </w:rPrChange>
        </w:rPr>
        <w:t>instansi</w:t>
      </w:r>
      <w:proofErr w:type="spellEnd"/>
      <w:r w:rsidR="00373D54" w:rsidRPr="0046222B">
        <w:rPr>
          <w:rFonts w:cstheme="minorHAnsi"/>
          <w:color w:val="auto"/>
          <w:szCs w:val="20"/>
          <w:rPrChange w:id="832" w:author="Miku Nosamu" w:date="2025-07-05T22:49:00Z">
            <w:rPr>
              <w:rFonts w:ascii="Arial" w:hAnsi="Arial" w:cs="Arial"/>
              <w:color w:val="auto"/>
            </w:rPr>
          </w:rPrChange>
        </w:rPr>
        <w:t>,</w:t>
      </w:r>
      <w:r w:rsidR="00373D54" w:rsidRPr="0046222B">
        <w:rPr>
          <w:rFonts w:cstheme="minorHAnsi"/>
          <w:color w:val="auto"/>
          <w:szCs w:val="20"/>
          <w:rPrChange w:id="833" w:author="Miku Nosamu" w:date="2025-07-05T22:48:00Z">
            <w:rPr>
              <w:rFonts w:ascii="Arial" w:hAnsi="Arial" w:cs="Arial"/>
              <w:color w:val="auto"/>
            </w:rPr>
          </w:rPrChange>
        </w:rPr>
        <w:t xml:space="preserve"> dan akun </w:t>
      </w:r>
      <w:proofErr w:type="spellStart"/>
      <w:r w:rsidR="00373D54" w:rsidRPr="0046222B">
        <w:rPr>
          <w:rFonts w:cstheme="minorHAnsi"/>
          <w:color w:val="auto"/>
          <w:szCs w:val="20"/>
          <w:rPrChange w:id="834" w:author="Miku Nosamu" w:date="2025-07-05T22:48:00Z">
            <w:rPr>
              <w:rFonts w:ascii="Arial" w:hAnsi="Arial" w:cs="Arial"/>
              <w:color w:val="auto"/>
            </w:rPr>
          </w:rPrChange>
        </w:rPr>
        <w:t>tersebut</w:t>
      </w:r>
      <w:proofErr w:type="spellEnd"/>
      <w:r w:rsidR="00373D54" w:rsidRPr="0046222B">
        <w:rPr>
          <w:rFonts w:cstheme="minorHAnsi"/>
          <w:color w:val="auto"/>
          <w:szCs w:val="20"/>
          <w:rPrChange w:id="835" w:author="Miku Nosamu" w:date="2025-07-05T22:48:00Z">
            <w:rPr>
              <w:rFonts w:ascii="Arial" w:hAnsi="Arial" w:cs="Arial"/>
              <w:color w:val="auto"/>
            </w:rPr>
          </w:rPrChange>
        </w:rPr>
        <w:t xml:space="preserve"> bisa langsung </w:t>
      </w:r>
      <w:proofErr w:type="spellStart"/>
      <w:r w:rsidR="00373D54" w:rsidRPr="0046222B">
        <w:rPr>
          <w:rFonts w:cstheme="minorHAnsi"/>
          <w:color w:val="auto"/>
          <w:szCs w:val="20"/>
          <w:rPrChange w:id="836" w:author="Miku Nosamu" w:date="2025-07-05T22:48:00Z">
            <w:rPr>
              <w:rFonts w:ascii="Arial" w:hAnsi="Arial" w:cs="Arial"/>
              <w:color w:val="auto"/>
            </w:rPr>
          </w:rPrChange>
        </w:rPr>
        <w:t>digunakan</w:t>
      </w:r>
      <w:proofErr w:type="spellEnd"/>
      <w:r w:rsidR="00373D54" w:rsidRPr="004146C8">
        <w:rPr>
          <w:rFonts w:cstheme="minorHAnsi"/>
          <w:color w:val="auto"/>
          <w:szCs w:val="20"/>
        </w:rPr>
        <w:t>.</w:t>
      </w:r>
    </w:p>
    <w:p w14:paraId="02E47CC3" w14:textId="58BBB695" w:rsidR="00403842" w:rsidRPr="0046222B" w:rsidRDefault="00403842" w:rsidP="00373D54">
      <w:pPr>
        <w:spacing w:after="0" w:line="360" w:lineRule="auto"/>
        <w:ind w:left="2160" w:hanging="2160"/>
        <w:rPr>
          <w:rFonts w:cstheme="minorHAnsi"/>
          <w:noProof/>
          <w:szCs w:val="20"/>
          <w:lang w:val="id-ID"/>
          <w:rPrChange w:id="837" w:author="Miku Nosamu" w:date="2025-07-05T22:49:00Z">
            <w:rPr>
              <w:b/>
              <w:bCs/>
              <w:noProof/>
              <w:lang w:val="id-ID"/>
            </w:rPr>
          </w:rPrChange>
        </w:rPr>
      </w:pPr>
      <w:r w:rsidRPr="0046222B">
        <w:rPr>
          <w:rFonts w:cstheme="minorHAnsi"/>
          <w:noProof/>
          <w:szCs w:val="20"/>
          <w:lang w:val="id-ID"/>
          <w:rPrChange w:id="838" w:author="Miku Nosamu" w:date="2025-07-05T22:49:00Z">
            <w:rPr>
              <w:b/>
              <w:bCs/>
              <w:noProof/>
              <w:lang w:val="id-ID"/>
            </w:rPr>
          </w:rPrChange>
        </w:rPr>
        <w:t>Fungsional Fitur MF3</w:t>
      </w:r>
    </w:p>
    <w:p w14:paraId="4378440B" w14:textId="77777777" w:rsidR="00373D54" w:rsidRPr="00A143B5" w:rsidRDefault="00403842" w:rsidP="00403842">
      <w:pPr>
        <w:spacing w:after="0" w:line="360" w:lineRule="auto"/>
        <w:ind w:left="2160" w:hanging="2160"/>
        <w:rPr>
          <w:rFonts w:cstheme="minorHAnsi"/>
          <w:szCs w:val="20"/>
        </w:rPr>
      </w:pPr>
      <w:r w:rsidRPr="004146C8">
        <w:rPr>
          <w:rFonts w:cstheme="minorHAnsi"/>
          <w:noProof/>
          <w:color w:val="auto"/>
          <w:szCs w:val="20"/>
          <w:lang w:val="id-ID"/>
        </w:rPr>
        <w:t xml:space="preserve">User Story : </w:t>
      </w:r>
      <w:r w:rsidRPr="004146C8">
        <w:rPr>
          <w:rFonts w:cstheme="minorHAnsi"/>
          <w:noProof/>
          <w:color w:val="auto"/>
          <w:szCs w:val="20"/>
          <w:lang w:val="id-ID"/>
        </w:rPr>
        <w:tab/>
      </w:r>
      <w:proofErr w:type="spellStart"/>
      <w:r w:rsidR="00373D54" w:rsidRPr="00246920">
        <w:rPr>
          <w:rFonts w:cstheme="minorHAnsi"/>
          <w:color w:val="auto"/>
          <w:szCs w:val="20"/>
        </w:rPr>
        <w:t>Sebagai</w:t>
      </w:r>
      <w:proofErr w:type="spellEnd"/>
      <w:r w:rsidR="00373D54" w:rsidRPr="00246920">
        <w:rPr>
          <w:rFonts w:cstheme="minorHAnsi"/>
          <w:color w:val="auto"/>
          <w:szCs w:val="20"/>
        </w:rPr>
        <w:t xml:space="preserve"> vendor, </w:t>
      </w:r>
      <w:proofErr w:type="spellStart"/>
      <w:r w:rsidR="00373D54" w:rsidRPr="00246920">
        <w:rPr>
          <w:rFonts w:cstheme="minorHAnsi"/>
          <w:color w:val="auto"/>
          <w:szCs w:val="20"/>
        </w:rPr>
        <w:t>saya</w:t>
      </w:r>
      <w:proofErr w:type="spellEnd"/>
      <w:r w:rsidR="00373D54" w:rsidRPr="00246920">
        <w:rPr>
          <w:rFonts w:cstheme="minorHAnsi"/>
          <w:color w:val="auto"/>
          <w:szCs w:val="20"/>
        </w:rPr>
        <w:t xml:space="preserve"> </w:t>
      </w:r>
      <w:proofErr w:type="spellStart"/>
      <w:r w:rsidR="00373D54" w:rsidRPr="00097800">
        <w:rPr>
          <w:rFonts w:cstheme="minorHAnsi"/>
          <w:color w:val="auto"/>
          <w:szCs w:val="20"/>
        </w:rPr>
        <w:t>ingin</w:t>
      </w:r>
      <w:proofErr w:type="spellEnd"/>
      <w:r w:rsidR="00373D54" w:rsidRPr="00097800">
        <w:rPr>
          <w:rFonts w:cstheme="minorHAnsi"/>
          <w:color w:val="auto"/>
          <w:szCs w:val="20"/>
        </w:rPr>
        <w:t xml:space="preserve"> bisa </w:t>
      </w:r>
      <w:proofErr w:type="spellStart"/>
      <w:r w:rsidR="00373D54" w:rsidRPr="00097800">
        <w:rPr>
          <w:rFonts w:cstheme="minorHAnsi"/>
          <w:color w:val="auto"/>
          <w:szCs w:val="20"/>
        </w:rPr>
        <w:t>mengajukan</w:t>
      </w:r>
      <w:proofErr w:type="spellEnd"/>
      <w:r w:rsidR="00373D54" w:rsidRPr="00097800">
        <w:rPr>
          <w:rFonts w:cstheme="minorHAnsi"/>
          <w:color w:val="auto"/>
          <w:szCs w:val="20"/>
        </w:rPr>
        <w:t xml:space="preserve"> </w:t>
      </w:r>
      <w:proofErr w:type="spellStart"/>
      <w:r w:rsidR="00373D54" w:rsidRPr="00097800">
        <w:rPr>
          <w:rFonts w:cstheme="minorHAnsi"/>
          <w:color w:val="auto"/>
          <w:szCs w:val="20"/>
        </w:rPr>
        <w:t>surat</w:t>
      </w:r>
      <w:proofErr w:type="spellEnd"/>
      <w:r w:rsidR="00373D54" w:rsidRPr="00097800">
        <w:rPr>
          <w:rFonts w:cstheme="minorHAnsi"/>
          <w:color w:val="auto"/>
          <w:szCs w:val="20"/>
        </w:rPr>
        <w:t xml:space="preserve"> </w:t>
      </w:r>
      <w:proofErr w:type="spellStart"/>
      <w:r w:rsidR="00373D54" w:rsidRPr="00097800">
        <w:rPr>
          <w:rFonts w:cstheme="minorHAnsi"/>
          <w:color w:val="auto"/>
          <w:szCs w:val="20"/>
        </w:rPr>
        <w:t>izin</w:t>
      </w:r>
      <w:proofErr w:type="spellEnd"/>
      <w:r w:rsidR="00373D54" w:rsidRPr="00097800">
        <w:rPr>
          <w:rFonts w:cstheme="minorHAnsi"/>
          <w:color w:val="auto"/>
          <w:szCs w:val="20"/>
        </w:rPr>
        <w:t xml:space="preserve"> </w:t>
      </w:r>
      <w:proofErr w:type="spellStart"/>
      <w:r w:rsidR="00373D54" w:rsidRPr="00097800">
        <w:rPr>
          <w:rFonts w:cstheme="minorHAnsi"/>
          <w:color w:val="auto"/>
          <w:szCs w:val="20"/>
        </w:rPr>
        <w:t>kerja</w:t>
      </w:r>
      <w:proofErr w:type="spellEnd"/>
      <w:r w:rsidR="00373D54" w:rsidRPr="00097800">
        <w:rPr>
          <w:rFonts w:cstheme="minorHAnsi"/>
          <w:color w:val="auto"/>
          <w:szCs w:val="20"/>
        </w:rPr>
        <w:t xml:space="preserve"> dengan </w:t>
      </w:r>
      <w:proofErr w:type="spellStart"/>
      <w:r w:rsidR="00373D54" w:rsidRPr="00097800">
        <w:rPr>
          <w:rFonts w:cstheme="minorHAnsi"/>
          <w:color w:val="auto"/>
          <w:szCs w:val="20"/>
        </w:rPr>
        <w:t>isi</w:t>
      </w:r>
      <w:proofErr w:type="spellEnd"/>
      <w:r w:rsidR="00373D54" w:rsidRPr="00097800">
        <w:rPr>
          <w:rFonts w:cstheme="minorHAnsi"/>
          <w:color w:val="auto"/>
          <w:szCs w:val="20"/>
        </w:rPr>
        <w:t xml:space="preserve"> </w:t>
      </w:r>
      <w:proofErr w:type="spellStart"/>
      <w:r w:rsidR="00373D54" w:rsidRPr="00097800">
        <w:rPr>
          <w:rFonts w:cstheme="minorHAnsi"/>
          <w:color w:val="auto"/>
          <w:szCs w:val="20"/>
        </w:rPr>
        <w:t>formulir</w:t>
      </w:r>
      <w:proofErr w:type="spellEnd"/>
      <w:r w:rsidR="00373D54" w:rsidRPr="00097800">
        <w:rPr>
          <w:rFonts w:cstheme="minorHAnsi"/>
          <w:color w:val="auto"/>
          <w:szCs w:val="20"/>
        </w:rPr>
        <w:t xml:space="preserve"> dan upload </w:t>
      </w:r>
      <w:proofErr w:type="spellStart"/>
      <w:r w:rsidR="00373D54" w:rsidRPr="00097800">
        <w:rPr>
          <w:rFonts w:cstheme="minorHAnsi"/>
          <w:color w:val="auto"/>
          <w:szCs w:val="20"/>
        </w:rPr>
        <w:t>dokumen</w:t>
      </w:r>
      <w:proofErr w:type="spellEnd"/>
      <w:r w:rsidR="00373D54" w:rsidRPr="00097800">
        <w:rPr>
          <w:rFonts w:cstheme="minorHAnsi"/>
          <w:color w:val="auto"/>
          <w:szCs w:val="20"/>
        </w:rPr>
        <w:t xml:space="preserve">, </w:t>
      </w:r>
      <w:proofErr w:type="spellStart"/>
      <w:r w:rsidR="00373D54" w:rsidRPr="00097800">
        <w:rPr>
          <w:rFonts w:cstheme="minorHAnsi"/>
          <w:color w:val="auto"/>
          <w:szCs w:val="20"/>
        </w:rPr>
        <w:t>supaya</w:t>
      </w:r>
      <w:proofErr w:type="spellEnd"/>
      <w:r w:rsidR="00373D54" w:rsidRPr="00097800">
        <w:rPr>
          <w:rFonts w:cstheme="minorHAnsi"/>
          <w:color w:val="auto"/>
          <w:szCs w:val="20"/>
        </w:rPr>
        <w:t xml:space="preserve"> </w:t>
      </w:r>
      <w:proofErr w:type="spellStart"/>
      <w:r w:rsidR="00373D54" w:rsidRPr="00097800">
        <w:rPr>
          <w:rFonts w:cstheme="minorHAnsi"/>
          <w:color w:val="auto"/>
          <w:szCs w:val="20"/>
        </w:rPr>
        <w:t>pengajuan</w:t>
      </w:r>
      <w:proofErr w:type="spellEnd"/>
      <w:r w:rsidR="00373D54" w:rsidRPr="00097800">
        <w:rPr>
          <w:rFonts w:cstheme="minorHAnsi"/>
          <w:color w:val="auto"/>
          <w:szCs w:val="20"/>
        </w:rPr>
        <w:t xml:space="preserve"> </w:t>
      </w:r>
      <w:proofErr w:type="spellStart"/>
      <w:r w:rsidR="00373D54" w:rsidRPr="00097800">
        <w:rPr>
          <w:rFonts w:cstheme="minorHAnsi"/>
          <w:color w:val="auto"/>
          <w:szCs w:val="20"/>
        </w:rPr>
        <w:t>saya</w:t>
      </w:r>
      <w:proofErr w:type="spellEnd"/>
      <w:r w:rsidR="00373D54" w:rsidRPr="00097800">
        <w:rPr>
          <w:rFonts w:cstheme="minorHAnsi"/>
          <w:color w:val="auto"/>
          <w:szCs w:val="20"/>
        </w:rPr>
        <w:t xml:space="preserve"> bisa </w:t>
      </w:r>
      <w:proofErr w:type="spellStart"/>
      <w:r w:rsidR="00373D54" w:rsidRPr="00097800">
        <w:rPr>
          <w:rFonts w:cstheme="minorHAnsi"/>
          <w:color w:val="auto"/>
          <w:szCs w:val="20"/>
        </w:rPr>
        <w:t>diproses</w:t>
      </w:r>
      <w:proofErr w:type="spellEnd"/>
      <w:r w:rsidR="00373D54" w:rsidRPr="00097800">
        <w:rPr>
          <w:rFonts w:cstheme="minorHAnsi"/>
          <w:color w:val="auto"/>
          <w:szCs w:val="20"/>
        </w:rPr>
        <w:t>.</w:t>
      </w:r>
    </w:p>
    <w:p w14:paraId="74628BF3" w14:textId="39F4FD19" w:rsidR="00373D54" w:rsidRPr="0046222B" w:rsidRDefault="00403842" w:rsidP="00373D54">
      <w:pPr>
        <w:spacing w:after="0" w:line="360" w:lineRule="auto"/>
        <w:ind w:left="2160" w:hanging="2160"/>
        <w:rPr>
          <w:rFonts w:cstheme="minorHAnsi"/>
          <w:color w:val="auto"/>
          <w:szCs w:val="20"/>
          <w:rPrChange w:id="839" w:author="Miku Nosamu" w:date="2025-07-05T22:49:00Z">
            <w:rPr>
              <w:rFonts w:ascii="Arial" w:hAnsi="Arial" w:cs="Arial"/>
              <w:color w:val="auto"/>
            </w:rPr>
          </w:rPrChange>
        </w:rPr>
      </w:pPr>
      <w:r w:rsidRPr="0046222B">
        <w:rPr>
          <w:rFonts w:cstheme="minorHAnsi"/>
          <w:noProof/>
          <w:color w:val="auto"/>
          <w:szCs w:val="20"/>
          <w:lang w:val="id-ID"/>
          <w:rPrChange w:id="840" w:author="Miku Nosamu" w:date="2025-07-05T22:49:00Z">
            <w:rPr>
              <w:rFonts w:ascii="Arial" w:hAnsi="Arial" w:cs="Arial"/>
              <w:noProof/>
              <w:color w:val="auto"/>
              <w:lang w:val="id-ID"/>
            </w:rPr>
          </w:rPrChange>
        </w:rPr>
        <w:t xml:space="preserve">Kriteria penerimaan : </w:t>
      </w:r>
      <w:ins w:id="841" w:author="Miku Nosamu" w:date="2025-07-05T22:50:00Z">
        <w:r w:rsidR="00F67DDF">
          <w:rPr>
            <w:rFonts w:cstheme="minorHAnsi"/>
            <w:noProof/>
            <w:color w:val="auto"/>
            <w:szCs w:val="20"/>
            <w:lang w:val="id-ID"/>
          </w:rPr>
          <w:tab/>
        </w:r>
      </w:ins>
      <w:del w:id="842" w:author="Miku Nosamu" w:date="2025-07-05T22:50:00Z">
        <w:r w:rsidRPr="0046222B" w:rsidDel="00F67DDF">
          <w:rPr>
            <w:rFonts w:cstheme="minorHAnsi"/>
            <w:noProof/>
            <w:color w:val="auto"/>
            <w:szCs w:val="20"/>
            <w:lang w:val="id-ID"/>
            <w:rPrChange w:id="843" w:author="Miku Nosamu" w:date="2025-07-05T22:49:00Z">
              <w:rPr>
                <w:rFonts w:ascii="Arial" w:hAnsi="Arial" w:cs="Arial"/>
                <w:noProof/>
                <w:color w:val="auto"/>
                <w:lang w:val="id-ID"/>
              </w:rPr>
            </w:rPrChange>
          </w:rPr>
          <w:tab/>
        </w:r>
      </w:del>
      <w:r w:rsidR="00373D54" w:rsidRPr="0046222B">
        <w:rPr>
          <w:rFonts w:cstheme="minorHAnsi"/>
          <w:color w:val="auto"/>
          <w:szCs w:val="20"/>
          <w:rPrChange w:id="844" w:author="Miku Nosamu" w:date="2025-07-05T22:49:00Z">
            <w:rPr>
              <w:rFonts w:ascii="Arial" w:hAnsi="Arial" w:cs="Arial"/>
              <w:color w:val="auto"/>
            </w:rPr>
          </w:rPrChange>
        </w:rPr>
        <w:t xml:space="preserve">Fitur </w:t>
      </w:r>
      <w:proofErr w:type="spellStart"/>
      <w:r w:rsidR="00373D54" w:rsidRPr="0046222B">
        <w:rPr>
          <w:rFonts w:cstheme="minorHAnsi"/>
          <w:color w:val="auto"/>
          <w:szCs w:val="20"/>
          <w:rPrChange w:id="845" w:author="Miku Nosamu" w:date="2025-07-05T22:49:00Z">
            <w:rPr>
              <w:rFonts w:ascii="Arial" w:hAnsi="Arial" w:cs="Arial"/>
              <w:color w:val="auto"/>
            </w:rPr>
          </w:rPrChange>
        </w:rPr>
        <w:t>dianggap</w:t>
      </w:r>
      <w:proofErr w:type="spellEnd"/>
      <w:r w:rsidR="00373D54" w:rsidRPr="0046222B">
        <w:rPr>
          <w:rFonts w:cstheme="minorHAnsi"/>
          <w:color w:val="auto"/>
          <w:szCs w:val="20"/>
          <w:rPrChange w:id="846"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47" w:author="Miku Nosamu" w:date="2025-07-05T22:49:00Z">
            <w:rPr>
              <w:rFonts w:ascii="Arial" w:hAnsi="Arial" w:cs="Arial"/>
              <w:color w:val="auto"/>
            </w:rPr>
          </w:rPrChange>
        </w:rPr>
        <w:t>berhasil</w:t>
      </w:r>
      <w:proofErr w:type="spellEnd"/>
      <w:r w:rsidR="00373D54" w:rsidRPr="0046222B">
        <w:rPr>
          <w:rFonts w:cstheme="minorHAnsi"/>
          <w:color w:val="auto"/>
          <w:szCs w:val="20"/>
          <w:rPrChange w:id="848"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49" w:author="Miku Nosamu" w:date="2025-07-05T22:49:00Z">
            <w:rPr>
              <w:rFonts w:ascii="Arial" w:hAnsi="Arial" w:cs="Arial"/>
              <w:color w:val="auto"/>
            </w:rPr>
          </w:rPrChange>
        </w:rPr>
        <w:t>jika</w:t>
      </w:r>
      <w:proofErr w:type="spellEnd"/>
      <w:r w:rsidR="00373D54" w:rsidRPr="0046222B">
        <w:rPr>
          <w:rFonts w:cstheme="minorHAnsi"/>
          <w:color w:val="auto"/>
          <w:szCs w:val="20"/>
          <w:rPrChange w:id="850" w:author="Miku Nosamu" w:date="2025-07-05T22:49:00Z">
            <w:rPr>
              <w:rFonts w:ascii="Arial" w:hAnsi="Arial" w:cs="Arial"/>
              <w:color w:val="auto"/>
            </w:rPr>
          </w:rPrChange>
        </w:rPr>
        <w:t xml:space="preserve"> vendor bisa </w:t>
      </w:r>
      <w:proofErr w:type="spellStart"/>
      <w:r w:rsidR="00373D54" w:rsidRPr="0046222B">
        <w:rPr>
          <w:rFonts w:cstheme="minorHAnsi"/>
          <w:color w:val="auto"/>
          <w:szCs w:val="20"/>
          <w:rPrChange w:id="851" w:author="Miku Nosamu" w:date="2025-07-05T22:49:00Z">
            <w:rPr>
              <w:rFonts w:ascii="Arial" w:hAnsi="Arial" w:cs="Arial"/>
              <w:color w:val="auto"/>
            </w:rPr>
          </w:rPrChange>
        </w:rPr>
        <w:t>mengisi</w:t>
      </w:r>
      <w:proofErr w:type="spellEnd"/>
      <w:r w:rsidR="00373D54" w:rsidRPr="0046222B">
        <w:rPr>
          <w:rFonts w:cstheme="minorHAnsi"/>
          <w:color w:val="auto"/>
          <w:szCs w:val="20"/>
          <w:rPrChange w:id="852" w:author="Miku Nosamu" w:date="2025-07-05T22:49:00Z">
            <w:rPr>
              <w:rFonts w:ascii="Arial" w:hAnsi="Arial" w:cs="Arial"/>
              <w:color w:val="auto"/>
            </w:rPr>
          </w:rPrChange>
        </w:rPr>
        <w:t xml:space="preserve"> data </w:t>
      </w:r>
      <w:proofErr w:type="spellStart"/>
      <w:r w:rsidR="00373D54" w:rsidRPr="0046222B">
        <w:rPr>
          <w:rFonts w:cstheme="minorHAnsi"/>
          <w:color w:val="auto"/>
          <w:szCs w:val="20"/>
          <w:rPrChange w:id="853" w:author="Miku Nosamu" w:date="2025-07-05T22:49:00Z">
            <w:rPr>
              <w:rFonts w:ascii="Arial" w:hAnsi="Arial" w:cs="Arial"/>
              <w:color w:val="auto"/>
            </w:rPr>
          </w:rPrChange>
        </w:rPr>
        <w:t>pengajuan</w:t>
      </w:r>
      <w:proofErr w:type="spellEnd"/>
      <w:r w:rsidR="00373D54" w:rsidRPr="0046222B">
        <w:rPr>
          <w:rFonts w:cstheme="minorHAnsi"/>
          <w:color w:val="auto"/>
          <w:szCs w:val="20"/>
          <w:rPrChange w:id="854" w:author="Miku Nosamu" w:date="2025-07-05T22:49:00Z">
            <w:rPr>
              <w:rFonts w:ascii="Arial" w:hAnsi="Arial" w:cs="Arial"/>
              <w:color w:val="auto"/>
            </w:rPr>
          </w:rPrChange>
        </w:rPr>
        <w:t xml:space="preserve">, upload </w:t>
      </w:r>
      <w:proofErr w:type="spellStart"/>
      <w:r w:rsidR="00373D54" w:rsidRPr="0046222B">
        <w:rPr>
          <w:rFonts w:cstheme="minorHAnsi"/>
          <w:color w:val="auto"/>
          <w:szCs w:val="20"/>
          <w:rPrChange w:id="855" w:author="Miku Nosamu" w:date="2025-07-05T22:49:00Z">
            <w:rPr>
              <w:rFonts w:ascii="Arial" w:hAnsi="Arial" w:cs="Arial"/>
              <w:color w:val="auto"/>
            </w:rPr>
          </w:rPrChange>
        </w:rPr>
        <w:t>dokumen</w:t>
      </w:r>
      <w:proofErr w:type="spellEnd"/>
      <w:r w:rsidR="00373D54" w:rsidRPr="0046222B">
        <w:rPr>
          <w:rFonts w:cstheme="minorHAnsi"/>
          <w:color w:val="auto"/>
          <w:szCs w:val="20"/>
          <w:rPrChange w:id="856"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57" w:author="Miku Nosamu" w:date="2025-07-05T22:49:00Z">
            <w:rPr>
              <w:rFonts w:ascii="Arial" w:hAnsi="Arial" w:cs="Arial"/>
              <w:color w:val="auto"/>
            </w:rPr>
          </w:rPrChange>
        </w:rPr>
        <w:t>seperti</w:t>
      </w:r>
      <w:proofErr w:type="spellEnd"/>
      <w:r w:rsidR="00373D54" w:rsidRPr="0046222B">
        <w:rPr>
          <w:rFonts w:cstheme="minorHAnsi"/>
          <w:color w:val="auto"/>
          <w:szCs w:val="20"/>
          <w:rPrChange w:id="858"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59" w:author="Miku Nosamu" w:date="2025-07-05T22:49:00Z">
            <w:rPr>
              <w:rFonts w:ascii="Arial" w:hAnsi="Arial" w:cs="Arial"/>
              <w:color w:val="auto"/>
            </w:rPr>
          </w:rPrChange>
        </w:rPr>
        <w:t>surat</w:t>
      </w:r>
      <w:proofErr w:type="spellEnd"/>
      <w:r w:rsidR="00373D54" w:rsidRPr="0046222B">
        <w:rPr>
          <w:rFonts w:cstheme="minorHAnsi"/>
          <w:color w:val="auto"/>
          <w:szCs w:val="20"/>
          <w:rPrChange w:id="86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61" w:author="Miku Nosamu" w:date="2025-07-05T22:49:00Z">
            <w:rPr>
              <w:rFonts w:ascii="Arial" w:hAnsi="Arial" w:cs="Arial"/>
              <w:color w:val="auto"/>
            </w:rPr>
          </w:rPrChange>
        </w:rPr>
        <w:t>permohonan</w:t>
      </w:r>
      <w:proofErr w:type="spellEnd"/>
      <w:r w:rsidR="00373D54" w:rsidRPr="0046222B">
        <w:rPr>
          <w:rFonts w:cstheme="minorHAnsi"/>
          <w:color w:val="auto"/>
          <w:szCs w:val="20"/>
          <w:rPrChange w:id="862" w:author="Miku Nosamu" w:date="2025-07-05T22:49:00Z">
            <w:rPr>
              <w:rFonts w:ascii="Arial" w:hAnsi="Arial" w:cs="Arial"/>
              <w:color w:val="auto"/>
            </w:rPr>
          </w:rPrChange>
        </w:rPr>
        <w:t xml:space="preserve"> dan JSA), </w:t>
      </w:r>
      <w:proofErr w:type="spellStart"/>
      <w:r w:rsidR="00373D54" w:rsidRPr="0046222B">
        <w:rPr>
          <w:rFonts w:cstheme="minorHAnsi"/>
          <w:color w:val="auto"/>
          <w:szCs w:val="20"/>
          <w:rPrChange w:id="863" w:author="Miku Nosamu" w:date="2025-07-05T22:49:00Z">
            <w:rPr>
              <w:rFonts w:ascii="Arial" w:hAnsi="Arial" w:cs="Arial"/>
              <w:color w:val="auto"/>
            </w:rPr>
          </w:rPrChange>
        </w:rPr>
        <w:t>lalu</w:t>
      </w:r>
      <w:proofErr w:type="spellEnd"/>
      <w:r w:rsidR="00373D54" w:rsidRPr="0046222B">
        <w:rPr>
          <w:rFonts w:cstheme="minorHAnsi"/>
          <w:color w:val="auto"/>
          <w:szCs w:val="20"/>
          <w:rPrChange w:id="864" w:author="Miku Nosamu" w:date="2025-07-05T22:49:00Z">
            <w:rPr>
              <w:rFonts w:ascii="Arial" w:hAnsi="Arial" w:cs="Arial"/>
              <w:color w:val="auto"/>
            </w:rPr>
          </w:rPrChange>
        </w:rPr>
        <w:t xml:space="preserve"> data </w:t>
      </w:r>
      <w:proofErr w:type="spellStart"/>
      <w:r w:rsidR="00373D54" w:rsidRPr="0046222B">
        <w:rPr>
          <w:rFonts w:cstheme="minorHAnsi"/>
          <w:color w:val="auto"/>
          <w:szCs w:val="20"/>
          <w:rPrChange w:id="865" w:author="Miku Nosamu" w:date="2025-07-05T22:49:00Z">
            <w:rPr>
              <w:rFonts w:ascii="Arial" w:hAnsi="Arial" w:cs="Arial"/>
              <w:color w:val="auto"/>
            </w:rPr>
          </w:rPrChange>
        </w:rPr>
        <w:t>tersimpan</w:t>
      </w:r>
      <w:proofErr w:type="spellEnd"/>
      <w:r w:rsidR="00373D54" w:rsidRPr="0046222B">
        <w:rPr>
          <w:rFonts w:cstheme="minorHAnsi"/>
          <w:color w:val="auto"/>
          <w:szCs w:val="20"/>
          <w:rPrChange w:id="866" w:author="Miku Nosamu" w:date="2025-07-05T22:49:00Z">
            <w:rPr>
              <w:rFonts w:ascii="Arial" w:hAnsi="Arial" w:cs="Arial"/>
              <w:color w:val="auto"/>
            </w:rPr>
          </w:rPrChange>
        </w:rPr>
        <w:t xml:space="preserve"> dan </w:t>
      </w:r>
      <w:proofErr w:type="spellStart"/>
      <w:r w:rsidR="00373D54" w:rsidRPr="0046222B">
        <w:rPr>
          <w:rFonts w:cstheme="minorHAnsi"/>
          <w:color w:val="auto"/>
          <w:szCs w:val="20"/>
          <w:rPrChange w:id="867" w:author="Miku Nosamu" w:date="2025-07-05T22:49:00Z">
            <w:rPr>
              <w:rFonts w:ascii="Arial" w:hAnsi="Arial" w:cs="Arial"/>
              <w:color w:val="auto"/>
            </w:rPr>
          </w:rPrChange>
        </w:rPr>
        <w:t>muncul</w:t>
      </w:r>
      <w:proofErr w:type="spellEnd"/>
      <w:r w:rsidR="00373D54" w:rsidRPr="0046222B">
        <w:rPr>
          <w:rFonts w:cstheme="minorHAnsi"/>
          <w:color w:val="auto"/>
          <w:szCs w:val="20"/>
          <w:rPrChange w:id="868" w:author="Miku Nosamu" w:date="2025-07-05T22:49:00Z">
            <w:rPr>
              <w:rFonts w:ascii="Arial" w:hAnsi="Arial" w:cs="Arial"/>
              <w:color w:val="auto"/>
            </w:rPr>
          </w:rPrChange>
        </w:rPr>
        <w:t xml:space="preserve"> di </w:t>
      </w:r>
      <w:proofErr w:type="spellStart"/>
      <w:r w:rsidR="00373D54" w:rsidRPr="0046222B">
        <w:rPr>
          <w:rFonts w:cstheme="minorHAnsi"/>
          <w:color w:val="auto"/>
          <w:szCs w:val="20"/>
          <w:rPrChange w:id="869" w:author="Miku Nosamu" w:date="2025-07-05T22:49:00Z">
            <w:rPr>
              <w:rFonts w:ascii="Arial" w:hAnsi="Arial" w:cs="Arial"/>
              <w:color w:val="auto"/>
            </w:rPr>
          </w:rPrChange>
        </w:rPr>
        <w:t>halaman</w:t>
      </w:r>
      <w:proofErr w:type="spellEnd"/>
      <w:r w:rsidR="00373D54" w:rsidRPr="0046222B">
        <w:rPr>
          <w:rFonts w:cstheme="minorHAnsi"/>
          <w:color w:val="auto"/>
          <w:szCs w:val="20"/>
          <w:rPrChange w:id="87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71" w:author="Miku Nosamu" w:date="2025-07-05T22:49:00Z">
            <w:rPr>
              <w:rFonts w:ascii="Arial" w:hAnsi="Arial" w:cs="Arial"/>
              <w:color w:val="auto"/>
            </w:rPr>
          </w:rPrChange>
        </w:rPr>
        <w:t>verifikator</w:t>
      </w:r>
      <w:proofErr w:type="spellEnd"/>
      <w:r w:rsidR="00373D54" w:rsidRPr="0046222B">
        <w:rPr>
          <w:rFonts w:cstheme="minorHAnsi"/>
          <w:color w:val="auto"/>
          <w:szCs w:val="20"/>
          <w:rPrChange w:id="872" w:author="Miku Nosamu" w:date="2025-07-05T22:49:00Z">
            <w:rPr>
              <w:rFonts w:ascii="Arial" w:hAnsi="Arial" w:cs="Arial"/>
              <w:color w:val="auto"/>
            </w:rPr>
          </w:rPrChange>
        </w:rPr>
        <w:t>.</w:t>
      </w:r>
    </w:p>
    <w:p w14:paraId="5BAFA029" w14:textId="3297609F" w:rsidR="002E2F28" w:rsidRPr="0046222B" w:rsidRDefault="002E2F28" w:rsidP="00373D54">
      <w:pPr>
        <w:spacing w:after="0" w:line="360" w:lineRule="auto"/>
        <w:ind w:left="2160" w:hanging="2160"/>
        <w:rPr>
          <w:rFonts w:cstheme="minorHAnsi"/>
          <w:noProof/>
          <w:szCs w:val="20"/>
          <w:lang w:val="id-ID"/>
          <w:rPrChange w:id="873" w:author="Miku Nosamu" w:date="2025-07-05T22:49:00Z">
            <w:rPr>
              <w:b/>
              <w:bCs/>
              <w:noProof/>
              <w:lang w:val="id-ID"/>
            </w:rPr>
          </w:rPrChange>
        </w:rPr>
      </w:pPr>
      <w:r w:rsidRPr="0046222B">
        <w:rPr>
          <w:rFonts w:cstheme="minorHAnsi"/>
          <w:noProof/>
          <w:szCs w:val="20"/>
          <w:lang w:val="id-ID"/>
          <w:rPrChange w:id="874" w:author="Miku Nosamu" w:date="2025-07-05T22:49:00Z">
            <w:rPr>
              <w:b/>
              <w:bCs/>
              <w:noProof/>
              <w:lang w:val="id-ID"/>
            </w:rPr>
          </w:rPrChange>
        </w:rPr>
        <w:t>Fungsional Fitur MF</w:t>
      </w:r>
      <w:r w:rsidR="00403842" w:rsidRPr="0046222B">
        <w:rPr>
          <w:rFonts w:cstheme="minorHAnsi"/>
          <w:noProof/>
          <w:szCs w:val="20"/>
          <w:lang w:val="id-ID"/>
          <w:rPrChange w:id="875" w:author="Miku Nosamu" w:date="2025-07-05T22:49:00Z">
            <w:rPr>
              <w:b/>
              <w:bCs/>
              <w:noProof/>
              <w:lang w:val="id-ID"/>
            </w:rPr>
          </w:rPrChange>
        </w:rPr>
        <w:t>4</w:t>
      </w:r>
    </w:p>
    <w:p w14:paraId="42B104CB" w14:textId="77777777" w:rsidR="00373D54" w:rsidRPr="0046222B" w:rsidRDefault="002E2F28" w:rsidP="00403842">
      <w:pPr>
        <w:spacing w:after="0" w:line="360" w:lineRule="auto"/>
        <w:ind w:left="2160" w:hanging="2160"/>
        <w:rPr>
          <w:rFonts w:cstheme="minorHAnsi"/>
          <w:color w:val="auto"/>
          <w:szCs w:val="20"/>
          <w:rPrChange w:id="876" w:author="Miku Nosamu" w:date="2025-07-05T22:49:00Z">
            <w:rPr>
              <w:rFonts w:ascii="Arial" w:hAnsi="Arial" w:cs="Arial"/>
              <w:color w:val="auto"/>
            </w:rPr>
          </w:rPrChange>
        </w:rPr>
      </w:pPr>
      <w:r w:rsidRPr="004146C8">
        <w:rPr>
          <w:rFonts w:cstheme="minorHAnsi"/>
          <w:noProof/>
          <w:color w:val="auto"/>
          <w:szCs w:val="20"/>
          <w:lang w:val="id-ID"/>
        </w:rPr>
        <w:t xml:space="preserve">User Story : </w:t>
      </w:r>
      <w:r w:rsidRPr="004146C8">
        <w:rPr>
          <w:rFonts w:cstheme="minorHAnsi"/>
          <w:noProof/>
          <w:color w:val="auto"/>
          <w:szCs w:val="20"/>
          <w:lang w:val="id-ID"/>
        </w:rPr>
        <w:tab/>
      </w:r>
      <w:proofErr w:type="spellStart"/>
      <w:r w:rsidR="00373D54" w:rsidRPr="0046222B">
        <w:rPr>
          <w:rFonts w:cstheme="minorHAnsi"/>
          <w:color w:val="auto"/>
          <w:szCs w:val="20"/>
          <w:rPrChange w:id="877" w:author="Miku Nosamu" w:date="2025-07-05T22:49:00Z">
            <w:rPr>
              <w:rFonts w:ascii="Arial" w:hAnsi="Arial" w:cs="Arial"/>
              <w:color w:val="auto"/>
            </w:rPr>
          </w:rPrChange>
        </w:rPr>
        <w:t>Sebagai</w:t>
      </w:r>
      <w:proofErr w:type="spellEnd"/>
      <w:r w:rsidR="00373D54" w:rsidRPr="0046222B">
        <w:rPr>
          <w:rFonts w:cstheme="minorHAnsi"/>
          <w:color w:val="auto"/>
          <w:szCs w:val="20"/>
          <w:rPrChange w:id="878"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79" w:author="Miku Nosamu" w:date="2025-07-05T22:49:00Z">
            <w:rPr>
              <w:rFonts w:ascii="Arial" w:hAnsi="Arial" w:cs="Arial"/>
              <w:color w:val="auto"/>
            </w:rPr>
          </w:rPrChange>
        </w:rPr>
        <w:t>sistem</w:t>
      </w:r>
      <w:proofErr w:type="spellEnd"/>
      <w:r w:rsidR="00373D54" w:rsidRPr="0046222B">
        <w:rPr>
          <w:rFonts w:cstheme="minorHAnsi"/>
          <w:color w:val="auto"/>
          <w:szCs w:val="20"/>
          <w:rPrChange w:id="88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81" w:author="Miku Nosamu" w:date="2025-07-05T22:49:00Z">
            <w:rPr>
              <w:rFonts w:ascii="Arial" w:hAnsi="Arial" w:cs="Arial"/>
              <w:color w:val="auto"/>
            </w:rPr>
          </w:rPrChange>
        </w:rPr>
        <w:t>saya</w:t>
      </w:r>
      <w:proofErr w:type="spellEnd"/>
      <w:r w:rsidR="00373D54" w:rsidRPr="0046222B">
        <w:rPr>
          <w:rFonts w:cstheme="minorHAnsi"/>
          <w:color w:val="auto"/>
          <w:szCs w:val="20"/>
          <w:rPrChange w:id="882"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83" w:author="Miku Nosamu" w:date="2025-07-05T22:49:00Z">
            <w:rPr>
              <w:rFonts w:ascii="Arial" w:hAnsi="Arial" w:cs="Arial"/>
              <w:color w:val="auto"/>
            </w:rPr>
          </w:rPrChange>
        </w:rPr>
        <w:t>ingin</w:t>
      </w:r>
      <w:proofErr w:type="spellEnd"/>
      <w:r w:rsidR="00373D54" w:rsidRPr="0046222B">
        <w:rPr>
          <w:rFonts w:cstheme="minorHAnsi"/>
          <w:color w:val="auto"/>
          <w:szCs w:val="20"/>
          <w:rPrChange w:id="884" w:author="Miku Nosamu" w:date="2025-07-05T22:49:00Z">
            <w:rPr>
              <w:rFonts w:ascii="Arial" w:hAnsi="Arial" w:cs="Arial"/>
              <w:color w:val="auto"/>
            </w:rPr>
          </w:rPrChange>
        </w:rPr>
        <w:t xml:space="preserve"> bisa kirim </w:t>
      </w:r>
      <w:proofErr w:type="spellStart"/>
      <w:r w:rsidR="00373D54" w:rsidRPr="0046222B">
        <w:rPr>
          <w:rFonts w:cstheme="minorHAnsi"/>
          <w:color w:val="auto"/>
          <w:szCs w:val="20"/>
          <w:rPrChange w:id="885" w:author="Miku Nosamu" w:date="2025-07-05T22:49:00Z">
            <w:rPr>
              <w:rFonts w:ascii="Arial" w:hAnsi="Arial" w:cs="Arial"/>
              <w:color w:val="auto"/>
            </w:rPr>
          </w:rPrChange>
        </w:rPr>
        <w:t>notifikasi</w:t>
      </w:r>
      <w:proofErr w:type="spellEnd"/>
      <w:r w:rsidR="00373D54" w:rsidRPr="0046222B">
        <w:rPr>
          <w:rFonts w:cstheme="minorHAnsi"/>
          <w:color w:val="auto"/>
          <w:szCs w:val="20"/>
          <w:rPrChange w:id="886"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87" w:author="Miku Nosamu" w:date="2025-07-05T22:49:00Z">
            <w:rPr>
              <w:rFonts w:ascii="Arial" w:hAnsi="Arial" w:cs="Arial"/>
              <w:color w:val="auto"/>
            </w:rPr>
          </w:rPrChange>
        </w:rPr>
        <w:t>otomatis</w:t>
      </w:r>
      <w:proofErr w:type="spellEnd"/>
      <w:r w:rsidR="00373D54" w:rsidRPr="0046222B">
        <w:rPr>
          <w:rFonts w:cstheme="minorHAnsi"/>
          <w:color w:val="auto"/>
          <w:szCs w:val="20"/>
          <w:rPrChange w:id="888"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89" w:author="Miku Nosamu" w:date="2025-07-05T22:49:00Z">
            <w:rPr>
              <w:rFonts w:ascii="Arial" w:hAnsi="Arial" w:cs="Arial"/>
              <w:color w:val="auto"/>
            </w:rPr>
          </w:rPrChange>
        </w:rPr>
        <w:t>ke</w:t>
      </w:r>
      <w:proofErr w:type="spellEnd"/>
      <w:r w:rsidR="00373D54" w:rsidRPr="0046222B">
        <w:rPr>
          <w:rFonts w:cstheme="minorHAnsi"/>
          <w:color w:val="auto"/>
          <w:szCs w:val="20"/>
          <w:rPrChange w:id="89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91" w:author="Miku Nosamu" w:date="2025-07-05T22:49:00Z">
            <w:rPr>
              <w:rFonts w:ascii="Arial" w:hAnsi="Arial" w:cs="Arial"/>
              <w:color w:val="auto"/>
            </w:rPr>
          </w:rPrChange>
        </w:rPr>
        <w:t>verifikator</w:t>
      </w:r>
      <w:proofErr w:type="spellEnd"/>
      <w:r w:rsidR="00373D54" w:rsidRPr="0046222B">
        <w:rPr>
          <w:rFonts w:cstheme="minorHAnsi"/>
          <w:color w:val="auto"/>
          <w:szCs w:val="20"/>
          <w:rPrChange w:id="892" w:author="Miku Nosamu" w:date="2025-07-05T22:49:00Z">
            <w:rPr>
              <w:rFonts w:ascii="Arial" w:hAnsi="Arial" w:cs="Arial"/>
              <w:color w:val="auto"/>
            </w:rPr>
          </w:rPrChange>
        </w:rPr>
        <w:t xml:space="preserve"> dan approver </w:t>
      </w:r>
      <w:proofErr w:type="spellStart"/>
      <w:r w:rsidR="00373D54" w:rsidRPr="0046222B">
        <w:rPr>
          <w:rFonts w:cstheme="minorHAnsi"/>
          <w:color w:val="auto"/>
          <w:szCs w:val="20"/>
          <w:rPrChange w:id="893" w:author="Miku Nosamu" w:date="2025-07-05T22:49:00Z">
            <w:rPr>
              <w:rFonts w:ascii="Arial" w:hAnsi="Arial" w:cs="Arial"/>
              <w:color w:val="auto"/>
            </w:rPr>
          </w:rPrChange>
        </w:rPr>
        <w:t>setiap</w:t>
      </w:r>
      <w:proofErr w:type="spellEnd"/>
      <w:r w:rsidR="00373D54" w:rsidRPr="0046222B">
        <w:rPr>
          <w:rFonts w:cstheme="minorHAnsi"/>
          <w:color w:val="auto"/>
          <w:szCs w:val="20"/>
          <w:rPrChange w:id="894"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95" w:author="Miku Nosamu" w:date="2025-07-05T22:49:00Z">
            <w:rPr>
              <w:rFonts w:ascii="Arial" w:hAnsi="Arial" w:cs="Arial"/>
              <w:color w:val="auto"/>
            </w:rPr>
          </w:rPrChange>
        </w:rPr>
        <w:t>ada</w:t>
      </w:r>
      <w:proofErr w:type="spellEnd"/>
      <w:r w:rsidR="00373D54" w:rsidRPr="0046222B">
        <w:rPr>
          <w:rFonts w:cstheme="minorHAnsi"/>
          <w:color w:val="auto"/>
          <w:szCs w:val="20"/>
          <w:rPrChange w:id="896"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897" w:author="Miku Nosamu" w:date="2025-07-05T22:49:00Z">
            <w:rPr>
              <w:rFonts w:ascii="Arial" w:hAnsi="Arial" w:cs="Arial"/>
              <w:color w:val="auto"/>
            </w:rPr>
          </w:rPrChange>
        </w:rPr>
        <w:t>pengajuan</w:t>
      </w:r>
      <w:proofErr w:type="spellEnd"/>
      <w:r w:rsidR="00373D54" w:rsidRPr="0046222B">
        <w:rPr>
          <w:rFonts w:cstheme="minorHAnsi"/>
          <w:color w:val="auto"/>
          <w:szCs w:val="20"/>
          <w:rPrChange w:id="898" w:author="Miku Nosamu" w:date="2025-07-05T22:49:00Z">
            <w:rPr>
              <w:rFonts w:ascii="Arial" w:hAnsi="Arial" w:cs="Arial"/>
              <w:color w:val="auto"/>
            </w:rPr>
          </w:rPrChange>
        </w:rPr>
        <w:t xml:space="preserve"> baru, </w:t>
      </w:r>
      <w:proofErr w:type="spellStart"/>
      <w:r w:rsidR="00373D54" w:rsidRPr="0046222B">
        <w:rPr>
          <w:rFonts w:cstheme="minorHAnsi"/>
          <w:color w:val="auto"/>
          <w:szCs w:val="20"/>
          <w:rPrChange w:id="899" w:author="Miku Nosamu" w:date="2025-07-05T22:49:00Z">
            <w:rPr>
              <w:rFonts w:ascii="Arial" w:hAnsi="Arial" w:cs="Arial"/>
              <w:color w:val="auto"/>
            </w:rPr>
          </w:rPrChange>
        </w:rPr>
        <w:t>supaya</w:t>
      </w:r>
      <w:proofErr w:type="spellEnd"/>
      <w:r w:rsidR="00373D54" w:rsidRPr="0046222B">
        <w:rPr>
          <w:rFonts w:cstheme="minorHAnsi"/>
          <w:color w:val="auto"/>
          <w:szCs w:val="20"/>
          <w:rPrChange w:id="90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01" w:author="Miku Nosamu" w:date="2025-07-05T22:49:00Z">
            <w:rPr>
              <w:rFonts w:ascii="Arial" w:hAnsi="Arial" w:cs="Arial"/>
              <w:color w:val="auto"/>
            </w:rPr>
          </w:rPrChange>
        </w:rPr>
        <w:t>mereka</w:t>
      </w:r>
      <w:proofErr w:type="spellEnd"/>
      <w:r w:rsidR="00373D54" w:rsidRPr="0046222B">
        <w:rPr>
          <w:rFonts w:cstheme="minorHAnsi"/>
          <w:color w:val="auto"/>
          <w:szCs w:val="20"/>
          <w:rPrChange w:id="902" w:author="Miku Nosamu" w:date="2025-07-05T22:49:00Z">
            <w:rPr>
              <w:rFonts w:ascii="Arial" w:hAnsi="Arial" w:cs="Arial"/>
              <w:color w:val="auto"/>
            </w:rPr>
          </w:rPrChange>
        </w:rPr>
        <w:t xml:space="preserve"> langsung </w:t>
      </w:r>
      <w:proofErr w:type="spellStart"/>
      <w:r w:rsidR="00373D54" w:rsidRPr="0046222B">
        <w:rPr>
          <w:rFonts w:cstheme="minorHAnsi"/>
          <w:color w:val="auto"/>
          <w:szCs w:val="20"/>
          <w:rPrChange w:id="903" w:author="Miku Nosamu" w:date="2025-07-05T22:49:00Z">
            <w:rPr>
              <w:rFonts w:ascii="Arial" w:hAnsi="Arial" w:cs="Arial"/>
              <w:color w:val="auto"/>
            </w:rPr>
          </w:rPrChange>
        </w:rPr>
        <w:t>tahu</w:t>
      </w:r>
      <w:proofErr w:type="spellEnd"/>
      <w:r w:rsidR="00373D54" w:rsidRPr="0046222B">
        <w:rPr>
          <w:rFonts w:cstheme="minorHAnsi"/>
          <w:color w:val="auto"/>
          <w:szCs w:val="20"/>
          <w:rPrChange w:id="904" w:author="Miku Nosamu" w:date="2025-07-05T22:49:00Z">
            <w:rPr>
              <w:rFonts w:ascii="Arial" w:hAnsi="Arial" w:cs="Arial"/>
              <w:color w:val="auto"/>
            </w:rPr>
          </w:rPrChange>
        </w:rPr>
        <w:t>.</w:t>
      </w:r>
    </w:p>
    <w:p w14:paraId="1E042E9D" w14:textId="77777777" w:rsidR="00373D54" w:rsidRPr="0046222B" w:rsidRDefault="00403842" w:rsidP="00373D54">
      <w:pPr>
        <w:spacing w:after="0" w:line="360" w:lineRule="auto"/>
        <w:ind w:left="2160" w:hanging="2160"/>
        <w:rPr>
          <w:rFonts w:cstheme="minorHAnsi"/>
          <w:color w:val="auto"/>
          <w:szCs w:val="20"/>
          <w:rPrChange w:id="905" w:author="Miku Nosamu" w:date="2025-07-05T22:49:00Z">
            <w:rPr>
              <w:rFonts w:ascii="Arial" w:hAnsi="Arial" w:cs="Arial"/>
              <w:color w:val="auto"/>
            </w:rPr>
          </w:rPrChange>
        </w:rPr>
      </w:pPr>
      <w:r w:rsidRPr="0046222B">
        <w:rPr>
          <w:rFonts w:cstheme="minorHAnsi"/>
          <w:noProof/>
          <w:color w:val="auto"/>
          <w:szCs w:val="20"/>
          <w:lang w:val="id-ID"/>
          <w:rPrChange w:id="906" w:author="Miku Nosamu" w:date="2025-07-05T22:49:00Z">
            <w:rPr>
              <w:rFonts w:ascii="Arial" w:hAnsi="Arial" w:cs="Arial"/>
              <w:noProof/>
              <w:color w:val="auto"/>
              <w:lang w:val="id-ID"/>
            </w:rPr>
          </w:rPrChange>
        </w:rPr>
        <w:t xml:space="preserve">Kriteria penerimaan : </w:t>
      </w:r>
      <w:r w:rsidRPr="0046222B">
        <w:rPr>
          <w:rFonts w:cstheme="minorHAnsi"/>
          <w:noProof/>
          <w:color w:val="auto"/>
          <w:szCs w:val="20"/>
          <w:lang w:val="id-ID"/>
          <w:rPrChange w:id="907" w:author="Miku Nosamu" w:date="2025-07-05T22:49:00Z">
            <w:rPr>
              <w:rFonts w:ascii="Arial" w:hAnsi="Arial" w:cs="Arial"/>
              <w:noProof/>
              <w:color w:val="auto"/>
              <w:lang w:val="id-ID"/>
            </w:rPr>
          </w:rPrChange>
        </w:rPr>
        <w:tab/>
      </w:r>
      <w:r w:rsidR="00373D54" w:rsidRPr="0046222B">
        <w:rPr>
          <w:rFonts w:cstheme="minorHAnsi"/>
          <w:color w:val="auto"/>
          <w:szCs w:val="20"/>
          <w:rPrChange w:id="908" w:author="Miku Nosamu" w:date="2025-07-05T22:49:00Z">
            <w:rPr>
              <w:rFonts w:ascii="Arial" w:hAnsi="Arial" w:cs="Arial"/>
              <w:color w:val="auto"/>
            </w:rPr>
          </w:rPrChange>
        </w:rPr>
        <w:t xml:space="preserve">Fitur </w:t>
      </w:r>
      <w:proofErr w:type="spellStart"/>
      <w:r w:rsidR="00373D54" w:rsidRPr="0046222B">
        <w:rPr>
          <w:rFonts w:cstheme="minorHAnsi"/>
          <w:color w:val="auto"/>
          <w:szCs w:val="20"/>
          <w:rPrChange w:id="909" w:author="Miku Nosamu" w:date="2025-07-05T22:49:00Z">
            <w:rPr>
              <w:rFonts w:ascii="Arial" w:hAnsi="Arial" w:cs="Arial"/>
              <w:color w:val="auto"/>
            </w:rPr>
          </w:rPrChange>
        </w:rPr>
        <w:t>dianggap</w:t>
      </w:r>
      <w:proofErr w:type="spellEnd"/>
      <w:r w:rsidR="00373D54" w:rsidRPr="0046222B">
        <w:rPr>
          <w:rFonts w:cstheme="minorHAnsi"/>
          <w:color w:val="auto"/>
          <w:szCs w:val="20"/>
          <w:rPrChange w:id="91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11" w:author="Miku Nosamu" w:date="2025-07-05T22:49:00Z">
            <w:rPr>
              <w:rFonts w:ascii="Arial" w:hAnsi="Arial" w:cs="Arial"/>
              <w:color w:val="auto"/>
            </w:rPr>
          </w:rPrChange>
        </w:rPr>
        <w:t>berhasil</w:t>
      </w:r>
      <w:proofErr w:type="spellEnd"/>
      <w:r w:rsidR="00373D54" w:rsidRPr="0046222B">
        <w:rPr>
          <w:rFonts w:cstheme="minorHAnsi"/>
          <w:color w:val="auto"/>
          <w:szCs w:val="20"/>
          <w:rPrChange w:id="912"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13" w:author="Miku Nosamu" w:date="2025-07-05T22:49:00Z">
            <w:rPr>
              <w:rFonts w:ascii="Arial" w:hAnsi="Arial" w:cs="Arial"/>
              <w:color w:val="auto"/>
            </w:rPr>
          </w:rPrChange>
        </w:rPr>
        <w:t>jika</w:t>
      </w:r>
      <w:proofErr w:type="spellEnd"/>
      <w:r w:rsidR="00373D54" w:rsidRPr="0046222B">
        <w:rPr>
          <w:rFonts w:cstheme="minorHAnsi"/>
          <w:color w:val="auto"/>
          <w:szCs w:val="20"/>
          <w:rPrChange w:id="914"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15" w:author="Miku Nosamu" w:date="2025-07-05T22:49:00Z">
            <w:rPr>
              <w:rFonts w:ascii="Arial" w:hAnsi="Arial" w:cs="Arial"/>
              <w:color w:val="auto"/>
            </w:rPr>
          </w:rPrChange>
        </w:rPr>
        <w:t>notifikasi</w:t>
      </w:r>
      <w:proofErr w:type="spellEnd"/>
      <w:r w:rsidR="00373D54" w:rsidRPr="0046222B">
        <w:rPr>
          <w:rFonts w:cstheme="minorHAnsi"/>
          <w:color w:val="auto"/>
          <w:szCs w:val="20"/>
          <w:rPrChange w:id="916"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17" w:author="Miku Nosamu" w:date="2025-07-05T22:49:00Z">
            <w:rPr>
              <w:rFonts w:ascii="Arial" w:hAnsi="Arial" w:cs="Arial"/>
              <w:color w:val="auto"/>
            </w:rPr>
          </w:rPrChange>
        </w:rPr>
        <w:t>muncul</w:t>
      </w:r>
      <w:proofErr w:type="spellEnd"/>
      <w:r w:rsidR="00373D54" w:rsidRPr="0046222B">
        <w:rPr>
          <w:rFonts w:cstheme="minorHAnsi"/>
          <w:color w:val="auto"/>
          <w:szCs w:val="20"/>
          <w:rPrChange w:id="918" w:author="Miku Nosamu" w:date="2025-07-05T22:49:00Z">
            <w:rPr>
              <w:rFonts w:ascii="Arial" w:hAnsi="Arial" w:cs="Arial"/>
              <w:color w:val="auto"/>
            </w:rPr>
          </w:rPrChange>
        </w:rPr>
        <w:t xml:space="preserve"> di dashboard atau email </w:t>
      </w:r>
      <w:proofErr w:type="spellStart"/>
      <w:r w:rsidR="00373D54" w:rsidRPr="0046222B">
        <w:rPr>
          <w:rFonts w:cstheme="minorHAnsi"/>
          <w:color w:val="auto"/>
          <w:szCs w:val="20"/>
          <w:rPrChange w:id="919" w:author="Miku Nosamu" w:date="2025-07-05T22:49:00Z">
            <w:rPr>
              <w:rFonts w:ascii="Arial" w:hAnsi="Arial" w:cs="Arial"/>
              <w:color w:val="auto"/>
            </w:rPr>
          </w:rPrChange>
        </w:rPr>
        <w:t>saat</w:t>
      </w:r>
      <w:proofErr w:type="spellEnd"/>
      <w:r w:rsidR="00373D54" w:rsidRPr="0046222B">
        <w:rPr>
          <w:rFonts w:cstheme="minorHAnsi"/>
          <w:color w:val="auto"/>
          <w:szCs w:val="20"/>
          <w:rPrChange w:id="92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21" w:author="Miku Nosamu" w:date="2025-07-05T22:49:00Z">
            <w:rPr>
              <w:rFonts w:ascii="Arial" w:hAnsi="Arial" w:cs="Arial"/>
              <w:color w:val="auto"/>
            </w:rPr>
          </w:rPrChange>
        </w:rPr>
        <w:t>ada</w:t>
      </w:r>
      <w:proofErr w:type="spellEnd"/>
      <w:r w:rsidR="00373D54" w:rsidRPr="0046222B">
        <w:rPr>
          <w:rFonts w:cstheme="minorHAnsi"/>
          <w:color w:val="auto"/>
          <w:szCs w:val="20"/>
          <w:rPrChange w:id="922"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23" w:author="Miku Nosamu" w:date="2025-07-05T22:49:00Z">
            <w:rPr>
              <w:rFonts w:ascii="Arial" w:hAnsi="Arial" w:cs="Arial"/>
              <w:color w:val="auto"/>
            </w:rPr>
          </w:rPrChange>
        </w:rPr>
        <w:t>pengajuan</w:t>
      </w:r>
      <w:proofErr w:type="spellEnd"/>
      <w:r w:rsidR="00373D54" w:rsidRPr="0046222B">
        <w:rPr>
          <w:rFonts w:cstheme="minorHAnsi"/>
          <w:color w:val="auto"/>
          <w:szCs w:val="20"/>
          <w:rPrChange w:id="924" w:author="Miku Nosamu" w:date="2025-07-05T22:49:00Z">
            <w:rPr>
              <w:rFonts w:ascii="Arial" w:hAnsi="Arial" w:cs="Arial"/>
              <w:color w:val="auto"/>
            </w:rPr>
          </w:rPrChange>
        </w:rPr>
        <w:t xml:space="preserve"> baru.</w:t>
      </w:r>
    </w:p>
    <w:p w14:paraId="182584EF" w14:textId="543F5DF4" w:rsidR="00403842" w:rsidRPr="0046222B" w:rsidRDefault="00403842" w:rsidP="00373D54">
      <w:pPr>
        <w:spacing w:after="0" w:line="360" w:lineRule="auto"/>
        <w:ind w:left="2160" w:hanging="2160"/>
        <w:rPr>
          <w:rFonts w:cstheme="minorHAnsi"/>
          <w:noProof/>
          <w:color w:val="auto"/>
          <w:szCs w:val="20"/>
          <w:lang w:val="id-ID"/>
          <w:rPrChange w:id="925" w:author="Miku Nosamu" w:date="2025-07-05T22:49:00Z">
            <w:rPr>
              <w:b/>
              <w:bCs/>
              <w:noProof/>
              <w:color w:val="auto"/>
              <w:lang w:val="id-ID"/>
            </w:rPr>
          </w:rPrChange>
        </w:rPr>
      </w:pPr>
      <w:r w:rsidRPr="0046222B">
        <w:rPr>
          <w:rFonts w:cstheme="minorHAnsi"/>
          <w:noProof/>
          <w:szCs w:val="20"/>
          <w:lang w:val="id-ID"/>
          <w:rPrChange w:id="926" w:author="Miku Nosamu" w:date="2025-07-05T22:49:00Z">
            <w:rPr>
              <w:b/>
              <w:bCs/>
              <w:noProof/>
              <w:lang w:val="id-ID"/>
            </w:rPr>
          </w:rPrChange>
        </w:rPr>
        <w:t>Fungsional Fitur MF5</w:t>
      </w:r>
    </w:p>
    <w:p w14:paraId="36686214" w14:textId="5CEAEFEF" w:rsidR="00403842" w:rsidRPr="0046222B" w:rsidRDefault="00403842" w:rsidP="00373D54">
      <w:pPr>
        <w:spacing w:after="0" w:line="360" w:lineRule="auto"/>
        <w:ind w:left="2160" w:hanging="2160"/>
        <w:rPr>
          <w:rFonts w:cstheme="minorHAnsi"/>
          <w:noProof/>
          <w:color w:val="auto"/>
          <w:szCs w:val="20"/>
          <w:lang w:val="id-ID"/>
          <w:rPrChange w:id="927" w:author="Miku Nosamu" w:date="2025-07-05T22:49:00Z">
            <w:rPr>
              <w:rFonts w:ascii="Arial" w:hAnsi="Arial" w:cs="Arial"/>
              <w:noProof/>
              <w:color w:val="auto"/>
              <w:lang w:val="id-ID"/>
            </w:rPr>
          </w:rPrChange>
        </w:rPr>
      </w:pPr>
      <w:r w:rsidRPr="004146C8">
        <w:rPr>
          <w:rFonts w:cstheme="minorHAnsi"/>
          <w:noProof/>
          <w:color w:val="auto"/>
          <w:szCs w:val="20"/>
          <w:lang w:val="id-ID"/>
        </w:rPr>
        <w:t xml:space="preserve">User Story : </w:t>
      </w:r>
      <w:r w:rsidRPr="004146C8">
        <w:rPr>
          <w:rFonts w:cstheme="minorHAnsi"/>
          <w:noProof/>
          <w:color w:val="auto"/>
          <w:szCs w:val="20"/>
          <w:lang w:val="id-ID"/>
        </w:rPr>
        <w:tab/>
      </w:r>
      <w:proofErr w:type="spellStart"/>
      <w:r w:rsidR="00373D54" w:rsidRPr="0046222B">
        <w:rPr>
          <w:rFonts w:cstheme="minorHAnsi"/>
          <w:color w:val="auto"/>
          <w:szCs w:val="20"/>
          <w:rPrChange w:id="928" w:author="Miku Nosamu" w:date="2025-07-05T22:49:00Z">
            <w:rPr>
              <w:rFonts w:ascii="Arial" w:hAnsi="Arial" w:cs="Arial"/>
              <w:color w:val="auto"/>
            </w:rPr>
          </w:rPrChange>
        </w:rPr>
        <w:t>Sebagai</w:t>
      </w:r>
      <w:proofErr w:type="spellEnd"/>
      <w:r w:rsidR="00373D54" w:rsidRPr="0046222B">
        <w:rPr>
          <w:rFonts w:cstheme="minorHAnsi"/>
          <w:color w:val="auto"/>
          <w:szCs w:val="20"/>
          <w:rPrChange w:id="929"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30" w:author="Miku Nosamu" w:date="2025-07-05T22:49:00Z">
            <w:rPr>
              <w:rFonts w:ascii="Arial" w:hAnsi="Arial" w:cs="Arial"/>
              <w:color w:val="auto"/>
            </w:rPr>
          </w:rPrChange>
        </w:rPr>
        <w:t>verifikator</w:t>
      </w:r>
      <w:proofErr w:type="spellEnd"/>
      <w:r w:rsidR="00373D54" w:rsidRPr="0046222B">
        <w:rPr>
          <w:rFonts w:cstheme="minorHAnsi"/>
          <w:color w:val="auto"/>
          <w:szCs w:val="20"/>
          <w:rPrChange w:id="931"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32" w:author="Miku Nosamu" w:date="2025-07-05T22:49:00Z">
            <w:rPr>
              <w:rFonts w:ascii="Arial" w:hAnsi="Arial" w:cs="Arial"/>
              <w:color w:val="auto"/>
            </w:rPr>
          </w:rPrChange>
        </w:rPr>
        <w:t>saya</w:t>
      </w:r>
      <w:proofErr w:type="spellEnd"/>
      <w:r w:rsidR="00373D54" w:rsidRPr="0046222B">
        <w:rPr>
          <w:rFonts w:cstheme="minorHAnsi"/>
          <w:color w:val="auto"/>
          <w:szCs w:val="20"/>
          <w:rPrChange w:id="933"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34" w:author="Miku Nosamu" w:date="2025-07-05T22:49:00Z">
            <w:rPr>
              <w:rFonts w:ascii="Arial" w:hAnsi="Arial" w:cs="Arial"/>
              <w:color w:val="auto"/>
            </w:rPr>
          </w:rPrChange>
        </w:rPr>
        <w:t>ingin</w:t>
      </w:r>
      <w:proofErr w:type="spellEnd"/>
      <w:r w:rsidR="00373D54" w:rsidRPr="0046222B">
        <w:rPr>
          <w:rFonts w:cstheme="minorHAnsi"/>
          <w:color w:val="auto"/>
          <w:szCs w:val="20"/>
          <w:rPrChange w:id="935" w:author="Miku Nosamu" w:date="2025-07-05T22:49:00Z">
            <w:rPr>
              <w:rFonts w:ascii="Arial" w:hAnsi="Arial" w:cs="Arial"/>
              <w:color w:val="auto"/>
            </w:rPr>
          </w:rPrChange>
        </w:rPr>
        <w:t xml:space="preserve"> bisa </w:t>
      </w:r>
      <w:proofErr w:type="spellStart"/>
      <w:r w:rsidR="00373D54" w:rsidRPr="0046222B">
        <w:rPr>
          <w:rFonts w:cstheme="minorHAnsi"/>
          <w:color w:val="auto"/>
          <w:szCs w:val="20"/>
          <w:rPrChange w:id="936" w:author="Miku Nosamu" w:date="2025-07-05T22:49:00Z">
            <w:rPr>
              <w:rFonts w:ascii="Arial" w:hAnsi="Arial" w:cs="Arial"/>
              <w:color w:val="auto"/>
            </w:rPr>
          </w:rPrChange>
        </w:rPr>
        <w:t>buka</w:t>
      </w:r>
      <w:proofErr w:type="spellEnd"/>
      <w:r w:rsidR="00373D54" w:rsidRPr="0046222B">
        <w:rPr>
          <w:rFonts w:cstheme="minorHAnsi"/>
          <w:color w:val="auto"/>
          <w:szCs w:val="20"/>
          <w:rPrChange w:id="937" w:author="Miku Nosamu" w:date="2025-07-05T22:49:00Z">
            <w:rPr>
              <w:rFonts w:ascii="Arial" w:hAnsi="Arial" w:cs="Arial"/>
              <w:color w:val="auto"/>
            </w:rPr>
          </w:rPrChange>
        </w:rPr>
        <w:t xml:space="preserve"> dan </w:t>
      </w:r>
      <w:proofErr w:type="spellStart"/>
      <w:r w:rsidR="00373D54" w:rsidRPr="0046222B">
        <w:rPr>
          <w:rFonts w:cstheme="minorHAnsi"/>
          <w:color w:val="auto"/>
          <w:szCs w:val="20"/>
          <w:rPrChange w:id="938" w:author="Miku Nosamu" w:date="2025-07-05T22:49:00Z">
            <w:rPr>
              <w:rFonts w:ascii="Arial" w:hAnsi="Arial" w:cs="Arial"/>
              <w:color w:val="auto"/>
            </w:rPr>
          </w:rPrChange>
        </w:rPr>
        <w:t>periksa</w:t>
      </w:r>
      <w:proofErr w:type="spellEnd"/>
      <w:r w:rsidR="00373D54" w:rsidRPr="0046222B">
        <w:rPr>
          <w:rFonts w:cstheme="minorHAnsi"/>
          <w:color w:val="auto"/>
          <w:szCs w:val="20"/>
          <w:rPrChange w:id="939"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40" w:author="Miku Nosamu" w:date="2025-07-05T22:49:00Z">
            <w:rPr>
              <w:rFonts w:ascii="Arial" w:hAnsi="Arial" w:cs="Arial"/>
              <w:color w:val="auto"/>
            </w:rPr>
          </w:rPrChange>
        </w:rPr>
        <w:t>pengajuan</w:t>
      </w:r>
      <w:proofErr w:type="spellEnd"/>
      <w:r w:rsidR="00373D54" w:rsidRPr="0046222B">
        <w:rPr>
          <w:rFonts w:cstheme="minorHAnsi"/>
          <w:color w:val="auto"/>
          <w:szCs w:val="20"/>
          <w:rPrChange w:id="941"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42" w:author="Miku Nosamu" w:date="2025-07-05T22:49:00Z">
            <w:rPr>
              <w:rFonts w:ascii="Arial" w:hAnsi="Arial" w:cs="Arial"/>
              <w:color w:val="auto"/>
            </w:rPr>
          </w:rPrChange>
        </w:rPr>
        <w:t>dari</w:t>
      </w:r>
      <w:proofErr w:type="spellEnd"/>
      <w:r w:rsidR="00373D54" w:rsidRPr="0046222B">
        <w:rPr>
          <w:rFonts w:cstheme="minorHAnsi"/>
          <w:color w:val="auto"/>
          <w:szCs w:val="20"/>
          <w:rPrChange w:id="943" w:author="Miku Nosamu" w:date="2025-07-05T22:49:00Z">
            <w:rPr>
              <w:rFonts w:ascii="Arial" w:hAnsi="Arial" w:cs="Arial"/>
              <w:color w:val="auto"/>
            </w:rPr>
          </w:rPrChange>
        </w:rPr>
        <w:t xml:space="preserve"> vendor, </w:t>
      </w:r>
      <w:proofErr w:type="spellStart"/>
      <w:r w:rsidR="00373D54" w:rsidRPr="0046222B">
        <w:rPr>
          <w:rFonts w:cstheme="minorHAnsi"/>
          <w:color w:val="auto"/>
          <w:szCs w:val="20"/>
          <w:rPrChange w:id="944" w:author="Miku Nosamu" w:date="2025-07-05T22:49:00Z">
            <w:rPr>
              <w:rFonts w:ascii="Arial" w:hAnsi="Arial" w:cs="Arial"/>
              <w:color w:val="auto"/>
            </w:rPr>
          </w:rPrChange>
        </w:rPr>
        <w:t>supaya</w:t>
      </w:r>
      <w:proofErr w:type="spellEnd"/>
      <w:r w:rsidR="00373D54" w:rsidRPr="0046222B">
        <w:rPr>
          <w:rFonts w:cstheme="minorHAnsi"/>
          <w:color w:val="auto"/>
          <w:szCs w:val="20"/>
          <w:rPrChange w:id="945"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46" w:author="Miku Nosamu" w:date="2025-07-05T22:49:00Z">
            <w:rPr>
              <w:rFonts w:ascii="Arial" w:hAnsi="Arial" w:cs="Arial"/>
              <w:color w:val="auto"/>
            </w:rPr>
          </w:rPrChange>
        </w:rPr>
        <w:t>saya</w:t>
      </w:r>
      <w:proofErr w:type="spellEnd"/>
      <w:r w:rsidR="00373D54" w:rsidRPr="0046222B">
        <w:rPr>
          <w:rFonts w:cstheme="minorHAnsi"/>
          <w:color w:val="auto"/>
          <w:szCs w:val="20"/>
          <w:rPrChange w:id="947" w:author="Miku Nosamu" w:date="2025-07-05T22:49:00Z">
            <w:rPr>
              <w:rFonts w:ascii="Arial" w:hAnsi="Arial" w:cs="Arial"/>
              <w:color w:val="auto"/>
            </w:rPr>
          </w:rPrChange>
        </w:rPr>
        <w:t xml:space="preserve"> bisa </w:t>
      </w:r>
      <w:proofErr w:type="spellStart"/>
      <w:r w:rsidR="00373D54" w:rsidRPr="0046222B">
        <w:rPr>
          <w:rFonts w:cstheme="minorHAnsi"/>
          <w:color w:val="auto"/>
          <w:szCs w:val="20"/>
          <w:rPrChange w:id="948" w:author="Miku Nosamu" w:date="2025-07-05T22:49:00Z">
            <w:rPr>
              <w:rFonts w:ascii="Arial" w:hAnsi="Arial" w:cs="Arial"/>
              <w:color w:val="auto"/>
            </w:rPr>
          </w:rPrChange>
        </w:rPr>
        <w:t>pastikan</w:t>
      </w:r>
      <w:proofErr w:type="spellEnd"/>
      <w:r w:rsidR="00373D54" w:rsidRPr="0046222B">
        <w:rPr>
          <w:rFonts w:cstheme="minorHAnsi"/>
          <w:color w:val="auto"/>
          <w:szCs w:val="20"/>
          <w:rPrChange w:id="949" w:author="Miku Nosamu" w:date="2025-07-05T22:49:00Z">
            <w:rPr>
              <w:rFonts w:ascii="Arial" w:hAnsi="Arial" w:cs="Arial"/>
              <w:color w:val="auto"/>
            </w:rPr>
          </w:rPrChange>
        </w:rPr>
        <w:t xml:space="preserve"> semua </w:t>
      </w:r>
      <w:proofErr w:type="spellStart"/>
      <w:r w:rsidR="00373D54" w:rsidRPr="0046222B">
        <w:rPr>
          <w:rFonts w:cstheme="minorHAnsi"/>
          <w:color w:val="auto"/>
          <w:szCs w:val="20"/>
          <w:rPrChange w:id="950" w:author="Miku Nosamu" w:date="2025-07-05T22:49:00Z">
            <w:rPr>
              <w:rFonts w:ascii="Arial" w:hAnsi="Arial" w:cs="Arial"/>
              <w:color w:val="auto"/>
            </w:rPr>
          </w:rPrChange>
        </w:rPr>
        <w:t>dokumen</w:t>
      </w:r>
      <w:proofErr w:type="spellEnd"/>
      <w:r w:rsidR="00373D54" w:rsidRPr="0046222B">
        <w:rPr>
          <w:rFonts w:cstheme="minorHAnsi"/>
          <w:color w:val="auto"/>
          <w:szCs w:val="20"/>
          <w:rPrChange w:id="951" w:author="Miku Nosamu" w:date="2025-07-05T22:49:00Z">
            <w:rPr>
              <w:rFonts w:ascii="Arial" w:hAnsi="Arial" w:cs="Arial"/>
              <w:color w:val="auto"/>
            </w:rPr>
          </w:rPrChange>
        </w:rPr>
        <w:t xml:space="preserve"> sudah </w:t>
      </w:r>
      <w:proofErr w:type="spellStart"/>
      <w:r w:rsidR="00373D54" w:rsidRPr="0046222B">
        <w:rPr>
          <w:rFonts w:cstheme="minorHAnsi"/>
          <w:color w:val="auto"/>
          <w:szCs w:val="20"/>
          <w:rPrChange w:id="952" w:author="Miku Nosamu" w:date="2025-07-05T22:49:00Z">
            <w:rPr>
              <w:rFonts w:ascii="Arial" w:hAnsi="Arial" w:cs="Arial"/>
              <w:color w:val="auto"/>
            </w:rPr>
          </w:rPrChange>
        </w:rPr>
        <w:t>lengkap</w:t>
      </w:r>
      <w:proofErr w:type="spellEnd"/>
      <w:ins w:id="953" w:author="Miku Nosamu" w:date="2025-07-05T22:54:00Z">
        <w:r w:rsidR="00E87D7D">
          <w:rPr>
            <w:rFonts w:cstheme="minorHAnsi"/>
            <w:color w:val="auto"/>
            <w:szCs w:val="20"/>
          </w:rPr>
          <w:t xml:space="preserve"> dan </w:t>
        </w:r>
        <w:proofErr w:type="spellStart"/>
        <w:r w:rsidR="00E87D7D">
          <w:rPr>
            <w:rFonts w:cstheme="minorHAnsi"/>
            <w:color w:val="auto"/>
            <w:szCs w:val="20"/>
          </w:rPr>
          <w:t>menetapkan</w:t>
        </w:r>
        <w:proofErr w:type="spellEnd"/>
        <w:r w:rsidR="00E87D7D">
          <w:rPr>
            <w:rFonts w:cstheme="minorHAnsi"/>
            <w:color w:val="auto"/>
            <w:szCs w:val="20"/>
          </w:rPr>
          <w:t xml:space="preserve"> PIC internal</w:t>
        </w:r>
      </w:ins>
      <w:r w:rsidR="00373D54" w:rsidRPr="0046222B">
        <w:rPr>
          <w:rFonts w:cstheme="minorHAnsi"/>
          <w:color w:val="auto"/>
          <w:szCs w:val="20"/>
          <w:rPrChange w:id="954" w:author="Miku Nosamu" w:date="2025-07-05T22:49:00Z">
            <w:rPr>
              <w:rFonts w:ascii="Arial" w:hAnsi="Arial" w:cs="Arial"/>
              <w:color w:val="auto"/>
            </w:rPr>
          </w:rPrChange>
        </w:rPr>
        <w:t>.</w:t>
      </w:r>
    </w:p>
    <w:p w14:paraId="43A3788F" w14:textId="3A9D3237" w:rsidR="003F1F00" w:rsidRPr="0046222B" w:rsidRDefault="00CD47D0" w:rsidP="00373D54">
      <w:pPr>
        <w:spacing w:after="0" w:line="360" w:lineRule="auto"/>
        <w:ind w:left="2160" w:hanging="2160"/>
        <w:rPr>
          <w:rFonts w:cstheme="minorHAnsi"/>
          <w:noProof/>
          <w:color w:val="auto"/>
          <w:szCs w:val="20"/>
          <w:lang w:val="id-ID"/>
          <w:rPrChange w:id="955" w:author="Miku Nosamu" w:date="2025-07-05T22:49:00Z">
            <w:rPr>
              <w:rFonts w:ascii="Arial" w:hAnsi="Arial" w:cs="Arial"/>
              <w:noProof/>
              <w:color w:val="auto"/>
              <w:lang w:val="id-ID"/>
            </w:rPr>
          </w:rPrChange>
        </w:rPr>
      </w:pPr>
      <w:r w:rsidRPr="0046222B">
        <w:rPr>
          <w:rFonts w:cstheme="minorHAnsi"/>
          <w:noProof/>
          <w:color w:val="auto"/>
          <w:szCs w:val="20"/>
          <w:lang w:val="id-ID"/>
          <w:rPrChange w:id="956" w:author="Miku Nosamu" w:date="2025-07-05T22:49:00Z">
            <w:rPr>
              <w:rFonts w:ascii="Arial" w:hAnsi="Arial" w:cs="Arial"/>
              <w:noProof/>
              <w:color w:val="auto"/>
              <w:lang w:val="id-ID"/>
            </w:rPr>
          </w:rPrChange>
        </w:rPr>
        <w:t xml:space="preserve">Kriteria penerimaan : </w:t>
      </w:r>
      <w:r w:rsidRPr="0046222B">
        <w:rPr>
          <w:rFonts w:cstheme="minorHAnsi"/>
          <w:noProof/>
          <w:color w:val="auto"/>
          <w:szCs w:val="20"/>
          <w:lang w:val="id-ID"/>
          <w:rPrChange w:id="957" w:author="Miku Nosamu" w:date="2025-07-05T22:49:00Z">
            <w:rPr>
              <w:rFonts w:ascii="Arial" w:hAnsi="Arial" w:cs="Arial"/>
              <w:noProof/>
              <w:color w:val="auto"/>
              <w:lang w:val="id-ID"/>
            </w:rPr>
          </w:rPrChange>
        </w:rPr>
        <w:tab/>
      </w:r>
      <w:r w:rsidR="00373D54" w:rsidRPr="0046222B">
        <w:rPr>
          <w:rFonts w:cstheme="minorHAnsi"/>
          <w:color w:val="auto"/>
          <w:szCs w:val="20"/>
          <w:rPrChange w:id="958" w:author="Miku Nosamu" w:date="2025-07-05T22:49:00Z">
            <w:rPr>
              <w:rFonts w:ascii="Arial" w:hAnsi="Arial" w:cs="Arial"/>
              <w:color w:val="auto"/>
            </w:rPr>
          </w:rPrChange>
        </w:rPr>
        <w:t xml:space="preserve">Fitur </w:t>
      </w:r>
      <w:proofErr w:type="spellStart"/>
      <w:r w:rsidR="00373D54" w:rsidRPr="0046222B">
        <w:rPr>
          <w:rFonts w:cstheme="minorHAnsi"/>
          <w:color w:val="auto"/>
          <w:szCs w:val="20"/>
          <w:rPrChange w:id="959" w:author="Miku Nosamu" w:date="2025-07-05T22:49:00Z">
            <w:rPr>
              <w:rFonts w:ascii="Arial" w:hAnsi="Arial" w:cs="Arial"/>
              <w:color w:val="auto"/>
            </w:rPr>
          </w:rPrChange>
        </w:rPr>
        <w:t>dianggap</w:t>
      </w:r>
      <w:proofErr w:type="spellEnd"/>
      <w:r w:rsidR="00373D54" w:rsidRPr="0046222B">
        <w:rPr>
          <w:rFonts w:cstheme="minorHAnsi"/>
          <w:color w:val="auto"/>
          <w:szCs w:val="20"/>
          <w:rPrChange w:id="960"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61" w:author="Miku Nosamu" w:date="2025-07-05T22:49:00Z">
            <w:rPr>
              <w:rFonts w:ascii="Arial" w:hAnsi="Arial" w:cs="Arial"/>
              <w:color w:val="auto"/>
            </w:rPr>
          </w:rPrChange>
        </w:rPr>
        <w:t>berhasil</w:t>
      </w:r>
      <w:proofErr w:type="spellEnd"/>
      <w:r w:rsidR="00373D54" w:rsidRPr="0046222B">
        <w:rPr>
          <w:rFonts w:cstheme="minorHAnsi"/>
          <w:color w:val="auto"/>
          <w:szCs w:val="20"/>
          <w:rPrChange w:id="962"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63" w:author="Miku Nosamu" w:date="2025-07-05T22:49:00Z">
            <w:rPr>
              <w:rFonts w:ascii="Arial" w:hAnsi="Arial" w:cs="Arial"/>
              <w:color w:val="auto"/>
            </w:rPr>
          </w:rPrChange>
        </w:rPr>
        <w:t>jika</w:t>
      </w:r>
      <w:proofErr w:type="spellEnd"/>
      <w:r w:rsidR="00373D54" w:rsidRPr="0046222B">
        <w:rPr>
          <w:rFonts w:cstheme="minorHAnsi"/>
          <w:color w:val="auto"/>
          <w:szCs w:val="20"/>
          <w:rPrChange w:id="964"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65" w:author="Miku Nosamu" w:date="2025-07-05T22:49:00Z">
            <w:rPr>
              <w:rFonts w:ascii="Arial" w:hAnsi="Arial" w:cs="Arial"/>
              <w:color w:val="auto"/>
            </w:rPr>
          </w:rPrChange>
        </w:rPr>
        <w:t>verifikator</w:t>
      </w:r>
      <w:proofErr w:type="spellEnd"/>
      <w:r w:rsidR="00373D54" w:rsidRPr="0046222B">
        <w:rPr>
          <w:rFonts w:cstheme="minorHAnsi"/>
          <w:color w:val="auto"/>
          <w:szCs w:val="20"/>
          <w:rPrChange w:id="966" w:author="Miku Nosamu" w:date="2025-07-05T22:49:00Z">
            <w:rPr>
              <w:rFonts w:ascii="Arial" w:hAnsi="Arial" w:cs="Arial"/>
              <w:color w:val="auto"/>
            </w:rPr>
          </w:rPrChange>
        </w:rPr>
        <w:t xml:space="preserve"> bisa </w:t>
      </w:r>
      <w:proofErr w:type="spellStart"/>
      <w:r w:rsidR="00373D54" w:rsidRPr="0046222B">
        <w:rPr>
          <w:rFonts w:cstheme="minorHAnsi"/>
          <w:color w:val="auto"/>
          <w:szCs w:val="20"/>
          <w:rPrChange w:id="967" w:author="Miku Nosamu" w:date="2025-07-05T22:49:00Z">
            <w:rPr>
              <w:rFonts w:ascii="Arial" w:hAnsi="Arial" w:cs="Arial"/>
              <w:color w:val="auto"/>
            </w:rPr>
          </w:rPrChange>
        </w:rPr>
        <w:t>melihat</w:t>
      </w:r>
      <w:proofErr w:type="spellEnd"/>
      <w:r w:rsidR="00373D54" w:rsidRPr="0046222B">
        <w:rPr>
          <w:rFonts w:cstheme="minorHAnsi"/>
          <w:color w:val="auto"/>
          <w:szCs w:val="20"/>
          <w:rPrChange w:id="968" w:author="Miku Nosamu" w:date="2025-07-05T22:49:00Z">
            <w:rPr>
              <w:rFonts w:ascii="Arial" w:hAnsi="Arial" w:cs="Arial"/>
              <w:color w:val="auto"/>
            </w:rPr>
          </w:rPrChange>
        </w:rPr>
        <w:t xml:space="preserve"> detail </w:t>
      </w:r>
      <w:proofErr w:type="spellStart"/>
      <w:r w:rsidR="00373D54" w:rsidRPr="0046222B">
        <w:rPr>
          <w:rFonts w:cstheme="minorHAnsi"/>
          <w:color w:val="auto"/>
          <w:szCs w:val="20"/>
          <w:rPrChange w:id="969" w:author="Miku Nosamu" w:date="2025-07-05T22:49:00Z">
            <w:rPr>
              <w:rFonts w:ascii="Arial" w:hAnsi="Arial" w:cs="Arial"/>
              <w:color w:val="auto"/>
            </w:rPr>
          </w:rPrChange>
        </w:rPr>
        <w:t>pengajuan</w:t>
      </w:r>
      <w:proofErr w:type="spellEnd"/>
      <w:r w:rsidR="00373D54" w:rsidRPr="0046222B">
        <w:rPr>
          <w:rFonts w:cstheme="minorHAnsi"/>
          <w:color w:val="auto"/>
          <w:szCs w:val="20"/>
          <w:rPrChange w:id="970" w:author="Miku Nosamu" w:date="2025-07-05T22:49:00Z">
            <w:rPr>
              <w:rFonts w:ascii="Arial" w:hAnsi="Arial" w:cs="Arial"/>
              <w:color w:val="auto"/>
            </w:rPr>
          </w:rPrChange>
        </w:rPr>
        <w:t xml:space="preserve"> dan </w:t>
      </w:r>
      <w:proofErr w:type="spellStart"/>
      <w:r w:rsidR="00373D54" w:rsidRPr="0046222B">
        <w:rPr>
          <w:rFonts w:cstheme="minorHAnsi"/>
          <w:color w:val="auto"/>
          <w:szCs w:val="20"/>
          <w:rPrChange w:id="971" w:author="Miku Nosamu" w:date="2025-07-05T22:49:00Z">
            <w:rPr>
              <w:rFonts w:ascii="Arial" w:hAnsi="Arial" w:cs="Arial"/>
              <w:color w:val="auto"/>
            </w:rPr>
          </w:rPrChange>
        </w:rPr>
        <w:t>menandai</w:t>
      </w:r>
      <w:proofErr w:type="spellEnd"/>
      <w:r w:rsidR="00373D54" w:rsidRPr="0046222B">
        <w:rPr>
          <w:rFonts w:cstheme="minorHAnsi"/>
          <w:color w:val="auto"/>
          <w:szCs w:val="20"/>
          <w:rPrChange w:id="972" w:author="Miku Nosamu" w:date="2025-07-05T22:49:00Z">
            <w:rPr>
              <w:rFonts w:ascii="Arial" w:hAnsi="Arial" w:cs="Arial"/>
              <w:color w:val="auto"/>
            </w:rPr>
          </w:rPrChange>
        </w:rPr>
        <w:t xml:space="preserve"> status </w:t>
      </w:r>
      <w:proofErr w:type="spellStart"/>
      <w:r w:rsidR="00373D54" w:rsidRPr="0046222B">
        <w:rPr>
          <w:rFonts w:cstheme="minorHAnsi"/>
          <w:color w:val="auto"/>
          <w:szCs w:val="20"/>
          <w:rPrChange w:id="973" w:author="Miku Nosamu" w:date="2025-07-05T22:49:00Z">
            <w:rPr>
              <w:rFonts w:ascii="Arial" w:hAnsi="Arial" w:cs="Arial"/>
              <w:color w:val="auto"/>
            </w:rPr>
          </w:rPrChange>
        </w:rPr>
        <w:t>dokumen</w:t>
      </w:r>
      <w:proofErr w:type="spellEnd"/>
      <w:r w:rsidR="00373D54" w:rsidRPr="0046222B">
        <w:rPr>
          <w:rFonts w:cstheme="minorHAnsi"/>
          <w:color w:val="auto"/>
          <w:szCs w:val="20"/>
          <w:rPrChange w:id="974" w:author="Miku Nosamu" w:date="2025-07-05T22:49:00Z">
            <w:rPr>
              <w:rFonts w:ascii="Arial" w:hAnsi="Arial" w:cs="Arial"/>
              <w:color w:val="auto"/>
            </w:rPr>
          </w:rPrChange>
        </w:rPr>
        <w:t xml:space="preserve"> </w:t>
      </w:r>
      <w:proofErr w:type="spellStart"/>
      <w:r w:rsidR="00373D54" w:rsidRPr="0046222B">
        <w:rPr>
          <w:rFonts w:cstheme="minorHAnsi"/>
          <w:color w:val="auto"/>
          <w:szCs w:val="20"/>
          <w:rPrChange w:id="975" w:author="Miku Nosamu" w:date="2025-07-05T22:49:00Z">
            <w:rPr>
              <w:rFonts w:ascii="Arial" w:hAnsi="Arial" w:cs="Arial"/>
              <w:color w:val="auto"/>
            </w:rPr>
          </w:rPrChange>
        </w:rPr>
        <w:t>lengkap</w:t>
      </w:r>
      <w:proofErr w:type="spellEnd"/>
      <w:ins w:id="976" w:author="Miku Nosamu" w:date="2025-07-05T22:57:00Z">
        <w:r w:rsidR="003E2351">
          <w:rPr>
            <w:rFonts w:cstheme="minorHAnsi"/>
            <w:color w:val="auto"/>
            <w:szCs w:val="20"/>
          </w:rPr>
          <w:t xml:space="preserve"> </w:t>
        </w:r>
      </w:ins>
      <w:del w:id="977" w:author="Miku Nosamu" w:date="2025-07-05T22:57:00Z">
        <w:r w:rsidR="00373D54" w:rsidRPr="0046222B" w:rsidDel="003E2351">
          <w:rPr>
            <w:rFonts w:cstheme="minorHAnsi"/>
            <w:color w:val="auto"/>
            <w:szCs w:val="20"/>
            <w:rPrChange w:id="978" w:author="Miku Nosamu" w:date="2025-07-05T22:49:00Z">
              <w:rPr>
                <w:rFonts w:ascii="Arial" w:hAnsi="Arial" w:cs="Arial"/>
                <w:color w:val="auto"/>
              </w:rPr>
            </w:rPrChange>
          </w:rPr>
          <w:delText xml:space="preserve"> </w:delText>
        </w:r>
      </w:del>
      <w:r w:rsidR="00373D54" w:rsidRPr="0046222B">
        <w:rPr>
          <w:rFonts w:cstheme="minorHAnsi"/>
          <w:color w:val="auto"/>
          <w:szCs w:val="20"/>
          <w:rPrChange w:id="979" w:author="Miku Nosamu" w:date="2025-07-05T22:49:00Z">
            <w:rPr>
              <w:rFonts w:ascii="Arial" w:hAnsi="Arial" w:cs="Arial"/>
              <w:color w:val="auto"/>
            </w:rPr>
          </w:rPrChange>
        </w:rPr>
        <w:t xml:space="preserve">atau </w:t>
      </w:r>
      <w:proofErr w:type="spellStart"/>
      <w:r w:rsidR="00373D54" w:rsidRPr="0046222B">
        <w:rPr>
          <w:rFonts w:cstheme="minorHAnsi"/>
          <w:color w:val="auto"/>
          <w:szCs w:val="20"/>
          <w:rPrChange w:id="980" w:author="Miku Nosamu" w:date="2025-07-05T22:49:00Z">
            <w:rPr>
              <w:rFonts w:ascii="Arial" w:hAnsi="Arial" w:cs="Arial"/>
              <w:color w:val="auto"/>
            </w:rPr>
          </w:rPrChange>
        </w:rPr>
        <w:t>belum</w:t>
      </w:r>
      <w:proofErr w:type="spellEnd"/>
      <w:r w:rsidR="00373D54" w:rsidRPr="0046222B">
        <w:rPr>
          <w:rFonts w:cstheme="minorHAnsi"/>
          <w:color w:val="auto"/>
          <w:szCs w:val="20"/>
          <w:rPrChange w:id="981" w:author="Miku Nosamu" w:date="2025-07-05T22:49:00Z">
            <w:rPr>
              <w:rFonts w:ascii="Arial" w:hAnsi="Arial" w:cs="Arial"/>
              <w:color w:val="auto"/>
            </w:rPr>
          </w:rPrChange>
        </w:rPr>
        <w:t>.</w:t>
      </w:r>
    </w:p>
    <w:p w14:paraId="56D802ED" w14:textId="09869F8C" w:rsidR="00CD47D0" w:rsidRPr="0046222B" w:rsidRDefault="00CD47D0" w:rsidP="003F1F00">
      <w:pPr>
        <w:rPr>
          <w:rFonts w:cstheme="minorHAnsi"/>
          <w:noProof/>
          <w:szCs w:val="20"/>
          <w:lang w:val="id-ID"/>
          <w:rPrChange w:id="982" w:author="Miku Nosamu" w:date="2025-07-05T22:49:00Z">
            <w:rPr>
              <w:b/>
              <w:bCs/>
              <w:noProof/>
              <w:lang w:val="id-ID"/>
            </w:rPr>
          </w:rPrChange>
        </w:rPr>
      </w:pPr>
      <w:r w:rsidRPr="0046222B">
        <w:rPr>
          <w:rFonts w:cstheme="minorHAnsi"/>
          <w:noProof/>
          <w:szCs w:val="20"/>
          <w:lang w:val="id-ID"/>
          <w:rPrChange w:id="983" w:author="Miku Nosamu" w:date="2025-07-05T22:49:00Z">
            <w:rPr>
              <w:b/>
              <w:bCs/>
              <w:noProof/>
              <w:lang w:val="id-ID"/>
            </w:rPr>
          </w:rPrChange>
        </w:rPr>
        <w:t>Fungsional Fitur MF6</w:t>
      </w:r>
    </w:p>
    <w:p w14:paraId="2B20B5D2" w14:textId="704F6A25" w:rsidR="00D27A0D" w:rsidRPr="0046222B" w:rsidRDefault="00CD47D0" w:rsidP="00D27A0D">
      <w:pPr>
        <w:spacing w:after="0" w:line="360" w:lineRule="auto"/>
        <w:ind w:left="2160" w:hanging="2160"/>
        <w:rPr>
          <w:rFonts w:cstheme="minorHAnsi"/>
          <w:color w:val="auto"/>
          <w:szCs w:val="20"/>
          <w:rPrChange w:id="984" w:author="Miku Nosamu" w:date="2025-07-05T22:49:00Z">
            <w:rPr>
              <w:rFonts w:ascii="Arial" w:hAnsi="Arial" w:cs="Arial"/>
              <w:color w:val="auto"/>
            </w:rPr>
          </w:rPrChange>
        </w:rPr>
      </w:pPr>
      <w:r w:rsidRPr="0046222B">
        <w:rPr>
          <w:rFonts w:cstheme="minorHAnsi"/>
          <w:noProof/>
          <w:color w:val="auto"/>
          <w:szCs w:val="20"/>
          <w:lang w:val="id-ID"/>
          <w:rPrChange w:id="985" w:author="Miku Nosamu" w:date="2025-07-05T22:49:00Z">
            <w:rPr>
              <w:rFonts w:ascii="Arial" w:hAnsi="Arial" w:cs="Arial"/>
              <w:noProof/>
              <w:color w:val="auto"/>
              <w:lang w:val="id-ID"/>
            </w:rPr>
          </w:rPrChange>
        </w:rPr>
        <w:t xml:space="preserve">User Story : </w:t>
      </w:r>
      <w:r w:rsidRPr="0046222B">
        <w:rPr>
          <w:rFonts w:cstheme="minorHAnsi"/>
          <w:noProof/>
          <w:color w:val="auto"/>
          <w:szCs w:val="20"/>
          <w:lang w:val="id-ID"/>
          <w:rPrChange w:id="986" w:author="Miku Nosamu" w:date="2025-07-05T22:49:00Z">
            <w:rPr>
              <w:rFonts w:ascii="Arial" w:hAnsi="Arial" w:cs="Arial"/>
              <w:noProof/>
              <w:color w:val="auto"/>
              <w:lang w:val="id-ID"/>
            </w:rPr>
          </w:rPrChange>
        </w:rPr>
        <w:tab/>
      </w:r>
      <w:proofErr w:type="spellStart"/>
      <w:r w:rsidR="00D27A0D" w:rsidRPr="0046222B">
        <w:rPr>
          <w:rFonts w:cstheme="minorHAnsi"/>
          <w:color w:val="auto"/>
          <w:szCs w:val="20"/>
          <w:rPrChange w:id="987" w:author="Miku Nosamu" w:date="2025-07-05T22:49:00Z">
            <w:rPr>
              <w:rFonts w:ascii="Arial" w:hAnsi="Arial" w:cs="Arial"/>
              <w:color w:val="auto"/>
            </w:rPr>
          </w:rPrChange>
        </w:rPr>
        <w:t>Sebagai</w:t>
      </w:r>
      <w:proofErr w:type="spellEnd"/>
      <w:r w:rsidR="00D27A0D" w:rsidRPr="0046222B">
        <w:rPr>
          <w:rFonts w:cstheme="minorHAnsi"/>
          <w:color w:val="auto"/>
          <w:szCs w:val="20"/>
          <w:rPrChange w:id="988" w:author="Miku Nosamu" w:date="2025-07-05T22:49:00Z">
            <w:rPr>
              <w:rFonts w:ascii="Arial" w:hAnsi="Arial" w:cs="Arial"/>
              <w:color w:val="auto"/>
            </w:rPr>
          </w:rPrChange>
        </w:rPr>
        <w:t xml:space="preserve"> approver, </w:t>
      </w:r>
      <w:proofErr w:type="spellStart"/>
      <w:r w:rsidR="00D27A0D" w:rsidRPr="0046222B">
        <w:rPr>
          <w:rFonts w:cstheme="minorHAnsi"/>
          <w:color w:val="auto"/>
          <w:szCs w:val="20"/>
          <w:rPrChange w:id="989" w:author="Miku Nosamu" w:date="2025-07-05T22:49:00Z">
            <w:rPr>
              <w:rFonts w:ascii="Arial" w:hAnsi="Arial" w:cs="Arial"/>
              <w:color w:val="auto"/>
            </w:rPr>
          </w:rPrChange>
        </w:rPr>
        <w:t>saya</w:t>
      </w:r>
      <w:proofErr w:type="spellEnd"/>
      <w:r w:rsidR="00D27A0D" w:rsidRPr="0046222B">
        <w:rPr>
          <w:rFonts w:cstheme="minorHAnsi"/>
          <w:color w:val="auto"/>
          <w:szCs w:val="20"/>
          <w:rPrChange w:id="990" w:author="Miku Nosamu" w:date="2025-07-05T22:49:00Z">
            <w:rPr>
              <w:rFonts w:ascii="Arial" w:hAnsi="Arial" w:cs="Arial"/>
              <w:color w:val="auto"/>
            </w:rPr>
          </w:rPrChange>
        </w:rPr>
        <w:t xml:space="preserve"> </w:t>
      </w:r>
      <w:proofErr w:type="spellStart"/>
      <w:r w:rsidR="00D27A0D" w:rsidRPr="0046222B">
        <w:rPr>
          <w:rFonts w:cstheme="minorHAnsi"/>
          <w:color w:val="auto"/>
          <w:szCs w:val="20"/>
          <w:rPrChange w:id="991" w:author="Miku Nosamu" w:date="2025-07-05T22:49:00Z">
            <w:rPr>
              <w:rFonts w:ascii="Arial" w:hAnsi="Arial" w:cs="Arial"/>
              <w:color w:val="auto"/>
            </w:rPr>
          </w:rPrChange>
        </w:rPr>
        <w:t>ingin</w:t>
      </w:r>
      <w:proofErr w:type="spellEnd"/>
      <w:r w:rsidR="00D27A0D" w:rsidRPr="0046222B">
        <w:rPr>
          <w:rFonts w:cstheme="minorHAnsi"/>
          <w:color w:val="auto"/>
          <w:szCs w:val="20"/>
          <w:rPrChange w:id="992" w:author="Miku Nosamu" w:date="2025-07-05T22:49:00Z">
            <w:rPr>
              <w:rFonts w:ascii="Arial" w:hAnsi="Arial" w:cs="Arial"/>
              <w:color w:val="auto"/>
            </w:rPr>
          </w:rPrChange>
        </w:rPr>
        <w:t xml:space="preserve"> bisa </w:t>
      </w:r>
      <w:proofErr w:type="spellStart"/>
      <w:r w:rsidR="00D27A0D" w:rsidRPr="0046222B">
        <w:rPr>
          <w:rFonts w:cstheme="minorHAnsi"/>
          <w:color w:val="auto"/>
          <w:szCs w:val="20"/>
          <w:rPrChange w:id="993" w:author="Miku Nosamu" w:date="2025-07-05T22:49:00Z">
            <w:rPr>
              <w:rFonts w:ascii="Arial" w:hAnsi="Arial" w:cs="Arial"/>
              <w:color w:val="auto"/>
            </w:rPr>
          </w:rPrChange>
        </w:rPr>
        <w:t>setujuin</w:t>
      </w:r>
      <w:proofErr w:type="spellEnd"/>
      <w:r w:rsidR="00D27A0D" w:rsidRPr="0046222B">
        <w:rPr>
          <w:rFonts w:cstheme="minorHAnsi"/>
          <w:color w:val="auto"/>
          <w:szCs w:val="20"/>
          <w:rPrChange w:id="994" w:author="Miku Nosamu" w:date="2025-07-05T22:49:00Z">
            <w:rPr>
              <w:rFonts w:ascii="Arial" w:hAnsi="Arial" w:cs="Arial"/>
              <w:color w:val="auto"/>
            </w:rPr>
          </w:rPrChange>
        </w:rPr>
        <w:t xml:space="preserve"> atau </w:t>
      </w:r>
      <w:proofErr w:type="spellStart"/>
      <w:r w:rsidR="00D27A0D" w:rsidRPr="0046222B">
        <w:rPr>
          <w:rFonts w:cstheme="minorHAnsi"/>
          <w:color w:val="auto"/>
          <w:szCs w:val="20"/>
          <w:rPrChange w:id="995" w:author="Miku Nosamu" w:date="2025-07-05T22:49:00Z">
            <w:rPr>
              <w:rFonts w:ascii="Arial" w:hAnsi="Arial" w:cs="Arial"/>
              <w:color w:val="auto"/>
            </w:rPr>
          </w:rPrChange>
        </w:rPr>
        <w:t>tolak</w:t>
      </w:r>
      <w:proofErr w:type="spellEnd"/>
      <w:r w:rsidR="00D27A0D" w:rsidRPr="0046222B">
        <w:rPr>
          <w:rFonts w:cstheme="minorHAnsi"/>
          <w:color w:val="auto"/>
          <w:szCs w:val="20"/>
          <w:rPrChange w:id="996" w:author="Miku Nosamu" w:date="2025-07-05T22:49:00Z">
            <w:rPr>
              <w:rFonts w:ascii="Arial" w:hAnsi="Arial" w:cs="Arial"/>
              <w:color w:val="auto"/>
            </w:rPr>
          </w:rPrChange>
        </w:rPr>
        <w:t xml:space="preserve"> </w:t>
      </w:r>
      <w:proofErr w:type="spellStart"/>
      <w:r w:rsidR="00D27A0D" w:rsidRPr="0046222B">
        <w:rPr>
          <w:rFonts w:cstheme="minorHAnsi"/>
          <w:color w:val="auto"/>
          <w:szCs w:val="20"/>
          <w:rPrChange w:id="997" w:author="Miku Nosamu" w:date="2025-07-05T22:49:00Z">
            <w:rPr>
              <w:rFonts w:ascii="Arial" w:hAnsi="Arial" w:cs="Arial"/>
              <w:color w:val="auto"/>
            </w:rPr>
          </w:rPrChange>
        </w:rPr>
        <w:t>pengajuan</w:t>
      </w:r>
      <w:proofErr w:type="spellEnd"/>
      <w:ins w:id="998" w:author="Miku Nosamu" w:date="2025-07-05T22:58:00Z">
        <w:r w:rsidR="001145A9">
          <w:rPr>
            <w:rFonts w:cstheme="minorHAnsi"/>
            <w:color w:val="auto"/>
            <w:szCs w:val="20"/>
          </w:rPr>
          <w:t xml:space="preserve"> </w:t>
        </w:r>
      </w:ins>
      <w:del w:id="999" w:author="Miku Nosamu" w:date="2025-07-05T22:58:00Z">
        <w:r w:rsidR="00D27A0D" w:rsidRPr="0046222B" w:rsidDel="001145A9">
          <w:rPr>
            <w:rFonts w:cstheme="minorHAnsi"/>
            <w:color w:val="auto"/>
            <w:szCs w:val="20"/>
            <w:rPrChange w:id="1000" w:author="Miku Nosamu" w:date="2025-07-05T22:49:00Z">
              <w:rPr>
                <w:rFonts w:ascii="Arial" w:hAnsi="Arial" w:cs="Arial"/>
                <w:color w:val="auto"/>
              </w:rPr>
            </w:rPrChange>
          </w:rPr>
          <w:delText xml:space="preserve">, dan langsung tanda tangan </w:delText>
        </w:r>
      </w:del>
      <w:r w:rsidR="00D27A0D" w:rsidRPr="0046222B">
        <w:rPr>
          <w:rFonts w:cstheme="minorHAnsi"/>
          <w:color w:val="auto"/>
          <w:szCs w:val="20"/>
          <w:rPrChange w:id="1001" w:author="Miku Nosamu" w:date="2025-07-05T22:49:00Z">
            <w:rPr>
              <w:rFonts w:ascii="Arial" w:hAnsi="Arial" w:cs="Arial"/>
              <w:color w:val="auto"/>
            </w:rPr>
          </w:rPrChange>
        </w:rPr>
        <w:t xml:space="preserve">di </w:t>
      </w:r>
      <w:proofErr w:type="spellStart"/>
      <w:r w:rsidR="00D27A0D" w:rsidRPr="0046222B">
        <w:rPr>
          <w:rFonts w:cstheme="minorHAnsi"/>
          <w:color w:val="auto"/>
          <w:szCs w:val="20"/>
          <w:rPrChange w:id="1002" w:author="Miku Nosamu" w:date="2025-07-05T22:49:00Z">
            <w:rPr>
              <w:rFonts w:ascii="Arial" w:hAnsi="Arial" w:cs="Arial"/>
              <w:color w:val="auto"/>
            </w:rPr>
          </w:rPrChange>
        </w:rPr>
        <w:t>sistem</w:t>
      </w:r>
      <w:proofErr w:type="spellEnd"/>
      <w:r w:rsidR="00D27A0D" w:rsidRPr="0046222B">
        <w:rPr>
          <w:rFonts w:cstheme="minorHAnsi"/>
          <w:color w:val="auto"/>
          <w:szCs w:val="20"/>
          <w:rPrChange w:id="1003" w:author="Miku Nosamu" w:date="2025-07-05T22:49:00Z">
            <w:rPr>
              <w:rFonts w:ascii="Arial" w:hAnsi="Arial" w:cs="Arial"/>
              <w:color w:val="auto"/>
            </w:rPr>
          </w:rPrChange>
        </w:rPr>
        <w:t>.</w:t>
      </w:r>
    </w:p>
    <w:p w14:paraId="1B51DE40" w14:textId="1FB08806" w:rsidR="00633146" w:rsidRDefault="00CD47D0" w:rsidP="00D27A0D">
      <w:pPr>
        <w:spacing w:line="360" w:lineRule="auto"/>
        <w:ind w:left="2160" w:hanging="2160"/>
        <w:rPr>
          <w:ins w:id="1004" w:author="Miku Nosamu" w:date="2025-07-05T22:58:00Z"/>
          <w:rFonts w:cstheme="minorHAnsi"/>
          <w:color w:val="auto"/>
          <w:szCs w:val="20"/>
        </w:rPr>
      </w:pPr>
      <w:r w:rsidRPr="0046222B">
        <w:rPr>
          <w:rFonts w:cstheme="minorHAnsi"/>
          <w:noProof/>
          <w:color w:val="auto"/>
          <w:szCs w:val="20"/>
          <w:lang w:val="id-ID"/>
          <w:rPrChange w:id="1005" w:author="Miku Nosamu" w:date="2025-07-05T22:49:00Z">
            <w:rPr>
              <w:rFonts w:ascii="Arial" w:hAnsi="Arial" w:cs="Arial"/>
              <w:noProof/>
              <w:color w:val="auto"/>
              <w:lang w:val="id-ID"/>
            </w:rPr>
          </w:rPrChange>
        </w:rPr>
        <w:t xml:space="preserve">Kriteria penerimaan : </w:t>
      </w:r>
      <w:r w:rsidRPr="0046222B">
        <w:rPr>
          <w:rFonts w:cstheme="minorHAnsi"/>
          <w:noProof/>
          <w:color w:val="auto"/>
          <w:szCs w:val="20"/>
          <w:lang w:val="id-ID"/>
          <w:rPrChange w:id="1006" w:author="Miku Nosamu" w:date="2025-07-05T22:49:00Z">
            <w:rPr>
              <w:rFonts w:ascii="Arial" w:hAnsi="Arial" w:cs="Arial"/>
              <w:noProof/>
              <w:color w:val="auto"/>
              <w:lang w:val="id-ID"/>
            </w:rPr>
          </w:rPrChange>
        </w:rPr>
        <w:tab/>
      </w:r>
      <w:r w:rsidR="00D27A0D" w:rsidRPr="0046222B">
        <w:rPr>
          <w:rFonts w:cstheme="minorHAnsi"/>
          <w:color w:val="auto"/>
          <w:szCs w:val="20"/>
          <w:rPrChange w:id="1007" w:author="Miku Nosamu" w:date="2025-07-05T22:49:00Z">
            <w:rPr>
              <w:rFonts w:ascii="Arial" w:hAnsi="Arial" w:cs="Arial"/>
              <w:color w:val="auto"/>
            </w:rPr>
          </w:rPrChange>
        </w:rPr>
        <w:t xml:space="preserve">Fitur </w:t>
      </w:r>
      <w:proofErr w:type="spellStart"/>
      <w:r w:rsidR="00D27A0D" w:rsidRPr="0046222B">
        <w:rPr>
          <w:rFonts w:cstheme="minorHAnsi"/>
          <w:color w:val="auto"/>
          <w:szCs w:val="20"/>
          <w:rPrChange w:id="1008" w:author="Miku Nosamu" w:date="2025-07-05T22:49:00Z">
            <w:rPr>
              <w:rFonts w:ascii="Arial" w:hAnsi="Arial" w:cs="Arial"/>
              <w:color w:val="auto"/>
            </w:rPr>
          </w:rPrChange>
        </w:rPr>
        <w:t>dianggap</w:t>
      </w:r>
      <w:proofErr w:type="spellEnd"/>
      <w:r w:rsidR="00D27A0D" w:rsidRPr="0046222B">
        <w:rPr>
          <w:rFonts w:cstheme="minorHAnsi"/>
          <w:color w:val="auto"/>
          <w:szCs w:val="20"/>
          <w:rPrChange w:id="1009" w:author="Miku Nosamu" w:date="2025-07-05T22:49:00Z">
            <w:rPr>
              <w:rFonts w:ascii="Arial" w:hAnsi="Arial" w:cs="Arial"/>
              <w:color w:val="auto"/>
            </w:rPr>
          </w:rPrChange>
        </w:rPr>
        <w:t xml:space="preserve"> </w:t>
      </w:r>
      <w:proofErr w:type="spellStart"/>
      <w:r w:rsidR="00D27A0D" w:rsidRPr="0046222B">
        <w:rPr>
          <w:rFonts w:cstheme="minorHAnsi"/>
          <w:color w:val="auto"/>
          <w:szCs w:val="20"/>
          <w:rPrChange w:id="1010" w:author="Miku Nosamu" w:date="2025-07-05T22:49:00Z">
            <w:rPr>
              <w:rFonts w:ascii="Arial" w:hAnsi="Arial" w:cs="Arial"/>
              <w:color w:val="auto"/>
            </w:rPr>
          </w:rPrChange>
        </w:rPr>
        <w:t>berhasil</w:t>
      </w:r>
      <w:proofErr w:type="spellEnd"/>
      <w:r w:rsidR="00D27A0D" w:rsidRPr="0046222B">
        <w:rPr>
          <w:rFonts w:cstheme="minorHAnsi"/>
          <w:color w:val="auto"/>
          <w:szCs w:val="20"/>
          <w:rPrChange w:id="1011" w:author="Miku Nosamu" w:date="2025-07-05T22:49:00Z">
            <w:rPr>
              <w:rFonts w:ascii="Arial" w:hAnsi="Arial" w:cs="Arial"/>
              <w:color w:val="auto"/>
            </w:rPr>
          </w:rPrChange>
        </w:rPr>
        <w:t xml:space="preserve"> </w:t>
      </w:r>
      <w:proofErr w:type="spellStart"/>
      <w:r w:rsidR="00D27A0D" w:rsidRPr="0046222B">
        <w:rPr>
          <w:rFonts w:cstheme="minorHAnsi"/>
          <w:color w:val="auto"/>
          <w:szCs w:val="20"/>
          <w:rPrChange w:id="1012" w:author="Miku Nosamu" w:date="2025-07-05T22:49:00Z">
            <w:rPr>
              <w:rFonts w:ascii="Arial" w:hAnsi="Arial" w:cs="Arial"/>
              <w:color w:val="auto"/>
            </w:rPr>
          </w:rPrChange>
        </w:rPr>
        <w:t>jika</w:t>
      </w:r>
      <w:proofErr w:type="spellEnd"/>
      <w:r w:rsidR="00D27A0D" w:rsidRPr="0046222B">
        <w:rPr>
          <w:rFonts w:cstheme="minorHAnsi"/>
          <w:color w:val="auto"/>
          <w:szCs w:val="20"/>
          <w:rPrChange w:id="1013" w:author="Miku Nosamu" w:date="2025-07-05T22:49:00Z">
            <w:rPr>
              <w:rFonts w:ascii="Arial" w:hAnsi="Arial" w:cs="Arial"/>
              <w:color w:val="auto"/>
            </w:rPr>
          </w:rPrChange>
        </w:rPr>
        <w:t xml:space="preserve"> approver bisa </w:t>
      </w:r>
      <w:proofErr w:type="spellStart"/>
      <w:r w:rsidR="00D27A0D" w:rsidRPr="0046222B">
        <w:rPr>
          <w:rFonts w:cstheme="minorHAnsi"/>
          <w:color w:val="auto"/>
          <w:szCs w:val="20"/>
          <w:rPrChange w:id="1014" w:author="Miku Nosamu" w:date="2025-07-05T22:49:00Z">
            <w:rPr>
              <w:rFonts w:ascii="Arial" w:hAnsi="Arial" w:cs="Arial"/>
              <w:color w:val="auto"/>
            </w:rPr>
          </w:rPrChange>
        </w:rPr>
        <w:t>lihat</w:t>
      </w:r>
      <w:proofErr w:type="spellEnd"/>
      <w:r w:rsidR="00D27A0D" w:rsidRPr="0046222B">
        <w:rPr>
          <w:rFonts w:cstheme="minorHAnsi"/>
          <w:color w:val="auto"/>
          <w:szCs w:val="20"/>
          <w:rPrChange w:id="1015" w:author="Miku Nosamu" w:date="2025-07-05T22:49:00Z">
            <w:rPr>
              <w:rFonts w:ascii="Arial" w:hAnsi="Arial" w:cs="Arial"/>
              <w:color w:val="auto"/>
            </w:rPr>
          </w:rPrChange>
        </w:rPr>
        <w:t xml:space="preserve"> </w:t>
      </w:r>
      <w:ins w:id="1016" w:author="Miku Nosamu" w:date="2025-07-05T22:58:00Z">
        <w:r w:rsidR="007D722F">
          <w:rPr>
            <w:rFonts w:cstheme="minorHAnsi"/>
            <w:color w:val="auto"/>
            <w:szCs w:val="20"/>
          </w:rPr>
          <w:t>d</w:t>
        </w:r>
      </w:ins>
      <w:ins w:id="1017" w:author="Miku Nosamu" w:date="2025-07-05T22:59:00Z">
        <w:r w:rsidR="007D722F">
          <w:rPr>
            <w:rFonts w:cstheme="minorHAnsi"/>
            <w:color w:val="auto"/>
            <w:szCs w:val="20"/>
          </w:rPr>
          <w:t>an</w:t>
        </w:r>
      </w:ins>
      <w:del w:id="1018" w:author="Miku Nosamu" w:date="2025-07-05T22:59:00Z">
        <w:r w:rsidR="00D27A0D" w:rsidRPr="0046222B" w:rsidDel="007D722F">
          <w:rPr>
            <w:rFonts w:cstheme="minorHAnsi"/>
            <w:color w:val="auto"/>
            <w:szCs w:val="20"/>
            <w:rPrChange w:id="1019" w:author="Miku Nosamu" w:date="2025-07-05T22:49:00Z">
              <w:rPr>
                <w:rFonts w:ascii="Arial" w:hAnsi="Arial" w:cs="Arial"/>
                <w:color w:val="auto"/>
              </w:rPr>
            </w:rPrChange>
          </w:rPr>
          <w:delText>pengajuan,</w:delText>
        </w:r>
      </w:del>
      <w:ins w:id="1020" w:author="Miku Nosamu" w:date="2025-07-05T22:59:00Z">
        <w:r w:rsidR="007D722F">
          <w:rPr>
            <w:rFonts w:cstheme="minorHAnsi"/>
            <w:color w:val="auto"/>
            <w:szCs w:val="20"/>
          </w:rPr>
          <w:t xml:space="preserve"> </w:t>
        </w:r>
      </w:ins>
      <w:del w:id="1021" w:author="Miku Nosamu" w:date="2025-07-05T22:59:00Z">
        <w:r w:rsidR="00D27A0D" w:rsidRPr="0046222B" w:rsidDel="007D722F">
          <w:rPr>
            <w:rFonts w:cstheme="minorHAnsi"/>
            <w:color w:val="auto"/>
            <w:szCs w:val="20"/>
            <w:rPrChange w:id="1022" w:author="Miku Nosamu" w:date="2025-07-05T22:49:00Z">
              <w:rPr>
                <w:rFonts w:ascii="Arial" w:hAnsi="Arial" w:cs="Arial"/>
                <w:color w:val="auto"/>
              </w:rPr>
            </w:rPrChange>
          </w:rPr>
          <w:delText xml:space="preserve"> </w:delText>
        </w:r>
      </w:del>
      <w:proofErr w:type="spellStart"/>
      <w:r w:rsidR="00D27A0D" w:rsidRPr="0046222B">
        <w:rPr>
          <w:rFonts w:cstheme="minorHAnsi"/>
          <w:color w:val="auto"/>
          <w:szCs w:val="20"/>
          <w:rPrChange w:id="1023" w:author="Miku Nosamu" w:date="2025-07-05T22:49:00Z">
            <w:rPr>
              <w:rFonts w:ascii="Arial" w:hAnsi="Arial" w:cs="Arial"/>
              <w:color w:val="auto"/>
            </w:rPr>
          </w:rPrChange>
        </w:rPr>
        <w:t>klik</w:t>
      </w:r>
      <w:proofErr w:type="spellEnd"/>
      <w:r w:rsidR="00D27A0D" w:rsidRPr="0046222B">
        <w:rPr>
          <w:rFonts w:cstheme="minorHAnsi"/>
          <w:color w:val="auto"/>
          <w:szCs w:val="20"/>
          <w:rPrChange w:id="1024" w:author="Miku Nosamu" w:date="2025-07-05T22:49:00Z">
            <w:rPr>
              <w:rFonts w:ascii="Arial" w:hAnsi="Arial" w:cs="Arial"/>
              <w:color w:val="auto"/>
            </w:rPr>
          </w:rPrChange>
        </w:rPr>
        <w:t xml:space="preserve"> </w:t>
      </w:r>
      <w:proofErr w:type="spellStart"/>
      <w:r w:rsidR="00D27A0D" w:rsidRPr="0046222B">
        <w:rPr>
          <w:rFonts w:cstheme="minorHAnsi"/>
          <w:color w:val="auto"/>
          <w:szCs w:val="20"/>
          <w:rPrChange w:id="1025" w:author="Miku Nosamu" w:date="2025-07-05T22:49:00Z">
            <w:rPr>
              <w:rFonts w:ascii="Arial" w:hAnsi="Arial" w:cs="Arial"/>
              <w:color w:val="auto"/>
            </w:rPr>
          </w:rPrChange>
        </w:rPr>
        <w:t>setuju</w:t>
      </w:r>
      <w:proofErr w:type="spellEnd"/>
      <w:r w:rsidR="00D27A0D" w:rsidRPr="0046222B">
        <w:rPr>
          <w:rFonts w:cstheme="minorHAnsi"/>
          <w:color w:val="auto"/>
          <w:szCs w:val="20"/>
          <w:rPrChange w:id="1026" w:author="Miku Nosamu" w:date="2025-07-05T22:49:00Z">
            <w:rPr>
              <w:rFonts w:ascii="Arial" w:hAnsi="Arial" w:cs="Arial"/>
              <w:color w:val="auto"/>
            </w:rPr>
          </w:rPrChange>
        </w:rPr>
        <w:t xml:space="preserve"> atau </w:t>
      </w:r>
      <w:proofErr w:type="spellStart"/>
      <w:r w:rsidR="00D27A0D" w:rsidRPr="0046222B">
        <w:rPr>
          <w:rFonts w:cstheme="minorHAnsi"/>
          <w:color w:val="auto"/>
          <w:szCs w:val="20"/>
          <w:rPrChange w:id="1027" w:author="Miku Nosamu" w:date="2025-07-05T22:49:00Z">
            <w:rPr>
              <w:rFonts w:ascii="Arial" w:hAnsi="Arial" w:cs="Arial"/>
              <w:color w:val="auto"/>
            </w:rPr>
          </w:rPrChange>
        </w:rPr>
        <w:t>tolak</w:t>
      </w:r>
      <w:proofErr w:type="spellEnd"/>
      <w:ins w:id="1028" w:author="Miku Nosamu" w:date="2025-07-05T22:58:00Z">
        <w:r w:rsidR="00711A3B">
          <w:rPr>
            <w:rFonts w:cstheme="minorHAnsi"/>
            <w:color w:val="auto"/>
            <w:szCs w:val="20"/>
          </w:rPr>
          <w:t xml:space="preserve"> di </w:t>
        </w:r>
        <w:proofErr w:type="spellStart"/>
        <w:r w:rsidR="00711A3B">
          <w:rPr>
            <w:rFonts w:cstheme="minorHAnsi"/>
            <w:color w:val="auto"/>
            <w:szCs w:val="20"/>
          </w:rPr>
          <w:t>dokumen</w:t>
        </w:r>
        <w:proofErr w:type="spellEnd"/>
        <w:r w:rsidR="00711A3B">
          <w:rPr>
            <w:rFonts w:cstheme="minorHAnsi"/>
            <w:color w:val="auto"/>
            <w:szCs w:val="20"/>
          </w:rPr>
          <w:t xml:space="preserve"> </w:t>
        </w:r>
        <w:proofErr w:type="spellStart"/>
        <w:r w:rsidR="00711A3B">
          <w:rPr>
            <w:rFonts w:cstheme="minorHAnsi"/>
            <w:color w:val="auto"/>
            <w:szCs w:val="20"/>
          </w:rPr>
          <w:t>pengajuan</w:t>
        </w:r>
        <w:proofErr w:type="spellEnd"/>
        <w:r w:rsidR="00A66B6B">
          <w:rPr>
            <w:rFonts w:cstheme="minorHAnsi"/>
            <w:color w:val="auto"/>
            <w:szCs w:val="20"/>
          </w:rPr>
          <w:t>.</w:t>
        </w:r>
      </w:ins>
      <w:del w:id="1029" w:author="Miku Nosamu" w:date="2025-07-05T22:58:00Z">
        <w:r w:rsidR="00D27A0D" w:rsidRPr="0046222B" w:rsidDel="00A66B6B">
          <w:rPr>
            <w:rFonts w:cstheme="minorHAnsi"/>
            <w:color w:val="auto"/>
            <w:szCs w:val="20"/>
            <w:rPrChange w:id="1030" w:author="Miku Nosamu" w:date="2025-07-05T22:49:00Z">
              <w:rPr>
                <w:rFonts w:ascii="Arial" w:hAnsi="Arial" w:cs="Arial"/>
                <w:color w:val="auto"/>
              </w:rPr>
            </w:rPrChange>
          </w:rPr>
          <w:delText>, dan tanda tangan langsung muncul di dokumen.</w:delText>
        </w:r>
        <w:r w:rsidR="00633146" w:rsidRPr="0046222B" w:rsidDel="00A66B6B">
          <w:rPr>
            <w:rFonts w:cstheme="minorHAnsi"/>
            <w:noProof/>
            <w:color w:val="auto"/>
            <w:szCs w:val="20"/>
            <w:lang w:val="id-ID"/>
            <w:rPrChange w:id="1031" w:author="Miku Nosamu" w:date="2025-07-05T22:49:00Z">
              <w:rPr>
                <w:rFonts w:ascii="Arial" w:hAnsi="Arial" w:cs="Arial"/>
                <w:noProof/>
                <w:color w:val="auto"/>
                <w:lang w:val="id-ID"/>
              </w:rPr>
            </w:rPrChange>
          </w:rPr>
          <w:delText>Lingkungan Operasi</w:delText>
        </w:r>
      </w:del>
    </w:p>
    <w:p w14:paraId="2DC87527" w14:textId="7E43128F" w:rsidR="007D722F" w:rsidRDefault="007D722F" w:rsidP="00D27A0D">
      <w:pPr>
        <w:spacing w:line="360" w:lineRule="auto"/>
        <w:ind w:left="2160" w:hanging="2160"/>
        <w:rPr>
          <w:ins w:id="1032" w:author="Miku Nosamu" w:date="2025-07-05T22:58:00Z"/>
          <w:rFonts w:cstheme="minorHAnsi"/>
          <w:color w:val="auto"/>
          <w:szCs w:val="20"/>
        </w:rPr>
      </w:pPr>
    </w:p>
    <w:p w14:paraId="6E2BFD65" w14:textId="77777777" w:rsidR="007D722F" w:rsidRPr="0046222B" w:rsidRDefault="007D722F" w:rsidP="00D27A0D">
      <w:pPr>
        <w:spacing w:line="360" w:lineRule="auto"/>
        <w:ind w:left="2160" w:hanging="2160"/>
        <w:rPr>
          <w:rFonts w:cstheme="minorHAnsi"/>
          <w:noProof/>
          <w:color w:val="auto"/>
          <w:szCs w:val="20"/>
          <w:lang w:val="id-ID"/>
          <w:rPrChange w:id="1033" w:author="Miku Nosamu" w:date="2025-07-05T22:49:00Z">
            <w:rPr>
              <w:rFonts w:ascii="Arial" w:hAnsi="Arial" w:cs="Arial"/>
              <w:noProof/>
              <w:color w:val="auto"/>
              <w:lang w:val="id-ID"/>
            </w:rPr>
          </w:rPrChange>
        </w:rPr>
      </w:pPr>
    </w:p>
    <w:p w14:paraId="5A5BE442" w14:textId="689FDF40" w:rsidR="00D27A0D" w:rsidRPr="0046222B" w:rsidRDefault="00D27A0D" w:rsidP="00D27A0D">
      <w:pPr>
        <w:rPr>
          <w:rFonts w:cstheme="minorHAnsi"/>
          <w:noProof/>
          <w:szCs w:val="20"/>
          <w:rPrChange w:id="1034" w:author="Miku Nosamu" w:date="2025-07-05T22:49:00Z">
            <w:rPr>
              <w:b/>
              <w:bCs/>
              <w:noProof/>
            </w:rPr>
          </w:rPrChange>
        </w:rPr>
      </w:pPr>
      <w:r w:rsidRPr="0046222B">
        <w:rPr>
          <w:rFonts w:cstheme="minorHAnsi"/>
          <w:noProof/>
          <w:szCs w:val="20"/>
          <w:lang w:val="id-ID"/>
          <w:rPrChange w:id="1035" w:author="Miku Nosamu" w:date="2025-07-05T22:49:00Z">
            <w:rPr>
              <w:b/>
              <w:bCs/>
              <w:noProof/>
              <w:lang w:val="id-ID"/>
            </w:rPr>
          </w:rPrChange>
        </w:rPr>
        <w:lastRenderedPageBreak/>
        <w:t>Fungsional Fitur MF</w:t>
      </w:r>
      <w:r w:rsidRPr="0046222B">
        <w:rPr>
          <w:rFonts w:cstheme="minorHAnsi"/>
          <w:noProof/>
          <w:szCs w:val="20"/>
          <w:rPrChange w:id="1036" w:author="Miku Nosamu" w:date="2025-07-05T22:49:00Z">
            <w:rPr>
              <w:b/>
              <w:bCs/>
              <w:noProof/>
            </w:rPr>
          </w:rPrChange>
        </w:rPr>
        <w:t>7</w:t>
      </w:r>
    </w:p>
    <w:p w14:paraId="12509B7C" w14:textId="32C8274B" w:rsidR="00D27A0D" w:rsidRPr="0046222B" w:rsidRDefault="00D27A0D" w:rsidP="00D27A0D">
      <w:pPr>
        <w:spacing w:after="0" w:line="360" w:lineRule="auto"/>
        <w:ind w:left="2160" w:hanging="2160"/>
        <w:rPr>
          <w:rFonts w:cstheme="minorHAnsi"/>
          <w:color w:val="auto"/>
          <w:szCs w:val="20"/>
          <w:rPrChange w:id="1037" w:author="Miku Nosamu" w:date="2025-07-05T22:48:00Z">
            <w:rPr>
              <w:rFonts w:ascii="Arial" w:hAnsi="Arial" w:cs="Arial"/>
              <w:color w:val="auto"/>
            </w:rPr>
          </w:rPrChange>
        </w:rPr>
      </w:pPr>
      <w:r w:rsidRPr="0046222B">
        <w:rPr>
          <w:rFonts w:cstheme="minorHAnsi"/>
          <w:noProof/>
          <w:color w:val="auto"/>
          <w:szCs w:val="20"/>
          <w:lang w:val="id-ID"/>
          <w:rPrChange w:id="1038" w:author="Miku Nosamu" w:date="2025-07-05T22:48:00Z">
            <w:rPr>
              <w:rFonts w:ascii="Arial" w:hAnsi="Arial" w:cs="Arial"/>
              <w:noProof/>
              <w:color w:val="auto"/>
              <w:lang w:val="id-ID"/>
            </w:rPr>
          </w:rPrChange>
        </w:rPr>
        <w:t xml:space="preserve">User Story : </w:t>
      </w:r>
      <w:r w:rsidRPr="0046222B">
        <w:rPr>
          <w:rFonts w:cstheme="minorHAnsi"/>
          <w:noProof/>
          <w:color w:val="auto"/>
          <w:szCs w:val="20"/>
          <w:lang w:val="id-ID"/>
          <w:rPrChange w:id="1039" w:author="Miku Nosamu" w:date="2025-07-05T22:48:00Z">
            <w:rPr>
              <w:rFonts w:ascii="Arial" w:hAnsi="Arial" w:cs="Arial"/>
              <w:noProof/>
              <w:color w:val="auto"/>
              <w:lang w:val="id-ID"/>
            </w:rPr>
          </w:rPrChange>
        </w:rPr>
        <w:tab/>
      </w:r>
      <w:proofErr w:type="spellStart"/>
      <w:r w:rsidRPr="0046222B">
        <w:rPr>
          <w:rFonts w:cstheme="minorHAnsi"/>
          <w:color w:val="auto"/>
          <w:szCs w:val="20"/>
          <w:rPrChange w:id="1040" w:author="Miku Nosamu" w:date="2025-07-05T22:48:00Z">
            <w:rPr>
              <w:rFonts w:ascii="Arial" w:hAnsi="Arial" w:cs="Arial"/>
              <w:color w:val="auto"/>
            </w:rPr>
          </w:rPrChange>
        </w:rPr>
        <w:t>Sebagai</w:t>
      </w:r>
      <w:proofErr w:type="spellEnd"/>
      <w:r w:rsidRPr="0046222B">
        <w:rPr>
          <w:rFonts w:cstheme="minorHAnsi"/>
          <w:color w:val="auto"/>
          <w:szCs w:val="20"/>
          <w:rPrChange w:id="1041" w:author="Miku Nosamu" w:date="2025-07-05T22:48:00Z">
            <w:rPr>
              <w:rFonts w:ascii="Arial" w:hAnsi="Arial" w:cs="Arial"/>
              <w:color w:val="auto"/>
            </w:rPr>
          </w:rPrChange>
        </w:rPr>
        <w:t xml:space="preserve"> </w:t>
      </w:r>
      <w:proofErr w:type="spellStart"/>
      <w:r w:rsidRPr="0046222B">
        <w:rPr>
          <w:rFonts w:cstheme="minorHAnsi"/>
          <w:color w:val="auto"/>
          <w:szCs w:val="20"/>
          <w:rPrChange w:id="1042" w:author="Miku Nosamu" w:date="2025-07-05T22:48:00Z">
            <w:rPr>
              <w:rFonts w:ascii="Arial" w:hAnsi="Arial" w:cs="Arial"/>
              <w:color w:val="auto"/>
            </w:rPr>
          </w:rPrChange>
        </w:rPr>
        <w:t>sistem</w:t>
      </w:r>
      <w:proofErr w:type="spellEnd"/>
      <w:r w:rsidRPr="0046222B">
        <w:rPr>
          <w:rFonts w:cstheme="minorHAnsi"/>
          <w:color w:val="auto"/>
          <w:szCs w:val="20"/>
          <w:rPrChange w:id="1043" w:author="Miku Nosamu" w:date="2025-07-05T22:48:00Z">
            <w:rPr>
              <w:rFonts w:ascii="Arial" w:hAnsi="Arial" w:cs="Arial"/>
              <w:color w:val="auto"/>
            </w:rPr>
          </w:rPrChange>
        </w:rPr>
        <w:t xml:space="preserve">, </w:t>
      </w:r>
      <w:proofErr w:type="spellStart"/>
      <w:r w:rsidRPr="0046222B">
        <w:rPr>
          <w:rFonts w:cstheme="minorHAnsi"/>
          <w:color w:val="auto"/>
          <w:szCs w:val="20"/>
          <w:rPrChange w:id="1044" w:author="Miku Nosamu" w:date="2025-07-05T22:48:00Z">
            <w:rPr>
              <w:rFonts w:ascii="Arial" w:hAnsi="Arial" w:cs="Arial"/>
              <w:color w:val="auto"/>
            </w:rPr>
          </w:rPrChange>
        </w:rPr>
        <w:t>saya</w:t>
      </w:r>
      <w:proofErr w:type="spellEnd"/>
      <w:r w:rsidRPr="0046222B">
        <w:rPr>
          <w:rFonts w:cstheme="minorHAnsi"/>
          <w:color w:val="auto"/>
          <w:szCs w:val="20"/>
          <w:rPrChange w:id="1045" w:author="Miku Nosamu" w:date="2025-07-05T22:48:00Z">
            <w:rPr>
              <w:rFonts w:ascii="Arial" w:hAnsi="Arial" w:cs="Arial"/>
              <w:color w:val="auto"/>
            </w:rPr>
          </w:rPrChange>
        </w:rPr>
        <w:t xml:space="preserve"> </w:t>
      </w:r>
      <w:proofErr w:type="spellStart"/>
      <w:r w:rsidRPr="0046222B">
        <w:rPr>
          <w:rFonts w:cstheme="minorHAnsi"/>
          <w:color w:val="auto"/>
          <w:szCs w:val="20"/>
          <w:rPrChange w:id="1046" w:author="Miku Nosamu" w:date="2025-07-05T22:48:00Z">
            <w:rPr>
              <w:rFonts w:ascii="Arial" w:hAnsi="Arial" w:cs="Arial"/>
              <w:color w:val="auto"/>
            </w:rPr>
          </w:rPrChange>
        </w:rPr>
        <w:t>ingin</w:t>
      </w:r>
      <w:proofErr w:type="spellEnd"/>
      <w:r w:rsidRPr="0046222B">
        <w:rPr>
          <w:rFonts w:cstheme="minorHAnsi"/>
          <w:color w:val="auto"/>
          <w:szCs w:val="20"/>
          <w:rPrChange w:id="1047" w:author="Miku Nosamu" w:date="2025-07-05T22:48:00Z">
            <w:rPr>
              <w:rFonts w:ascii="Arial" w:hAnsi="Arial" w:cs="Arial"/>
              <w:color w:val="auto"/>
            </w:rPr>
          </w:rPrChange>
        </w:rPr>
        <w:t xml:space="preserve"> </w:t>
      </w:r>
      <w:del w:id="1048" w:author="Miku Nosamu" w:date="2025-07-05T23:00:00Z">
        <w:r w:rsidRPr="0046222B" w:rsidDel="00B5618F">
          <w:rPr>
            <w:rFonts w:cstheme="minorHAnsi"/>
            <w:color w:val="auto"/>
            <w:szCs w:val="20"/>
            <w:rPrChange w:id="1049" w:author="Miku Nosamu" w:date="2025-07-05T22:48:00Z">
              <w:rPr>
                <w:rFonts w:ascii="Arial" w:hAnsi="Arial" w:cs="Arial"/>
                <w:color w:val="auto"/>
              </w:rPr>
            </w:rPrChange>
          </w:rPr>
          <w:delText xml:space="preserve">bisa </w:delText>
        </w:r>
      </w:del>
      <w:ins w:id="1050" w:author="Miku Nosamu" w:date="2025-07-05T23:00:00Z">
        <w:r w:rsidR="00B5618F">
          <w:rPr>
            <w:rFonts w:cstheme="minorHAnsi"/>
            <w:color w:val="auto"/>
            <w:szCs w:val="20"/>
          </w:rPr>
          <w:t xml:space="preserve">generate file SIK yang </w:t>
        </w:r>
        <w:proofErr w:type="spellStart"/>
        <w:r w:rsidR="00B5618F">
          <w:rPr>
            <w:rFonts w:cstheme="minorHAnsi"/>
            <w:color w:val="auto"/>
            <w:szCs w:val="20"/>
          </w:rPr>
          <w:t>disetujui</w:t>
        </w:r>
        <w:proofErr w:type="spellEnd"/>
        <w:r w:rsidR="00B5618F">
          <w:rPr>
            <w:rFonts w:cstheme="minorHAnsi"/>
            <w:color w:val="auto"/>
            <w:szCs w:val="20"/>
          </w:rPr>
          <w:t xml:space="preserve"> </w:t>
        </w:r>
      </w:ins>
      <w:del w:id="1051" w:author="Miku Nosamu" w:date="2025-07-05T23:00:00Z">
        <w:r w:rsidRPr="0046222B" w:rsidDel="00B5618F">
          <w:rPr>
            <w:rFonts w:cstheme="minorHAnsi"/>
            <w:color w:val="auto"/>
            <w:szCs w:val="20"/>
            <w:rPrChange w:id="1052" w:author="Miku Nosamu" w:date="2025-07-05T22:48:00Z">
              <w:rPr>
                <w:rFonts w:ascii="Arial" w:hAnsi="Arial" w:cs="Arial"/>
                <w:color w:val="auto"/>
              </w:rPr>
            </w:rPrChange>
          </w:rPr>
          <w:delText xml:space="preserve">otomatis bikin file SIK </w:delText>
        </w:r>
      </w:del>
      <w:proofErr w:type="spellStart"/>
      <w:r w:rsidRPr="0046222B">
        <w:rPr>
          <w:rFonts w:cstheme="minorHAnsi"/>
          <w:color w:val="auto"/>
          <w:szCs w:val="20"/>
          <w:rPrChange w:id="1053" w:author="Miku Nosamu" w:date="2025-07-05T22:48:00Z">
            <w:rPr>
              <w:rFonts w:ascii="Arial" w:hAnsi="Arial" w:cs="Arial"/>
              <w:color w:val="auto"/>
            </w:rPr>
          </w:rPrChange>
        </w:rPr>
        <w:t>dalam</w:t>
      </w:r>
      <w:proofErr w:type="spellEnd"/>
      <w:r w:rsidRPr="0046222B">
        <w:rPr>
          <w:rFonts w:cstheme="minorHAnsi"/>
          <w:color w:val="auto"/>
          <w:szCs w:val="20"/>
          <w:rPrChange w:id="1054" w:author="Miku Nosamu" w:date="2025-07-05T22:48:00Z">
            <w:rPr>
              <w:rFonts w:ascii="Arial" w:hAnsi="Arial" w:cs="Arial"/>
              <w:color w:val="auto"/>
            </w:rPr>
          </w:rPrChange>
        </w:rPr>
        <w:t xml:space="preserve"> </w:t>
      </w:r>
      <w:proofErr w:type="spellStart"/>
      <w:r w:rsidRPr="0046222B">
        <w:rPr>
          <w:rFonts w:cstheme="minorHAnsi"/>
          <w:color w:val="auto"/>
          <w:szCs w:val="20"/>
          <w:rPrChange w:id="1055" w:author="Miku Nosamu" w:date="2025-07-05T22:48:00Z">
            <w:rPr>
              <w:rFonts w:ascii="Arial" w:hAnsi="Arial" w:cs="Arial"/>
              <w:color w:val="auto"/>
            </w:rPr>
          </w:rPrChange>
        </w:rPr>
        <w:t>bentuk</w:t>
      </w:r>
      <w:proofErr w:type="spellEnd"/>
      <w:r w:rsidRPr="0046222B">
        <w:rPr>
          <w:rFonts w:cstheme="minorHAnsi"/>
          <w:color w:val="auto"/>
          <w:szCs w:val="20"/>
          <w:rPrChange w:id="1056" w:author="Miku Nosamu" w:date="2025-07-05T22:48:00Z">
            <w:rPr>
              <w:rFonts w:ascii="Arial" w:hAnsi="Arial" w:cs="Arial"/>
              <w:color w:val="auto"/>
            </w:rPr>
          </w:rPrChange>
        </w:rPr>
        <w:t xml:space="preserve"> PDF dan </w:t>
      </w:r>
      <w:proofErr w:type="spellStart"/>
      <w:r w:rsidRPr="0046222B">
        <w:rPr>
          <w:rFonts w:cstheme="minorHAnsi"/>
          <w:color w:val="auto"/>
          <w:szCs w:val="20"/>
          <w:rPrChange w:id="1057" w:author="Miku Nosamu" w:date="2025-07-05T22:48:00Z">
            <w:rPr>
              <w:rFonts w:ascii="Arial" w:hAnsi="Arial" w:cs="Arial"/>
              <w:color w:val="auto"/>
            </w:rPr>
          </w:rPrChange>
        </w:rPr>
        <w:t>ada</w:t>
      </w:r>
      <w:proofErr w:type="spellEnd"/>
      <w:r w:rsidRPr="0046222B">
        <w:rPr>
          <w:rFonts w:cstheme="minorHAnsi"/>
          <w:color w:val="auto"/>
          <w:szCs w:val="20"/>
          <w:rPrChange w:id="1058" w:author="Miku Nosamu" w:date="2025-07-05T22:48:00Z">
            <w:rPr>
              <w:rFonts w:ascii="Arial" w:hAnsi="Arial" w:cs="Arial"/>
              <w:color w:val="auto"/>
            </w:rPr>
          </w:rPrChange>
        </w:rPr>
        <w:t xml:space="preserve"> QR Code-</w:t>
      </w:r>
      <w:proofErr w:type="spellStart"/>
      <w:r w:rsidRPr="0046222B">
        <w:rPr>
          <w:rFonts w:cstheme="minorHAnsi"/>
          <w:color w:val="auto"/>
          <w:szCs w:val="20"/>
          <w:rPrChange w:id="1059" w:author="Miku Nosamu" w:date="2025-07-05T22:48:00Z">
            <w:rPr>
              <w:rFonts w:ascii="Arial" w:hAnsi="Arial" w:cs="Arial"/>
              <w:color w:val="auto"/>
            </w:rPr>
          </w:rPrChange>
        </w:rPr>
        <w:t>nya</w:t>
      </w:r>
      <w:proofErr w:type="spellEnd"/>
      <w:del w:id="1060" w:author="Miku Nosamu" w:date="2025-07-05T22:59:00Z">
        <w:r w:rsidRPr="0046222B" w:rsidDel="00DA0F70">
          <w:rPr>
            <w:rFonts w:cstheme="minorHAnsi"/>
            <w:color w:val="auto"/>
            <w:szCs w:val="20"/>
            <w:rPrChange w:id="1061" w:author="Miku Nosamu" w:date="2025-07-05T22:48:00Z">
              <w:rPr>
                <w:rFonts w:ascii="Arial" w:hAnsi="Arial" w:cs="Arial"/>
                <w:color w:val="auto"/>
              </w:rPr>
            </w:rPrChange>
          </w:rPr>
          <w:delText>, supaya bisa dicek di lapangan</w:delText>
        </w:r>
      </w:del>
      <w:r w:rsidRPr="0046222B">
        <w:rPr>
          <w:rFonts w:cstheme="minorHAnsi"/>
          <w:color w:val="auto"/>
          <w:szCs w:val="20"/>
          <w:rPrChange w:id="1062" w:author="Miku Nosamu" w:date="2025-07-05T22:48:00Z">
            <w:rPr>
              <w:rFonts w:ascii="Arial" w:hAnsi="Arial" w:cs="Arial"/>
              <w:color w:val="auto"/>
            </w:rPr>
          </w:rPrChange>
        </w:rPr>
        <w:t>.</w:t>
      </w:r>
    </w:p>
    <w:p w14:paraId="1610565B" w14:textId="3B556099" w:rsidR="00D27A0D" w:rsidRPr="0046222B" w:rsidDel="0046222B" w:rsidRDefault="00D27A0D" w:rsidP="00D27A0D">
      <w:pPr>
        <w:spacing w:line="360" w:lineRule="auto"/>
        <w:ind w:left="2160" w:hanging="2160"/>
        <w:rPr>
          <w:del w:id="1063" w:author="Miku Nosamu" w:date="2025-07-05T22:48:00Z"/>
          <w:rFonts w:cstheme="minorHAnsi"/>
          <w:color w:val="auto"/>
          <w:szCs w:val="20"/>
          <w:rPrChange w:id="1064" w:author="Miku Nosamu" w:date="2025-07-05T22:48:00Z">
            <w:rPr>
              <w:del w:id="1065" w:author="Miku Nosamu" w:date="2025-07-05T22:48:00Z"/>
              <w:rFonts w:ascii="Arial" w:hAnsi="Arial" w:cs="Arial"/>
              <w:color w:val="auto"/>
            </w:rPr>
          </w:rPrChange>
        </w:rPr>
      </w:pPr>
      <w:r w:rsidRPr="0046222B">
        <w:rPr>
          <w:rFonts w:cstheme="minorHAnsi"/>
          <w:noProof/>
          <w:color w:val="auto"/>
          <w:szCs w:val="20"/>
          <w:lang w:val="id-ID"/>
          <w:rPrChange w:id="1066" w:author="Miku Nosamu" w:date="2025-07-05T22:48:00Z">
            <w:rPr>
              <w:rFonts w:ascii="Arial" w:hAnsi="Arial" w:cs="Arial"/>
              <w:noProof/>
              <w:color w:val="auto"/>
              <w:lang w:val="id-ID"/>
            </w:rPr>
          </w:rPrChange>
        </w:rPr>
        <w:t xml:space="preserve">Kriteria penerimaan : </w:t>
      </w:r>
      <w:r w:rsidRPr="0046222B">
        <w:rPr>
          <w:rFonts w:cstheme="minorHAnsi"/>
          <w:noProof/>
          <w:color w:val="auto"/>
          <w:szCs w:val="20"/>
          <w:lang w:val="id-ID"/>
          <w:rPrChange w:id="1067" w:author="Miku Nosamu" w:date="2025-07-05T22:48:00Z">
            <w:rPr>
              <w:rFonts w:ascii="Arial" w:hAnsi="Arial" w:cs="Arial"/>
              <w:noProof/>
              <w:color w:val="auto"/>
              <w:lang w:val="id-ID"/>
            </w:rPr>
          </w:rPrChange>
        </w:rPr>
        <w:tab/>
      </w:r>
      <w:r w:rsidRPr="0046222B">
        <w:rPr>
          <w:rFonts w:cstheme="minorHAnsi"/>
          <w:color w:val="auto"/>
          <w:szCs w:val="20"/>
          <w:rPrChange w:id="1068" w:author="Miku Nosamu" w:date="2025-07-05T22:48:00Z">
            <w:rPr>
              <w:rFonts w:ascii="Arial" w:hAnsi="Arial" w:cs="Arial"/>
              <w:color w:val="auto"/>
            </w:rPr>
          </w:rPrChange>
        </w:rPr>
        <w:t xml:space="preserve">Fitur </w:t>
      </w:r>
      <w:proofErr w:type="spellStart"/>
      <w:r w:rsidRPr="0046222B">
        <w:rPr>
          <w:rFonts w:cstheme="minorHAnsi"/>
          <w:color w:val="auto"/>
          <w:szCs w:val="20"/>
          <w:rPrChange w:id="1069" w:author="Miku Nosamu" w:date="2025-07-05T22:48:00Z">
            <w:rPr>
              <w:rFonts w:ascii="Arial" w:hAnsi="Arial" w:cs="Arial"/>
              <w:color w:val="auto"/>
            </w:rPr>
          </w:rPrChange>
        </w:rPr>
        <w:t>dianggap</w:t>
      </w:r>
      <w:proofErr w:type="spellEnd"/>
      <w:r w:rsidRPr="0046222B">
        <w:rPr>
          <w:rFonts w:cstheme="minorHAnsi"/>
          <w:color w:val="auto"/>
          <w:szCs w:val="20"/>
          <w:rPrChange w:id="1070" w:author="Miku Nosamu" w:date="2025-07-05T22:48:00Z">
            <w:rPr>
              <w:rFonts w:ascii="Arial" w:hAnsi="Arial" w:cs="Arial"/>
              <w:color w:val="auto"/>
            </w:rPr>
          </w:rPrChange>
        </w:rPr>
        <w:t xml:space="preserve"> </w:t>
      </w:r>
      <w:proofErr w:type="spellStart"/>
      <w:r w:rsidRPr="0046222B">
        <w:rPr>
          <w:rFonts w:cstheme="minorHAnsi"/>
          <w:color w:val="auto"/>
          <w:szCs w:val="20"/>
          <w:rPrChange w:id="1071" w:author="Miku Nosamu" w:date="2025-07-05T22:48:00Z">
            <w:rPr>
              <w:rFonts w:ascii="Arial" w:hAnsi="Arial" w:cs="Arial"/>
              <w:color w:val="auto"/>
            </w:rPr>
          </w:rPrChange>
        </w:rPr>
        <w:t>berhasil</w:t>
      </w:r>
      <w:proofErr w:type="spellEnd"/>
      <w:r w:rsidRPr="0046222B">
        <w:rPr>
          <w:rFonts w:cstheme="minorHAnsi"/>
          <w:color w:val="auto"/>
          <w:szCs w:val="20"/>
          <w:rPrChange w:id="1072" w:author="Miku Nosamu" w:date="2025-07-05T22:48:00Z">
            <w:rPr>
              <w:rFonts w:ascii="Arial" w:hAnsi="Arial" w:cs="Arial"/>
              <w:color w:val="auto"/>
            </w:rPr>
          </w:rPrChange>
        </w:rPr>
        <w:t xml:space="preserve"> </w:t>
      </w:r>
      <w:proofErr w:type="spellStart"/>
      <w:r w:rsidRPr="0046222B">
        <w:rPr>
          <w:rFonts w:cstheme="minorHAnsi"/>
          <w:color w:val="auto"/>
          <w:szCs w:val="20"/>
          <w:rPrChange w:id="1073" w:author="Miku Nosamu" w:date="2025-07-05T22:48:00Z">
            <w:rPr>
              <w:rFonts w:ascii="Arial" w:hAnsi="Arial" w:cs="Arial"/>
              <w:color w:val="auto"/>
            </w:rPr>
          </w:rPrChange>
        </w:rPr>
        <w:t>jika</w:t>
      </w:r>
      <w:proofErr w:type="spellEnd"/>
      <w:r w:rsidRPr="0046222B">
        <w:rPr>
          <w:rFonts w:cstheme="minorHAnsi"/>
          <w:color w:val="auto"/>
          <w:szCs w:val="20"/>
          <w:rPrChange w:id="1074" w:author="Miku Nosamu" w:date="2025-07-05T22:48:00Z">
            <w:rPr>
              <w:rFonts w:ascii="Arial" w:hAnsi="Arial" w:cs="Arial"/>
              <w:color w:val="auto"/>
            </w:rPr>
          </w:rPrChange>
        </w:rPr>
        <w:t xml:space="preserve"> file SIK </w:t>
      </w:r>
      <w:proofErr w:type="spellStart"/>
      <w:ins w:id="1075" w:author="Miku Nosamu" w:date="2025-07-05T23:01:00Z">
        <w:r w:rsidR="0076154F">
          <w:rPr>
            <w:rFonts w:cstheme="minorHAnsi"/>
            <w:color w:val="auto"/>
            <w:szCs w:val="20"/>
          </w:rPr>
          <w:t>di</w:t>
        </w:r>
      </w:ins>
      <w:del w:id="1076" w:author="Miku Nosamu" w:date="2025-07-05T23:01:00Z">
        <w:r w:rsidRPr="0046222B" w:rsidDel="0076154F">
          <w:rPr>
            <w:rFonts w:cstheme="minorHAnsi"/>
            <w:color w:val="auto"/>
            <w:szCs w:val="20"/>
            <w:rPrChange w:id="1077" w:author="Miku Nosamu" w:date="2025-07-05T22:48:00Z">
              <w:rPr>
                <w:rFonts w:ascii="Arial" w:hAnsi="Arial" w:cs="Arial"/>
                <w:color w:val="auto"/>
              </w:rPr>
            </w:rPrChange>
          </w:rPr>
          <w:delText xml:space="preserve">otomatis </w:delText>
        </w:r>
      </w:del>
      <w:del w:id="1078" w:author="Miku Nosamu" w:date="2025-07-05T23:00:00Z">
        <w:r w:rsidRPr="0046222B" w:rsidDel="0076154F">
          <w:rPr>
            <w:rFonts w:cstheme="minorHAnsi"/>
            <w:color w:val="auto"/>
            <w:szCs w:val="20"/>
            <w:rPrChange w:id="1079" w:author="Miku Nosamu" w:date="2025-07-05T22:48:00Z">
              <w:rPr>
                <w:rFonts w:ascii="Arial" w:hAnsi="Arial" w:cs="Arial"/>
                <w:color w:val="auto"/>
              </w:rPr>
            </w:rPrChange>
          </w:rPr>
          <w:delText xml:space="preserve">dibuat </w:delText>
        </w:r>
      </w:del>
      <w:ins w:id="1080" w:author="Miku Nosamu" w:date="2025-07-05T22:59:00Z">
        <w:r w:rsidR="00DA0F70">
          <w:rPr>
            <w:rFonts w:cstheme="minorHAnsi"/>
            <w:color w:val="auto"/>
            <w:szCs w:val="20"/>
          </w:rPr>
          <w:t>generate</w:t>
        </w:r>
        <w:proofErr w:type="spellEnd"/>
        <w:r w:rsidR="00DA0F70">
          <w:rPr>
            <w:rFonts w:cstheme="minorHAnsi"/>
            <w:color w:val="auto"/>
            <w:szCs w:val="20"/>
          </w:rPr>
          <w:t xml:space="preserve"> </w:t>
        </w:r>
      </w:ins>
      <w:proofErr w:type="spellStart"/>
      <w:r w:rsidRPr="0046222B">
        <w:rPr>
          <w:rFonts w:cstheme="minorHAnsi"/>
          <w:color w:val="auto"/>
          <w:szCs w:val="20"/>
          <w:rPrChange w:id="1081" w:author="Miku Nosamu" w:date="2025-07-05T22:48:00Z">
            <w:rPr>
              <w:rFonts w:ascii="Arial" w:hAnsi="Arial" w:cs="Arial"/>
              <w:color w:val="auto"/>
            </w:rPr>
          </w:rPrChange>
        </w:rPr>
        <w:t>setelah</w:t>
      </w:r>
      <w:proofErr w:type="spellEnd"/>
      <w:r w:rsidRPr="0046222B">
        <w:rPr>
          <w:rFonts w:cstheme="minorHAnsi"/>
          <w:color w:val="auto"/>
          <w:szCs w:val="20"/>
          <w:rPrChange w:id="1082" w:author="Miku Nosamu" w:date="2025-07-05T22:48:00Z">
            <w:rPr>
              <w:rFonts w:ascii="Arial" w:hAnsi="Arial" w:cs="Arial"/>
              <w:color w:val="auto"/>
            </w:rPr>
          </w:rPrChange>
        </w:rPr>
        <w:t xml:space="preserve"> </w:t>
      </w:r>
      <w:proofErr w:type="spellStart"/>
      <w:r w:rsidRPr="0046222B">
        <w:rPr>
          <w:rFonts w:cstheme="minorHAnsi"/>
          <w:color w:val="auto"/>
          <w:szCs w:val="20"/>
          <w:rPrChange w:id="1083" w:author="Miku Nosamu" w:date="2025-07-05T22:48:00Z">
            <w:rPr>
              <w:rFonts w:ascii="Arial" w:hAnsi="Arial" w:cs="Arial"/>
              <w:color w:val="auto"/>
            </w:rPr>
          </w:rPrChange>
        </w:rPr>
        <w:t>disetujui</w:t>
      </w:r>
      <w:proofErr w:type="spellEnd"/>
      <w:r w:rsidRPr="0046222B">
        <w:rPr>
          <w:rFonts w:cstheme="minorHAnsi"/>
          <w:color w:val="auto"/>
          <w:szCs w:val="20"/>
          <w:rPrChange w:id="1084" w:author="Miku Nosamu" w:date="2025-07-05T22:48:00Z">
            <w:rPr>
              <w:rFonts w:ascii="Arial" w:hAnsi="Arial" w:cs="Arial"/>
              <w:color w:val="auto"/>
            </w:rPr>
          </w:rPrChange>
        </w:rPr>
        <w:t xml:space="preserve">, dan QR Code </w:t>
      </w:r>
      <w:proofErr w:type="spellStart"/>
      <w:r w:rsidRPr="0046222B">
        <w:rPr>
          <w:rFonts w:cstheme="minorHAnsi"/>
          <w:color w:val="auto"/>
          <w:szCs w:val="20"/>
          <w:rPrChange w:id="1085" w:author="Miku Nosamu" w:date="2025-07-05T22:48:00Z">
            <w:rPr>
              <w:rFonts w:ascii="Arial" w:hAnsi="Arial" w:cs="Arial"/>
              <w:color w:val="auto"/>
            </w:rPr>
          </w:rPrChange>
        </w:rPr>
        <w:t>muncul</w:t>
      </w:r>
      <w:proofErr w:type="spellEnd"/>
      <w:r w:rsidRPr="0046222B">
        <w:rPr>
          <w:rFonts w:cstheme="minorHAnsi"/>
          <w:color w:val="auto"/>
          <w:szCs w:val="20"/>
          <w:rPrChange w:id="1086" w:author="Miku Nosamu" w:date="2025-07-05T22:48:00Z">
            <w:rPr>
              <w:rFonts w:ascii="Arial" w:hAnsi="Arial" w:cs="Arial"/>
              <w:color w:val="auto"/>
            </w:rPr>
          </w:rPrChange>
        </w:rPr>
        <w:t xml:space="preserve"> di </w:t>
      </w:r>
      <w:del w:id="1087" w:author="Miku Nosamu" w:date="2025-07-05T23:01:00Z">
        <w:r w:rsidRPr="0046222B" w:rsidDel="0076154F">
          <w:rPr>
            <w:rFonts w:cstheme="minorHAnsi"/>
            <w:color w:val="auto"/>
            <w:szCs w:val="20"/>
            <w:rPrChange w:id="1088" w:author="Miku Nosamu" w:date="2025-07-05T22:48:00Z">
              <w:rPr>
                <w:rFonts w:ascii="Arial" w:hAnsi="Arial" w:cs="Arial"/>
                <w:color w:val="auto"/>
              </w:rPr>
            </w:rPrChange>
          </w:rPr>
          <w:delText>dokumennya</w:delText>
        </w:r>
      </w:del>
      <w:ins w:id="1089" w:author="Miku Nosamu" w:date="2025-07-05T23:01:00Z">
        <w:r w:rsidR="0076154F">
          <w:rPr>
            <w:rFonts w:cstheme="minorHAnsi"/>
            <w:color w:val="auto"/>
            <w:szCs w:val="20"/>
          </w:rPr>
          <w:t>website</w:t>
        </w:r>
      </w:ins>
      <w:r w:rsidRPr="0046222B">
        <w:rPr>
          <w:rFonts w:cstheme="minorHAnsi"/>
          <w:color w:val="auto"/>
          <w:szCs w:val="20"/>
          <w:rPrChange w:id="1090" w:author="Miku Nosamu" w:date="2025-07-05T22:48:00Z">
            <w:rPr>
              <w:rFonts w:ascii="Arial" w:hAnsi="Arial" w:cs="Arial"/>
              <w:color w:val="auto"/>
            </w:rPr>
          </w:rPrChange>
        </w:rPr>
        <w:t>.</w:t>
      </w:r>
    </w:p>
    <w:p w14:paraId="65FF7779" w14:textId="77777777" w:rsidR="00D27A0D" w:rsidRPr="0046222B" w:rsidRDefault="00D27A0D">
      <w:pPr>
        <w:spacing w:line="360" w:lineRule="auto"/>
        <w:ind w:left="2160" w:hanging="2160"/>
        <w:rPr>
          <w:rFonts w:cstheme="minorHAnsi"/>
          <w:noProof/>
          <w:color w:val="auto"/>
          <w:szCs w:val="20"/>
          <w:lang w:val="id-ID"/>
          <w:rPrChange w:id="1091" w:author="Miku Nosamu" w:date="2025-07-05T22:48:00Z">
            <w:rPr>
              <w:rFonts w:ascii="Arial" w:hAnsi="Arial" w:cs="Arial"/>
              <w:noProof/>
              <w:color w:val="auto"/>
              <w:lang w:val="id-ID"/>
            </w:rPr>
          </w:rPrChange>
        </w:rPr>
      </w:pPr>
    </w:p>
    <w:p w14:paraId="1072F7EE" w14:textId="77DF1F27" w:rsidR="00D27A0D" w:rsidRPr="0046222B" w:rsidRDefault="00D27A0D" w:rsidP="00D27A0D">
      <w:pPr>
        <w:spacing w:line="360" w:lineRule="auto"/>
        <w:rPr>
          <w:rFonts w:cstheme="minorHAnsi"/>
          <w:noProof/>
          <w:color w:val="auto"/>
          <w:szCs w:val="20"/>
          <w:rPrChange w:id="1092" w:author="Miku Nosamu" w:date="2025-07-05T22:49:00Z">
            <w:rPr>
              <w:rFonts w:ascii="Arial" w:hAnsi="Arial" w:cs="Arial"/>
              <w:b/>
              <w:bCs/>
              <w:noProof/>
              <w:color w:val="auto"/>
            </w:rPr>
          </w:rPrChange>
        </w:rPr>
      </w:pPr>
      <w:r w:rsidRPr="0046222B">
        <w:rPr>
          <w:rFonts w:cstheme="minorHAnsi"/>
          <w:noProof/>
          <w:color w:val="auto"/>
          <w:szCs w:val="20"/>
          <w:lang w:val="id-ID"/>
          <w:rPrChange w:id="1093" w:author="Miku Nosamu" w:date="2025-07-05T22:49:00Z">
            <w:rPr>
              <w:rFonts w:ascii="Arial" w:hAnsi="Arial" w:cs="Arial"/>
              <w:b/>
              <w:bCs/>
              <w:noProof/>
              <w:color w:val="auto"/>
              <w:lang w:val="id-ID"/>
            </w:rPr>
          </w:rPrChange>
        </w:rPr>
        <w:t>Fungsional Fitur MF</w:t>
      </w:r>
      <w:r w:rsidRPr="0046222B">
        <w:rPr>
          <w:rFonts w:cstheme="minorHAnsi"/>
          <w:noProof/>
          <w:color w:val="auto"/>
          <w:szCs w:val="20"/>
          <w:rPrChange w:id="1094" w:author="Miku Nosamu" w:date="2025-07-05T22:49:00Z">
            <w:rPr>
              <w:rFonts w:ascii="Arial" w:hAnsi="Arial" w:cs="Arial"/>
              <w:b/>
              <w:bCs/>
              <w:noProof/>
              <w:color w:val="auto"/>
            </w:rPr>
          </w:rPrChange>
        </w:rPr>
        <w:t>8</w:t>
      </w:r>
    </w:p>
    <w:p w14:paraId="6D049F7A" w14:textId="77777777" w:rsidR="00D27A0D" w:rsidRPr="0046222B" w:rsidRDefault="00D27A0D" w:rsidP="00D27A0D">
      <w:pPr>
        <w:spacing w:after="0" w:line="360" w:lineRule="auto"/>
        <w:ind w:left="2160" w:hanging="2160"/>
        <w:rPr>
          <w:rFonts w:cstheme="minorHAnsi"/>
          <w:color w:val="auto"/>
          <w:szCs w:val="20"/>
          <w:rPrChange w:id="1095" w:author="Miku Nosamu" w:date="2025-07-05T22:49:00Z">
            <w:rPr>
              <w:rFonts w:ascii="Arial" w:hAnsi="Arial" w:cs="Arial"/>
              <w:color w:val="auto"/>
            </w:rPr>
          </w:rPrChange>
        </w:rPr>
      </w:pPr>
      <w:r w:rsidRPr="0046222B">
        <w:rPr>
          <w:rFonts w:cstheme="minorHAnsi"/>
          <w:noProof/>
          <w:color w:val="auto"/>
          <w:szCs w:val="20"/>
          <w:lang w:val="id-ID"/>
          <w:rPrChange w:id="1096" w:author="Miku Nosamu" w:date="2025-07-05T22:49:00Z">
            <w:rPr>
              <w:rFonts w:ascii="Arial" w:hAnsi="Arial" w:cs="Arial"/>
              <w:noProof/>
              <w:color w:val="auto"/>
              <w:lang w:val="id-ID"/>
            </w:rPr>
          </w:rPrChange>
        </w:rPr>
        <w:t xml:space="preserve">User Story : </w:t>
      </w:r>
      <w:r w:rsidRPr="0046222B">
        <w:rPr>
          <w:rFonts w:cstheme="minorHAnsi"/>
          <w:noProof/>
          <w:color w:val="auto"/>
          <w:szCs w:val="20"/>
          <w:lang w:val="id-ID"/>
          <w:rPrChange w:id="1097" w:author="Miku Nosamu" w:date="2025-07-05T22:49:00Z">
            <w:rPr>
              <w:rFonts w:ascii="Arial" w:hAnsi="Arial" w:cs="Arial"/>
              <w:noProof/>
              <w:color w:val="auto"/>
              <w:lang w:val="id-ID"/>
            </w:rPr>
          </w:rPrChange>
        </w:rPr>
        <w:tab/>
      </w:r>
      <w:proofErr w:type="spellStart"/>
      <w:r w:rsidRPr="0046222B">
        <w:rPr>
          <w:rFonts w:cstheme="minorHAnsi"/>
          <w:color w:val="auto"/>
          <w:szCs w:val="20"/>
          <w:rPrChange w:id="1098" w:author="Miku Nosamu" w:date="2025-07-05T22:49:00Z">
            <w:rPr>
              <w:rFonts w:ascii="Arial" w:hAnsi="Arial" w:cs="Arial"/>
              <w:color w:val="auto"/>
            </w:rPr>
          </w:rPrChange>
        </w:rPr>
        <w:t>Sebagai</w:t>
      </w:r>
      <w:proofErr w:type="spellEnd"/>
      <w:r w:rsidRPr="0046222B">
        <w:rPr>
          <w:rFonts w:cstheme="minorHAnsi"/>
          <w:color w:val="auto"/>
          <w:szCs w:val="20"/>
          <w:rPrChange w:id="1099" w:author="Miku Nosamu" w:date="2025-07-05T22:49:00Z">
            <w:rPr>
              <w:rFonts w:ascii="Arial" w:hAnsi="Arial" w:cs="Arial"/>
              <w:color w:val="auto"/>
            </w:rPr>
          </w:rPrChange>
        </w:rPr>
        <w:t xml:space="preserve"> admin, </w:t>
      </w:r>
      <w:proofErr w:type="spellStart"/>
      <w:r w:rsidRPr="0046222B">
        <w:rPr>
          <w:rFonts w:cstheme="minorHAnsi"/>
          <w:color w:val="auto"/>
          <w:szCs w:val="20"/>
          <w:rPrChange w:id="1100" w:author="Miku Nosamu" w:date="2025-07-05T22:49:00Z">
            <w:rPr>
              <w:rFonts w:ascii="Arial" w:hAnsi="Arial" w:cs="Arial"/>
              <w:color w:val="auto"/>
            </w:rPr>
          </w:rPrChange>
        </w:rPr>
        <w:t>saya</w:t>
      </w:r>
      <w:proofErr w:type="spellEnd"/>
      <w:r w:rsidRPr="0046222B">
        <w:rPr>
          <w:rFonts w:cstheme="minorHAnsi"/>
          <w:color w:val="auto"/>
          <w:szCs w:val="20"/>
          <w:rPrChange w:id="1101" w:author="Miku Nosamu" w:date="2025-07-05T22:49:00Z">
            <w:rPr>
              <w:rFonts w:ascii="Arial" w:hAnsi="Arial" w:cs="Arial"/>
              <w:color w:val="auto"/>
            </w:rPr>
          </w:rPrChange>
        </w:rPr>
        <w:t xml:space="preserve"> </w:t>
      </w:r>
      <w:proofErr w:type="spellStart"/>
      <w:r w:rsidRPr="0046222B">
        <w:rPr>
          <w:rFonts w:cstheme="minorHAnsi"/>
          <w:color w:val="auto"/>
          <w:szCs w:val="20"/>
          <w:rPrChange w:id="1102" w:author="Miku Nosamu" w:date="2025-07-05T22:49:00Z">
            <w:rPr>
              <w:rFonts w:ascii="Arial" w:hAnsi="Arial" w:cs="Arial"/>
              <w:color w:val="auto"/>
            </w:rPr>
          </w:rPrChange>
        </w:rPr>
        <w:t>ingin</w:t>
      </w:r>
      <w:proofErr w:type="spellEnd"/>
      <w:r w:rsidRPr="0046222B">
        <w:rPr>
          <w:rFonts w:cstheme="minorHAnsi"/>
          <w:color w:val="auto"/>
          <w:szCs w:val="20"/>
          <w:rPrChange w:id="1103" w:author="Miku Nosamu" w:date="2025-07-05T22:49:00Z">
            <w:rPr>
              <w:rFonts w:ascii="Arial" w:hAnsi="Arial" w:cs="Arial"/>
              <w:color w:val="auto"/>
            </w:rPr>
          </w:rPrChange>
        </w:rPr>
        <w:t xml:space="preserve"> bisa download data </w:t>
      </w:r>
      <w:proofErr w:type="spellStart"/>
      <w:r w:rsidRPr="0046222B">
        <w:rPr>
          <w:rFonts w:cstheme="minorHAnsi"/>
          <w:color w:val="auto"/>
          <w:szCs w:val="20"/>
          <w:rPrChange w:id="1104" w:author="Miku Nosamu" w:date="2025-07-05T22:49:00Z">
            <w:rPr>
              <w:rFonts w:ascii="Arial" w:hAnsi="Arial" w:cs="Arial"/>
              <w:color w:val="auto"/>
            </w:rPr>
          </w:rPrChange>
        </w:rPr>
        <w:t>pengajuan</w:t>
      </w:r>
      <w:proofErr w:type="spellEnd"/>
      <w:r w:rsidRPr="0046222B">
        <w:rPr>
          <w:rFonts w:cstheme="minorHAnsi"/>
          <w:color w:val="auto"/>
          <w:szCs w:val="20"/>
          <w:rPrChange w:id="1105" w:author="Miku Nosamu" w:date="2025-07-05T22:49:00Z">
            <w:rPr>
              <w:rFonts w:ascii="Arial" w:hAnsi="Arial" w:cs="Arial"/>
              <w:color w:val="auto"/>
            </w:rPr>
          </w:rPrChange>
        </w:rPr>
        <w:t xml:space="preserve"> </w:t>
      </w:r>
      <w:proofErr w:type="spellStart"/>
      <w:r w:rsidRPr="0046222B">
        <w:rPr>
          <w:rFonts w:cstheme="minorHAnsi"/>
          <w:color w:val="auto"/>
          <w:szCs w:val="20"/>
          <w:rPrChange w:id="1106" w:author="Miku Nosamu" w:date="2025-07-05T22:49:00Z">
            <w:rPr>
              <w:rFonts w:ascii="Arial" w:hAnsi="Arial" w:cs="Arial"/>
              <w:color w:val="auto"/>
            </w:rPr>
          </w:rPrChange>
        </w:rPr>
        <w:t>dalam</w:t>
      </w:r>
      <w:proofErr w:type="spellEnd"/>
      <w:r w:rsidRPr="0046222B">
        <w:rPr>
          <w:rFonts w:cstheme="minorHAnsi"/>
          <w:color w:val="auto"/>
          <w:szCs w:val="20"/>
          <w:rPrChange w:id="1107" w:author="Miku Nosamu" w:date="2025-07-05T22:49:00Z">
            <w:rPr>
              <w:rFonts w:ascii="Arial" w:hAnsi="Arial" w:cs="Arial"/>
              <w:color w:val="auto"/>
            </w:rPr>
          </w:rPrChange>
        </w:rPr>
        <w:t xml:space="preserve"> file Excel, </w:t>
      </w:r>
      <w:proofErr w:type="spellStart"/>
      <w:r w:rsidRPr="0046222B">
        <w:rPr>
          <w:rFonts w:cstheme="minorHAnsi"/>
          <w:color w:val="auto"/>
          <w:szCs w:val="20"/>
          <w:rPrChange w:id="1108" w:author="Miku Nosamu" w:date="2025-07-05T22:49:00Z">
            <w:rPr>
              <w:rFonts w:ascii="Arial" w:hAnsi="Arial" w:cs="Arial"/>
              <w:color w:val="auto"/>
            </w:rPr>
          </w:rPrChange>
        </w:rPr>
        <w:t>supaya</w:t>
      </w:r>
      <w:proofErr w:type="spellEnd"/>
      <w:r w:rsidRPr="0046222B">
        <w:rPr>
          <w:rFonts w:cstheme="minorHAnsi"/>
          <w:color w:val="auto"/>
          <w:szCs w:val="20"/>
          <w:rPrChange w:id="1109" w:author="Miku Nosamu" w:date="2025-07-05T22:49:00Z">
            <w:rPr>
              <w:rFonts w:ascii="Arial" w:hAnsi="Arial" w:cs="Arial"/>
              <w:color w:val="auto"/>
            </w:rPr>
          </w:rPrChange>
        </w:rPr>
        <w:t xml:space="preserve"> </w:t>
      </w:r>
      <w:proofErr w:type="spellStart"/>
      <w:r w:rsidRPr="0046222B">
        <w:rPr>
          <w:rFonts w:cstheme="minorHAnsi"/>
          <w:color w:val="auto"/>
          <w:szCs w:val="20"/>
          <w:rPrChange w:id="1110" w:author="Miku Nosamu" w:date="2025-07-05T22:49:00Z">
            <w:rPr>
              <w:rFonts w:ascii="Arial" w:hAnsi="Arial" w:cs="Arial"/>
              <w:color w:val="auto"/>
            </w:rPr>
          </w:rPrChange>
        </w:rPr>
        <w:t>saya</w:t>
      </w:r>
      <w:proofErr w:type="spellEnd"/>
      <w:r w:rsidRPr="0046222B">
        <w:rPr>
          <w:rFonts w:cstheme="minorHAnsi"/>
          <w:color w:val="auto"/>
          <w:szCs w:val="20"/>
          <w:rPrChange w:id="1111" w:author="Miku Nosamu" w:date="2025-07-05T22:49:00Z">
            <w:rPr>
              <w:rFonts w:ascii="Arial" w:hAnsi="Arial" w:cs="Arial"/>
              <w:color w:val="auto"/>
            </w:rPr>
          </w:rPrChange>
        </w:rPr>
        <w:t xml:space="preserve"> bisa buat </w:t>
      </w:r>
      <w:proofErr w:type="spellStart"/>
      <w:r w:rsidRPr="0046222B">
        <w:rPr>
          <w:rFonts w:cstheme="minorHAnsi"/>
          <w:color w:val="auto"/>
          <w:szCs w:val="20"/>
          <w:rPrChange w:id="1112" w:author="Miku Nosamu" w:date="2025-07-05T22:49:00Z">
            <w:rPr>
              <w:rFonts w:ascii="Arial" w:hAnsi="Arial" w:cs="Arial"/>
              <w:color w:val="auto"/>
            </w:rPr>
          </w:rPrChange>
        </w:rPr>
        <w:t>laporan</w:t>
      </w:r>
      <w:proofErr w:type="spellEnd"/>
      <w:r w:rsidRPr="0046222B">
        <w:rPr>
          <w:rFonts w:cstheme="minorHAnsi"/>
          <w:color w:val="auto"/>
          <w:szCs w:val="20"/>
          <w:rPrChange w:id="1113" w:author="Miku Nosamu" w:date="2025-07-05T22:49:00Z">
            <w:rPr>
              <w:rFonts w:ascii="Arial" w:hAnsi="Arial" w:cs="Arial"/>
              <w:color w:val="auto"/>
            </w:rPr>
          </w:rPrChange>
        </w:rPr>
        <w:t xml:space="preserve"> dengan </w:t>
      </w:r>
      <w:proofErr w:type="spellStart"/>
      <w:r w:rsidRPr="0046222B">
        <w:rPr>
          <w:rFonts w:cstheme="minorHAnsi"/>
          <w:color w:val="auto"/>
          <w:szCs w:val="20"/>
          <w:rPrChange w:id="1114" w:author="Miku Nosamu" w:date="2025-07-05T22:49:00Z">
            <w:rPr>
              <w:rFonts w:ascii="Arial" w:hAnsi="Arial" w:cs="Arial"/>
              <w:color w:val="auto"/>
            </w:rPr>
          </w:rPrChange>
        </w:rPr>
        <w:t>mudah</w:t>
      </w:r>
      <w:proofErr w:type="spellEnd"/>
      <w:r w:rsidRPr="0046222B">
        <w:rPr>
          <w:rFonts w:cstheme="minorHAnsi"/>
          <w:color w:val="auto"/>
          <w:szCs w:val="20"/>
          <w:rPrChange w:id="1115" w:author="Miku Nosamu" w:date="2025-07-05T22:49:00Z">
            <w:rPr>
              <w:rFonts w:ascii="Arial" w:hAnsi="Arial" w:cs="Arial"/>
              <w:color w:val="auto"/>
            </w:rPr>
          </w:rPrChange>
        </w:rPr>
        <w:t>.</w:t>
      </w:r>
    </w:p>
    <w:p w14:paraId="3F34E995" w14:textId="08B98015" w:rsidR="00D27A0D" w:rsidRPr="0046222B" w:rsidRDefault="00D27A0D" w:rsidP="00D27A0D">
      <w:pPr>
        <w:spacing w:after="0" w:line="360" w:lineRule="auto"/>
        <w:ind w:left="2160" w:hanging="2160"/>
        <w:rPr>
          <w:rFonts w:cstheme="minorHAnsi"/>
          <w:color w:val="auto"/>
          <w:szCs w:val="20"/>
          <w:rPrChange w:id="1116" w:author="Miku Nosamu" w:date="2025-07-05T22:49:00Z">
            <w:rPr>
              <w:rFonts w:ascii="Arial" w:hAnsi="Arial" w:cs="Arial"/>
              <w:color w:val="auto"/>
            </w:rPr>
          </w:rPrChange>
        </w:rPr>
      </w:pPr>
      <w:r w:rsidRPr="0046222B">
        <w:rPr>
          <w:rFonts w:cstheme="minorHAnsi"/>
          <w:noProof/>
          <w:color w:val="auto"/>
          <w:szCs w:val="20"/>
          <w:lang w:val="id-ID"/>
          <w:rPrChange w:id="1117" w:author="Miku Nosamu" w:date="2025-07-05T22:49:00Z">
            <w:rPr>
              <w:rFonts w:ascii="Arial" w:hAnsi="Arial" w:cs="Arial"/>
              <w:noProof/>
              <w:color w:val="auto"/>
              <w:lang w:val="id-ID"/>
            </w:rPr>
          </w:rPrChange>
        </w:rPr>
        <w:t xml:space="preserve">Kriteria penerimaan : </w:t>
      </w:r>
      <w:r w:rsidRPr="0046222B">
        <w:rPr>
          <w:rFonts w:cstheme="minorHAnsi"/>
          <w:noProof/>
          <w:color w:val="auto"/>
          <w:szCs w:val="20"/>
          <w:lang w:val="id-ID"/>
          <w:rPrChange w:id="1118" w:author="Miku Nosamu" w:date="2025-07-05T22:49:00Z">
            <w:rPr>
              <w:rFonts w:ascii="Arial" w:hAnsi="Arial" w:cs="Arial"/>
              <w:noProof/>
              <w:color w:val="auto"/>
              <w:lang w:val="id-ID"/>
            </w:rPr>
          </w:rPrChange>
        </w:rPr>
        <w:tab/>
      </w:r>
      <w:r w:rsidRPr="0046222B">
        <w:rPr>
          <w:rFonts w:cstheme="minorHAnsi"/>
          <w:color w:val="auto"/>
          <w:szCs w:val="20"/>
          <w:rPrChange w:id="1119" w:author="Miku Nosamu" w:date="2025-07-05T22:49:00Z">
            <w:rPr>
              <w:rFonts w:ascii="Arial" w:hAnsi="Arial" w:cs="Arial"/>
              <w:color w:val="auto"/>
            </w:rPr>
          </w:rPrChange>
        </w:rPr>
        <w:t xml:space="preserve">Fitur </w:t>
      </w:r>
      <w:proofErr w:type="spellStart"/>
      <w:r w:rsidRPr="0046222B">
        <w:rPr>
          <w:rFonts w:cstheme="minorHAnsi"/>
          <w:color w:val="auto"/>
          <w:szCs w:val="20"/>
          <w:rPrChange w:id="1120" w:author="Miku Nosamu" w:date="2025-07-05T22:49:00Z">
            <w:rPr>
              <w:rFonts w:ascii="Arial" w:hAnsi="Arial" w:cs="Arial"/>
              <w:color w:val="auto"/>
            </w:rPr>
          </w:rPrChange>
        </w:rPr>
        <w:t>dianggap</w:t>
      </w:r>
      <w:proofErr w:type="spellEnd"/>
      <w:r w:rsidRPr="0046222B">
        <w:rPr>
          <w:rFonts w:cstheme="minorHAnsi"/>
          <w:color w:val="auto"/>
          <w:szCs w:val="20"/>
          <w:rPrChange w:id="1121" w:author="Miku Nosamu" w:date="2025-07-05T22:49:00Z">
            <w:rPr>
              <w:rFonts w:ascii="Arial" w:hAnsi="Arial" w:cs="Arial"/>
              <w:color w:val="auto"/>
            </w:rPr>
          </w:rPrChange>
        </w:rPr>
        <w:t xml:space="preserve"> </w:t>
      </w:r>
      <w:proofErr w:type="spellStart"/>
      <w:r w:rsidRPr="0046222B">
        <w:rPr>
          <w:rFonts w:cstheme="minorHAnsi"/>
          <w:color w:val="auto"/>
          <w:szCs w:val="20"/>
          <w:rPrChange w:id="1122" w:author="Miku Nosamu" w:date="2025-07-05T22:49:00Z">
            <w:rPr>
              <w:rFonts w:ascii="Arial" w:hAnsi="Arial" w:cs="Arial"/>
              <w:color w:val="auto"/>
            </w:rPr>
          </w:rPrChange>
        </w:rPr>
        <w:t>berhasil</w:t>
      </w:r>
      <w:proofErr w:type="spellEnd"/>
      <w:r w:rsidRPr="0046222B">
        <w:rPr>
          <w:rFonts w:cstheme="minorHAnsi"/>
          <w:color w:val="auto"/>
          <w:szCs w:val="20"/>
          <w:rPrChange w:id="1123" w:author="Miku Nosamu" w:date="2025-07-05T22:49:00Z">
            <w:rPr>
              <w:rFonts w:ascii="Arial" w:hAnsi="Arial" w:cs="Arial"/>
              <w:color w:val="auto"/>
            </w:rPr>
          </w:rPrChange>
        </w:rPr>
        <w:t xml:space="preserve"> </w:t>
      </w:r>
      <w:proofErr w:type="spellStart"/>
      <w:r w:rsidRPr="0046222B">
        <w:rPr>
          <w:rFonts w:cstheme="minorHAnsi"/>
          <w:color w:val="auto"/>
          <w:szCs w:val="20"/>
          <w:rPrChange w:id="1124" w:author="Miku Nosamu" w:date="2025-07-05T22:49:00Z">
            <w:rPr>
              <w:rFonts w:ascii="Arial" w:hAnsi="Arial" w:cs="Arial"/>
              <w:color w:val="auto"/>
            </w:rPr>
          </w:rPrChange>
        </w:rPr>
        <w:t>jika</w:t>
      </w:r>
      <w:proofErr w:type="spellEnd"/>
      <w:r w:rsidRPr="0046222B">
        <w:rPr>
          <w:rFonts w:cstheme="minorHAnsi"/>
          <w:color w:val="auto"/>
          <w:szCs w:val="20"/>
          <w:rPrChange w:id="1125" w:author="Miku Nosamu" w:date="2025-07-05T22:49:00Z">
            <w:rPr>
              <w:rFonts w:ascii="Arial" w:hAnsi="Arial" w:cs="Arial"/>
              <w:color w:val="auto"/>
            </w:rPr>
          </w:rPrChange>
        </w:rPr>
        <w:t xml:space="preserve"> admin bisa </w:t>
      </w:r>
      <w:proofErr w:type="spellStart"/>
      <w:r w:rsidRPr="0046222B">
        <w:rPr>
          <w:rFonts w:cstheme="minorHAnsi"/>
          <w:color w:val="auto"/>
          <w:szCs w:val="20"/>
          <w:rPrChange w:id="1126" w:author="Miku Nosamu" w:date="2025-07-05T22:49:00Z">
            <w:rPr>
              <w:rFonts w:ascii="Arial" w:hAnsi="Arial" w:cs="Arial"/>
              <w:color w:val="auto"/>
            </w:rPr>
          </w:rPrChange>
        </w:rPr>
        <w:t>klik</w:t>
      </w:r>
      <w:proofErr w:type="spellEnd"/>
      <w:r w:rsidRPr="0046222B">
        <w:rPr>
          <w:rFonts w:cstheme="minorHAnsi"/>
          <w:color w:val="auto"/>
          <w:szCs w:val="20"/>
          <w:rPrChange w:id="1127" w:author="Miku Nosamu" w:date="2025-07-05T22:49:00Z">
            <w:rPr>
              <w:rFonts w:ascii="Arial" w:hAnsi="Arial" w:cs="Arial"/>
              <w:color w:val="auto"/>
            </w:rPr>
          </w:rPrChange>
        </w:rPr>
        <w:t xml:space="preserve"> </w:t>
      </w:r>
      <w:proofErr w:type="spellStart"/>
      <w:r w:rsidRPr="0046222B">
        <w:rPr>
          <w:rFonts w:cstheme="minorHAnsi"/>
          <w:color w:val="auto"/>
          <w:szCs w:val="20"/>
          <w:rPrChange w:id="1128" w:author="Miku Nosamu" w:date="2025-07-05T22:49:00Z">
            <w:rPr>
              <w:rFonts w:ascii="Arial" w:hAnsi="Arial" w:cs="Arial"/>
              <w:color w:val="auto"/>
            </w:rPr>
          </w:rPrChange>
        </w:rPr>
        <w:t>tombol</w:t>
      </w:r>
      <w:proofErr w:type="spellEnd"/>
      <w:r w:rsidRPr="0046222B">
        <w:rPr>
          <w:rFonts w:cstheme="minorHAnsi"/>
          <w:color w:val="auto"/>
          <w:szCs w:val="20"/>
          <w:rPrChange w:id="1129" w:author="Miku Nosamu" w:date="2025-07-05T22:49:00Z">
            <w:rPr>
              <w:rFonts w:ascii="Arial" w:hAnsi="Arial" w:cs="Arial"/>
              <w:color w:val="auto"/>
            </w:rPr>
          </w:rPrChange>
        </w:rPr>
        <w:t xml:space="preserve"> </w:t>
      </w:r>
      <w:proofErr w:type="spellStart"/>
      <w:r w:rsidRPr="0046222B">
        <w:rPr>
          <w:rFonts w:cstheme="minorHAnsi"/>
          <w:color w:val="auto"/>
          <w:szCs w:val="20"/>
          <w:rPrChange w:id="1130" w:author="Miku Nosamu" w:date="2025-07-05T22:49:00Z">
            <w:rPr>
              <w:rFonts w:ascii="Arial" w:hAnsi="Arial" w:cs="Arial"/>
              <w:color w:val="auto"/>
            </w:rPr>
          </w:rPrChange>
        </w:rPr>
        <w:t>ekspor</w:t>
      </w:r>
      <w:proofErr w:type="spellEnd"/>
      <w:r w:rsidRPr="0046222B">
        <w:rPr>
          <w:rFonts w:cstheme="minorHAnsi"/>
          <w:color w:val="auto"/>
          <w:szCs w:val="20"/>
          <w:rPrChange w:id="1131" w:author="Miku Nosamu" w:date="2025-07-05T22:49:00Z">
            <w:rPr>
              <w:rFonts w:ascii="Arial" w:hAnsi="Arial" w:cs="Arial"/>
              <w:color w:val="auto"/>
            </w:rPr>
          </w:rPrChange>
        </w:rPr>
        <w:t xml:space="preserve"> dan file Excel bisa langsung </w:t>
      </w:r>
      <w:proofErr w:type="spellStart"/>
      <w:r w:rsidRPr="0046222B">
        <w:rPr>
          <w:rFonts w:cstheme="minorHAnsi"/>
          <w:color w:val="auto"/>
          <w:szCs w:val="20"/>
          <w:rPrChange w:id="1132" w:author="Miku Nosamu" w:date="2025-07-05T22:49:00Z">
            <w:rPr>
              <w:rFonts w:ascii="Arial" w:hAnsi="Arial" w:cs="Arial"/>
              <w:color w:val="auto"/>
            </w:rPr>
          </w:rPrChange>
        </w:rPr>
        <w:t>diunduh</w:t>
      </w:r>
      <w:proofErr w:type="spellEnd"/>
      <w:r w:rsidRPr="0046222B">
        <w:rPr>
          <w:rFonts w:cstheme="minorHAnsi"/>
          <w:color w:val="auto"/>
          <w:szCs w:val="20"/>
          <w:rPrChange w:id="1133" w:author="Miku Nosamu" w:date="2025-07-05T22:49:00Z">
            <w:rPr>
              <w:rFonts w:ascii="Arial" w:hAnsi="Arial" w:cs="Arial"/>
              <w:color w:val="auto"/>
            </w:rPr>
          </w:rPrChange>
        </w:rPr>
        <w:t>.</w:t>
      </w:r>
    </w:p>
    <w:p w14:paraId="17425194" w14:textId="5121F5A2" w:rsidR="00D27A0D" w:rsidRPr="0046222B" w:rsidRDefault="00D27A0D" w:rsidP="00D27A0D">
      <w:pPr>
        <w:spacing w:line="360" w:lineRule="auto"/>
        <w:rPr>
          <w:rFonts w:cstheme="minorHAnsi"/>
          <w:noProof/>
          <w:color w:val="auto"/>
          <w:szCs w:val="20"/>
          <w:rPrChange w:id="1134" w:author="Miku Nosamu" w:date="2025-07-05T22:49:00Z">
            <w:rPr>
              <w:rFonts w:ascii="Arial" w:hAnsi="Arial" w:cs="Arial"/>
              <w:b/>
              <w:bCs/>
              <w:noProof/>
              <w:color w:val="auto"/>
            </w:rPr>
          </w:rPrChange>
        </w:rPr>
      </w:pPr>
      <w:r w:rsidRPr="0046222B">
        <w:rPr>
          <w:rFonts w:cstheme="minorHAnsi"/>
          <w:noProof/>
          <w:color w:val="auto"/>
          <w:szCs w:val="20"/>
          <w:lang w:val="id-ID"/>
          <w:rPrChange w:id="1135" w:author="Miku Nosamu" w:date="2025-07-05T22:49:00Z">
            <w:rPr>
              <w:rFonts w:ascii="Arial" w:hAnsi="Arial" w:cs="Arial"/>
              <w:b/>
              <w:bCs/>
              <w:noProof/>
              <w:color w:val="auto"/>
              <w:lang w:val="id-ID"/>
            </w:rPr>
          </w:rPrChange>
        </w:rPr>
        <w:t>Fungsional Fitur MF</w:t>
      </w:r>
      <w:r w:rsidRPr="0046222B">
        <w:rPr>
          <w:rFonts w:cstheme="minorHAnsi"/>
          <w:noProof/>
          <w:color w:val="auto"/>
          <w:szCs w:val="20"/>
          <w:rPrChange w:id="1136" w:author="Miku Nosamu" w:date="2025-07-05T22:49:00Z">
            <w:rPr>
              <w:rFonts w:ascii="Arial" w:hAnsi="Arial" w:cs="Arial"/>
              <w:b/>
              <w:bCs/>
              <w:noProof/>
              <w:color w:val="auto"/>
            </w:rPr>
          </w:rPrChange>
        </w:rPr>
        <w:t>9</w:t>
      </w:r>
    </w:p>
    <w:p w14:paraId="6640574E" w14:textId="10299783" w:rsidR="00D27A0D" w:rsidRPr="0046222B" w:rsidRDefault="00D27A0D" w:rsidP="00D27A0D">
      <w:pPr>
        <w:spacing w:after="0" w:line="360" w:lineRule="auto"/>
        <w:ind w:left="2160" w:hanging="2160"/>
        <w:rPr>
          <w:rFonts w:cstheme="minorHAnsi"/>
          <w:color w:val="auto"/>
          <w:szCs w:val="20"/>
          <w:rPrChange w:id="1137" w:author="Miku Nosamu" w:date="2025-07-05T22:49:00Z">
            <w:rPr>
              <w:rFonts w:ascii="Arial" w:hAnsi="Arial" w:cs="Arial"/>
              <w:color w:val="auto"/>
            </w:rPr>
          </w:rPrChange>
        </w:rPr>
      </w:pPr>
      <w:r w:rsidRPr="0046222B">
        <w:rPr>
          <w:rFonts w:cstheme="minorHAnsi"/>
          <w:noProof/>
          <w:color w:val="auto"/>
          <w:szCs w:val="20"/>
          <w:lang w:val="id-ID"/>
          <w:rPrChange w:id="1138" w:author="Miku Nosamu" w:date="2025-07-05T22:49:00Z">
            <w:rPr>
              <w:rFonts w:ascii="Arial" w:hAnsi="Arial" w:cs="Arial"/>
              <w:noProof/>
              <w:color w:val="auto"/>
              <w:lang w:val="id-ID"/>
            </w:rPr>
          </w:rPrChange>
        </w:rPr>
        <w:t xml:space="preserve">User Story : </w:t>
      </w:r>
      <w:r w:rsidRPr="0046222B">
        <w:rPr>
          <w:rFonts w:cstheme="minorHAnsi"/>
          <w:noProof/>
          <w:color w:val="auto"/>
          <w:szCs w:val="20"/>
          <w:lang w:val="id-ID"/>
          <w:rPrChange w:id="1139" w:author="Miku Nosamu" w:date="2025-07-05T22:49:00Z">
            <w:rPr>
              <w:rFonts w:ascii="Arial" w:hAnsi="Arial" w:cs="Arial"/>
              <w:noProof/>
              <w:color w:val="auto"/>
              <w:lang w:val="id-ID"/>
            </w:rPr>
          </w:rPrChange>
        </w:rPr>
        <w:tab/>
      </w:r>
      <w:proofErr w:type="spellStart"/>
      <w:r w:rsidRPr="0046222B">
        <w:rPr>
          <w:rFonts w:cstheme="minorHAnsi"/>
          <w:color w:val="auto"/>
          <w:szCs w:val="20"/>
          <w:rPrChange w:id="1140" w:author="Miku Nosamu" w:date="2025-07-05T22:49:00Z">
            <w:rPr>
              <w:rFonts w:ascii="Arial" w:hAnsi="Arial" w:cs="Arial"/>
              <w:color w:val="auto"/>
            </w:rPr>
          </w:rPrChange>
        </w:rPr>
        <w:t>Sebagai</w:t>
      </w:r>
      <w:proofErr w:type="spellEnd"/>
      <w:r w:rsidRPr="0046222B">
        <w:rPr>
          <w:rFonts w:cstheme="minorHAnsi"/>
          <w:color w:val="auto"/>
          <w:szCs w:val="20"/>
          <w:rPrChange w:id="1141" w:author="Miku Nosamu" w:date="2025-07-05T22:49:00Z">
            <w:rPr>
              <w:rFonts w:ascii="Arial" w:hAnsi="Arial" w:cs="Arial"/>
              <w:color w:val="auto"/>
            </w:rPr>
          </w:rPrChange>
        </w:rPr>
        <w:t xml:space="preserve"> super user, </w:t>
      </w:r>
      <w:proofErr w:type="spellStart"/>
      <w:r w:rsidRPr="0046222B">
        <w:rPr>
          <w:rFonts w:cstheme="minorHAnsi"/>
          <w:color w:val="auto"/>
          <w:szCs w:val="20"/>
          <w:rPrChange w:id="1142" w:author="Miku Nosamu" w:date="2025-07-05T22:49:00Z">
            <w:rPr>
              <w:rFonts w:ascii="Arial" w:hAnsi="Arial" w:cs="Arial"/>
              <w:color w:val="auto"/>
            </w:rPr>
          </w:rPrChange>
        </w:rPr>
        <w:t>saya</w:t>
      </w:r>
      <w:proofErr w:type="spellEnd"/>
      <w:r w:rsidRPr="0046222B">
        <w:rPr>
          <w:rFonts w:cstheme="minorHAnsi"/>
          <w:color w:val="auto"/>
          <w:szCs w:val="20"/>
          <w:rPrChange w:id="1143" w:author="Miku Nosamu" w:date="2025-07-05T22:49:00Z">
            <w:rPr>
              <w:rFonts w:ascii="Arial" w:hAnsi="Arial" w:cs="Arial"/>
              <w:color w:val="auto"/>
            </w:rPr>
          </w:rPrChange>
        </w:rPr>
        <w:t xml:space="preserve"> </w:t>
      </w:r>
      <w:proofErr w:type="spellStart"/>
      <w:r w:rsidRPr="0046222B">
        <w:rPr>
          <w:rFonts w:cstheme="minorHAnsi"/>
          <w:color w:val="auto"/>
          <w:szCs w:val="20"/>
          <w:rPrChange w:id="1144" w:author="Miku Nosamu" w:date="2025-07-05T22:49:00Z">
            <w:rPr>
              <w:rFonts w:ascii="Arial" w:hAnsi="Arial" w:cs="Arial"/>
              <w:color w:val="auto"/>
            </w:rPr>
          </w:rPrChange>
        </w:rPr>
        <w:t>ingin</w:t>
      </w:r>
      <w:proofErr w:type="spellEnd"/>
      <w:r w:rsidRPr="0046222B">
        <w:rPr>
          <w:rFonts w:cstheme="minorHAnsi"/>
          <w:color w:val="auto"/>
          <w:szCs w:val="20"/>
          <w:rPrChange w:id="1145" w:author="Miku Nosamu" w:date="2025-07-05T22:49:00Z">
            <w:rPr>
              <w:rFonts w:ascii="Arial" w:hAnsi="Arial" w:cs="Arial"/>
              <w:color w:val="auto"/>
            </w:rPr>
          </w:rPrChange>
        </w:rPr>
        <w:t xml:space="preserve"> bisa </w:t>
      </w:r>
      <w:proofErr w:type="spellStart"/>
      <w:r w:rsidRPr="0046222B">
        <w:rPr>
          <w:rFonts w:cstheme="minorHAnsi"/>
          <w:color w:val="auto"/>
          <w:szCs w:val="20"/>
          <w:rPrChange w:id="1146" w:author="Miku Nosamu" w:date="2025-07-05T22:49:00Z">
            <w:rPr>
              <w:rFonts w:ascii="Arial" w:hAnsi="Arial" w:cs="Arial"/>
              <w:color w:val="auto"/>
            </w:rPr>
          </w:rPrChange>
        </w:rPr>
        <w:t>ganti</w:t>
      </w:r>
      <w:proofErr w:type="spellEnd"/>
      <w:r w:rsidRPr="0046222B">
        <w:rPr>
          <w:rFonts w:cstheme="minorHAnsi"/>
          <w:color w:val="auto"/>
          <w:szCs w:val="20"/>
          <w:rPrChange w:id="1147" w:author="Miku Nosamu" w:date="2025-07-05T22:49:00Z">
            <w:rPr>
              <w:rFonts w:ascii="Arial" w:hAnsi="Arial" w:cs="Arial"/>
              <w:color w:val="auto"/>
            </w:rPr>
          </w:rPrChange>
        </w:rPr>
        <w:t xml:space="preserve"> atau </w:t>
      </w:r>
      <w:proofErr w:type="spellStart"/>
      <w:r w:rsidRPr="0046222B">
        <w:rPr>
          <w:rFonts w:cstheme="minorHAnsi"/>
          <w:color w:val="auto"/>
          <w:szCs w:val="20"/>
          <w:rPrChange w:id="1148" w:author="Miku Nosamu" w:date="2025-07-05T22:49:00Z">
            <w:rPr>
              <w:rFonts w:ascii="Arial" w:hAnsi="Arial" w:cs="Arial"/>
              <w:color w:val="auto"/>
            </w:rPr>
          </w:rPrChange>
        </w:rPr>
        <w:t>atur</w:t>
      </w:r>
      <w:proofErr w:type="spellEnd"/>
      <w:r w:rsidRPr="0046222B">
        <w:rPr>
          <w:rFonts w:cstheme="minorHAnsi"/>
          <w:color w:val="auto"/>
          <w:szCs w:val="20"/>
          <w:rPrChange w:id="1149" w:author="Miku Nosamu" w:date="2025-07-05T22:49:00Z">
            <w:rPr>
              <w:rFonts w:ascii="Arial" w:hAnsi="Arial" w:cs="Arial"/>
              <w:color w:val="auto"/>
            </w:rPr>
          </w:rPrChange>
        </w:rPr>
        <w:t xml:space="preserve"> siapa yang jadi approver, </w:t>
      </w:r>
      <w:proofErr w:type="spellStart"/>
      <w:r w:rsidRPr="0046222B">
        <w:rPr>
          <w:rFonts w:cstheme="minorHAnsi"/>
          <w:color w:val="auto"/>
          <w:szCs w:val="20"/>
          <w:rPrChange w:id="1150" w:author="Miku Nosamu" w:date="2025-07-05T22:49:00Z">
            <w:rPr>
              <w:rFonts w:ascii="Arial" w:hAnsi="Arial" w:cs="Arial"/>
              <w:color w:val="auto"/>
            </w:rPr>
          </w:rPrChange>
        </w:rPr>
        <w:t>supaya</w:t>
      </w:r>
      <w:proofErr w:type="spellEnd"/>
      <w:r w:rsidRPr="0046222B">
        <w:rPr>
          <w:rFonts w:cstheme="minorHAnsi"/>
          <w:color w:val="auto"/>
          <w:szCs w:val="20"/>
          <w:rPrChange w:id="1151" w:author="Miku Nosamu" w:date="2025-07-05T22:49:00Z">
            <w:rPr>
              <w:rFonts w:ascii="Arial" w:hAnsi="Arial" w:cs="Arial"/>
              <w:color w:val="auto"/>
            </w:rPr>
          </w:rPrChange>
        </w:rPr>
        <w:t xml:space="preserve"> bisa </w:t>
      </w:r>
      <w:proofErr w:type="spellStart"/>
      <w:r w:rsidRPr="0046222B">
        <w:rPr>
          <w:rFonts w:cstheme="minorHAnsi"/>
          <w:color w:val="auto"/>
          <w:szCs w:val="20"/>
          <w:rPrChange w:id="1152" w:author="Miku Nosamu" w:date="2025-07-05T22:49:00Z">
            <w:rPr>
              <w:rFonts w:ascii="Arial" w:hAnsi="Arial" w:cs="Arial"/>
              <w:color w:val="auto"/>
            </w:rPr>
          </w:rPrChange>
        </w:rPr>
        <w:t>disesuaikan</w:t>
      </w:r>
      <w:proofErr w:type="spellEnd"/>
      <w:r w:rsidRPr="0046222B">
        <w:rPr>
          <w:rFonts w:cstheme="minorHAnsi"/>
          <w:color w:val="auto"/>
          <w:szCs w:val="20"/>
          <w:rPrChange w:id="1153" w:author="Miku Nosamu" w:date="2025-07-05T22:49:00Z">
            <w:rPr>
              <w:rFonts w:ascii="Arial" w:hAnsi="Arial" w:cs="Arial"/>
              <w:color w:val="auto"/>
            </w:rPr>
          </w:rPrChange>
        </w:rPr>
        <w:t xml:space="preserve"> </w:t>
      </w:r>
      <w:proofErr w:type="spellStart"/>
      <w:r w:rsidRPr="0046222B">
        <w:rPr>
          <w:rFonts w:cstheme="minorHAnsi"/>
          <w:color w:val="auto"/>
          <w:szCs w:val="20"/>
          <w:rPrChange w:id="1154" w:author="Miku Nosamu" w:date="2025-07-05T22:49:00Z">
            <w:rPr>
              <w:rFonts w:ascii="Arial" w:hAnsi="Arial" w:cs="Arial"/>
              <w:color w:val="auto"/>
            </w:rPr>
          </w:rPrChange>
        </w:rPr>
        <w:t>kalau</w:t>
      </w:r>
      <w:proofErr w:type="spellEnd"/>
      <w:r w:rsidRPr="0046222B">
        <w:rPr>
          <w:rFonts w:cstheme="minorHAnsi"/>
          <w:color w:val="auto"/>
          <w:szCs w:val="20"/>
          <w:rPrChange w:id="1155" w:author="Miku Nosamu" w:date="2025-07-05T22:49:00Z">
            <w:rPr>
              <w:rFonts w:ascii="Arial" w:hAnsi="Arial" w:cs="Arial"/>
              <w:color w:val="auto"/>
            </w:rPr>
          </w:rPrChange>
        </w:rPr>
        <w:t xml:space="preserve"> </w:t>
      </w:r>
      <w:proofErr w:type="spellStart"/>
      <w:r w:rsidRPr="0046222B">
        <w:rPr>
          <w:rFonts w:cstheme="minorHAnsi"/>
          <w:color w:val="auto"/>
          <w:szCs w:val="20"/>
          <w:rPrChange w:id="1156" w:author="Miku Nosamu" w:date="2025-07-05T22:49:00Z">
            <w:rPr>
              <w:rFonts w:ascii="Arial" w:hAnsi="Arial" w:cs="Arial"/>
              <w:color w:val="auto"/>
            </w:rPr>
          </w:rPrChange>
        </w:rPr>
        <w:t>ada</w:t>
      </w:r>
      <w:proofErr w:type="spellEnd"/>
      <w:r w:rsidRPr="0046222B">
        <w:rPr>
          <w:rFonts w:cstheme="minorHAnsi"/>
          <w:color w:val="auto"/>
          <w:szCs w:val="20"/>
          <w:rPrChange w:id="1157" w:author="Miku Nosamu" w:date="2025-07-05T22:49:00Z">
            <w:rPr>
              <w:rFonts w:ascii="Arial" w:hAnsi="Arial" w:cs="Arial"/>
              <w:color w:val="auto"/>
            </w:rPr>
          </w:rPrChange>
        </w:rPr>
        <w:t xml:space="preserve"> </w:t>
      </w:r>
      <w:proofErr w:type="spellStart"/>
      <w:r w:rsidRPr="0046222B">
        <w:rPr>
          <w:rFonts w:cstheme="minorHAnsi"/>
          <w:color w:val="auto"/>
          <w:szCs w:val="20"/>
          <w:rPrChange w:id="1158" w:author="Miku Nosamu" w:date="2025-07-05T22:49:00Z">
            <w:rPr>
              <w:rFonts w:ascii="Arial" w:hAnsi="Arial" w:cs="Arial"/>
              <w:color w:val="auto"/>
            </w:rPr>
          </w:rPrChange>
        </w:rPr>
        <w:t>perubahan</w:t>
      </w:r>
      <w:proofErr w:type="spellEnd"/>
      <w:r w:rsidRPr="0046222B">
        <w:rPr>
          <w:rFonts w:cstheme="minorHAnsi"/>
          <w:color w:val="auto"/>
          <w:szCs w:val="20"/>
          <w:rPrChange w:id="1159" w:author="Miku Nosamu" w:date="2025-07-05T22:49:00Z">
            <w:rPr>
              <w:rFonts w:ascii="Arial" w:hAnsi="Arial" w:cs="Arial"/>
              <w:color w:val="auto"/>
            </w:rPr>
          </w:rPrChange>
        </w:rPr>
        <w:t xml:space="preserve"> orang.</w:t>
      </w:r>
    </w:p>
    <w:p w14:paraId="2E0645A4" w14:textId="77777777" w:rsidR="00D27A0D" w:rsidRPr="0046222B" w:rsidRDefault="00D27A0D" w:rsidP="00D27A0D">
      <w:pPr>
        <w:spacing w:after="0" w:line="360" w:lineRule="auto"/>
        <w:ind w:left="2160" w:hanging="2160"/>
        <w:rPr>
          <w:rFonts w:cstheme="minorHAnsi"/>
          <w:color w:val="auto"/>
          <w:szCs w:val="20"/>
          <w:rPrChange w:id="1160" w:author="Miku Nosamu" w:date="2025-07-05T22:49:00Z">
            <w:rPr>
              <w:rFonts w:ascii="Arial" w:hAnsi="Arial" w:cs="Arial"/>
              <w:color w:val="auto"/>
            </w:rPr>
          </w:rPrChange>
        </w:rPr>
      </w:pPr>
      <w:r w:rsidRPr="0046222B">
        <w:rPr>
          <w:rFonts w:cstheme="minorHAnsi"/>
          <w:noProof/>
          <w:color w:val="auto"/>
          <w:szCs w:val="20"/>
          <w:lang w:val="id-ID"/>
          <w:rPrChange w:id="1161" w:author="Miku Nosamu" w:date="2025-07-05T22:49:00Z">
            <w:rPr>
              <w:rFonts w:ascii="Arial" w:hAnsi="Arial" w:cs="Arial"/>
              <w:noProof/>
              <w:color w:val="auto"/>
              <w:lang w:val="id-ID"/>
            </w:rPr>
          </w:rPrChange>
        </w:rPr>
        <w:t xml:space="preserve">Kriteria penerimaan : </w:t>
      </w:r>
      <w:r w:rsidRPr="0046222B">
        <w:rPr>
          <w:rFonts w:cstheme="minorHAnsi"/>
          <w:noProof/>
          <w:color w:val="auto"/>
          <w:szCs w:val="20"/>
          <w:lang w:val="id-ID"/>
          <w:rPrChange w:id="1162" w:author="Miku Nosamu" w:date="2025-07-05T22:49:00Z">
            <w:rPr>
              <w:rFonts w:ascii="Arial" w:hAnsi="Arial" w:cs="Arial"/>
              <w:noProof/>
              <w:color w:val="auto"/>
              <w:lang w:val="id-ID"/>
            </w:rPr>
          </w:rPrChange>
        </w:rPr>
        <w:tab/>
      </w:r>
      <w:r w:rsidRPr="0046222B">
        <w:rPr>
          <w:rFonts w:cstheme="minorHAnsi"/>
          <w:color w:val="auto"/>
          <w:szCs w:val="20"/>
          <w:rPrChange w:id="1163" w:author="Miku Nosamu" w:date="2025-07-05T22:49:00Z">
            <w:rPr>
              <w:rFonts w:ascii="Arial" w:hAnsi="Arial" w:cs="Arial"/>
              <w:color w:val="auto"/>
            </w:rPr>
          </w:rPrChange>
        </w:rPr>
        <w:t xml:space="preserve">Fitur </w:t>
      </w:r>
      <w:proofErr w:type="spellStart"/>
      <w:r w:rsidRPr="0046222B">
        <w:rPr>
          <w:rFonts w:cstheme="minorHAnsi"/>
          <w:color w:val="auto"/>
          <w:szCs w:val="20"/>
          <w:rPrChange w:id="1164" w:author="Miku Nosamu" w:date="2025-07-05T22:49:00Z">
            <w:rPr>
              <w:rFonts w:ascii="Arial" w:hAnsi="Arial" w:cs="Arial"/>
              <w:color w:val="auto"/>
            </w:rPr>
          </w:rPrChange>
        </w:rPr>
        <w:t>dianggap</w:t>
      </w:r>
      <w:proofErr w:type="spellEnd"/>
      <w:r w:rsidRPr="0046222B">
        <w:rPr>
          <w:rFonts w:cstheme="minorHAnsi"/>
          <w:color w:val="auto"/>
          <w:szCs w:val="20"/>
          <w:rPrChange w:id="1165" w:author="Miku Nosamu" w:date="2025-07-05T22:49:00Z">
            <w:rPr>
              <w:rFonts w:ascii="Arial" w:hAnsi="Arial" w:cs="Arial"/>
              <w:color w:val="auto"/>
            </w:rPr>
          </w:rPrChange>
        </w:rPr>
        <w:t xml:space="preserve"> </w:t>
      </w:r>
      <w:proofErr w:type="spellStart"/>
      <w:r w:rsidRPr="0046222B">
        <w:rPr>
          <w:rFonts w:cstheme="minorHAnsi"/>
          <w:color w:val="auto"/>
          <w:szCs w:val="20"/>
          <w:rPrChange w:id="1166" w:author="Miku Nosamu" w:date="2025-07-05T22:49:00Z">
            <w:rPr>
              <w:rFonts w:ascii="Arial" w:hAnsi="Arial" w:cs="Arial"/>
              <w:color w:val="auto"/>
            </w:rPr>
          </w:rPrChange>
        </w:rPr>
        <w:t>berhasil</w:t>
      </w:r>
      <w:proofErr w:type="spellEnd"/>
      <w:r w:rsidRPr="0046222B">
        <w:rPr>
          <w:rFonts w:cstheme="minorHAnsi"/>
          <w:color w:val="auto"/>
          <w:szCs w:val="20"/>
          <w:rPrChange w:id="1167" w:author="Miku Nosamu" w:date="2025-07-05T22:49:00Z">
            <w:rPr>
              <w:rFonts w:ascii="Arial" w:hAnsi="Arial" w:cs="Arial"/>
              <w:color w:val="auto"/>
            </w:rPr>
          </w:rPrChange>
        </w:rPr>
        <w:t xml:space="preserve"> </w:t>
      </w:r>
      <w:proofErr w:type="spellStart"/>
      <w:r w:rsidRPr="0046222B">
        <w:rPr>
          <w:rFonts w:cstheme="minorHAnsi"/>
          <w:color w:val="auto"/>
          <w:szCs w:val="20"/>
          <w:rPrChange w:id="1168" w:author="Miku Nosamu" w:date="2025-07-05T22:49:00Z">
            <w:rPr>
              <w:rFonts w:ascii="Arial" w:hAnsi="Arial" w:cs="Arial"/>
              <w:color w:val="auto"/>
            </w:rPr>
          </w:rPrChange>
        </w:rPr>
        <w:t>jika</w:t>
      </w:r>
      <w:proofErr w:type="spellEnd"/>
      <w:r w:rsidRPr="0046222B">
        <w:rPr>
          <w:rFonts w:cstheme="minorHAnsi"/>
          <w:color w:val="auto"/>
          <w:szCs w:val="20"/>
          <w:rPrChange w:id="1169" w:author="Miku Nosamu" w:date="2025-07-05T22:49:00Z">
            <w:rPr>
              <w:rFonts w:ascii="Arial" w:hAnsi="Arial" w:cs="Arial"/>
              <w:color w:val="auto"/>
            </w:rPr>
          </w:rPrChange>
        </w:rPr>
        <w:t xml:space="preserve"> super user bisa </w:t>
      </w:r>
      <w:proofErr w:type="spellStart"/>
      <w:r w:rsidRPr="0046222B">
        <w:rPr>
          <w:rFonts w:cstheme="minorHAnsi"/>
          <w:color w:val="auto"/>
          <w:szCs w:val="20"/>
          <w:rPrChange w:id="1170" w:author="Miku Nosamu" w:date="2025-07-05T22:49:00Z">
            <w:rPr>
              <w:rFonts w:ascii="Arial" w:hAnsi="Arial" w:cs="Arial"/>
              <w:color w:val="auto"/>
            </w:rPr>
          </w:rPrChange>
        </w:rPr>
        <w:t>melihat</w:t>
      </w:r>
      <w:proofErr w:type="spellEnd"/>
      <w:r w:rsidRPr="0046222B">
        <w:rPr>
          <w:rFonts w:cstheme="minorHAnsi"/>
          <w:color w:val="auto"/>
          <w:szCs w:val="20"/>
          <w:rPrChange w:id="1171" w:author="Miku Nosamu" w:date="2025-07-05T22:49:00Z">
            <w:rPr>
              <w:rFonts w:ascii="Arial" w:hAnsi="Arial" w:cs="Arial"/>
              <w:color w:val="auto"/>
            </w:rPr>
          </w:rPrChange>
        </w:rPr>
        <w:t xml:space="preserve"> daftar approver dan </w:t>
      </w:r>
      <w:proofErr w:type="spellStart"/>
      <w:r w:rsidRPr="0046222B">
        <w:rPr>
          <w:rFonts w:cstheme="minorHAnsi"/>
          <w:color w:val="auto"/>
          <w:szCs w:val="20"/>
          <w:rPrChange w:id="1172" w:author="Miku Nosamu" w:date="2025-07-05T22:49:00Z">
            <w:rPr>
              <w:rFonts w:ascii="Arial" w:hAnsi="Arial" w:cs="Arial"/>
              <w:color w:val="auto"/>
            </w:rPr>
          </w:rPrChange>
        </w:rPr>
        <w:t>menggantinya</w:t>
      </w:r>
      <w:proofErr w:type="spellEnd"/>
      <w:r w:rsidRPr="0046222B">
        <w:rPr>
          <w:rFonts w:cstheme="minorHAnsi"/>
          <w:color w:val="auto"/>
          <w:szCs w:val="20"/>
          <w:rPrChange w:id="1173" w:author="Miku Nosamu" w:date="2025-07-05T22:49:00Z">
            <w:rPr>
              <w:rFonts w:ascii="Arial" w:hAnsi="Arial" w:cs="Arial"/>
              <w:color w:val="auto"/>
            </w:rPr>
          </w:rPrChange>
        </w:rPr>
        <w:t xml:space="preserve"> </w:t>
      </w:r>
      <w:proofErr w:type="spellStart"/>
      <w:r w:rsidRPr="0046222B">
        <w:rPr>
          <w:rFonts w:cstheme="minorHAnsi"/>
          <w:color w:val="auto"/>
          <w:szCs w:val="20"/>
          <w:rPrChange w:id="1174" w:author="Miku Nosamu" w:date="2025-07-05T22:49:00Z">
            <w:rPr>
              <w:rFonts w:ascii="Arial" w:hAnsi="Arial" w:cs="Arial"/>
              <w:color w:val="auto"/>
            </w:rPr>
          </w:rPrChange>
        </w:rPr>
        <w:t>kapan</w:t>
      </w:r>
      <w:proofErr w:type="spellEnd"/>
      <w:r w:rsidRPr="0046222B">
        <w:rPr>
          <w:rFonts w:cstheme="minorHAnsi"/>
          <w:color w:val="auto"/>
          <w:szCs w:val="20"/>
          <w:rPrChange w:id="1175" w:author="Miku Nosamu" w:date="2025-07-05T22:49:00Z">
            <w:rPr>
              <w:rFonts w:ascii="Arial" w:hAnsi="Arial" w:cs="Arial"/>
              <w:color w:val="auto"/>
            </w:rPr>
          </w:rPrChange>
        </w:rPr>
        <w:t xml:space="preserve"> </w:t>
      </w:r>
      <w:proofErr w:type="spellStart"/>
      <w:r w:rsidRPr="0046222B">
        <w:rPr>
          <w:rFonts w:cstheme="minorHAnsi"/>
          <w:color w:val="auto"/>
          <w:szCs w:val="20"/>
          <w:rPrChange w:id="1176" w:author="Miku Nosamu" w:date="2025-07-05T22:49:00Z">
            <w:rPr>
              <w:rFonts w:ascii="Arial" w:hAnsi="Arial" w:cs="Arial"/>
              <w:color w:val="auto"/>
            </w:rPr>
          </w:rPrChange>
        </w:rPr>
        <w:t>saja</w:t>
      </w:r>
      <w:proofErr w:type="spellEnd"/>
      <w:r w:rsidRPr="0046222B">
        <w:rPr>
          <w:rFonts w:cstheme="minorHAnsi"/>
          <w:color w:val="auto"/>
          <w:szCs w:val="20"/>
          <w:rPrChange w:id="1177" w:author="Miku Nosamu" w:date="2025-07-05T22:49:00Z">
            <w:rPr>
              <w:rFonts w:ascii="Arial" w:hAnsi="Arial" w:cs="Arial"/>
              <w:color w:val="auto"/>
            </w:rPr>
          </w:rPrChange>
        </w:rPr>
        <w:t>.</w:t>
      </w:r>
    </w:p>
    <w:p w14:paraId="22B1DEFE" w14:textId="67FB769E" w:rsidR="00D27A0D" w:rsidRPr="0046222B" w:rsidRDefault="00D27A0D" w:rsidP="00D27A0D">
      <w:pPr>
        <w:spacing w:after="0" w:line="360" w:lineRule="auto"/>
        <w:ind w:left="2160" w:hanging="2160"/>
        <w:rPr>
          <w:rFonts w:cstheme="minorHAnsi"/>
          <w:noProof/>
          <w:color w:val="auto"/>
          <w:szCs w:val="20"/>
          <w:rPrChange w:id="1178" w:author="Miku Nosamu" w:date="2025-07-05T22:49:00Z">
            <w:rPr>
              <w:rFonts w:ascii="Arial" w:hAnsi="Arial" w:cs="Arial"/>
              <w:b/>
              <w:bCs/>
              <w:noProof/>
              <w:color w:val="auto"/>
            </w:rPr>
          </w:rPrChange>
        </w:rPr>
      </w:pPr>
      <w:r w:rsidRPr="0046222B">
        <w:rPr>
          <w:rFonts w:cstheme="minorHAnsi"/>
          <w:noProof/>
          <w:color w:val="auto"/>
          <w:szCs w:val="20"/>
          <w:lang w:val="id-ID"/>
          <w:rPrChange w:id="1179" w:author="Miku Nosamu" w:date="2025-07-05T22:49:00Z">
            <w:rPr>
              <w:rFonts w:ascii="Arial" w:hAnsi="Arial" w:cs="Arial"/>
              <w:b/>
              <w:bCs/>
              <w:noProof/>
              <w:color w:val="auto"/>
              <w:lang w:val="id-ID"/>
            </w:rPr>
          </w:rPrChange>
        </w:rPr>
        <w:t>Fungsional Fitur MF</w:t>
      </w:r>
      <w:r w:rsidRPr="0046222B">
        <w:rPr>
          <w:rFonts w:cstheme="minorHAnsi"/>
          <w:noProof/>
          <w:color w:val="auto"/>
          <w:szCs w:val="20"/>
          <w:rPrChange w:id="1180" w:author="Miku Nosamu" w:date="2025-07-05T22:49:00Z">
            <w:rPr>
              <w:rFonts w:ascii="Arial" w:hAnsi="Arial" w:cs="Arial"/>
              <w:b/>
              <w:bCs/>
              <w:noProof/>
              <w:color w:val="auto"/>
            </w:rPr>
          </w:rPrChange>
        </w:rPr>
        <w:t>10</w:t>
      </w:r>
    </w:p>
    <w:p w14:paraId="1CC47631" w14:textId="5A150492" w:rsidR="00D27A0D" w:rsidRPr="0046222B" w:rsidRDefault="00D27A0D" w:rsidP="00D27A0D">
      <w:pPr>
        <w:spacing w:after="0" w:line="360" w:lineRule="auto"/>
        <w:ind w:left="2160" w:hanging="2160"/>
        <w:rPr>
          <w:rFonts w:cstheme="minorHAnsi"/>
          <w:color w:val="auto"/>
          <w:szCs w:val="20"/>
          <w:rPrChange w:id="1181" w:author="Miku Nosamu" w:date="2025-07-05T22:49:00Z">
            <w:rPr>
              <w:rFonts w:ascii="Arial" w:hAnsi="Arial" w:cs="Arial"/>
              <w:color w:val="auto"/>
            </w:rPr>
          </w:rPrChange>
        </w:rPr>
      </w:pPr>
      <w:r w:rsidRPr="0046222B">
        <w:rPr>
          <w:rFonts w:cstheme="minorHAnsi"/>
          <w:noProof/>
          <w:color w:val="auto"/>
          <w:szCs w:val="20"/>
          <w:lang w:val="id-ID"/>
          <w:rPrChange w:id="1182" w:author="Miku Nosamu" w:date="2025-07-05T22:49:00Z">
            <w:rPr>
              <w:rFonts w:ascii="Arial" w:hAnsi="Arial" w:cs="Arial"/>
              <w:noProof/>
              <w:color w:val="auto"/>
              <w:lang w:val="id-ID"/>
            </w:rPr>
          </w:rPrChange>
        </w:rPr>
        <w:t xml:space="preserve">User Story : </w:t>
      </w:r>
      <w:r w:rsidRPr="0046222B">
        <w:rPr>
          <w:rFonts w:cstheme="minorHAnsi"/>
          <w:noProof/>
          <w:color w:val="auto"/>
          <w:szCs w:val="20"/>
          <w:lang w:val="id-ID"/>
          <w:rPrChange w:id="1183" w:author="Miku Nosamu" w:date="2025-07-05T22:49:00Z">
            <w:rPr>
              <w:rFonts w:ascii="Arial" w:hAnsi="Arial" w:cs="Arial"/>
              <w:noProof/>
              <w:color w:val="auto"/>
              <w:lang w:val="id-ID"/>
            </w:rPr>
          </w:rPrChange>
        </w:rPr>
        <w:tab/>
      </w:r>
      <w:proofErr w:type="spellStart"/>
      <w:r w:rsidRPr="0046222B">
        <w:rPr>
          <w:rFonts w:cstheme="minorHAnsi"/>
          <w:color w:val="auto"/>
          <w:szCs w:val="20"/>
          <w:rPrChange w:id="1184" w:author="Miku Nosamu" w:date="2025-07-05T22:49:00Z">
            <w:rPr>
              <w:rFonts w:ascii="Arial" w:hAnsi="Arial" w:cs="Arial"/>
              <w:color w:val="auto"/>
            </w:rPr>
          </w:rPrChange>
        </w:rPr>
        <w:t>Sebagai</w:t>
      </w:r>
      <w:proofErr w:type="spellEnd"/>
      <w:r w:rsidRPr="0046222B">
        <w:rPr>
          <w:rFonts w:cstheme="minorHAnsi"/>
          <w:color w:val="auto"/>
          <w:szCs w:val="20"/>
          <w:rPrChange w:id="1185" w:author="Miku Nosamu" w:date="2025-07-05T22:49:00Z">
            <w:rPr>
              <w:rFonts w:ascii="Arial" w:hAnsi="Arial" w:cs="Arial"/>
              <w:color w:val="auto"/>
            </w:rPr>
          </w:rPrChange>
        </w:rPr>
        <w:t xml:space="preserve"> </w:t>
      </w:r>
      <w:proofErr w:type="spellStart"/>
      <w:r w:rsidRPr="0046222B">
        <w:rPr>
          <w:rFonts w:cstheme="minorHAnsi"/>
          <w:color w:val="auto"/>
          <w:szCs w:val="20"/>
          <w:rPrChange w:id="1186" w:author="Miku Nosamu" w:date="2025-07-05T22:49:00Z">
            <w:rPr>
              <w:rFonts w:ascii="Arial" w:hAnsi="Arial" w:cs="Arial"/>
              <w:color w:val="auto"/>
            </w:rPr>
          </w:rPrChange>
        </w:rPr>
        <w:t>sistem</w:t>
      </w:r>
      <w:proofErr w:type="spellEnd"/>
      <w:r w:rsidRPr="0046222B">
        <w:rPr>
          <w:rFonts w:cstheme="minorHAnsi"/>
          <w:color w:val="auto"/>
          <w:szCs w:val="20"/>
          <w:rPrChange w:id="1187" w:author="Miku Nosamu" w:date="2025-07-05T22:49:00Z">
            <w:rPr>
              <w:rFonts w:ascii="Arial" w:hAnsi="Arial" w:cs="Arial"/>
              <w:color w:val="auto"/>
            </w:rPr>
          </w:rPrChange>
        </w:rPr>
        <w:t xml:space="preserve">, </w:t>
      </w:r>
      <w:proofErr w:type="spellStart"/>
      <w:r w:rsidRPr="0046222B">
        <w:rPr>
          <w:rFonts w:cstheme="minorHAnsi"/>
          <w:color w:val="auto"/>
          <w:szCs w:val="20"/>
          <w:rPrChange w:id="1188" w:author="Miku Nosamu" w:date="2025-07-05T22:49:00Z">
            <w:rPr>
              <w:rFonts w:ascii="Arial" w:hAnsi="Arial" w:cs="Arial"/>
              <w:color w:val="auto"/>
            </w:rPr>
          </w:rPrChange>
        </w:rPr>
        <w:t>saya</w:t>
      </w:r>
      <w:proofErr w:type="spellEnd"/>
      <w:r w:rsidRPr="0046222B">
        <w:rPr>
          <w:rFonts w:cstheme="minorHAnsi"/>
          <w:color w:val="auto"/>
          <w:szCs w:val="20"/>
          <w:rPrChange w:id="1189" w:author="Miku Nosamu" w:date="2025-07-05T22:49:00Z">
            <w:rPr>
              <w:rFonts w:ascii="Arial" w:hAnsi="Arial" w:cs="Arial"/>
              <w:color w:val="auto"/>
            </w:rPr>
          </w:rPrChange>
        </w:rPr>
        <w:t xml:space="preserve"> </w:t>
      </w:r>
      <w:proofErr w:type="spellStart"/>
      <w:r w:rsidRPr="0046222B">
        <w:rPr>
          <w:rFonts w:cstheme="minorHAnsi"/>
          <w:color w:val="auto"/>
          <w:szCs w:val="20"/>
          <w:rPrChange w:id="1190" w:author="Miku Nosamu" w:date="2025-07-05T22:49:00Z">
            <w:rPr>
              <w:rFonts w:ascii="Arial" w:hAnsi="Arial" w:cs="Arial"/>
              <w:color w:val="auto"/>
            </w:rPr>
          </w:rPrChange>
        </w:rPr>
        <w:t>ingin</w:t>
      </w:r>
      <w:proofErr w:type="spellEnd"/>
      <w:r w:rsidRPr="0046222B">
        <w:rPr>
          <w:rFonts w:cstheme="minorHAnsi"/>
          <w:color w:val="auto"/>
          <w:szCs w:val="20"/>
          <w:rPrChange w:id="1191" w:author="Miku Nosamu" w:date="2025-07-05T22:49:00Z">
            <w:rPr>
              <w:rFonts w:ascii="Arial" w:hAnsi="Arial" w:cs="Arial"/>
              <w:color w:val="auto"/>
            </w:rPr>
          </w:rPrChange>
        </w:rPr>
        <w:t xml:space="preserve"> bisa kirim email </w:t>
      </w:r>
      <w:proofErr w:type="spellStart"/>
      <w:r w:rsidRPr="0046222B">
        <w:rPr>
          <w:rFonts w:cstheme="minorHAnsi"/>
          <w:color w:val="auto"/>
          <w:szCs w:val="20"/>
          <w:rPrChange w:id="1192" w:author="Miku Nosamu" w:date="2025-07-05T22:49:00Z">
            <w:rPr>
              <w:rFonts w:ascii="Arial" w:hAnsi="Arial" w:cs="Arial"/>
              <w:color w:val="auto"/>
            </w:rPr>
          </w:rPrChange>
        </w:rPr>
        <w:t>ke</w:t>
      </w:r>
      <w:proofErr w:type="spellEnd"/>
      <w:r w:rsidRPr="0046222B">
        <w:rPr>
          <w:rFonts w:cstheme="minorHAnsi"/>
          <w:color w:val="auto"/>
          <w:szCs w:val="20"/>
          <w:rPrChange w:id="1193" w:author="Miku Nosamu" w:date="2025-07-05T22:49:00Z">
            <w:rPr>
              <w:rFonts w:ascii="Arial" w:hAnsi="Arial" w:cs="Arial"/>
              <w:color w:val="auto"/>
            </w:rPr>
          </w:rPrChange>
        </w:rPr>
        <w:t xml:space="preserve"> </w:t>
      </w:r>
      <w:proofErr w:type="spellStart"/>
      <w:r w:rsidRPr="0046222B">
        <w:rPr>
          <w:rFonts w:cstheme="minorHAnsi"/>
          <w:color w:val="auto"/>
          <w:szCs w:val="20"/>
          <w:rPrChange w:id="1194" w:author="Miku Nosamu" w:date="2025-07-05T22:49:00Z">
            <w:rPr>
              <w:rFonts w:ascii="Arial" w:hAnsi="Arial" w:cs="Arial"/>
              <w:color w:val="auto"/>
            </w:rPr>
          </w:rPrChange>
        </w:rPr>
        <w:t>pihak</w:t>
      </w:r>
      <w:proofErr w:type="spellEnd"/>
      <w:r w:rsidRPr="0046222B">
        <w:rPr>
          <w:rFonts w:cstheme="minorHAnsi"/>
          <w:color w:val="auto"/>
          <w:szCs w:val="20"/>
          <w:rPrChange w:id="1195" w:author="Miku Nosamu" w:date="2025-07-05T22:49:00Z">
            <w:rPr>
              <w:rFonts w:ascii="Arial" w:hAnsi="Arial" w:cs="Arial"/>
              <w:color w:val="auto"/>
            </w:rPr>
          </w:rPrChange>
        </w:rPr>
        <w:t xml:space="preserve"> yang </w:t>
      </w:r>
      <w:proofErr w:type="spellStart"/>
      <w:r w:rsidRPr="0046222B">
        <w:rPr>
          <w:rFonts w:cstheme="minorHAnsi"/>
          <w:color w:val="auto"/>
          <w:szCs w:val="20"/>
          <w:rPrChange w:id="1196" w:author="Miku Nosamu" w:date="2025-07-05T22:49:00Z">
            <w:rPr>
              <w:rFonts w:ascii="Arial" w:hAnsi="Arial" w:cs="Arial"/>
              <w:color w:val="auto"/>
            </w:rPr>
          </w:rPrChange>
        </w:rPr>
        <w:t>perlu</w:t>
      </w:r>
      <w:proofErr w:type="spellEnd"/>
      <w:r w:rsidRPr="0046222B">
        <w:rPr>
          <w:rFonts w:cstheme="minorHAnsi"/>
          <w:color w:val="auto"/>
          <w:szCs w:val="20"/>
          <w:rPrChange w:id="1197" w:author="Miku Nosamu" w:date="2025-07-05T22:49:00Z">
            <w:rPr>
              <w:rFonts w:ascii="Arial" w:hAnsi="Arial" w:cs="Arial"/>
              <w:color w:val="auto"/>
            </w:rPr>
          </w:rPrChange>
        </w:rPr>
        <w:t xml:space="preserve"> </w:t>
      </w:r>
      <w:proofErr w:type="spellStart"/>
      <w:r w:rsidRPr="0046222B">
        <w:rPr>
          <w:rFonts w:cstheme="minorHAnsi"/>
          <w:color w:val="auto"/>
          <w:szCs w:val="20"/>
          <w:rPrChange w:id="1198" w:author="Miku Nosamu" w:date="2025-07-05T22:49:00Z">
            <w:rPr>
              <w:rFonts w:ascii="Arial" w:hAnsi="Arial" w:cs="Arial"/>
              <w:color w:val="auto"/>
            </w:rPr>
          </w:rPrChange>
        </w:rPr>
        <w:t>tahu</w:t>
      </w:r>
      <w:proofErr w:type="spellEnd"/>
      <w:r w:rsidRPr="0046222B">
        <w:rPr>
          <w:rFonts w:cstheme="minorHAnsi"/>
          <w:color w:val="auto"/>
          <w:szCs w:val="20"/>
          <w:rPrChange w:id="1199" w:author="Miku Nosamu" w:date="2025-07-05T22:49:00Z">
            <w:rPr>
              <w:rFonts w:ascii="Arial" w:hAnsi="Arial" w:cs="Arial"/>
              <w:color w:val="auto"/>
            </w:rPr>
          </w:rPrChange>
        </w:rPr>
        <w:t>, dan kirim juga file SIK-</w:t>
      </w:r>
      <w:proofErr w:type="spellStart"/>
      <w:r w:rsidRPr="0046222B">
        <w:rPr>
          <w:rFonts w:cstheme="minorHAnsi"/>
          <w:color w:val="auto"/>
          <w:szCs w:val="20"/>
          <w:rPrChange w:id="1200" w:author="Miku Nosamu" w:date="2025-07-05T22:49:00Z">
            <w:rPr>
              <w:rFonts w:ascii="Arial" w:hAnsi="Arial" w:cs="Arial"/>
              <w:color w:val="auto"/>
            </w:rPr>
          </w:rPrChange>
        </w:rPr>
        <w:t>nya</w:t>
      </w:r>
      <w:proofErr w:type="spellEnd"/>
      <w:r w:rsidRPr="0046222B">
        <w:rPr>
          <w:rFonts w:cstheme="minorHAnsi"/>
          <w:color w:val="auto"/>
          <w:szCs w:val="20"/>
          <w:rPrChange w:id="1201" w:author="Miku Nosamu" w:date="2025-07-05T22:49:00Z">
            <w:rPr>
              <w:rFonts w:ascii="Arial" w:hAnsi="Arial" w:cs="Arial"/>
              <w:color w:val="auto"/>
            </w:rPr>
          </w:rPrChange>
        </w:rPr>
        <w:t xml:space="preserve"> biar </w:t>
      </w:r>
      <w:proofErr w:type="spellStart"/>
      <w:r w:rsidRPr="0046222B">
        <w:rPr>
          <w:rFonts w:cstheme="minorHAnsi"/>
          <w:color w:val="auto"/>
          <w:szCs w:val="20"/>
          <w:rPrChange w:id="1202" w:author="Miku Nosamu" w:date="2025-07-05T22:49:00Z">
            <w:rPr>
              <w:rFonts w:ascii="Arial" w:hAnsi="Arial" w:cs="Arial"/>
              <w:color w:val="auto"/>
            </w:rPr>
          </w:rPrChange>
        </w:rPr>
        <w:t>mereka</w:t>
      </w:r>
      <w:proofErr w:type="spellEnd"/>
      <w:r w:rsidRPr="0046222B">
        <w:rPr>
          <w:rFonts w:cstheme="minorHAnsi"/>
          <w:color w:val="auto"/>
          <w:szCs w:val="20"/>
          <w:rPrChange w:id="1203" w:author="Miku Nosamu" w:date="2025-07-05T22:49:00Z">
            <w:rPr>
              <w:rFonts w:ascii="Arial" w:hAnsi="Arial" w:cs="Arial"/>
              <w:color w:val="auto"/>
            </w:rPr>
          </w:rPrChange>
        </w:rPr>
        <w:t xml:space="preserve"> punya </w:t>
      </w:r>
      <w:proofErr w:type="spellStart"/>
      <w:r w:rsidRPr="0046222B">
        <w:rPr>
          <w:rFonts w:cstheme="minorHAnsi"/>
          <w:color w:val="auto"/>
          <w:szCs w:val="20"/>
          <w:rPrChange w:id="1204" w:author="Miku Nosamu" w:date="2025-07-05T22:49:00Z">
            <w:rPr>
              <w:rFonts w:ascii="Arial" w:hAnsi="Arial" w:cs="Arial"/>
              <w:color w:val="auto"/>
            </w:rPr>
          </w:rPrChange>
        </w:rPr>
        <w:t>salinannya</w:t>
      </w:r>
      <w:proofErr w:type="spellEnd"/>
      <w:r w:rsidRPr="0046222B">
        <w:rPr>
          <w:rFonts w:cstheme="minorHAnsi"/>
          <w:color w:val="auto"/>
          <w:szCs w:val="20"/>
          <w:rPrChange w:id="1205" w:author="Miku Nosamu" w:date="2025-07-05T22:49:00Z">
            <w:rPr>
              <w:rFonts w:ascii="Arial" w:hAnsi="Arial" w:cs="Arial"/>
              <w:color w:val="auto"/>
            </w:rPr>
          </w:rPrChange>
        </w:rPr>
        <w:t>.</w:t>
      </w:r>
    </w:p>
    <w:p w14:paraId="64D38C15" w14:textId="65B44A0B" w:rsidR="00D27A0D" w:rsidRPr="0046222B" w:rsidRDefault="00D27A0D" w:rsidP="00D27A0D">
      <w:pPr>
        <w:spacing w:after="0" w:line="360" w:lineRule="auto"/>
        <w:ind w:left="2160" w:hanging="2160"/>
        <w:rPr>
          <w:rFonts w:cstheme="minorHAnsi"/>
          <w:noProof/>
          <w:color w:val="auto"/>
          <w:szCs w:val="20"/>
          <w:lang w:val="id-ID"/>
          <w:rPrChange w:id="1206" w:author="Miku Nosamu" w:date="2025-07-05T22:48:00Z">
            <w:rPr>
              <w:rFonts w:ascii="Arial" w:hAnsi="Arial" w:cs="Arial"/>
              <w:noProof/>
              <w:color w:val="auto"/>
              <w:lang w:val="id-ID"/>
            </w:rPr>
          </w:rPrChange>
        </w:rPr>
      </w:pPr>
      <w:r w:rsidRPr="0046222B">
        <w:rPr>
          <w:rFonts w:cstheme="minorHAnsi"/>
          <w:noProof/>
          <w:color w:val="auto"/>
          <w:szCs w:val="20"/>
          <w:lang w:val="id-ID"/>
          <w:rPrChange w:id="1207" w:author="Miku Nosamu" w:date="2025-07-05T22:49:00Z">
            <w:rPr>
              <w:rFonts w:ascii="Arial" w:hAnsi="Arial" w:cs="Arial"/>
              <w:noProof/>
              <w:color w:val="auto"/>
              <w:lang w:val="id-ID"/>
            </w:rPr>
          </w:rPrChange>
        </w:rPr>
        <w:t xml:space="preserve">Kriteria penerimaan : </w:t>
      </w:r>
      <w:r w:rsidRPr="0046222B">
        <w:rPr>
          <w:rFonts w:cstheme="minorHAnsi"/>
          <w:noProof/>
          <w:color w:val="auto"/>
          <w:szCs w:val="20"/>
          <w:lang w:val="id-ID"/>
          <w:rPrChange w:id="1208" w:author="Miku Nosamu" w:date="2025-07-05T22:49:00Z">
            <w:rPr>
              <w:rFonts w:ascii="Arial" w:hAnsi="Arial" w:cs="Arial"/>
              <w:noProof/>
              <w:color w:val="auto"/>
              <w:lang w:val="id-ID"/>
            </w:rPr>
          </w:rPrChange>
        </w:rPr>
        <w:tab/>
      </w:r>
      <w:r w:rsidRPr="0046222B">
        <w:rPr>
          <w:rFonts w:cstheme="minorHAnsi"/>
          <w:color w:val="auto"/>
          <w:szCs w:val="20"/>
          <w:rPrChange w:id="1209" w:author="Miku Nosamu" w:date="2025-07-05T22:49:00Z">
            <w:rPr>
              <w:rFonts w:ascii="Arial" w:hAnsi="Arial" w:cs="Arial"/>
              <w:color w:val="auto"/>
            </w:rPr>
          </w:rPrChange>
        </w:rPr>
        <w:t xml:space="preserve">Fitur </w:t>
      </w:r>
      <w:proofErr w:type="spellStart"/>
      <w:r w:rsidRPr="0046222B">
        <w:rPr>
          <w:rFonts w:cstheme="minorHAnsi"/>
          <w:color w:val="auto"/>
          <w:szCs w:val="20"/>
          <w:rPrChange w:id="1210" w:author="Miku Nosamu" w:date="2025-07-05T22:49:00Z">
            <w:rPr>
              <w:rFonts w:ascii="Arial" w:hAnsi="Arial" w:cs="Arial"/>
              <w:color w:val="auto"/>
            </w:rPr>
          </w:rPrChange>
        </w:rPr>
        <w:t>dianggap</w:t>
      </w:r>
      <w:proofErr w:type="spellEnd"/>
      <w:r w:rsidRPr="0046222B">
        <w:rPr>
          <w:rFonts w:cstheme="minorHAnsi"/>
          <w:color w:val="auto"/>
          <w:szCs w:val="20"/>
          <w:rPrChange w:id="1211" w:author="Miku Nosamu" w:date="2025-07-05T22:49:00Z">
            <w:rPr>
              <w:rFonts w:ascii="Arial" w:hAnsi="Arial" w:cs="Arial"/>
              <w:color w:val="auto"/>
            </w:rPr>
          </w:rPrChange>
        </w:rPr>
        <w:t xml:space="preserve"> </w:t>
      </w:r>
      <w:proofErr w:type="spellStart"/>
      <w:r w:rsidRPr="0046222B">
        <w:rPr>
          <w:rFonts w:cstheme="minorHAnsi"/>
          <w:color w:val="auto"/>
          <w:szCs w:val="20"/>
          <w:rPrChange w:id="1212" w:author="Miku Nosamu" w:date="2025-07-05T22:49:00Z">
            <w:rPr>
              <w:rFonts w:ascii="Arial" w:hAnsi="Arial" w:cs="Arial"/>
              <w:color w:val="auto"/>
            </w:rPr>
          </w:rPrChange>
        </w:rPr>
        <w:t>berhasil</w:t>
      </w:r>
      <w:proofErr w:type="spellEnd"/>
      <w:r w:rsidRPr="0046222B">
        <w:rPr>
          <w:rFonts w:cstheme="minorHAnsi"/>
          <w:color w:val="auto"/>
          <w:szCs w:val="20"/>
          <w:rPrChange w:id="1213" w:author="Miku Nosamu" w:date="2025-07-05T22:49:00Z">
            <w:rPr>
              <w:rFonts w:ascii="Arial" w:hAnsi="Arial" w:cs="Arial"/>
              <w:color w:val="auto"/>
            </w:rPr>
          </w:rPrChange>
        </w:rPr>
        <w:t xml:space="preserve"> </w:t>
      </w:r>
      <w:proofErr w:type="spellStart"/>
      <w:r w:rsidRPr="0046222B">
        <w:rPr>
          <w:rFonts w:cstheme="minorHAnsi"/>
          <w:color w:val="auto"/>
          <w:szCs w:val="20"/>
          <w:rPrChange w:id="1214" w:author="Miku Nosamu" w:date="2025-07-05T22:49:00Z">
            <w:rPr>
              <w:rFonts w:ascii="Arial" w:hAnsi="Arial" w:cs="Arial"/>
              <w:color w:val="auto"/>
            </w:rPr>
          </w:rPrChange>
        </w:rPr>
        <w:t>jika</w:t>
      </w:r>
      <w:proofErr w:type="spellEnd"/>
      <w:r w:rsidRPr="0046222B">
        <w:rPr>
          <w:rFonts w:cstheme="minorHAnsi"/>
          <w:color w:val="auto"/>
          <w:szCs w:val="20"/>
          <w:rPrChange w:id="1215" w:author="Miku Nosamu" w:date="2025-07-05T22:49:00Z">
            <w:rPr>
              <w:rFonts w:ascii="Arial" w:hAnsi="Arial" w:cs="Arial"/>
              <w:color w:val="auto"/>
            </w:rPr>
          </w:rPrChange>
        </w:rPr>
        <w:t xml:space="preserve"> </w:t>
      </w:r>
      <w:proofErr w:type="spellStart"/>
      <w:r w:rsidRPr="0046222B">
        <w:rPr>
          <w:rFonts w:cstheme="minorHAnsi"/>
          <w:color w:val="auto"/>
          <w:szCs w:val="20"/>
          <w:rPrChange w:id="1216" w:author="Miku Nosamu" w:date="2025-07-05T22:49:00Z">
            <w:rPr>
              <w:rFonts w:ascii="Arial" w:hAnsi="Arial" w:cs="Arial"/>
              <w:color w:val="auto"/>
            </w:rPr>
          </w:rPrChange>
        </w:rPr>
        <w:t>sistem</w:t>
      </w:r>
      <w:proofErr w:type="spellEnd"/>
      <w:r w:rsidRPr="0046222B">
        <w:rPr>
          <w:rFonts w:cstheme="minorHAnsi"/>
          <w:color w:val="auto"/>
          <w:szCs w:val="20"/>
          <w:rPrChange w:id="1217" w:author="Miku Nosamu" w:date="2025-07-05T22:49:00Z">
            <w:rPr>
              <w:rFonts w:ascii="Arial" w:hAnsi="Arial" w:cs="Arial"/>
              <w:color w:val="auto"/>
            </w:rPr>
          </w:rPrChange>
        </w:rPr>
        <w:t xml:space="preserve"> </w:t>
      </w:r>
      <w:proofErr w:type="spellStart"/>
      <w:r w:rsidRPr="0046222B">
        <w:rPr>
          <w:rFonts w:cstheme="minorHAnsi"/>
          <w:color w:val="auto"/>
          <w:szCs w:val="20"/>
          <w:rPrChange w:id="1218" w:author="Miku Nosamu" w:date="2025-07-05T22:49:00Z">
            <w:rPr>
              <w:rFonts w:ascii="Arial" w:hAnsi="Arial" w:cs="Arial"/>
              <w:color w:val="auto"/>
            </w:rPr>
          </w:rPrChange>
        </w:rPr>
        <w:t>mengirim</w:t>
      </w:r>
      <w:proofErr w:type="spellEnd"/>
      <w:r w:rsidRPr="0046222B">
        <w:rPr>
          <w:rFonts w:cstheme="minorHAnsi"/>
          <w:color w:val="auto"/>
          <w:szCs w:val="20"/>
          <w:rPrChange w:id="1219" w:author="Miku Nosamu" w:date="2025-07-05T22:49:00Z">
            <w:rPr>
              <w:rFonts w:ascii="Arial" w:hAnsi="Arial" w:cs="Arial"/>
              <w:color w:val="auto"/>
            </w:rPr>
          </w:rPrChange>
        </w:rPr>
        <w:t xml:space="preserve"> email </w:t>
      </w:r>
      <w:proofErr w:type="spellStart"/>
      <w:r w:rsidRPr="0046222B">
        <w:rPr>
          <w:rFonts w:cstheme="minorHAnsi"/>
          <w:color w:val="auto"/>
          <w:szCs w:val="20"/>
          <w:rPrChange w:id="1220" w:author="Miku Nosamu" w:date="2025-07-05T22:49:00Z">
            <w:rPr>
              <w:rFonts w:ascii="Arial" w:hAnsi="Arial" w:cs="Arial"/>
              <w:color w:val="auto"/>
            </w:rPr>
          </w:rPrChange>
        </w:rPr>
        <w:t>otomatis</w:t>
      </w:r>
      <w:proofErr w:type="spellEnd"/>
      <w:r w:rsidRPr="0046222B">
        <w:rPr>
          <w:rFonts w:cstheme="minorHAnsi"/>
          <w:color w:val="auto"/>
          <w:szCs w:val="20"/>
          <w:rPrChange w:id="1221" w:author="Miku Nosamu" w:date="2025-07-05T22:49:00Z">
            <w:rPr>
              <w:rFonts w:ascii="Arial" w:hAnsi="Arial" w:cs="Arial"/>
              <w:color w:val="auto"/>
            </w:rPr>
          </w:rPrChange>
        </w:rPr>
        <w:t xml:space="preserve"> </w:t>
      </w:r>
      <w:proofErr w:type="spellStart"/>
      <w:r w:rsidRPr="0046222B">
        <w:rPr>
          <w:rFonts w:cstheme="minorHAnsi"/>
          <w:color w:val="auto"/>
          <w:szCs w:val="20"/>
          <w:rPrChange w:id="1222" w:author="Miku Nosamu" w:date="2025-07-05T22:49:00Z">
            <w:rPr>
              <w:rFonts w:ascii="Arial" w:hAnsi="Arial" w:cs="Arial"/>
              <w:color w:val="auto"/>
            </w:rPr>
          </w:rPrChange>
        </w:rPr>
        <w:t>ke</w:t>
      </w:r>
      <w:proofErr w:type="spellEnd"/>
      <w:r w:rsidRPr="0046222B">
        <w:rPr>
          <w:rFonts w:cstheme="minorHAnsi"/>
          <w:color w:val="auto"/>
          <w:szCs w:val="20"/>
          <w:rPrChange w:id="1223" w:author="Miku Nosamu" w:date="2025-07-05T22:49:00Z">
            <w:rPr>
              <w:rFonts w:ascii="Arial" w:hAnsi="Arial" w:cs="Arial"/>
              <w:color w:val="auto"/>
            </w:rPr>
          </w:rPrChange>
        </w:rPr>
        <w:t xml:space="preserve"> </w:t>
      </w:r>
      <w:proofErr w:type="spellStart"/>
      <w:r w:rsidRPr="0046222B">
        <w:rPr>
          <w:rFonts w:cstheme="minorHAnsi"/>
          <w:color w:val="auto"/>
          <w:szCs w:val="20"/>
          <w:rPrChange w:id="1224" w:author="Miku Nosamu" w:date="2025-07-05T22:49:00Z">
            <w:rPr>
              <w:rFonts w:ascii="Arial" w:hAnsi="Arial" w:cs="Arial"/>
              <w:color w:val="auto"/>
            </w:rPr>
          </w:rPrChange>
        </w:rPr>
        <w:t>alamat</w:t>
      </w:r>
      <w:proofErr w:type="spellEnd"/>
      <w:r w:rsidRPr="0046222B">
        <w:rPr>
          <w:rFonts w:cstheme="minorHAnsi"/>
          <w:color w:val="auto"/>
          <w:szCs w:val="20"/>
          <w:rPrChange w:id="1225" w:author="Miku Nosamu" w:date="2025-07-05T22:49:00Z">
            <w:rPr>
              <w:rFonts w:ascii="Arial" w:hAnsi="Arial" w:cs="Arial"/>
              <w:color w:val="auto"/>
            </w:rPr>
          </w:rPrChange>
        </w:rPr>
        <w:t xml:space="preserve"> </w:t>
      </w:r>
      <w:proofErr w:type="spellStart"/>
      <w:r w:rsidRPr="0046222B">
        <w:rPr>
          <w:rFonts w:cstheme="minorHAnsi"/>
          <w:color w:val="auto"/>
          <w:szCs w:val="20"/>
          <w:rPrChange w:id="1226" w:author="Miku Nosamu" w:date="2025-07-05T22:49:00Z">
            <w:rPr>
              <w:rFonts w:ascii="Arial" w:hAnsi="Arial" w:cs="Arial"/>
              <w:color w:val="auto"/>
            </w:rPr>
          </w:rPrChange>
        </w:rPr>
        <w:t>tembusan</w:t>
      </w:r>
      <w:proofErr w:type="spellEnd"/>
      <w:r w:rsidRPr="0046222B">
        <w:rPr>
          <w:rFonts w:cstheme="minorHAnsi"/>
          <w:color w:val="auto"/>
          <w:szCs w:val="20"/>
          <w:rPrChange w:id="1227" w:author="Miku Nosamu" w:date="2025-07-05T22:49:00Z">
            <w:rPr>
              <w:rFonts w:ascii="Arial" w:hAnsi="Arial" w:cs="Arial"/>
              <w:color w:val="auto"/>
            </w:rPr>
          </w:rPrChange>
        </w:rPr>
        <w:t xml:space="preserve">, </w:t>
      </w:r>
      <w:r w:rsidRPr="0046222B">
        <w:rPr>
          <w:rFonts w:cstheme="minorHAnsi"/>
          <w:color w:val="auto"/>
          <w:szCs w:val="20"/>
          <w:rPrChange w:id="1228" w:author="Miku Nosamu" w:date="2025-07-05T22:48:00Z">
            <w:rPr>
              <w:rFonts w:ascii="Arial" w:hAnsi="Arial" w:cs="Arial"/>
              <w:color w:val="auto"/>
            </w:rPr>
          </w:rPrChange>
        </w:rPr>
        <w:t xml:space="preserve">dan file SIK </w:t>
      </w:r>
      <w:proofErr w:type="spellStart"/>
      <w:r w:rsidRPr="0046222B">
        <w:rPr>
          <w:rFonts w:cstheme="minorHAnsi"/>
          <w:color w:val="auto"/>
          <w:szCs w:val="20"/>
          <w:rPrChange w:id="1229" w:author="Miku Nosamu" w:date="2025-07-05T22:48:00Z">
            <w:rPr>
              <w:rFonts w:ascii="Arial" w:hAnsi="Arial" w:cs="Arial"/>
              <w:color w:val="auto"/>
            </w:rPr>
          </w:rPrChange>
        </w:rPr>
        <w:t>dalam</w:t>
      </w:r>
      <w:proofErr w:type="spellEnd"/>
      <w:r w:rsidRPr="0046222B">
        <w:rPr>
          <w:rFonts w:cstheme="minorHAnsi"/>
          <w:color w:val="auto"/>
          <w:szCs w:val="20"/>
          <w:rPrChange w:id="1230" w:author="Miku Nosamu" w:date="2025-07-05T22:48:00Z">
            <w:rPr>
              <w:rFonts w:ascii="Arial" w:hAnsi="Arial" w:cs="Arial"/>
              <w:color w:val="auto"/>
            </w:rPr>
          </w:rPrChange>
        </w:rPr>
        <w:t xml:space="preserve"> format PDF </w:t>
      </w:r>
      <w:proofErr w:type="spellStart"/>
      <w:r w:rsidRPr="0046222B">
        <w:rPr>
          <w:rFonts w:cstheme="minorHAnsi"/>
          <w:color w:val="auto"/>
          <w:szCs w:val="20"/>
          <w:rPrChange w:id="1231" w:author="Miku Nosamu" w:date="2025-07-05T22:48:00Z">
            <w:rPr>
              <w:rFonts w:ascii="Arial" w:hAnsi="Arial" w:cs="Arial"/>
              <w:color w:val="auto"/>
            </w:rPr>
          </w:rPrChange>
        </w:rPr>
        <w:t>terlampir</w:t>
      </w:r>
      <w:proofErr w:type="spellEnd"/>
      <w:r w:rsidRPr="0046222B">
        <w:rPr>
          <w:rFonts w:cstheme="minorHAnsi"/>
          <w:color w:val="auto"/>
          <w:szCs w:val="20"/>
          <w:rPrChange w:id="1232" w:author="Miku Nosamu" w:date="2025-07-05T22:48:00Z">
            <w:rPr>
              <w:rFonts w:ascii="Arial" w:hAnsi="Arial" w:cs="Arial"/>
              <w:color w:val="auto"/>
            </w:rPr>
          </w:rPrChange>
        </w:rPr>
        <w:t xml:space="preserve"> di email itu.</w:t>
      </w:r>
    </w:p>
    <w:p w14:paraId="5CAC5594" w14:textId="6901BE96" w:rsidR="00D27A0D" w:rsidRPr="0076154F" w:rsidRDefault="0076154F">
      <w:pPr>
        <w:pStyle w:val="Heading2"/>
        <w:rPr>
          <w:noProof/>
          <w:lang w:val="id-ID"/>
          <w:rPrChange w:id="1233" w:author="Miku Nosamu" w:date="2025-07-05T23:02:00Z">
            <w:rPr>
              <w:rFonts w:ascii="Arial" w:hAnsi="Arial" w:cs="Arial"/>
              <w:noProof/>
              <w:color w:val="auto"/>
              <w:lang w:val="id-ID"/>
            </w:rPr>
          </w:rPrChange>
        </w:rPr>
        <w:pPrChange w:id="1234" w:author="Miku Nosamu" w:date="2025-07-05T23:02:00Z">
          <w:pPr>
            <w:spacing w:line="360" w:lineRule="auto"/>
            <w:ind w:left="2160" w:hanging="2160"/>
          </w:pPr>
        </w:pPrChange>
      </w:pPr>
      <w:bookmarkStart w:id="1235" w:name="_Toc202649908"/>
      <w:ins w:id="1236" w:author="Miku Nosamu" w:date="2025-07-05T23:02:00Z">
        <w:r w:rsidRPr="0082628E">
          <w:rPr>
            <w:noProof/>
            <w:lang w:val="id-ID"/>
          </w:rPr>
          <w:t>Lingkungan Operasi</w:t>
        </w:r>
      </w:ins>
      <w:bookmarkEnd w:id="1235"/>
    </w:p>
    <w:p w14:paraId="2EC809E7" w14:textId="77777777" w:rsidR="00633146" w:rsidRPr="0082628E" w:rsidRDefault="00633146" w:rsidP="002947C5">
      <w:pPr>
        <w:spacing w:after="0" w:line="360" w:lineRule="auto"/>
        <w:rPr>
          <w:noProof/>
          <w:color w:val="auto"/>
          <w:lang w:val="id-ID"/>
        </w:rPr>
      </w:pPr>
      <w:r w:rsidRPr="0082628E">
        <w:rPr>
          <w:noProof/>
          <w:color w:val="auto"/>
          <w:lang w:val="id-ID"/>
        </w:rPr>
        <w:t>Aplikasi ini akan berfungsi dengan spesifikasi seperti berikut:</w:t>
      </w:r>
    </w:p>
    <w:p w14:paraId="13B0E717" w14:textId="77777777" w:rsidR="002947C5" w:rsidRPr="002947C5" w:rsidRDefault="002947C5" w:rsidP="002947C5">
      <w:pPr>
        <w:numPr>
          <w:ilvl w:val="0"/>
          <w:numId w:val="31"/>
        </w:numPr>
        <w:spacing w:after="0" w:line="360" w:lineRule="auto"/>
        <w:textAlignment w:val="baseline"/>
        <w:rPr>
          <w:rFonts w:ascii="Arial" w:eastAsia="Times New Roman" w:hAnsi="Arial" w:cs="Arial"/>
          <w:color w:val="000000"/>
          <w:szCs w:val="20"/>
          <w:lang w:val="en-ID" w:eastAsia="en-ID"/>
        </w:rPr>
      </w:pPr>
      <w:proofErr w:type="spellStart"/>
      <w:r w:rsidRPr="002947C5">
        <w:rPr>
          <w:rFonts w:ascii="Arial" w:eastAsia="Times New Roman" w:hAnsi="Arial" w:cs="Arial"/>
          <w:color w:val="000000"/>
          <w:szCs w:val="20"/>
          <w:lang w:val="en-ID" w:eastAsia="en-ID"/>
        </w:rPr>
        <w:t>Aplikasi</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akan</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kompatibel</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dengan</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semua</w:t>
      </w:r>
      <w:proofErr w:type="spellEnd"/>
      <w:r w:rsidRPr="002947C5">
        <w:rPr>
          <w:rFonts w:ascii="Arial" w:eastAsia="Times New Roman" w:hAnsi="Arial" w:cs="Arial"/>
          <w:color w:val="000000"/>
          <w:szCs w:val="20"/>
          <w:lang w:val="en-ID" w:eastAsia="en-ID"/>
        </w:rPr>
        <w:t xml:space="preserve"> browser </w:t>
      </w:r>
      <w:proofErr w:type="spellStart"/>
      <w:r w:rsidRPr="002947C5">
        <w:rPr>
          <w:rFonts w:ascii="Arial" w:eastAsia="Times New Roman" w:hAnsi="Arial" w:cs="Arial"/>
          <w:color w:val="000000"/>
          <w:szCs w:val="20"/>
          <w:lang w:val="en-ID" w:eastAsia="en-ID"/>
        </w:rPr>
        <w:t>utama</w:t>
      </w:r>
      <w:proofErr w:type="spellEnd"/>
      <w:r w:rsidRPr="002947C5">
        <w:rPr>
          <w:rFonts w:ascii="Arial" w:eastAsia="Times New Roman" w:hAnsi="Arial" w:cs="Arial"/>
          <w:color w:val="000000"/>
          <w:szCs w:val="20"/>
          <w:lang w:val="en-ID" w:eastAsia="en-ID"/>
        </w:rPr>
        <w:t xml:space="preserve"> (Chrome, Firefox, Safari, Edge)</w:t>
      </w:r>
    </w:p>
    <w:p w14:paraId="049E2225" w14:textId="77777777" w:rsidR="002947C5" w:rsidRPr="002947C5" w:rsidRDefault="002947C5" w:rsidP="002947C5">
      <w:pPr>
        <w:numPr>
          <w:ilvl w:val="0"/>
          <w:numId w:val="31"/>
        </w:numPr>
        <w:spacing w:after="0" w:line="360" w:lineRule="auto"/>
        <w:textAlignment w:val="baseline"/>
        <w:rPr>
          <w:rFonts w:ascii="Arial" w:eastAsia="Times New Roman" w:hAnsi="Arial" w:cs="Arial"/>
          <w:color w:val="000000"/>
          <w:szCs w:val="20"/>
          <w:lang w:val="en-ID" w:eastAsia="en-ID"/>
        </w:rPr>
      </w:pPr>
      <w:r w:rsidRPr="002947C5">
        <w:rPr>
          <w:rFonts w:ascii="Arial" w:eastAsia="Times New Roman" w:hAnsi="Arial" w:cs="Arial"/>
          <w:color w:val="000000"/>
          <w:szCs w:val="20"/>
          <w:lang w:val="en-ID" w:eastAsia="en-ID"/>
        </w:rPr>
        <w:t xml:space="preserve">PHP </w:t>
      </w:r>
      <w:proofErr w:type="spellStart"/>
      <w:r w:rsidRPr="002947C5">
        <w:rPr>
          <w:rFonts w:ascii="Arial" w:eastAsia="Times New Roman" w:hAnsi="Arial" w:cs="Arial"/>
          <w:color w:val="000000"/>
          <w:szCs w:val="20"/>
          <w:lang w:val="en-ID" w:eastAsia="en-ID"/>
        </w:rPr>
        <w:t>sebagai</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bahasa</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pemrograman</w:t>
      </w:r>
      <w:proofErr w:type="spellEnd"/>
      <w:r w:rsidRPr="002947C5">
        <w:rPr>
          <w:rFonts w:ascii="Arial" w:eastAsia="Times New Roman" w:hAnsi="Arial" w:cs="Arial"/>
          <w:color w:val="000000"/>
          <w:szCs w:val="20"/>
          <w:lang w:val="en-ID" w:eastAsia="en-ID"/>
        </w:rPr>
        <w:t xml:space="preserve"> yang </w:t>
      </w:r>
      <w:proofErr w:type="spellStart"/>
      <w:r w:rsidRPr="002947C5">
        <w:rPr>
          <w:rFonts w:ascii="Arial" w:eastAsia="Times New Roman" w:hAnsi="Arial" w:cs="Arial"/>
          <w:color w:val="000000"/>
          <w:szCs w:val="20"/>
          <w:lang w:val="en-ID" w:eastAsia="en-ID"/>
        </w:rPr>
        <w:t>dipergunakan</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untuk</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mengembangkan</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sistem</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berbasis</w:t>
      </w:r>
      <w:proofErr w:type="spellEnd"/>
      <w:r w:rsidRPr="002947C5">
        <w:rPr>
          <w:rFonts w:ascii="Arial" w:eastAsia="Times New Roman" w:hAnsi="Arial" w:cs="Arial"/>
          <w:color w:val="000000"/>
          <w:szCs w:val="20"/>
          <w:lang w:val="en-ID" w:eastAsia="en-ID"/>
        </w:rPr>
        <w:t xml:space="preserve"> web.</w:t>
      </w:r>
    </w:p>
    <w:p w14:paraId="02B461BC" w14:textId="29B0B0A3" w:rsidR="00CD47D0" w:rsidRPr="002947C5" w:rsidRDefault="002947C5" w:rsidP="002947C5">
      <w:pPr>
        <w:numPr>
          <w:ilvl w:val="0"/>
          <w:numId w:val="31"/>
        </w:numPr>
        <w:spacing w:after="0" w:line="360" w:lineRule="auto"/>
        <w:textAlignment w:val="baseline"/>
        <w:rPr>
          <w:rFonts w:ascii="Arial" w:eastAsia="Times New Roman" w:hAnsi="Arial" w:cs="Arial"/>
          <w:color w:val="000000"/>
          <w:szCs w:val="20"/>
          <w:lang w:val="en-ID" w:eastAsia="en-ID"/>
        </w:rPr>
      </w:pPr>
      <w:r w:rsidRPr="002947C5">
        <w:rPr>
          <w:rFonts w:ascii="Arial" w:eastAsia="Times New Roman" w:hAnsi="Arial" w:cs="Arial"/>
          <w:color w:val="000000"/>
          <w:szCs w:val="20"/>
          <w:lang w:val="en-ID" w:eastAsia="en-ID"/>
        </w:rPr>
        <w:t xml:space="preserve">MySQL </w:t>
      </w:r>
      <w:proofErr w:type="spellStart"/>
      <w:r w:rsidRPr="002947C5">
        <w:rPr>
          <w:rFonts w:ascii="Arial" w:eastAsia="Times New Roman" w:hAnsi="Arial" w:cs="Arial"/>
          <w:color w:val="000000"/>
          <w:szCs w:val="20"/>
          <w:lang w:val="en-ID" w:eastAsia="en-ID"/>
        </w:rPr>
        <w:t>sebagai</w:t>
      </w:r>
      <w:proofErr w:type="spellEnd"/>
      <w:r w:rsidRPr="002947C5">
        <w:rPr>
          <w:rFonts w:ascii="Arial" w:eastAsia="Times New Roman" w:hAnsi="Arial" w:cs="Arial"/>
          <w:color w:val="000000"/>
          <w:szCs w:val="20"/>
          <w:lang w:val="en-ID" w:eastAsia="en-ID"/>
        </w:rPr>
        <w:t xml:space="preserve"> DBMS yang </w:t>
      </w:r>
      <w:proofErr w:type="spellStart"/>
      <w:r w:rsidRPr="002947C5">
        <w:rPr>
          <w:rFonts w:ascii="Arial" w:eastAsia="Times New Roman" w:hAnsi="Arial" w:cs="Arial"/>
          <w:color w:val="000000"/>
          <w:szCs w:val="20"/>
          <w:lang w:val="en-ID" w:eastAsia="en-ID"/>
        </w:rPr>
        <w:t>dipergunakan</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untuk</w:t>
      </w:r>
      <w:proofErr w:type="spellEnd"/>
      <w:r w:rsidRPr="002947C5">
        <w:rPr>
          <w:rFonts w:ascii="Arial" w:eastAsia="Times New Roman" w:hAnsi="Arial" w:cs="Arial"/>
          <w:color w:val="000000"/>
          <w:szCs w:val="20"/>
          <w:lang w:val="en-ID" w:eastAsia="en-ID"/>
        </w:rPr>
        <w:t xml:space="preserve"> </w:t>
      </w:r>
      <w:proofErr w:type="spellStart"/>
      <w:r w:rsidRPr="002947C5">
        <w:rPr>
          <w:rFonts w:ascii="Arial" w:eastAsia="Times New Roman" w:hAnsi="Arial" w:cs="Arial"/>
          <w:color w:val="000000"/>
          <w:szCs w:val="20"/>
          <w:lang w:val="en-ID" w:eastAsia="en-ID"/>
        </w:rPr>
        <w:t>mengelola</w:t>
      </w:r>
      <w:proofErr w:type="spellEnd"/>
      <w:r w:rsidRPr="002947C5">
        <w:rPr>
          <w:rFonts w:ascii="Arial" w:eastAsia="Times New Roman" w:hAnsi="Arial" w:cs="Arial"/>
          <w:color w:val="000000"/>
          <w:szCs w:val="20"/>
          <w:lang w:val="en-ID" w:eastAsia="en-ID"/>
        </w:rPr>
        <w:t xml:space="preserve"> database.</w:t>
      </w:r>
    </w:p>
    <w:p w14:paraId="165A1006" w14:textId="77777777" w:rsidR="00403842" w:rsidRPr="0082628E" w:rsidRDefault="00403842" w:rsidP="00403842">
      <w:pPr>
        <w:spacing w:after="0" w:line="360" w:lineRule="auto"/>
        <w:ind w:left="2160" w:hanging="2160"/>
        <w:rPr>
          <w:noProof/>
          <w:color w:val="auto"/>
          <w:lang w:val="id-ID"/>
        </w:rPr>
      </w:pPr>
    </w:p>
    <w:p w14:paraId="4D85E62C" w14:textId="24DC05AB" w:rsidR="00403842" w:rsidRPr="0082628E" w:rsidDel="00A30A4B" w:rsidRDefault="00403842" w:rsidP="00403842">
      <w:pPr>
        <w:spacing w:after="0" w:line="360" w:lineRule="auto"/>
        <w:ind w:left="2160" w:hanging="2160"/>
        <w:rPr>
          <w:del w:id="1237" w:author="Miku Nosamu" w:date="2025-07-12T22:49:00Z"/>
          <w:noProof/>
          <w:color w:val="auto"/>
          <w:lang w:val="id-ID"/>
        </w:rPr>
      </w:pPr>
    </w:p>
    <w:p w14:paraId="27D2493D" w14:textId="77777777" w:rsidR="00403842" w:rsidDel="00A30A4B" w:rsidRDefault="00403842" w:rsidP="00403842">
      <w:pPr>
        <w:spacing w:after="0" w:line="360" w:lineRule="auto"/>
        <w:ind w:left="2160" w:hanging="2160"/>
        <w:rPr>
          <w:del w:id="1238" w:author="Miku Nosamu" w:date="2025-07-12T22:49:00Z"/>
          <w:noProof/>
          <w:color w:val="auto"/>
          <w:lang w:val="id-ID"/>
        </w:rPr>
      </w:pPr>
    </w:p>
    <w:p w14:paraId="1D4DD01D" w14:textId="1AF6D2C6" w:rsidR="00042B9E" w:rsidDel="00A30A4B" w:rsidRDefault="00042B9E" w:rsidP="00403842">
      <w:pPr>
        <w:spacing w:after="0" w:line="360" w:lineRule="auto"/>
        <w:ind w:left="2160" w:hanging="2160"/>
        <w:rPr>
          <w:del w:id="1239" w:author="Miku Nosamu" w:date="2025-07-12T22:49:00Z"/>
          <w:noProof/>
          <w:color w:val="auto"/>
          <w:lang w:val="id-ID"/>
        </w:rPr>
      </w:pPr>
    </w:p>
    <w:p w14:paraId="0A00C296" w14:textId="616B0EC2" w:rsidR="00285719" w:rsidDel="00A30A4B" w:rsidRDefault="00285719" w:rsidP="00403842">
      <w:pPr>
        <w:spacing w:after="0" w:line="360" w:lineRule="auto"/>
        <w:ind w:left="2160" w:hanging="2160"/>
        <w:rPr>
          <w:del w:id="1240" w:author="Miku Nosamu" w:date="2025-07-12T22:49:00Z"/>
          <w:noProof/>
          <w:color w:val="auto"/>
          <w:lang w:val="id-ID"/>
        </w:rPr>
      </w:pPr>
    </w:p>
    <w:p w14:paraId="63222096" w14:textId="2F48FADA" w:rsidR="00285719" w:rsidDel="00A30A4B" w:rsidRDefault="00285719" w:rsidP="00403842">
      <w:pPr>
        <w:spacing w:after="0" w:line="360" w:lineRule="auto"/>
        <w:ind w:left="2160" w:hanging="2160"/>
        <w:rPr>
          <w:del w:id="1241" w:author="Miku Nosamu" w:date="2025-07-12T22:49:00Z"/>
          <w:noProof/>
          <w:color w:val="auto"/>
          <w:lang w:val="id-ID"/>
        </w:rPr>
      </w:pPr>
    </w:p>
    <w:p w14:paraId="1DCC474D" w14:textId="40D8211A" w:rsidR="00285719" w:rsidDel="00A30A4B" w:rsidRDefault="00285719" w:rsidP="00403842">
      <w:pPr>
        <w:spacing w:after="0" w:line="360" w:lineRule="auto"/>
        <w:ind w:left="2160" w:hanging="2160"/>
        <w:rPr>
          <w:del w:id="1242" w:author="Miku Nosamu" w:date="2025-07-12T22:49:00Z"/>
          <w:noProof/>
          <w:color w:val="auto"/>
          <w:lang w:val="id-ID"/>
        </w:rPr>
      </w:pPr>
    </w:p>
    <w:p w14:paraId="3E7AAAE7" w14:textId="77777777" w:rsidR="00285719" w:rsidDel="00A30A4B" w:rsidRDefault="00285719" w:rsidP="00403842">
      <w:pPr>
        <w:spacing w:after="0" w:line="360" w:lineRule="auto"/>
        <w:ind w:left="2160" w:hanging="2160"/>
        <w:rPr>
          <w:del w:id="1243" w:author="Miku Nosamu" w:date="2025-07-12T22:49:00Z"/>
          <w:noProof/>
          <w:color w:val="auto"/>
          <w:lang w:val="id-ID"/>
        </w:rPr>
      </w:pPr>
    </w:p>
    <w:p w14:paraId="2154FB39" w14:textId="77777777" w:rsidR="00042B9E" w:rsidDel="00A30A4B" w:rsidRDefault="00042B9E" w:rsidP="00403842">
      <w:pPr>
        <w:spacing w:after="0" w:line="360" w:lineRule="auto"/>
        <w:ind w:left="2160" w:hanging="2160"/>
        <w:rPr>
          <w:del w:id="1244" w:author="Miku Nosamu" w:date="2025-07-12T22:49:00Z"/>
          <w:noProof/>
          <w:color w:val="auto"/>
          <w:lang w:val="id-ID"/>
        </w:rPr>
      </w:pPr>
    </w:p>
    <w:p w14:paraId="41EF747C" w14:textId="77777777" w:rsidR="00042B9E" w:rsidRPr="0082628E" w:rsidRDefault="00042B9E" w:rsidP="00A30A4B">
      <w:pPr>
        <w:spacing w:after="0" w:line="360" w:lineRule="auto"/>
        <w:rPr>
          <w:noProof/>
          <w:color w:val="auto"/>
          <w:lang w:val="id-ID"/>
        </w:rPr>
        <w:pPrChange w:id="1245" w:author="Miku Nosamu" w:date="2025-07-12T22:49:00Z">
          <w:pPr>
            <w:spacing w:after="0" w:line="360" w:lineRule="auto"/>
            <w:ind w:left="2160" w:hanging="2160"/>
          </w:pPr>
        </w:pPrChange>
      </w:pPr>
    </w:p>
    <w:p w14:paraId="4065B0BD" w14:textId="2DC8A87E" w:rsidR="00D92055" w:rsidRDefault="00D92055" w:rsidP="004B06CD">
      <w:pPr>
        <w:pStyle w:val="Heading1"/>
        <w:spacing w:before="0" w:after="0" w:line="360" w:lineRule="auto"/>
        <w:rPr>
          <w:noProof/>
          <w:lang w:val="id-ID"/>
        </w:rPr>
      </w:pPr>
      <w:bookmarkStart w:id="1246" w:name="_Toc202649909"/>
      <w:r w:rsidRPr="0082628E">
        <w:rPr>
          <w:noProof/>
          <w:lang w:val="id-ID"/>
        </w:rPr>
        <w:lastRenderedPageBreak/>
        <w:t xml:space="preserve">BAB IV </w:t>
      </w:r>
      <w:r w:rsidR="00A668AB">
        <w:rPr>
          <w:noProof/>
          <w:lang w:val="id-ID"/>
        </w:rPr>
        <w:t>implementasi</w:t>
      </w:r>
      <w:bookmarkEnd w:id="1246"/>
    </w:p>
    <w:p w14:paraId="3FA98328" w14:textId="5A65682B" w:rsidR="00042B9E" w:rsidRPr="00042B9E" w:rsidRDefault="00042B9E" w:rsidP="004B06CD">
      <w:pPr>
        <w:pStyle w:val="Heading2"/>
        <w:spacing w:before="0" w:after="0" w:line="360" w:lineRule="auto"/>
        <w:rPr>
          <w:lang w:val="id-ID"/>
        </w:rPr>
      </w:pPr>
      <w:bookmarkStart w:id="1247" w:name="_Toc202649910"/>
      <w:r>
        <w:rPr>
          <w:lang w:val="id-ID"/>
        </w:rPr>
        <w:t>Impelementasi Aplikasi</w:t>
      </w:r>
      <w:bookmarkEnd w:id="1247"/>
    </w:p>
    <w:p w14:paraId="4022FF75" w14:textId="46B4B1BF" w:rsidR="00920EB5" w:rsidRDefault="00285719" w:rsidP="004B06CD">
      <w:pPr>
        <w:spacing w:after="0" w:line="240" w:lineRule="auto"/>
        <w:jc w:val="center"/>
        <w:rPr>
          <w:noProof/>
          <w:lang w:val="id-ID"/>
        </w:rPr>
      </w:pPr>
      <w:r>
        <w:rPr>
          <w:noProof/>
          <w:lang w:val="id-ID"/>
        </w:rPr>
        <w:drawing>
          <wp:inline distT="0" distB="0" distL="0" distR="0" wp14:anchorId="10AE41FD" wp14:editId="2137EEB0">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1D13C508" w14:textId="2D7F9C8A" w:rsidR="004B06CD" w:rsidRDefault="004B06CD" w:rsidP="004B06CD">
      <w:pPr>
        <w:spacing w:after="0" w:line="360" w:lineRule="auto"/>
        <w:jc w:val="center"/>
        <w:rPr>
          <w:b/>
          <w:noProof/>
          <w:color w:val="auto"/>
          <w:sz w:val="16"/>
        </w:rPr>
      </w:pPr>
      <w:r w:rsidRPr="0082628E">
        <w:rPr>
          <w:b/>
          <w:noProof/>
          <w:color w:val="auto"/>
          <w:sz w:val="16"/>
          <w:lang w:val="id-ID"/>
        </w:rPr>
        <w:t xml:space="preserve">Gambar </w:t>
      </w:r>
      <w:r>
        <w:rPr>
          <w:b/>
          <w:noProof/>
          <w:color w:val="auto"/>
          <w:sz w:val="16"/>
        </w:rPr>
        <w:t>3</w:t>
      </w:r>
      <w:r w:rsidRPr="0082628E">
        <w:rPr>
          <w:b/>
          <w:noProof/>
          <w:color w:val="auto"/>
          <w:sz w:val="16"/>
          <w:lang w:val="id-ID"/>
        </w:rPr>
        <w:t xml:space="preserve">. </w:t>
      </w:r>
      <w:r>
        <w:rPr>
          <w:b/>
          <w:noProof/>
          <w:color w:val="auto"/>
          <w:sz w:val="16"/>
        </w:rPr>
        <w:t>Register</w:t>
      </w:r>
    </w:p>
    <w:p w14:paraId="13A533D3" w14:textId="77777777" w:rsidR="004B06CD" w:rsidRPr="004B06CD" w:rsidRDefault="004B06CD" w:rsidP="004B06CD">
      <w:pPr>
        <w:spacing w:after="0" w:line="360" w:lineRule="auto"/>
        <w:jc w:val="center"/>
        <w:rPr>
          <w:b/>
          <w:noProof/>
          <w:color w:val="auto"/>
          <w:sz w:val="16"/>
        </w:rPr>
      </w:pPr>
    </w:p>
    <w:p w14:paraId="3A91CD36" w14:textId="1E44FF5B" w:rsidR="00285719" w:rsidRPr="0082628E" w:rsidRDefault="00285719" w:rsidP="004B06CD">
      <w:pPr>
        <w:spacing w:after="0" w:line="240" w:lineRule="auto"/>
        <w:rPr>
          <w:noProof/>
          <w:lang w:val="id-ID"/>
        </w:rPr>
      </w:pPr>
      <w:r>
        <w:rPr>
          <w:noProof/>
          <w:lang w:val="id-ID"/>
        </w:rPr>
        <w:drawing>
          <wp:inline distT="0" distB="0" distL="0" distR="0" wp14:anchorId="5805017A" wp14:editId="66BD58C4">
            <wp:extent cx="5943600" cy="2727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25E034DA" w14:textId="1269BCC9" w:rsidR="00920EB5" w:rsidRPr="004B06CD" w:rsidRDefault="00920EB5" w:rsidP="004B06CD">
      <w:pPr>
        <w:spacing w:line="240" w:lineRule="auto"/>
        <w:jc w:val="center"/>
        <w:rPr>
          <w:b/>
          <w:noProof/>
          <w:color w:val="auto"/>
          <w:sz w:val="16"/>
        </w:rPr>
      </w:pPr>
      <w:r w:rsidRPr="0082628E">
        <w:rPr>
          <w:b/>
          <w:noProof/>
          <w:color w:val="auto"/>
          <w:sz w:val="16"/>
          <w:lang w:val="id-ID"/>
        </w:rPr>
        <w:t xml:space="preserve">Gambar </w:t>
      </w:r>
      <w:r w:rsidR="004B06CD">
        <w:rPr>
          <w:b/>
          <w:noProof/>
          <w:color w:val="auto"/>
          <w:sz w:val="16"/>
        </w:rPr>
        <w:t>4</w:t>
      </w:r>
      <w:r w:rsidRPr="0082628E">
        <w:rPr>
          <w:b/>
          <w:noProof/>
          <w:color w:val="auto"/>
          <w:sz w:val="16"/>
          <w:lang w:val="id-ID"/>
        </w:rPr>
        <w:t xml:space="preserve">. </w:t>
      </w:r>
      <w:r w:rsidR="004B06CD">
        <w:rPr>
          <w:b/>
          <w:noProof/>
          <w:color w:val="auto"/>
          <w:sz w:val="16"/>
        </w:rPr>
        <w:t>Login</w:t>
      </w:r>
    </w:p>
    <w:p w14:paraId="7D4669BA" w14:textId="77777777" w:rsidR="004B06CD" w:rsidRPr="00767D45" w:rsidRDefault="004B06CD" w:rsidP="000E080D">
      <w:pPr>
        <w:spacing w:after="0" w:line="360" w:lineRule="auto"/>
        <w:rPr>
          <w:rFonts w:cstheme="minorHAnsi"/>
          <w:color w:val="auto"/>
        </w:rPr>
      </w:pPr>
      <w:proofErr w:type="spellStart"/>
      <w:r w:rsidRPr="00767D45">
        <w:rPr>
          <w:rFonts w:cstheme="minorHAnsi"/>
          <w:color w:val="auto"/>
        </w:rPr>
        <w:t>Implementasi</w:t>
      </w:r>
      <w:proofErr w:type="spellEnd"/>
      <w:r w:rsidRPr="00767D45">
        <w:rPr>
          <w:rFonts w:cstheme="minorHAnsi"/>
          <w:color w:val="auto"/>
        </w:rPr>
        <w:t xml:space="preserve"> </w:t>
      </w:r>
      <w:proofErr w:type="spellStart"/>
      <w:r w:rsidRPr="00767D45">
        <w:rPr>
          <w:rFonts w:cstheme="minorHAnsi"/>
          <w:color w:val="auto"/>
        </w:rPr>
        <w:t>tersebut</w:t>
      </w:r>
      <w:proofErr w:type="spellEnd"/>
      <w:r w:rsidRPr="00767D45">
        <w:rPr>
          <w:rFonts w:cstheme="minorHAnsi"/>
          <w:color w:val="auto"/>
        </w:rPr>
        <w:t xml:space="preserve"> </w:t>
      </w:r>
      <w:proofErr w:type="spellStart"/>
      <w:r w:rsidRPr="00767D45">
        <w:rPr>
          <w:rFonts w:cstheme="minorHAnsi"/>
          <w:color w:val="auto"/>
        </w:rPr>
        <w:t>menampilkan</w:t>
      </w:r>
      <w:proofErr w:type="spellEnd"/>
      <w:r w:rsidRPr="00767D45">
        <w:rPr>
          <w:rFonts w:cstheme="minorHAnsi"/>
          <w:color w:val="auto"/>
        </w:rPr>
        <w:t xml:space="preserve"> </w:t>
      </w:r>
      <w:proofErr w:type="spellStart"/>
      <w:r w:rsidRPr="00767D45">
        <w:rPr>
          <w:rFonts w:cstheme="minorHAnsi"/>
          <w:color w:val="auto"/>
        </w:rPr>
        <w:t>halaman</w:t>
      </w:r>
      <w:proofErr w:type="spellEnd"/>
      <w:r w:rsidRPr="00767D45">
        <w:rPr>
          <w:rFonts w:cstheme="minorHAnsi"/>
          <w:color w:val="auto"/>
        </w:rPr>
        <w:t xml:space="preserve"> login dan register yang </w:t>
      </w:r>
      <w:proofErr w:type="spellStart"/>
      <w:r w:rsidRPr="00767D45">
        <w:rPr>
          <w:rFonts w:cstheme="minorHAnsi"/>
          <w:color w:val="auto"/>
        </w:rPr>
        <w:t>berfungsi</w:t>
      </w:r>
      <w:proofErr w:type="spellEnd"/>
      <w:r w:rsidRPr="00767D45">
        <w:rPr>
          <w:rFonts w:cstheme="minorHAnsi"/>
          <w:color w:val="auto"/>
        </w:rPr>
        <w:t xml:space="preserve"> </w:t>
      </w:r>
      <w:proofErr w:type="spellStart"/>
      <w:r w:rsidRPr="00767D45">
        <w:rPr>
          <w:rFonts w:cstheme="minorHAnsi"/>
          <w:color w:val="auto"/>
        </w:rPr>
        <w:t>sebagai</w:t>
      </w:r>
      <w:proofErr w:type="spellEnd"/>
      <w:r w:rsidRPr="00767D45">
        <w:rPr>
          <w:rFonts w:cstheme="minorHAnsi"/>
          <w:color w:val="auto"/>
        </w:rPr>
        <w:t xml:space="preserve"> </w:t>
      </w:r>
      <w:proofErr w:type="spellStart"/>
      <w:r w:rsidRPr="00767D45">
        <w:rPr>
          <w:rFonts w:cstheme="minorHAnsi"/>
          <w:color w:val="auto"/>
        </w:rPr>
        <w:t>akses</w:t>
      </w:r>
      <w:proofErr w:type="spellEnd"/>
      <w:r w:rsidRPr="00767D45">
        <w:rPr>
          <w:rFonts w:cstheme="minorHAnsi"/>
          <w:color w:val="auto"/>
        </w:rPr>
        <w:t xml:space="preserve"> awal </w:t>
      </w:r>
      <w:proofErr w:type="spellStart"/>
      <w:r w:rsidRPr="00767D45">
        <w:rPr>
          <w:rFonts w:cstheme="minorHAnsi"/>
          <w:color w:val="auto"/>
        </w:rPr>
        <w:t>pengguna</w:t>
      </w:r>
      <w:proofErr w:type="spellEnd"/>
      <w:r w:rsidRPr="00767D45">
        <w:rPr>
          <w:rFonts w:cstheme="minorHAnsi"/>
          <w:color w:val="auto"/>
        </w:rPr>
        <w:t xml:space="preserve"> </w:t>
      </w:r>
      <w:proofErr w:type="spellStart"/>
      <w:r w:rsidRPr="00767D45">
        <w:rPr>
          <w:rFonts w:cstheme="minorHAnsi"/>
          <w:color w:val="auto"/>
        </w:rPr>
        <w:t>ke</w:t>
      </w:r>
      <w:proofErr w:type="spellEnd"/>
      <w:r w:rsidRPr="00767D45">
        <w:rPr>
          <w:rFonts w:cstheme="minorHAnsi"/>
          <w:color w:val="auto"/>
        </w:rPr>
        <w:t xml:space="preserve"> </w:t>
      </w:r>
      <w:proofErr w:type="spellStart"/>
      <w:r w:rsidRPr="00767D45">
        <w:rPr>
          <w:rFonts w:cstheme="minorHAnsi"/>
          <w:color w:val="auto"/>
        </w:rPr>
        <w:t>sistem</w:t>
      </w:r>
      <w:proofErr w:type="spellEnd"/>
      <w:r w:rsidRPr="00767D45">
        <w:rPr>
          <w:rFonts w:cstheme="minorHAnsi"/>
          <w:color w:val="auto"/>
        </w:rPr>
        <w:t xml:space="preserve">. Pada </w:t>
      </w:r>
      <w:proofErr w:type="spellStart"/>
      <w:r w:rsidRPr="00767D45">
        <w:rPr>
          <w:rFonts w:cstheme="minorHAnsi"/>
          <w:color w:val="auto"/>
        </w:rPr>
        <w:t>halaman</w:t>
      </w:r>
      <w:proofErr w:type="spellEnd"/>
      <w:r w:rsidRPr="00767D45">
        <w:rPr>
          <w:rFonts w:cstheme="minorHAnsi"/>
          <w:color w:val="auto"/>
        </w:rPr>
        <w:t xml:space="preserve"> login, </w:t>
      </w:r>
      <w:proofErr w:type="spellStart"/>
      <w:r w:rsidRPr="00767D45">
        <w:rPr>
          <w:rFonts w:cstheme="minorHAnsi"/>
          <w:color w:val="auto"/>
        </w:rPr>
        <w:t>pengguna</w:t>
      </w:r>
      <w:proofErr w:type="spellEnd"/>
      <w:r w:rsidRPr="00767D45">
        <w:rPr>
          <w:rFonts w:cstheme="minorHAnsi"/>
          <w:color w:val="auto"/>
        </w:rPr>
        <w:t xml:space="preserve"> </w:t>
      </w:r>
      <w:proofErr w:type="spellStart"/>
      <w:r w:rsidRPr="00767D45">
        <w:rPr>
          <w:rFonts w:cstheme="minorHAnsi"/>
          <w:color w:val="auto"/>
        </w:rPr>
        <w:t>dapat</w:t>
      </w:r>
      <w:proofErr w:type="spellEnd"/>
      <w:r w:rsidRPr="00767D45">
        <w:rPr>
          <w:rFonts w:cstheme="minorHAnsi"/>
          <w:color w:val="auto"/>
        </w:rPr>
        <w:t xml:space="preserve"> </w:t>
      </w:r>
      <w:proofErr w:type="spellStart"/>
      <w:r w:rsidRPr="00767D45">
        <w:rPr>
          <w:rFonts w:cstheme="minorHAnsi"/>
          <w:color w:val="auto"/>
        </w:rPr>
        <w:t>masuk</w:t>
      </w:r>
      <w:proofErr w:type="spellEnd"/>
      <w:r w:rsidRPr="00767D45">
        <w:rPr>
          <w:rFonts w:cstheme="minorHAnsi"/>
          <w:color w:val="auto"/>
        </w:rPr>
        <w:t xml:space="preserve"> </w:t>
      </w:r>
      <w:proofErr w:type="spellStart"/>
      <w:r w:rsidRPr="00767D45">
        <w:rPr>
          <w:rFonts w:cstheme="minorHAnsi"/>
          <w:color w:val="auto"/>
        </w:rPr>
        <w:t>menggunakan</w:t>
      </w:r>
      <w:proofErr w:type="spellEnd"/>
      <w:r w:rsidRPr="00767D45">
        <w:rPr>
          <w:rFonts w:cstheme="minorHAnsi"/>
          <w:color w:val="auto"/>
        </w:rPr>
        <w:t xml:space="preserve"> email dan password, sedangkan </w:t>
      </w:r>
      <w:proofErr w:type="spellStart"/>
      <w:r w:rsidRPr="00767D45">
        <w:rPr>
          <w:rFonts w:cstheme="minorHAnsi"/>
          <w:color w:val="auto"/>
        </w:rPr>
        <w:t>halaman</w:t>
      </w:r>
      <w:proofErr w:type="spellEnd"/>
      <w:r w:rsidRPr="00767D45">
        <w:rPr>
          <w:rFonts w:cstheme="minorHAnsi"/>
          <w:color w:val="auto"/>
        </w:rPr>
        <w:t xml:space="preserve"> register </w:t>
      </w:r>
      <w:proofErr w:type="spellStart"/>
      <w:r w:rsidRPr="00767D45">
        <w:rPr>
          <w:rFonts w:cstheme="minorHAnsi"/>
          <w:color w:val="auto"/>
        </w:rPr>
        <w:t>digunakan</w:t>
      </w:r>
      <w:proofErr w:type="spellEnd"/>
      <w:r w:rsidRPr="00767D45">
        <w:rPr>
          <w:rFonts w:cstheme="minorHAnsi"/>
          <w:color w:val="auto"/>
        </w:rPr>
        <w:t xml:space="preserve"> </w:t>
      </w:r>
      <w:proofErr w:type="spellStart"/>
      <w:r w:rsidRPr="00767D45">
        <w:rPr>
          <w:rFonts w:cstheme="minorHAnsi"/>
          <w:color w:val="auto"/>
        </w:rPr>
        <w:t>untuk</w:t>
      </w:r>
      <w:proofErr w:type="spellEnd"/>
      <w:r w:rsidRPr="00767D45">
        <w:rPr>
          <w:rFonts w:cstheme="minorHAnsi"/>
          <w:color w:val="auto"/>
        </w:rPr>
        <w:t xml:space="preserve"> </w:t>
      </w:r>
      <w:proofErr w:type="spellStart"/>
      <w:r w:rsidRPr="00767D45">
        <w:rPr>
          <w:rFonts w:cstheme="minorHAnsi"/>
          <w:color w:val="auto"/>
        </w:rPr>
        <w:t>membuat</w:t>
      </w:r>
      <w:proofErr w:type="spellEnd"/>
      <w:r w:rsidRPr="00767D45">
        <w:rPr>
          <w:rFonts w:cstheme="minorHAnsi"/>
          <w:color w:val="auto"/>
        </w:rPr>
        <w:t xml:space="preserve"> akun baru </w:t>
      </w:r>
      <w:proofErr w:type="spellStart"/>
      <w:r w:rsidRPr="00767D45">
        <w:rPr>
          <w:rFonts w:cstheme="minorHAnsi"/>
          <w:color w:val="auto"/>
        </w:rPr>
        <w:t>bagi</w:t>
      </w:r>
      <w:proofErr w:type="spellEnd"/>
      <w:r w:rsidRPr="00767D45">
        <w:rPr>
          <w:rFonts w:cstheme="minorHAnsi"/>
          <w:color w:val="auto"/>
        </w:rPr>
        <w:t xml:space="preserve"> vendor. Fitur yang </w:t>
      </w:r>
      <w:proofErr w:type="spellStart"/>
      <w:r w:rsidRPr="00767D45">
        <w:rPr>
          <w:rFonts w:cstheme="minorHAnsi"/>
          <w:color w:val="auto"/>
        </w:rPr>
        <w:t>terkait</w:t>
      </w:r>
      <w:proofErr w:type="spellEnd"/>
      <w:r w:rsidRPr="00767D45">
        <w:rPr>
          <w:rFonts w:cstheme="minorHAnsi"/>
          <w:color w:val="auto"/>
        </w:rPr>
        <w:t xml:space="preserve"> pada interface ini </w:t>
      </w:r>
      <w:proofErr w:type="spellStart"/>
      <w:r w:rsidRPr="00767D45">
        <w:rPr>
          <w:rFonts w:cstheme="minorHAnsi"/>
          <w:color w:val="auto"/>
        </w:rPr>
        <w:t>adalah</w:t>
      </w:r>
      <w:proofErr w:type="spellEnd"/>
      <w:r w:rsidRPr="00767D45">
        <w:rPr>
          <w:rFonts w:cstheme="minorHAnsi"/>
          <w:color w:val="auto"/>
        </w:rPr>
        <w:t>:</w:t>
      </w:r>
    </w:p>
    <w:p w14:paraId="10CA90FD" w14:textId="1431BF24" w:rsidR="00D35AF1" w:rsidRPr="00767D45" w:rsidRDefault="000E080D" w:rsidP="002C5AD6">
      <w:pPr>
        <w:spacing w:after="0" w:line="360" w:lineRule="auto"/>
        <w:ind w:firstLine="720"/>
        <w:rPr>
          <w:rFonts w:cstheme="minorHAnsi"/>
          <w:noProof/>
          <w:color w:val="auto"/>
          <w:szCs w:val="20"/>
          <w:lang w:val="id-ID"/>
        </w:rPr>
      </w:pPr>
      <w:r w:rsidRPr="00767D45">
        <w:rPr>
          <w:rFonts w:cstheme="minorHAnsi"/>
          <w:noProof/>
          <w:color w:val="auto"/>
          <w:lang w:val="id-ID"/>
        </w:rPr>
        <w:t>•</w:t>
      </w:r>
      <w:r w:rsidRPr="00767D45">
        <w:rPr>
          <w:rFonts w:cstheme="minorHAnsi"/>
          <w:noProof/>
          <w:color w:val="auto"/>
        </w:rPr>
        <w:t xml:space="preserve"> </w:t>
      </w:r>
      <w:r w:rsidR="00D35AF1" w:rsidRPr="00767D45">
        <w:rPr>
          <w:rFonts w:cstheme="minorHAnsi"/>
          <w:noProof/>
          <w:color w:val="auto"/>
          <w:szCs w:val="20"/>
          <w:lang w:val="id-ID"/>
        </w:rPr>
        <w:t>MF-</w:t>
      </w:r>
      <w:r w:rsidR="004B06CD" w:rsidRPr="00767D45">
        <w:rPr>
          <w:rFonts w:cstheme="minorHAnsi"/>
          <w:noProof/>
          <w:color w:val="auto"/>
          <w:szCs w:val="20"/>
        </w:rPr>
        <w:t>1</w:t>
      </w:r>
      <w:r w:rsidR="00D35AF1" w:rsidRPr="00767D45">
        <w:rPr>
          <w:rFonts w:cstheme="minorHAnsi"/>
          <w:noProof/>
          <w:color w:val="auto"/>
          <w:szCs w:val="20"/>
          <w:lang w:val="id-ID"/>
        </w:rPr>
        <w:tab/>
        <w:t xml:space="preserve">: </w:t>
      </w:r>
      <w:r w:rsidR="004B06CD" w:rsidRPr="00767D45">
        <w:rPr>
          <w:rFonts w:eastAsia="Times New Roman" w:cstheme="minorHAnsi"/>
          <w:color w:val="auto"/>
          <w:szCs w:val="20"/>
          <w:lang w:val="en-ID" w:eastAsia="en-ID"/>
        </w:rPr>
        <w:t xml:space="preserve">Vendor dan </w:t>
      </w:r>
      <w:proofErr w:type="spellStart"/>
      <w:r w:rsidR="004B06CD" w:rsidRPr="00767D45">
        <w:rPr>
          <w:rFonts w:eastAsia="Times New Roman" w:cstheme="minorHAnsi"/>
          <w:color w:val="auto"/>
          <w:szCs w:val="20"/>
          <w:lang w:val="en-ID" w:eastAsia="en-ID"/>
        </w:rPr>
        <w:t>pengguna</w:t>
      </w:r>
      <w:proofErr w:type="spellEnd"/>
      <w:r w:rsidR="004B06CD" w:rsidRPr="00767D45">
        <w:rPr>
          <w:rFonts w:eastAsia="Times New Roman" w:cstheme="minorHAnsi"/>
          <w:color w:val="auto"/>
          <w:szCs w:val="20"/>
          <w:lang w:val="en-ID" w:eastAsia="en-ID"/>
        </w:rPr>
        <w:t xml:space="preserve"> internal </w:t>
      </w:r>
      <w:proofErr w:type="spellStart"/>
      <w:r w:rsidR="004B06CD" w:rsidRPr="00767D45">
        <w:rPr>
          <w:rFonts w:eastAsia="Times New Roman" w:cstheme="minorHAnsi"/>
          <w:color w:val="auto"/>
          <w:szCs w:val="20"/>
          <w:lang w:val="en-ID" w:eastAsia="en-ID"/>
        </w:rPr>
        <w:t>bisa</w:t>
      </w:r>
      <w:proofErr w:type="spellEnd"/>
      <w:r w:rsidR="004B06CD" w:rsidRPr="00767D45">
        <w:rPr>
          <w:rFonts w:eastAsia="Times New Roman" w:cstheme="minorHAnsi"/>
          <w:color w:val="auto"/>
          <w:szCs w:val="20"/>
          <w:lang w:val="en-ID" w:eastAsia="en-ID"/>
        </w:rPr>
        <w:t xml:space="preserve"> daftar </w:t>
      </w:r>
      <w:proofErr w:type="spellStart"/>
      <w:r w:rsidR="004B06CD" w:rsidRPr="00767D45">
        <w:rPr>
          <w:rFonts w:eastAsia="Times New Roman" w:cstheme="minorHAnsi"/>
          <w:color w:val="auto"/>
          <w:szCs w:val="20"/>
          <w:lang w:val="en-ID" w:eastAsia="en-ID"/>
        </w:rPr>
        <w:t>akun</w:t>
      </w:r>
      <w:proofErr w:type="spellEnd"/>
      <w:r w:rsidR="004B06CD" w:rsidRPr="00767D45">
        <w:rPr>
          <w:rFonts w:eastAsia="Times New Roman" w:cstheme="minorHAnsi"/>
          <w:color w:val="auto"/>
          <w:szCs w:val="20"/>
          <w:lang w:val="en-ID" w:eastAsia="en-ID"/>
        </w:rPr>
        <w:t xml:space="preserve"> dan login </w:t>
      </w:r>
      <w:proofErr w:type="spellStart"/>
      <w:r w:rsidR="004B06CD" w:rsidRPr="00767D45">
        <w:rPr>
          <w:rFonts w:eastAsia="Times New Roman" w:cstheme="minorHAnsi"/>
          <w:color w:val="auto"/>
          <w:szCs w:val="20"/>
          <w:lang w:val="en-ID" w:eastAsia="en-ID"/>
        </w:rPr>
        <w:t>ke</w:t>
      </w:r>
      <w:proofErr w:type="spellEnd"/>
      <w:r w:rsidR="004B06CD" w:rsidRPr="00767D45">
        <w:rPr>
          <w:rFonts w:eastAsia="Times New Roman" w:cstheme="minorHAnsi"/>
          <w:color w:val="auto"/>
          <w:szCs w:val="20"/>
          <w:lang w:val="en-ID" w:eastAsia="en-ID"/>
        </w:rPr>
        <w:t xml:space="preserve"> </w:t>
      </w:r>
      <w:proofErr w:type="spellStart"/>
      <w:r w:rsidR="004B06CD" w:rsidRPr="00767D45">
        <w:rPr>
          <w:rFonts w:eastAsia="Times New Roman" w:cstheme="minorHAnsi"/>
          <w:color w:val="auto"/>
          <w:szCs w:val="20"/>
          <w:lang w:val="en-ID" w:eastAsia="en-ID"/>
        </w:rPr>
        <w:t>dalam</w:t>
      </w:r>
      <w:proofErr w:type="spellEnd"/>
      <w:r w:rsidR="004B06CD" w:rsidRPr="00767D45">
        <w:rPr>
          <w:rFonts w:eastAsia="Times New Roman" w:cstheme="minorHAnsi"/>
          <w:color w:val="auto"/>
          <w:szCs w:val="20"/>
          <w:lang w:val="en-ID" w:eastAsia="en-ID"/>
        </w:rPr>
        <w:t xml:space="preserve"> </w:t>
      </w:r>
      <w:proofErr w:type="spellStart"/>
      <w:r w:rsidR="004B06CD" w:rsidRPr="00767D45">
        <w:rPr>
          <w:rFonts w:eastAsia="Times New Roman" w:cstheme="minorHAnsi"/>
          <w:color w:val="auto"/>
          <w:szCs w:val="20"/>
          <w:lang w:val="en-ID" w:eastAsia="en-ID"/>
        </w:rPr>
        <w:t>sistem</w:t>
      </w:r>
      <w:proofErr w:type="spellEnd"/>
      <w:r w:rsidR="004B06CD" w:rsidRPr="00767D45">
        <w:rPr>
          <w:rFonts w:eastAsia="Times New Roman" w:cstheme="minorHAnsi"/>
          <w:color w:val="auto"/>
          <w:szCs w:val="20"/>
          <w:lang w:val="en-ID" w:eastAsia="en-ID"/>
        </w:rPr>
        <w:t>.</w:t>
      </w:r>
    </w:p>
    <w:p w14:paraId="100ED957" w14:textId="5E5C0DC1" w:rsidR="00920EB5" w:rsidRPr="0082628E" w:rsidRDefault="000E080D" w:rsidP="000E080D">
      <w:pPr>
        <w:spacing w:after="0"/>
        <w:jc w:val="center"/>
        <w:rPr>
          <w:noProof/>
          <w:color w:val="auto"/>
          <w:lang w:val="id-ID"/>
        </w:rPr>
      </w:pPr>
      <w:r>
        <w:rPr>
          <w:noProof/>
          <w:color w:val="auto"/>
          <w:lang w:val="id-ID"/>
        </w:rPr>
        <w:lastRenderedPageBreak/>
        <w:drawing>
          <wp:inline distT="0" distB="0" distL="0" distR="0" wp14:anchorId="0C88828D" wp14:editId="743FA24B">
            <wp:extent cx="5562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r="6410" b="50256"/>
                    <a:stretch/>
                  </pic:blipFill>
                  <pic:spPr bwMode="auto">
                    <a:xfrm>
                      <a:off x="0" y="0"/>
                      <a:ext cx="5562600" cy="2533650"/>
                    </a:xfrm>
                    <a:prstGeom prst="rect">
                      <a:avLst/>
                    </a:prstGeom>
                    <a:ln>
                      <a:noFill/>
                    </a:ln>
                    <a:extLst>
                      <a:ext uri="{53640926-AAD7-44D8-BBD7-CCE9431645EC}">
                        <a14:shadowObscured xmlns:a14="http://schemas.microsoft.com/office/drawing/2010/main"/>
                      </a:ext>
                    </a:extLst>
                  </pic:spPr>
                </pic:pic>
              </a:graphicData>
            </a:graphic>
          </wp:inline>
        </w:drawing>
      </w:r>
    </w:p>
    <w:p w14:paraId="1BFBBD41" w14:textId="402E3C9F" w:rsidR="00920EB5" w:rsidRPr="000E080D" w:rsidRDefault="00920EB5" w:rsidP="00920EB5">
      <w:pPr>
        <w:jc w:val="center"/>
        <w:rPr>
          <w:b/>
          <w:noProof/>
          <w:color w:val="auto"/>
          <w:sz w:val="16"/>
        </w:rPr>
      </w:pPr>
      <w:r w:rsidRPr="0082628E">
        <w:rPr>
          <w:b/>
          <w:noProof/>
          <w:color w:val="auto"/>
          <w:sz w:val="16"/>
          <w:lang w:val="id-ID"/>
        </w:rPr>
        <w:t xml:space="preserve">Gambar </w:t>
      </w:r>
      <w:r w:rsidR="004B06CD">
        <w:rPr>
          <w:b/>
          <w:noProof/>
          <w:color w:val="auto"/>
          <w:sz w:val="16"/>
        </w:rPr>
        <w:t>5</w:t>
      </w:r>
      <w:r w:rsidRPr="0082628E">
        <w:rPr>
          <w:b/>
          <w:noProof/>
          <w:color w:val="auto"/>
          <w:sz w:val="16"/>
          <w:lang w:val="id-ID"/>
        </w:rPr>
        <w:t xml:space="preserve">. </w:t>
      </w:r>
      <w:r w:rsidR="000E080D">
        <w:rPr>
          <w:b/>
          <w:noProof/>
          <w:color w:val="auto"/>
          <w:sz w:val="16"/>
        </w:rPr>
        <w:t>Form Akun Tambahan Vendor</w:t>
      </w:r>
    </w:p>
    <w:p w14:paraId="7082A4AC" w14:textId="77777777" w:rsidR="000E080D" w:rsidRPr="00767D45" w:rsidRDefault="000E080D" w:rsidP="000E080D">
      <w:pPr>
        <w:spacing w:after="0" w:line="360" w:lineRule="auto"/>
        <w:rPr>
          <w:rFonts w:ascii="Arial" w:hAnsi="Arial" w:cs="Arial"/>
          <w:color w:val="auto"/>
        </w:rPr>
      </w:pPr>
      <w:proofErr w:type="spellStart"/>
      <w:r w:rsidRPr="00767D45">
        <w:rPr>
          <w:rFonts w:ascii="Arial" w:hAnsi="Arial" w:cs="Arial"/>
          <w:color w:val="auto"/>
        </w:rPr>
        <w:t>Implementasi</w:t>
      </w:r>
      <w:proofErr w:type="spellEnd"/>
      <w:r w:rsidRPr="00767D45">
        <w:rPr>
          <w:rFonts w:ascii="Arial" w:hAnsi="Arial" w:cs="Arial"/>
          <w:color w:val="auto"/>
        </w:rPr>
        <w:t xml:space="preserve"> </w:t>
      </w:r>
      <w:proofErr w:type="spellStart"/>
      <w:r w:rsidRPr="00767D45">
        <w:rPr>
          <w:rFonts w:ascii="Arial" w:hAnsi="Arial" w:cs="Arial"/>
          <w:color w:val="auto"/>
        </w:rPr>
        <w:t>tersebut</w:t>
      </w:r>
      <w:proofErr w:type="spellEnd"/>
      <w:r w:rsidRPr="00767D45">
        <w:rPr>
          <w:rFonts w:ascii="Arial" w:hAnsi="Arial" w:cs="Arial"/>
          <w:color w:val="auto"/>
        </w:rPr>
        <w:t xml:space="preserve"> </w:t>
      </w:r>
      <w:proofErr w:type="spellStart"/>
      <w:r w:rsidRPr="00767D45">
        <w:rPr>
          <w:rFonts w:ascii="Arial" w:hAnsi="Arial" w:cs="Arial"/>
          <w:color w:val="auto"/>
        </w:rPr>
        <w:t>menampilkan</w:t>
      </w:r>
      <w:proofErr w:type="spellEnd"/>
      <w:r w:rsidRPr="00767D45">
        <w:rPr>
          <w:rFonts w:ascii="Arial" w:hAnsi="Arial" w:cs="Arial"/>
          <w:color w:val="auto"/>
        </w:rPr>
        <w:t xml:space="preserve"> </w:t>
      </w:r>
      <w:proofErr w:type="spellStart"/>
      <w:r w:rsidRPr="00767D45">
        <w:rPr>
          <w:rFonts w:ascii="Arial" w:hAnsi="Arial" w:cs="Arial"/>
          <w:color w:val="auto"/>
        </w:rPr>
        <w:t>halaman</w:t>
      </w:r>
      <w:proofErr w:type="spellEnd"/>
      <w:r w:rsidRPr="00767D45">
        <w:rPr>
          <w:rFonts w:ascii="Arial" w:hAnsi="Arial" w:cs="Arial"/>
          <w:color w:val="auto"/>
        </w:rPr>
        <w:t xml:space="preserve"> daftar </w:t>
      </w:r>
      <w:proofErr w:type="spellStart"/>
      <w:r w:rsidRPr="00767D45">
        <w:rPr>
          <w:rFonts w:ascii="Arial" w:hAnsi="Arial" w:cs="Arial"/>
          <w:color w:val="auto"/>
        </w:rPr>
        <w:t>pengguna</w:t>
      </w:r>
      <w:proofErr w:type="spellEnd"/>
      <w:r w:rsidRPr="00767D45">
        <w:rPr>
          <w:rFonts w:ascii="Arial" w:hAnsi="Arial" w:cs="Arial"/>
          <w:color w:val="auto"/>
        </w:rPr>
        <w:t xml:space="preserve"> yang </w:t>
      </w:r>
      <w:proofErr w:type="spellStart"/>
      <w:r w:rsidRPr="00767D45">
        <w:rPr>
          <w:rFonts w:ascii="Arial" w:hAnsi="Arial" w:cs="Arial"/>
          <w:color w:val="auto"/>
        </w:rPr>
        <w:t>digunakan</w:t>
      </w:r>
      <w:proofErr w:type="spellEnd"/>
      <w:r w:rsidRPr="00767D45">
        <w:rPr>
          <w:rFonts w:ascii="Arial" w:hAnsi="Arial" w:cs="Arial"/>
          <w:color w:val="auto"/>
        </w:rPr>
        <w:t xml:space="preserve"> </w:t>
      </w:r>
      <w:proofErr w:type="spellStart"/>
      <w:r w:rsidRPr="00767D45">
        <w:rPr>
          <w:rFonts w:ascii="Arial" w:hAnsi="Arial" w:cs="Arial"/>
          <w:color w:val="auto"/>
        </w:rPr>
        <w:t>untuk</w:t>
      </w:r>
      <w:proofErr w:type="spellEnd"/>
      <w:r w:rsidRPr="00767D45">
        <w:rPr>
          <w:rFonts w:ascii="Arial" w:hAnsi="Arial" w:cs="Arial"/>
          <w:color w:val="auto"/>
        </w:rPr>
        <w:t xml:space="preserve"> </w:t>
      </w:r>
      <w:proofErr w:type="spellStart"/>
      <w:r w:rsidRPr="00767D45">
        <w:rPr>
          <w:rFonts w:ascii="Arial" w:hAnsi="Arial" w:cs="Arial"/>
          <w:color w:val="auto"/>
        </w:rPr>
        <w:t>mengelola</w:t>
      </w:r>
      <w:proofErr w:type="spellEnd"/>
      <w:r w:rsidRPr="00767D45">
        <w:rPr>
          <w:rFonts w:ascii="Arial" w:hAnsi="Arial" w:cs="Arial"/>
          <w:color w:val="auto"/>
        </w:rPr>
        <w:t xml:space="preserve"> akun-akun vendor </w:t>
      </w:r>
      <w:proofErr w:type="spellStart"/>
      <w:r w:rsidRPr="00767D45">
        <w:rPr>
          <w:rFonts w:ascii="Arial" w:hAnsi="Arial" w:cs="Arial"/>
          <w:color w:val="auto"/>
        </w:rPr>
        <w:t>maupun</w:t>
      </w:r>
      <w:proofErr w:type="spellEnd"/>
      <w:r w:rsidRPr="00767D45">
        <w:rPr>
          <w:rFonts w:ascii="Arial" w:hAnsi="Arial" w:cs="Arial"/>
          <w:color w:val="auto"/>
        </w:rPr>
        <w:t xml:space="preserve"> internal. </w:t>
      </w:r>
      <w:proofErr w:type="spellStart"/>
      <w:r w:rsidRPr="00767D45">
        <w:rPr>
          <w:rFonts w:ascii="Arial" w:hAnsi="Arial" w:cs="Arial"/>
          <w:color w:val="auto"/>
        </w:rPr>
        <w:t>Terdapat</w:t>
      </w:r>
      <w:proofErr w:type="spellEnd"/>
      <w:r w:rsidRPr="00767D45">
        <w:rPr>
          <w:rFonts w:ascii="Arial" w:hAnsi="Arial" w:cs="Arial"/>
          <w:color w:val="auto"/>
        </w:rPr>
        <w:t xml:space="preserve"> </w:t>
      </w:r>
      <w:proofErr w:type="spellStart"/>
      <w:r w:rsidRPr="00767D45">
        <w:rPr>
          <w:rFonts w:ascii="Arial" w:hAnsi="Arial" w:cs="Arial"/>
          <w:color w:val="auto"/>
        </w:rPr>
        <w:t>fitur</w:t>
      </w:r>
      <w:proofErr w:type="spellEnd"/>
      <w:r w:rsidRPr="00767D45">
        <w:rPr>
          <w:rFonts w:ascii="Arial" w:hAnsi="Arial" w:cs="Arial"/>
          <w:color w:val="auto"/>
        </w:rPr>
        <w:t xml:space="preserve"> </w:t>
      </w:r>
      <w:proofErr w:type="spellStart"/>
      <w:r w:rsidRPr="00767D45">
        <w:rPr>
          <w:rFonts w:ascii="Arial" w:hAnsi="Arial" w:cs="Arial"/>
          <w:color w:val="auto"/>
        </w:rPr>
        <w:t>tambah</w:t>
      </w:r>
      <w:proofErr w:type="spellEnd"/>
      <w:r w:rsidRPr="00767D45">
        <w:rPr>
          <w:rFonts w:ascii="Arial" w:hAnsi="Arial" w:cs="Arial"/>
          <w:color w:val="auto"/>
        </w:rPr>
        <w:t xml:space="preserve"> data, edit, dan </w:t>
      </w:r>
      <w:proofErr w:type="spellStart"/>
      <w:r w:rsidRPr="00767D45">
        <w:rPr>
          <w:rFonts w:ascii="Arial" w:hAnsi="Arial" w:cs="Arial"/>
          <w:color w:val="auto"/>
        </w:rPr>
        <w:t>hapus</w:t>
      </w:r>
      <w:proofErr w:type="spellEnd"/>
      <w:r w:rsidRPr="00767D45">
        <w:rPr>
          <w:rFonts w:ascii="Arial" w:hAnsi="Arial" w:cs="Arial"/>
          <w:color w:val="auto"/>
        </w:rPr>
        <w:t xml:space="preserve"> akun, </w:t>
      </w:r>
      <w:proofErr w:type="spellStart"/>
      <w:r w:rsidRPr="00767D45">
        <w:rPr>
          <w:rFonts w:ascii="Arial" w:hAnsi="Arial" w:cs="Arial"/>
          <w:color w:val="auto"/>
        </w:rPr>
        <w:t>serta</w:t>
      </w:r>
      <w:proofErr w:type="spellEnd"/>
      <w:r w:rsidRPr="00767D45">
        <w:rPr>
          <w:rFonts w:ascii="Arial" w:hAnsi="Arial" w:cs="Arial"/>
          <w:color w:val="auto"/>
        </w:rPr>
        <w:t xml:space="preserve"> </w:t>
      </w:r>
      <w:proofErr w:type="spellStart"/>
      <w:r w:rsidRPr="00767D45">
        <w:rPr>
          <w:rFonts w:ascii="Arial" w:hAnsi="Arial" w:cs="Arial"/>
          <w:color w:val="auto"/>
        </w:rPr>
        <w:t>informasi</w:t>
      </w:r>
      <w:proofErr w:type="spellEnd"/>
      <w:r w:rsidRPr="00767D45">
        <w:rPr>
          <w:rFonts w:ascii="Arial" w:hAnsi="Arial" w:cs="Arial"/>
          <w:color w:val="auto"/>
        </w:rPr>
        <w:t xml:space="preserve"> </w:t>
      </w:r>
      <w:proofErr w:type="spellStart"/>
      <w:r w:rsidRPr="00767D45">
        <w:rPr>
          <w:rFonts w:ascii="Arial" w:hAnsi="Arial" w:cs="Arial"/>
          <w:color w:val="auto"/>
        </w:rPr>
        <w:t>pengguna</w:t>
      </w:r>
      <w:proofErr w:type="spellEnd"/>
      <w:r w:rsidRPr="00767D45">
        <w:rPr>
          <w:rFonts w:ascii="Arial" w:hAnsi="Arial" w:cs="Arial"/>
          <w:color w:val="auto"/>
        </w:rPr>
        <w:t xml:space="preserve"> </w:t>
      </w:r>
      <w:proofErr w:type="spellStart"/>
      <w:r w:rsidRPr="00767D45">
        <w:rPr>
          <w:rFonts w:ascii="Arial" w:hAnsi="Arial" w:cs="Arial"/>
          <w:color w:val="auto"/>
        </w:rPr>
        <w:t>aktif</w:t>
      </w:r>
      <w:proofErr w:type="spellEnd"/>
      <w:r w:rsidRPr="00767D45">
        <w:rPr>
          <w:rFonts w:ascii="Arial" w:hAnsi="Arial" w:cs="Arial"/>
          <w:color w:val="auto"/>
        </w:rPr>
        <w:t xml:space="preserve"> </w:t>
      </w:r>
      <w:proofErr w:type="spellStart"/>
      <w:r w:rsidRPr="00767D45">
        <w:rPr>
          <w:rFonts w:ascii="Arial" w:hAnsi="Arial" w:cs="Arial"/>
          <w:color w:val="auto"/>
        </w:rPr>
        <w:t>ditampilkan</w:t>
      </w:r>
      <w:proofErr w:type="spellEnd"/>
      <w:r w:rsidRPr="00767D45">
        <w:rPr>
          <w:rFonts w:ascii="Arial" w:hAnsi="Arial" w:cs="Arial"/>
          <w:color w:val="auto"/>
        </w:rPr>
        <w:t xml:space="preserve"> dengan </w:t>
      </w:r>
      <w:proofErr w:type="spellStart"/>
      <w:r w:rsidRPr="00767D45">
        <w:rPr>
          <w:rFonts w:ascii="Arial" w:hAnsi="Arial" w:cs="Arial"/>
          <w:color w:val="auto"/>
        </w:rPr>
        <w:t>keterangan</w:t>
      </w:r>
      <w:proofErr w:type="spellEnd"/>
      <w:r w:rsidRPr="00767D45">
        <w:rPr>
          <w:rFonts w:ascii="Arial" w:hAnsi="Arial" w:cs="Arial"/>
          <w:color w:val="auto"/>
        </w:rPr>
        <w:t xml:space="preserve"> “Anda”. Fitur yang </w:t>
      </w:r>
      <w:proofErr w:type="spellStart"/>
      <w:r w:rsidRPr="00767D45">
        <w:rPr>
          <w:rFonts w:ascii="Arial" w:hAnsi="Arial" w:cs="Arial"/>
          <w:color w:val="auto"/>
        </w:rPr>
        <w:t>terkait</w:t>
      </w:r>
      <w:proofErr w:type="spellEnd"/>
      <w:r w:rsidRPr="00767D45">
        <w:rPr>
          <w:rFonts w:ascii="Arial" w:hAnsi="Arial" w:cs="Arial"/>
          <w:color w:val="auto"/>
        </w:rPr>
        <w:t xml:space="preserve"> pada interface ini </w:t>
      </w:r>
      <w:proofErr w:type="spellStart"/>
      <w:r w:rsidRPr="00767D45">
        <w:rPr>
          <w:rFonts w:ascii="Arial" w:hAnsi="Arial" w:cs="Arial"/>
          <w:color w:val="auto"/>
        </w:rPr>
        <w:t>adalah</w:t>
      </w:r>
      <w:proofErr w:type="spellEnd"/>
      <w:r w:rsidRPr="00767D45">
        <w:rPr>
          <w:rFonts w:ascii="Arial" w:hAnsi="Arial" w:cs="Arial"/>
          <w:color w:val="auto"/>
        </w:rPr>
        <w:t>:</w:t>
      </w:r>
    </w:p>
    <w:p w14:paraId="38CD457F" w14:textId="549F31B0" w:rsidR="00D35AF1" w:rsidRDefault="00D35AF1" w:rsidP="00172E91">
      <w:pPr>
        <w:spacing w:after="0" w:line="360" w:lineRule="auto"/>
        <w:ind w:firstLine="720"/>
        <w:rPr>
          <w:rFonts w:ascii="Arial" w:eastAsia="Times New Roman" w:hAnsi="Arial" w:cs="Arial"/>
          <w:color w:val="auto"/>
          <w:szCs w:val="20"/>
          <w:lang w:val="en-ID" w:eastAsia="en-ID"/>
        </w:rPr>
      </w:pPr>
      <w:r w:rsidRPr="00767D45">
        <w:rPr>
          <w:rFonts w:ascii="Arial" w:hAnsi="Arial" w:cs="Arial"/>
          <w:noProof/>
          <w:color w:val="auto"/>
          <w:lang w:val="id-ID"/>
        </w:rPr>
        <w:t>•</w:t>
      </w:r>
      <w:r w:rsidR="000E080D" w:rsidRPr="00767D45">
        <w:rPr>
          <w:rFonts w:ascii="Arial" w:hAnsi="Arial" w:cs="Arial"/>
          <w:noProof/>
          <w:color w:val="auto"/>
        </w:rPr>
        <w:t xml:space="preserve"> </w:t>
      </w:r>
      <w:r w:rsidR="000E080D" w:rsidRPr="00767D45">
        <w:rPr>
          <w:rFonts w:ascii="Arial" w:eastAsia="Times New Roman" w:hAnsi="Arial" w:cs="Arial"/>
          <w:color w:val="auto"/>
          <w:szCs w:val="20"/>
          <w:lang w:val="en-ID" w:eastAsia="en-ID"/>
        </w:rPr>
        <w:t>MF-2</w:t>
      </w:r>
      <w:r w:rsidR="000E080D" w:rsidRPr="00767D45">
        <w:rPr>
          <w:rFonts w:ascii="Arial" w:eastAsia="Times New Roman" w:hAnsi="Arial" w:cs="Arial"/>
          <w:color w:val="auto"/>
          <w:szCs w:val="20"/>
          <w:lang w:val="en-ID" w:eastAsia="en-ID"/>
        </w:rPr>
        <w:tab/>
        <w:t xml:space="preserve">: Vendor </w:t>
      </w:r>
      <w:proofErr w:type="spellStart"/>
      <w:r w:rsidR="000E080D" w:rsidRPr="00767D45">
        <w:rPr>
          <w:rFonts w:ascii="Arial" w:eastAsia="Times New Roman" w:hAnsi="Arial" w:cs="Arial"/>
          <w:color w:val="auto"/>
          <w:szCs w:val="20"/>
          <w:lang w:val="en-ID" w:eastAsia="en-ID"/>
        </w:rPr>
        <w:t>bisa</w:t>
      </w:r>
      <w:proofErr w:type="spellEnd"/>
      <w:r w:rsidR="000E080D" w:rsidRPr="00767D45">
        <w:rPr>
          <w:rFonts w:ascii="Arial" w:eastAsia="Times New Roman" w:hAnsi="Arial" w:cs="Arial"/>
          <w:color w:val="auto"/>
          <w:szCs w:val="20"/>
          <w:lang w:val="en-ID" w:eastAsia="en-ID"/>
        </w:rPr>
        <w:t xml:space="preserve"> buat </w:t>
      </w:r>
      <w:proofErr w:type="spellStart"/>
      <w:r w:rsidR="000E080D" w:rsidRPr="00767D45">
        <w:rPr>
          <w:rFonts w:ascii="Arial" w:eastAsia="Times New Roman" w:hAnsi="Arial" w:cs="Arial"/>
          <w:color w:val="auto"/>
          <w:szCs w:val="20"/>
          <w:lang w:val="en-ID" w:eastAsia="en-ID"/>
        </w:rPr>
        <w:t>lebih</w:t>
      </w:r>
      <w:proofErr w:type="spellEnd"/>
      <w:r w:rsidR="000E080D" w:rsidRPr="00767D45">
        <w:rPr>
          <w:rFonts w:ascii="Arial" w:eastAsia="Times New Roman" w:hAnsi="Arial" w:cs="Arial"/>
          <w:color w:val="auto"/>
          <w:szCs w:val="20"/>
          <w:lang w:val="en-ID" w:eastAsia="en-ID"/>
        </w:rPr>
        <w:t xml:space="preserve"> </w:t>
      </w:r>
      <w:proofErr w:type="spellStart"/>
      <w:r w:rsidR="000E080D" w:rsidRPr="00767D45">
        <w:rPr>
          <w:rFonts w:ascii="Arial" w:eastAsia="Times New Roman" w:hAnsi="Arial" w:cs="Arial"/>
          <w:color w:val="auto"/>
          <w:szCs w:val="20"/>
          <w:lang w:val="en-ID" w:eastAsia="en-ID"/>
        </w:rPr>
        <w:t>dari</w:t>
      </w:r>
      <w:proofErr w:type="spellEnd"/>
      <w:r w:rsidR="000E080D" w:rsidRPr="00767D45">
        <w:rPr>
          <w:rFonts w:ascii="Arial" w:eastAsia="Times New Roman" w:hAnsi="Arial" w:cs="Arial"/>
          <w:color w:val="auto"/>
          <w:szCs w:val="20"/>
          <w:lang w:val="en-ID" w:eastAsia="en-ID"/>
        </w:rPr>
        <w:t xml:space="preserve"> </w:t>
      </w:r>
      <w:proofErr w:type="spellStart"/>
      <w:r w:rsidR="000E080D" w:rsidRPr="00767D45">
        <w:rPr>
          <w:rFonts w:ascii="Arial" w:eastAsia="Times New Roman" w:hAnsi="Arial" w:cs="Arial"/>
          <w:color w:val="auto"/>
          <w:szCs w:val="20"/>
          <w:lang w:val="en-ID" w:eastAsia="en-ID"/>
        </w:rPr>
        <w:t>satu</w:t>
      </w:r>
      <w:proofErr w:type="spellEnd"/>
      <w:r w:rsidR="000E080D" w:rsidRPr="00767D45">
        <w:rPr>
          <w:rFonts w:ascii="Arial" w:eastAsia="Times New Roman" w:hAnsi="Arial" w:cs="Arial"/>
          <w:color w:val="auto"/>
          <w:szCs w:val="20"/>
          <w:lang w:val="en-ID" w:eastAsia="en-ID"/>
        </w:rPr>
        <w:t xml:space="preserve"> </w:t>
      </w:r>
      <w:proofErr w:type="spellStart"/>
      <w:r w:rsidR="000E080D" w:rsidRPr="00767D45">
        <w:rPr>
          <w:rFonts w:ascii="Arial" w:eastAsia="Times New Roman" w:hAnsi="Arial" w:cs="Arial"/>
          <w:color w:val="auto"/>
          <w:szCs w:val="20"/>
          <w:lang w:val="en-ID" w:eastAsia="en-ID"/>
        </w:rPr>
        <w:t>akun</w:t>
      </w:r>
      <w:proofErr w:type="spellEnd"/>
      <w:r w:rsidR="000E080D" w:rsidRPr="00767D45">
        <w:rPr>
          <w:rFonts w:ascii="Arial" w:eastAsia="Times New Roman" w:hAnsi="Arial" w:cs="Arial"/>
          <w:color w:val="auto"/>
          <w:szCs w:val="20"/>
          <w:lang w:val="en-ID" w:eastAsia="en-ID"/>
        </w:rPr>
        <w:t xml:space="preserve"> </w:t>
      </w:r>
      <w:proofErr w:type="spellStart"/>
      <w:r w:rsidR="000E080D" w:rsidRPr="00767D45">
        <w:rPr>
          <w:rFonts w:ascii="Arial" w:eastAsia="Times New Roman" w:hAnsi="Arial" w:cs="Arial"/>
          <w:color w:val="auto"/>
          <w:szCs w:val="20"/>
          <w:lang w:val="en-ID" w:eastAsia="en-ID"/>
        </w:rPr>
        <w:t>tanpa</w:t>
      </w:r>
      <w:proofErr w:type="spellEnd"/>
      <w:r w:rsidR="000E080D" w:rsidRPr="00767D45">
        <w:rPr>
          <w:rFonts w:ascii="Arial" w:eastAsia="Times New Roman" w:hAnsi="Arial" w:cs="Arial"/>
          <w:color w:val="auto"/>
          <w:szCs w:val="20"/>
          <w:lang w:val="en-ID" w:eastAsia="en-ID"/>
        </w:rPr>
        <w:t xml:space="preserve"> </w:t>
      </w:r>
      <w:proofErr w:type="spellStart"/>
      <w:r w:rsidR="000E080D" w:rsidRPr="00767D45">
        <w:rPr>
          <w:rFonts w:ascii="Arial" w:eastAsia="Times New Roman" w:hAnsi="Arial" w:cs="Arial"/>
          <w:color w:val="auto"/>
          <w:szCs w:val="20"/>
          <w:lang w:val="en-ID" w:eastAsia="en-ID"/>
        </w:rPr>
        <w:t>harus</w:t>
      </w:r>
      <w:proofErr w:type="spellEnd"/>
      <w:r w:rsidR="000E080D" w:rsidRPr="00767D45">
        <w:rPr>
          <w:rFonts w:ascii="Arial" w:eastAsia="Times New Roman" w:hAnsi="Arial" w:cs="Arial"/>
          <w:color w:val="auto"/>
          <w:szCs w:val="20"/>
          <w:lang w:val="en-ID" w:eastAsia="en-ID"/>
        </w:rPr>
        <w:t xml:space="preserve"> daftar </w:t>
      </w:r>
      <w:proofErr w:type="spellStart"/>
      <w:r w:rsidR="000E080D" w:rsidRPr="00767D45">
        <w:rPr>
          <w:rFonts w:ascii="Arial" w:eastAsia="Times New Roman" w:hAnsi="Arial" w:cs="Arial"/>
          <w:color w:val="auto"/>
          <w:szCs w:val="20"/>
          <w:lang w:val="en-ID" w:eastAsia="en-ID"/>
        </w:rPr>
        <w:t>ulang</w:t>
      </w:r>
      <w:proofErr w:type="spellEnd"/>
      <w:r w:rsidR="000E080D" w:rsidRPr="00767D45">
        <w:rPr>
          <w:rFonts w:ascii="Arial" w:eastAsia="Times New Roman" w:hAnsi="Arial" w:cs="Arial"/>
          <w:color w:val="auto"/>
          <w:szCs w:val="20"/>
          <w:lang w:val="en-ID" w:eastAsia="en-ID"/>
        </w:rPr>
        <w:t>.</w:t>
      </w:r>
    </w:p>
    <w:p w14:paraId="7A4213A9" w14:textId="77777777" w:rsidR="00172E91" w:rsidRPr="00172E91" w:rsidRDefault="00172E91" w:rsidP="00172E91">
      <w:pPr>
        <w:spacing w:after="0" w:line="360" w:lineRule="auto"/>
        <w:rPr>
          <w:rFonts w:ascii="Arial" w:eastAsia="Times New Roman" w:hAnsi="Arial" w:cs="Arial"/>
          <w:color w:val="auto"/>
          <w:szCs w:val="20"/>
          <w:lang w:val="en-ID" w:eastAsia="en-ID"/>
        </w:rPr>
      </w:pPr>
    </w:p>
    <w:p w14:paraId="2A2F49D6" w14:textId="72FC6DA3" w:rsidR="00546376" w:rsidRPr="0082628E" w:rsidRDefault="00172E91" w:rsidP="00172E91">
      <w:pPr>
        <w:spacing w:after="0"/>
        <w:jc w:val="center"/>
        <w:rPr>
          <w:noProof/>
          <w:color w:val="auto"/>
          <w:lang w:val="id-ID"/>
        </w:rPr>
      </w:pPr>
      <w:r>
        <w:rPr>
          <w:noProof/>
          <w:color w:val="auto"/>
          <w:lang w:val="id-ID"/>
        </w:rPr>
        <w:drawing>
          <wp:inline distT="0" distB="0" distL="0" distR="0" wp14:anchorId="5906F2EF" wp14:editId="7349E902">
            <wp:extent cx="5943600" cy="350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14:paraId="0A1FC22E" w14:textId="06A455CF" w:rsidR="00546376" w:rsidRPr="00172E91" w:rsidRDefault="00546376" w:rsidP="00546376">
      <w:pPr>
        <w:jc w:val="center"/>
        <w:rPr>
          <w:b/>
          <w:noProof/>
          <w:color w:val="auto"/>
          <w:sz w:val="16"/>
        </w:rPr>
      </w:pPr>
      <w:r w:rsidRPr="0082628E">
        <w:rPr>
          <w:b/>
          <w:noProof/>
          <w:color w:val="auto"/>
          <w:sz w:val="16"/>
          <w:lang w:val="id-ID"/>
        </w:rPr>
        <w:t xml:space="preserve">Gambar </w:t>
      </w:r>
      <w:r w:rsidR="00172E91">
        <w:rPr>
          <w:b/>
          <w:noProof/>
          <w:color w:val="auto"/>
          <w:sz w:val="16"/>
        </w:rPr>
        <w:t>6</w:t>
      </w:r>
      <w:r w:rsidRPr="0082628E">
        <w:rPr>
          <w:b/>
          <w:noProof/>
          <w:color w:val="auto"/>
          <w:sz w:val="16"/>
          <w:lang w:val="id-ID"/>
        </w:rPr>
        <w:t xml:space="preserve">. </w:t>
      </w:r>
      <w:r w:rsidR="00172E91">
        <w:rPr>
          <w:b/>
          <w:noProof/>
          <w:color w:val="auto"/>
          <w:sz w:val="16"/>
        </w:rPr>
        <w:t>Form Mengajukan SIK oleh Vendor</w:t>
      </w:r>
    </w:p>
    <w:p w14:paraId="6DB2DFA3" w14:textId="77777777" w:rsidR="00C43CFC" w:rsidRPr="00C43CFC" w:rsidRDefault="00C43CFC" w:rsidP="00C43CFC">
      <w:pPr>
        <w:spacing w:after="0" w:line="360" w:lineRule="auto"/>
        <w:rPr>
          <w:color w:val="auto"/>
        </w:rPr>
      </w:pPr>
      <w:proofErr w:type="spellStart"/>
      <w:r w:rsidRPr="00C43CFC">
        <w:rPr>
          <w:color w:val="auto"/>
        </w:rPr>
        <w:lastRenderedPageBreak/>
        <w:t>Implementasi</w:t>
      </w:r>
      <w:proofErr w:type="spellEnd"/>
      <w:r w:rsidRPr="00C43CFC">
        <w:rPr>
          <w:color w:val="auto"/>
        </w:rPr>
        <w:t xml:space="preserve"> </w:t>
      </w:r>
      <w:proofErr w:type="spellStart"/>
      <w:r w:rsidRPr="00C43CFC">
        <w:rPr>
          <w:color w:val="auto"/>
        </w:rPr>
        <w:t>tersebut</w:t>
      </w:r>
      <w:proofErr w:type="spellEnd"/>
      <w:r w:rsidRPr="00C43CFC">
        <w:rPr>
          <w:color w:val="auto"/>
        </w:rPr>
        <w:t xml:space="preserve"> </w:t>
      </w:r>
      <w:proofErr w:type="spellStart"/>
      <w:r w:rsidRPr="00C43CFC">
        <w:rPr>
          <w:color w:val="auto"/>
        </w:rPr>
        <w:t>menampilkan</w:t>
      </w:r>
      <w:proofErr w:type="spellEnd"/>
      <w:r w:rsidRPr="00C43CFC">
        <w:rPr>
          <w:color w:val="auto"/>
        </w:rPr>
        <w:t xml:space="preserve"> </w:t>
      </w:r>
      <w:proofErr w:type="spellStart"/>
      <w:r w:rsidRPr="00C43CFC">
        <w:rPr>
          <w:color w:val="auto"/>
        </w:rPr>
        <w:t>halaman</w:t>
      </w:r>
      <w:proofErr w:type="spellEnd"/>
      <w:r w:rsidRPr="00C43CFC">
        <w:rPr>
          <w:color w:val="auto"/>
        </w:rPr>
        <w:t xml:space="preserve"> </w:t>
      </w:r>
      <w:proofErr w:type="spellStart"/>
      <w:r w:rsidRPr="00C43CFC">
        <w:rPr>
          <w:color w:val="auto"/>
        </w:rPr>
        <w:t>tambah</w:t>
      </w:r>
      <w:proofErr w:type="spellEnd"/>
      <w:r w:rsidRPr="00C43CFC">
        <w:rPr>
          <w:color w:val="auto"/>
        </w:rPr>
        <w:t xml:space="preserve"> SIK yang </w:t>
      </w:r>
      <w:proofErr w:type="spellStart"/>
      <w:r w:rsidRPr="00C43CFC">
        <w:rPr>
          <w:color w:val="auto"/>
        </w:rPr>
        <w:t>digunakan</w:t>
      </w:r>
      <w:proofErr w:type="spellEnd"/>
      <w:r w:rsidRPr="00C43CFC">
        <w:rPr>
          <w:color w:val="auto"/>
        </w:rPr>
        <w:t xml:space="preserve"> vendor </w:t>
      </w:r>
      <w:proofErr w:type="spellStart"/>
      <w:r w:rsidRPr="00C43CFC">
        <w:rPr>
          <w:color w:val="auto"/>
        </w:rPr>
        <w:t>untuk</w:t>
      </w:r>
      <w:proofErr w:type="spellEnd"/>
      <w:r w:rsidRPr="00C43CFC">
        <w:rPr>
          <w:color w:val="auto"/>
        </w:rPr>
        <w:t xml:space="preserve"> </w:t>
      </w:r>
      <w:proofErr w:type="spellStart"/>
      <w:r w:rsidRPr="00C43CFC">
        <w:rPr>
          <w:color w:val="auto"/>
        </w:rPr>
        <w:t>mengajukan</w:t>
      </w:r>
      <w:proofErr w:type="spellEnd"/>
      <w:r w:rsidRPr="00C43CFC">
        <w:rPr>
          <w:color w:val="auto"/>
        </w:rPr>
        <w:t xml:space="preserve"> </w:t>
      </w:r>
      <w:proofErr w:type="spellStart"/>
      <w:r w:rsidRPr="00C43CFC">
        <w:rPr>
          <w:color w:val="auto"/>
        </w:rPr>
        <w:t>izin</w:t>
      </w:r>
      <w:proofErr w:type="spellEnd"/>
      <w:r w:rsidRPr="00C43CFC">
        <w:rPr>
          <w:color w:val="auto"/>
        </w:rPr>
        <w:t xml:space="preserve"> </w:t>
      </w:r>
      <w:proofErr w:type="spellStart"/>
      <w:r w:rsidRPr="00C43CFC">
        <w:rPr>
          <w:color w:val="auto"/>
        </w:rPr>
        <w:t>kerja</w:t>
      </w:r>
      <w:proofErr w:type="spellEnd"/>
      <w:r w:rsidRPr="00C43CFC">
        <w:rPr>
          <w:color w:val="auto"/>
        </w:rPr>
        <w:t xml:space="preserve">. Form ini </w:t>
      </w:r>
      <w:proofErr w:type="spellStart"/>
      <w:r w:rsidRPr="00C43CFC">
        <w:rPr>
          <w:color w:val="auto"/>
        </w:rPr>
        <w:t>mencakup</w:t>
      </w:r>
      <w:proofErr w:type="spellEnd"/>
      <w:r w:rsidRPr="00C43CFC">
        <w:rPr>
          <w:color w:val="auto"/>
        </w:rPr>
        <w:t xml:space="preserve"> </w:t>
      </w:r>
      <w:proofErr w:type="spellStart"/>
      <w:r w:rsidRPr="00C43CFC">
        <w:rPr>
          <w:color w:val="auto"/>
        </w:rPr>
        <w:t>lokasi</w:t>
      </w:r>
      <w:proofErr w:type="spellEnd"/>
      <w:r w:rsidRPr="00C43CFC">
        <w:rPr>
          <w:color w:val="auto"/>
        </w:rPr>
        <w:t xml:space="preserve">, </w:t>
      </w:r>
      <w:proofErr w:type="spellStart"/>
      <w:r w:rsidRPr="00C43CFC">
        <w:rPr>
          <w:color w:val="auto"/>
        </w:rPr>
        <w:t>tipe</w:t>
      </w:r>
      <w:proofErr w:type="spellEnd"/>
      <w:r w:rsidRPr="00C43CFC">
        <w:rPr>
          <w:color w:val="auto"/>
        </w:rPr>
        <w:t xml:space="preserve"> </w:t>
      </w:r>
      <w:proofErr w:type="spellStart"/>
      <w:r w:rsidRPr="00C43CFC">
        <w:rPr>
          <w:color w:val="auto"/>
        </w:rPr>
        <w:t>pekerjaan</w:t>
      </w:r>
      <w:proofErr w:type="spellEnd"/>
      <w:r w:rsidRPr="00C43CFC">
        <w:rPr>
          <w:color w:val="auto"/>
        </w:rPr>
        <w:t xml:space="preserve">, </w:t>
      </w:r>
      <w:proofErr w:type="spellStart"/>
      <w:r w:rsidRPr="00C43CFC">
        <w:rPr>
          <w:color w:val="auto"/>
        </w:rPr>
        <w:t>tanggal</w:t>
      </w:r>
      <w:proofErr w:type="spellEnd"/>
      <w:r w:rsidRPr="00C43CFC">
        <w:rPr>
          <w:color w:val="auto"/>
        </w:rPr>
        <w:t xml:space="preserve"> </w:t>
      </w:r>
      <w:proofErr w:type="spellStart"/>
      <w:r w:rsidRPr="00C43CFC">
        <w:rPr>
          <w:color w:val="auto"/>
        </w:rPr>
        <w:t>mulai</w:t>
      </w:r>
      <w:proofErr w:type="spellEnd"/>
      <w:r w:rsidRPr="00C43CFC">
        <w:rPr>
          <w:color w:val="auto"/>
        </w:rPr>
        <w:t xml:space="preserve"> dan selesai, </w:t>
      </w:r>
      <w:proofErr w:type="spellStart"/>
      <w:r w:rsidRPr="00C43CFC">
        <w:rPr>
          <w:color w:val="auto"/>
        </w:rPr>
        <w:t>deskripsi</w:t>
      </w:r>
      <w:proofErr w:type="spellEnd"/>
      <w:r w:rsidRPr="00C43CFC">
        <w:rPr>
          <w:color w:val="auto"/>
        </w:rPr>
        <w:t xml:space="preserve">, </w:t>
      </w:r>
      <w:proofErr w:type="spellStart"/>
      <w:r w:rsidRPr="00C43CFC">
        <w:rPr>
          <w:color w:val="auto"/>
        </w:rPr>
        <w:t>informasi</w:t>
      </w:r>
      <w:proofErr w:type="spellEnd"/>
      <w:r w:rsidRPr="00C43CFC">
        <w:rPr>
          <w:color w:val="auto"/>
        </w:rPr>
        <w:t xml:space="preserve"> PIC, </w:t>
      </w:r>
      <w:proofErr w:type="spellStart"/>
      <w:r w:rsidRPr="00C43CFC">
        <w:rPr>
          <w:color w:val="auto"/>
        </w:rPr>
        <w:t>serta</w:t>
      </w:r>
      <w:proofErr w:type="spellEnd"/>
      <w:r w:rsidRPr="00C43CFC">
        <w:rPr>
          <w:color w:val="auto"/>
        </w:rPr>
        <w:t xml:space="preserve"> </w:t>
      </w:r>
      <w:proofErr w:type="spellStart"/>
      <w:r w:rsidRPr="00C43CFC">
        <w:rPr>
          <w:color w:val="auto"/>
        </w:rPr>
        <w:t>unggahan</w:t>
      </w:r>
      <w:proofErr w:type="spellEnd"/>
      <w:r w:rsidRPr="00C43CFC">
        <w:rPr>
          <w:color w:val="auto"/>
        </w:rPr>
        <w:t xml:space="preserve"> </w:t>
      </w:r>
      <w:proofErr w:type="spellStart"/>
      <w:r w:rsidRPr="00C43CFC">
        <w:rPr>
          <w:color w:val="auto"/>
        </w:rPr>
        <w:t>dokumen</w:t>
      </w:r>
      <w:proofErr w:type="spellEnd"/>
      <w:r w:rsidRPr="00C43CFC">
        <w:rPr>
          <w:color w:val="auto"/>
        </w:rPr>
        <w:t xml:space="preserve"> </w:t>
      </w:r>
      <w:proofErr w:type="spellStart"/>
      <w:r w:rsidRPr="00C43CFC">
        <w:rPr>
          <w:color w:val="auto"/>
        </w:rPr>
        <w:t>permohonan</w:t>
      </w:r>
      <w:proofErr w:type="spellEnd"/>
      <w:r w:rsidRPr="00C43CFC">
        <w:rPr>
          <w:color w:val="auto"/>
        </w:rPr>
        <w:t xml:space="preserve"> dan JSA. Fitur yang </w:t>
      </w:r>
      <w:proofErr w:type="spellStart"/>
      <w:r w:rsidRPr="00C43CFC">
        <w:rPr>
          <w:color w:val="auto"/>
        </w:rPr>
        <w:t>terkait</w:t>
      </w:r>
      <w:proofErr w:type="spellEnd"/>
      <w:r w:rsidRPr="00C43CFC">
        <w:rPr>
          <w:color w:val="auto"/>
        </w:rPr>
        <w:t xml:space="preserve"> pada interface ini </w:t>
      </w:r>
      <w:proofErr w:type="spellStart"/>
      <w:r w:rsidRPr="00C43CFC">
        <w:rPr>
          <w:color w:val="auto"/>
        </w:rPr>
        <w:t>adalah</w:t>
      </w:r>
      <w:proofErr w:type="spellEnd"/>
      <w:r w:rsidRPr="00C43CFC">
        <w:rPr>
          <w:color w:val="auto"/>
        </w:rPr>
        <w:t>:</w:t>
      </w:r>
    </w:p>
    <w:p w14:paraId="703D9145" w14:textId="77777777" w:rsidR="00C43CFC" w:rsidRDefault="00C43CFC" w:rsidP="00C43CFC">
      <w:pPr>
        <w:spacing w:after="0" w:line="360" w:lineRule="auto"/>
        <w:ind w:firstLine="720"/>
        <w:rPr>
          <w:rFonts w:ascii="Arial" w:eastAsia="Times New Roman" w:hAnsi="Arial" w:cs="Arial"/>
          <w:color w:val="auto"/>
          <w:szCs w:val="20"/>
          <w:lang w:val="en-ID" w:eastAsia="en-ID"/>
        </w:rPr>
      </w:pPr>
      <w:r w:rsidRPr="00C43CFC">
        <w:rPr>
          <w:rFonts w:ascii="Arial" w:hAnsi="Arial" w:cs="Arial"/>
          <w:noProof/>
          <w:color w:val="auto"/>
          <w:lang w:val="id-ID"/>
        </w:rPr>
        <w:t>•</w:t>
      </w:r>
      <w:r w:rsidRPr="00C43CFC">
        <w:rPr>
          <w:rFonts w:ascii="Arial" w:hAnsi="Arial" w:cs="Arial"/>
          <w:noProof/>
          <w:color w:val="auto"/>
        </w:rPr>
        <w:t xml:space="preserve"> </w:t>
      </w:r>
      <w:r w:rsidR="00D35AF1" w:rsidRPr="00C43CFC">
        <w:rPr>
          <w:noProof/>
          <w:color w:val="auto"/>
          <w:lang w:val="id-ID"/>
        </w:rPr>
        <w:t>MF-</w:t>
      </w:r>
      <w:r w:rsidRPr="00C43CFC">
        <w:rPr>
          <w:noProof/>
          <w:color w:val="auto"/>
        </w:rPr>
        <w:t>3</w:t>
      </w:r>
      <w:r w:rsidR="00D35AF1" w:rsidRPr="00C43CFC">
        <w:rPr>
          <w:noProof/>
          <w:color w:val="auto"/>
          <w:lang w:val="id-ID"/>
        </w:rPr>
        <w:tab/>
        <w:t xml:space="preserve">: </w:t>
      </w:r>
      <w:r w:rsidRPr="00BC03E5">
        <w:rPr>
          <w:rFonts w:ascii="Arial" w:eastAsia="Times New Roman" w:hAnsi="Arial" w:cs="Arial"/>
          <w:color w:val="auto"/>
          <w:szCs w:val="20"/>
          <w:lang w:val="en-ID" w:eastAsia="en-ID"/>
        </w:rPr>
        <w:t xml:space="preserve">Vendor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mengajukan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surat</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izin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kerja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dengan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mengisi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formulir</w:t>
      </w:r>
      <w:proofErr w:type="spellEnd"/>
      <w:r w:rsidRPr="00BC03E5">
        <w:rPr>
          <w:rFonts w:ascii="Arial" w:eastAsia="Times New Roman" w:hAnsi="Arial" w:cs="Arial"/>
          <w:color w:val="auto"/>
          <w:szCs w:val="20"/>
          <w:lang w:val="en-ID" w:eastAsia="en-ID"/>
        </w:rPr>
        <w:t xml:space="preserve"> dan upload </w:t>
      </w:r>
      <w:proofErr w:type="spellStart"/>
      <w:r w:rsidRPr="00BC03E5">
        <w:rPr>
          <w:rFonts w:ascii="Arial" w:eastAsia="Times New Roman" w:hAnsi="Arial" w:cs="Arial"/>
          <w:color w:val="auto"/>
          <w:szCs w:val="20"/>
          <w:lang w:val="en-ID" w:eastAsia="en-ID"/>
        </w:rPr>
        <w:t>dokumen</w:t>
      </w:r>
      <w:proofErr w:type="spellEnd"/>
    </w:p>
    <w:p w14:paraId="492948EB" w14:textId="41FBC08A" w:rsidR="00C43CFC" w:rsidRPr="00BC03E5" w:rsidDel="008049EE" w:rsidRDefault="00C43CFC" w:rsidP="00C43CFC">
      <w:pPr>
        <w:spacing w:after="0" w:line="360" w:lineRule="auto"/>
        <w:ind w:left="720" w:firstLine="720"/>
        <w:rPr>
          <w:del w:id="1248" w:author="Miku Nosamu" w:date="2025-07-06T16:23:00Z"/>
          <w:rFonts w:ascii="Arial" w:eastAsia="Times New Roman" w:hAnsi="Arial" w:cs="Arial"/>
          <w:color w:val="auto"/>
          <w:szCs w:val="20"/>
          <w:lang w:val="en-ID" w:eastAsia="en-ID"/>
        </w:rPr>
      </w:pPr>
      <w:proofErr w:type="spellStart"/>
      <w:r>
        <w:rPr>
          <w:rFonts w:ascii="Arial" w:eastAsia="Times New Roman" w:hAnsi="Arial" w:cs="Arial"/>
          <w:color w:val="auto"/>
          <w:szCs w:val="20"/>
          <w:lang w:val="en-ID" w:eastAsia="en-ID"/>
        </w:rPr>
        <w:t>s</w:t>
      </w:r>
      <w:r w:rsidRPr="00BC03E5">
        <w:rPr>
          <w:rFonts w:ascii="Arial" w:eastAsia="Times New Roman" w:hAnsi="Arial" w:cs="Arial"/>
          <w:color w:val="auto"/>
          <w:szCs w:val="20"/>
          <w:lang w:val="en-ID" w:eastAsia="en-ID"/>
        </w:rPr>
        <w:t>eperti</w:t>
      </w:r>
      <w:proofErr w:type="spellEnd"/>
      <w:r>
        <w:rPr>
          <w:rFonts w:ascii="Arial" w:eastAsia="Times New Roman" w:hAnsi="Arial" w:cs="Arial"/>
          <w:color w:val="auto"/>
          <w:szCs w:val="20"/>
          <w:lang w:val="en-ID" w:eastAsia="en-ID"/>
        </w:rPr>
        <w:t xml:space="preserve"> </w:t>
      </w:r>
      <w:r w:rsidRPr="00BC03E5">
        <w:rPr>
          <w:rFonts w:ascii="Arial" w:eastAsia="Times New Roman" w:hAnsi="Arial" w:cs="Arial"/>
          <w:color w:val="auto"/>
          <w:szCs w:val="20"/>
          <w:lang w:val="en-ID" w:eastAsia="en-ID"/>
        </w:rPr>
        <w:t>Surat</w:t>
      </w:r>
      <w:r>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Permohonan</w:t>
      </w:r>
      <w:proofErr w:type="spellEnd"/>
      <w:r w:rsidRPr="00BC03E5">
        <w:rPr>
          <w:rFonts w:ascii="Arial" w:eastAsia="Times New Roman" w:hAnsi="Arial" w:cs="Arial"/>
          <w:color w:val="auto"/>
          <w:szCs w:val="20"/>
          <w:lang w:val="en-ID" w:eastAsia="en-ID"/>
        </w:rPr>
        <w:t xml:space="preserve"> dan JSA.</w:t>
      </w:r>
    </w:p>
    <w:p w14:paraId="2E8C3517" w14:textId="721641E6" w:rsidR="00042B9E" w:rsidRDefault="00042B9E">
      <w:pPr>
        <w:spacing w:after="0" w:line="360" w:lineRule="auto"/>
        <w:ind w:left="720" w:firstLine="720"/>
        <w:rPr>
          <w:noProof/>
          <w:color w:val="auto"/>
          <w:lang w:val="id-ID"/>
        </w:rPr>
        <w:pPrChange w:id="1249" w:author="Miku Nosamu" w:date="2025-07-06T16:23:00Z">
          <w:pPr/>
        </w:pPrChange>
      </w:pPr>
    </w:p>
    <w:p w14:paraId="5AEB179A" w14:textId="5AC7E4B3" w:rsidR="00C43CFC" w:rsidRDefault="00A143B5" w:rsidP="00CE4BFC">
      <w:pPr>
        <w:spacing w:after="0"/>
        <w:jc w:val="center"/>
        <w:rPr>
          <w:noProof/>
          <w:color w:val="auto"/>
          <w:lang w:val="id-ID"/>
        </w:rPr>
      </w:pPr>
      <w:ins w:id="1250" w:author="Miku Nosamu" w:date="2025-07-09T23:05:00Z">
        <w:r>
          <w:rPr>
            <w:noProof/>
          </w:rPr>
          <w:drawing>
            <wp:inline distT="0" distB="0" distL="0" distR="0" wp14:anchorId="419D82BD" wp14:editId="3FC8FD3B">
              <wp:extent cx="5391150" cy="276154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123" r="3555"/>
                      <a:stretch/>
                    </pic:blipFill>
                    <pic:spPr bwMode="auto">
                      <a:xfrm>
                        <a:off x="0" y="0"/>
                        <a:ext cx="5393454" cy="2762720"/>
                      </a:xfrm>
                      <a:prstGeom prst="rect">
                        <a:avLst/>
                      </a:prstGeom>
                      <a:ln>
                        <a:noFill/>
                      </a:ln>
                      <a:extLst>
                        <a:ext uri="{53640926-AAD7-44D8-BBD7-CCE9431645EC}">
                          <a14:shadowObscured xmlns:a14="http://schemas.microsoft.com/office/drawing/2010/main"/>
                        </a:ext>
                      </a:extLst>
                    </pic:spPr>
                  </pic:pic>
                </a:graphicData>
              </a:graphic>
            </wp:inline>
          </w:drawing>
        </w:r>
      </w:ins>
      <w:del w:id="1251" w:author="Miku Nosamu" w:date="2025-07-09T23:05:00Z">
        <w:r w:rsidR="00CE4BFC" w:rsidDel="00A143B5">
          <w:rPr>
            <w:noProof/>
            <w:color w:val="auto"/>
            <w:lang w:val="id-ID"/>
          </w:rPr>
          <w:drawing>
            <wp:inline distT="0" distB="0" distL="0" distR="0" wp14:anchorId="0184E0FA" wp14:editId="6C51B554">
              <wp:extent cx="4422120" cy="2486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6549" cy="2488515"/>
                      </a:xfrm>
                      <a:prstGeom prst="rect">
                        <a:avLst/>
                      </a:prstGeom>
                    </pic:spPr>
                  </pic:pic>
                </a:graphicData>
              </a:graphic>
            </wp:inline>
          </w:drawing>
        </w:r>
      </w:del>
    </w:p>
    <w:p w14:paraId="30F8FCE1" w14:textId="2032A951" w:rsidR="00CE4BFC" w:rsidRDefault="00CE4BFC" w:rsidP="00CE4BFC">
      <w:pPr>
        <w:jc w:val="center"/>
        <w:rPr>
          <w:b/>
          <w:noProof/>
          <w:color w:val="auto"/>
          <w:sz w:val="16"/>
        </w:rPr>
      </w:pPr>
      <w:r w:rsidRPr="0082628E">
        <w:rPr>
          <w:b/>
          <w:noProof/>
          <w:color w:val="auto"/>
          <w:sz w:val="16"/>
          <w:lang w:val="id-ID"/>
        </w:rPr>
        <w:t xml:space="preserve">Gambar </w:t>
      </w:r>
      <w:r>
        <w:rPr>
          <w:b/>
          <w:noProof/>
          <w:color w:val="auto"/>
          <w:sz w:val="16"/>
        </w:rPr>
        <w:t>7</w:t>
      </w:r>
      <w:r w:rsidRPr="0082628E">
        <w:rPr>
          <w:b/>
          <w:noProof/>
          <w:color w:val="auto"/>
          <w:sz w:val="16"/>
          <w:lang w:val="id-ID"/>
        </w:rPr>
        <w:t xml:space="preserve">. </w:t>
      </w:r>
      <w:r>
        <w:rPr>
          <w:b/>
          <w:noProof/>
          <w:color w:val="auto"/>
          <w:sz w:val="16"/>
        </w:rPr>
        <w:t>Notifikasi Verifikator dan Approver saat ada pengajuan baru</w:t>
      </w:r>
    </w:p>
    <w:p w14:paraId="6945FA2B" w14:textId="77777777" w:rsidR="00CE4BFC" w:rsidRDefault="00CE4BFC" w:rsidP="00CE4BFC">
      <w:pPr>
        <w:spacing w:after="0" w:line="360" w:lineRule="auto"/>
        <w:ind w:firstLine="720"/>
        <w:rPr>
          <w:rFonts w:ascii="Arial" w:eastAsia="Times New Roman" w:hAnsi="Arial" w:cs="Arial"/>
          <w:color w:val="auto"/>
          <w:szCs w:val="20"/>
          <w:lang w:val="en-ID" w:eastAsia="en-ID"/>
        </w:rPr>
      </w:pPr>
      <w:r w:rsidRPr="00C43CFC">
        <w:rPr>
          <w:rFonts w:ascii="Arial" w:hAnsi="Arial" w:cs="Arial"/>
          <w:noProof/>
          <w:color w:val="auto"/>
          <w:lang w:val="id-ID"/>
        </w:rPr>
        <w:t>•</w:t>
      </w:r>
      <w:r w:rsidRPr="00C43CFC">
        <w:rPr>
          <w:rFonts w:ascii="Arial" w:hAnsi="Arial" w:cs="Arial"/>
          <w:noProof/>
          <w:color w:val="auto"/>
        </w:rPr>
        <w:t xml:space="preserve"> </w:t>
      </w:r>
      <w:r w:rsidRPr="00BC03E5">
        <w:rPr>
          <w:rFonts w:ascii="Arial" w:eastAsia="Times New Roman" w:hAnsi="Arial" w:cs="Arial"/>
          <w:color w:val="auto"/>
          <w:szCs w:val="20"/>
          <w:lang w:val="en-ID" w:eastAsia="en-ID"/>
        </w:rPr>
        <w:t>MF-4</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Sistem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akan</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mengirim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notifikasi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otomatis</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ke</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verifikator</w:t>
      </w:r>
      <w:proofErr w:type="spellEnd"/>
      <w:r w:rsidRPr="00BC03E5">
        <w:rPr>
          <w:rFonts w:ascii="Arial" w:eastAsia="Times New Roman" w:hAnsi="Arial" w:cs="Arial"/>
          <w:color w:val="auto"/>
          <w:szCs w:val="20"/>
          <w:lang w:val="en-ID" w:eastAsia="en-ID"/>
        </w:rPr>
        <w:t xml:space="preserve"> dan approver </w:t>
      </w:r>
      <w:proofErr w:type="spellStart"/>
      <w:r w:rsidRPr="00BC03E5">
        <w:rPr>
          <w:rFonts w:ascii="Arial" w:eastAsia="Times New Roman" w:hAnsi="Arial" w:cs="Arial"/>
          <w:color w:val="auto"/>
          <w:szCs w:val="20"/>
          <w:lang w:val="en-ID" w:eastAsia="en-ID"/>
        </w:rPr>
        <w:t>saat</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ada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pengajuan</w:t>
      </w:r>
      <w:proofErr w:type="spellEnd"/>
    </w:p>
    <w:p w14:paraId="3C236D50" w14:textId="3C9B2C26" w:rsidR="00CE4BFC" w:rsidRDefault="00CE4BFC" w:rsidP="00CE4BFC">
      <w:pPr>
        <w:spacing w:after="0" w:line="360" w:lineRule="auto"/>
        <w:ind w:left="720" w:firstLine="720"/>
        <w:rPr>
          <w:rFonts w:ascii="Arial" w:eastAsia="Times New Roman" w:hAnsi="Arial" w:cs="Arial"/>
          <w:color w:val="auto"/>
          <w:szCs w:val="20"/>
          <w:lang w:val="en-ID" w:eastAsia="en-ID"/>
        </w:rPr>
      </w:pPr>
      <w:proofErr w:type="spellStart"/>
      <w:r w:rsidRPr="00BC03E5">
        <w:rPr>
          <w:rFonts w:ascii="Arial" w:eastAsia="Times New Roman" w:hAnsi="Arial" w:cs="Arial"/>
          <w:color w:val="auto"/>
          <w:szCs w:val="20"/>
          <w:lang w:val="en-ID" w:eastAsia="en-ID"/>
        </w:rPr>
        <w:t>baru</w:t>
      </w:r>
      <w:proofErr w:type="spellEnd"/>
      <w:r w:rsidRPr="00BC03E5">
        <w:rPr>
          <w:rFonts w:ascii="Arial" w:eastAsia="Times New Roman" w:hAnsi="Arial" w:cs="Arial"/>
          <w:color w:val="auto"/>
          <w:szCs w:val="20"/>
          <w:lang w:val="en-ID" w:eastAsia="en-ID"/>
        </w:rPr>
        <w:t>.</w:t>
      </w:r>
    </w:p>
    <w:p w14:paraId="134B0411" w14:textId="097AE883" w:rsidR="002844CD" w:rsidRDefault="002844CD" w:rsidP="002844CD">
      <w:pPr>
        <w:spacing w:after="0" w:line="360" w:lineRule="auto"/>
        <w:jc w:val="center"/>
        <w:rPr>
          <w:ins w:id="1252" w:author="Miku Nosamu" w:date="2025-07-04T10:58:00Z"/>
          <w:rFonts w:ascii="Arial" w:eastAsia="Times New Roman" w:hAnsi="Arial" w:cs="Arial"/>
          <w:color w:val="auto"/>
          <w:szCs w:val="20"/>
          <w:lang w:val="en-ID" w:eastAsia="en-ID"/>
        </w:rPr>
      </w:pPr>
      <w:ins w:id="1253" w:author="Miku Nosamu" w:date="2025-07-04T10:57:00Z">
        <w:r>
          <w:rPr>
            <w:rFonts w:ascii="Arial" w:eastAsia="Times New Roman" w:hAnsi="Arial" w:cs="Arial"/>
            <w:noProof/>
            <w:color w:val="auto"/>
            <w:szCs w:val="20"/>
            <w:lang w:val="en-ID" w:eastAsia="en-ID"/>
          </w:rPr>
          <w:lastRenderedPageBreak/>
          <w:drawing>
            <wp:inline distT="0" distB="0" distL="0" distR="0" wp14:anchorId="262078A6" wp14:editId="005F08D8">
              <wp:extent cx="5943600" cy="6359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943600" cy="6359525"/>
                      </a:xfrm>
                      <a:prstGeom prst="rect">
                        <a:avLst/>
                      </a:prstGeom>
                    </pic:spPr>
                  </pic:pic>
                </a:graphicData>
              </a:graphic>
            </wp:inline>
          </w:drawing>
        </w:r>
      </w:ins>
    </w:p>
    <w:p w14:paraId="4B36AEF9" w14:textId="133EC7C4" w:rsidR="002844CD" w:rsidRDefault="002844CD" w:rsidP="002844CD">
      <w:pPr>
        <w:jc w:val="center"/>
        <w:rPr>
          <w:ins w:id="1254" w:author="Miku Nosamu" w:date="2025-07-04T10:59:00Z"/>
          <w:b/>
          <w:noProof/>
          <w:color w:val="auto"/>
          <w:sz w:val="16"/>
        </w:rPr>
      </w:pPr>
      <w:ins w:id="1255" w:author="Miku Nosamu" w:date="2025-07-04T10:58:00Z">
        <w:r w:rsidRPr="0082628E">
          <w:rPr>
            <w:b/>
            <w:noProof/>
            <w:color w:val="auto"/>
            <w:sz w:val="16"/>
            <w:lang w:val="id-ID"/>
          </w:rPr>
          <w:t xml:space="preserve">Gambar </w:t>
        </w:r>
        <w:r>
          <w:rPr>
            <w:b/>
            <w:noProof/>
            <w:color w:val="auto"/>
            <w:sz w:val="16"/>
          </w:rPr>
          <w:t>8</w:t>
        </w:r>
        <w:r w:rsidRPr="0082628E">
          <w:rPr>
            <w:b/>
            <w:noProof/>
            <w:color w:val="auto"/>
            <w:sz w:val="16"/>
            <w:lang w:val="id-ID"/>
          </w:rPr>
          <w:t xml:space="preserve">. </w:t>
        </w:r>
        <w:r>
          <w:rPr>
            <w:b/>
            <w:noProof/>
            <w:color w:val="auto"/>
            <w:sz w:val="16"/>
          </w:rPr>
          <w:t>Verifikator Mempastikan Dokumen Lengkap</w:t>
        </w:r>
      </w:ins>
    </w:p>
    <w:p w14:paraId="6A82574F" w14:textId="1CB51D28" w:rsidR="002844CD" w:rsidRPr="002844CD" w:rsidRDefault="002844CD">
      <w:pPr>
        <w:spacing w:after="0" w:line="360" w:lineRule="auto"/>
        <w:rPr>
          <w:bCs/>
          <w:noProof/>
          <w:color w:val="auto"/>
          <w:szCs w:val="22"/>
          <w:rPrChange w:id="1256" w:author="Miku Nosamu" w:date="2025-07-04T10:59:00Z">
            <w:rPr>
              <w:rFonts w:ascii="Arial" w:eastAsia="Times New Roman" w:hAnsi="Arial" w:cs="Arial"/>
              <w:color w:val="auto"/>
              <w:szCs w:val="20"/>
              <w:lang w:val="en-ID" w:eastAsia="en-ID"/>
            </w:rPr>
          </w:rPrChange>
        </w:rPr>
      </w:pPr>
      <w:proofErr w:type="spellStart"/>
      <w:ins w:id="1257" w:author="Miku Nosamu" w:date="2025-07-04T10:59:00Z">
        <w:r w:rsidRPr="002844CD">
          <w:rPr>
            <w:color w:val="auto"/>
            <w:rPrChange w:id="1258" w:author="Miku Nosamu" w:date="2025-07-04T10:59:00Z">
              <w:rPr/>
            </w:rPrChange>
          </w:rPr>
          <w:t>Implementasi</w:t>
        </w:r>
        <w:proofErr w:type="spellEnd"/>
        <w:r w:rsidRPr="002844CD">
          <w:rPr>
            <w:color w:val="auto"/>
            <w:rPrChange w:id="1259" w:author="Miku Nosamu" w:date="2025-07-04T10:59:00Z">
              <w:rPr/>
            </w:rPrChange>
          </w:rPr>
          <w:t xml:space="preserve"> </w:t>
        </w:r>
        <w:proofErr w:type="spellStart"/>
        <w:r w:rsidRPr="002844CD">
          <w:rPr>
            <w:color w:val="auto"/>
            <w:rPrChange w:id="1260" w:author="Miku Nosamu" w:date="2025-07-04T10:59:00Z">
              <w:rPr/>
            </w:rPrChange>
          </w:rPr>
          <w:t>tersebut</w:t>
        </w:r>
        <w:proofErr w:type="spellEnd"/>
        <w:r w:rsidRPr="002844CD">
          <w:rPr>
            <w:color w:val="auto"/>
            <w:rPrChange w:id="1261" w:author="Miku Nosamu" w:date="2025-07-04T10:59:00Z">
              <w:rPr/>
            </w:rPrChange>
          </w:rPr>
          <w:t xml:space="preserve"> </w:t>
        </w:r>
        <w:proofErr w:type="spellStart"/>
        <w:r w:rsidRPr="002844CD">
          <w:rPr>
            <w:color w:val="auto"/>
            <w:rPrChange w:id="1262" w:author="Miku Nosamu" w:date="2025-07-04T10:59:00Z">
              <w:rPr/>
            </w:rPrChange>
          </w:rPr>
          <w:t>menampilkan</w:t>
        </w:r>
        <w:proofErr w:type="spellEnd"/>
        <w:r w:rsidRPr="002844CD">
          <w:rPr>
            <w:color w:val="auto"/>
            <w:rPrChange w:id="1263" w:author="Miku Nosamu" w:date="2025-07-04T10:59:00Z">
              <w:rPr/>
            </w:rPrChange>
          </w:rPr>
          <w:t xml:space="preserve"> </w:t>
        </w:r>
        <w:proofErr w:type="spellStart"/>
        <w:r w:rsidRPr="002844CD">
          <w:rPr>
            <w:color w:val="auto"/>
            <w:rPrChange w:id="1264" w:author="Miku Nosamu" w:date="2025-07-04T10:59:00Z">
              <w:rPr/>
            </w:rPrChange>
          </w:rPr>
          <w:t>halaman</w:t>
        </w:r>
        <w:proofErr w:type="spellEnd"/>
        <w:r w:rsidRPr="002844CD">
          <w:rPr>
            <w:color w:val="auto"/>
            <w:rPrChange w:id="1265" w:author="Miku Nosamu" w:date="2025-07-04T10:59:00Z">
              <w:rPr/>
            </w:rPrChange>
          </w:rPr>
          <w:t xml:space="preserve"> detail SIK yang </w:t>
        </w:r>
        <w:proofErr w:type="spellStart"/>
        <w:r w:rsidRPr="002844CD">
          <w:rPr>
            <w:color w:val="auto"/>
            <w:rPrChange w:id="1266" w:author="Miku Nosamu" w:date="2025-07-04T10:59:00Z">
              <w:rPr/>
            </w:rPrChange>
          </w:rPr>
          <w:t>sedang</w:t>
        </w:r>
        <w:proofErr w:type="spellEnd"/>
        <w:r w:rsidRPr="002844CD">
          <w:rPr>
            <w:color w:val="auto"/>
            <w:rPrChange w:id="1267" w:author="Miku Nosamu" w:date="2025-07-04T10:59:00Z">
              <w:rPr/>
            </w:rPrChange>
          </w:rPr>
          <w:t xml:space="preserve"> </w:t>
        </w:r>
        <w:proofErr w:type="spellStart"/>
        <w:r w:rsidRPr="002844CD">
          <w:rPr>
            <w:color w:val="auto"/>
            <w:rPrChange w:id="1268" w:author="Miku Nosamu" w:date="2025-07-04T10:59:00Z">
              <w:rPr/>
            </w:rPrChange>
          </w:rPr>
          <w:t>menunggu</w:t>
        </w:r>
        <w:proofErr w:type="spellEnd"/>
        <w:r w:rsidRPr="002844CD">
          <w:rPr>
            <w:color w:val="auto"/>
            <w:rPrChange w:id="1269" w:author="Miku Nosamu" w:date="2025-07-04T10:59:00Z">
              <w:rPr/>
            </w:rPrChange>
          </w:rPr>
          <w:t xml:space="preserve"> proses </w:t>
        </w:r>
        <w:proofErr w:type="spellStart"/>
        <w:r w:rsidRPr="002844CD">
          <w:rPr>
            <w:color w:val="auto"/>
            <w:rPrChange w:id="1270" w:author="Miku Nosamu" w:date="2025-07-04T10:59:00Z">
              <w:rPr/>
            </w:rPrChange>
          </w:rPr>
          <w:t>verifikasi</w:t>
        </w:r>
        <w:proofErr w:type="spellEnd"/>
        <w:r w:rsidRPr="002844CD">
          <w:rPr>
            <w:color w:val="auto"/>
            <w:rPrChange w:id="1271" w:author="Miku Nosamu" w:date="2025-07-04T10:59:00Z">
              <w:rPr/>
            </w:rPrChange>
          </w:rPr>
          <w:t xml:space="preserve">. </w:t>
        </w:r>
        <w:proofErr w:type="spellStart"/>
        <w:r w:rsidRPr="002844CD">
          <w:rPr>
            <w:color w:val="auto"/>
            <w:rPrChange w:id="1272" w:author="Miku Nosamu" w:date="2025-07-04T10:59:00Z">
              <w:rPr/>
            </w:rPrChange>
          </w:rPr>
          <w:t>Verifikator</w:t>
        </w:r>
        <w:proofErr w:type="spellEnd"/>
        <w:r w:rsidRPr="002844CD">
          <w:rPr>
            <w:color w:val="auto"/>
            <w:rPrChange w:id="1273" w:author="Miku Nosamu" w:date="2025-07-04T10:59:00Z">
              <w:rPr/>
            </w:rPrChange>
          </w:rPr>
          <w:t xml:space="preserve"> </w:t>
        </w:r>
        <w:proofErr w:type="spellStart"/>
        <w:r w:rsidRPr="002844CD">
          <w:rPr>
            <w:color w:val="auto"/>
            <w:rPrChange w:id="1274" w:author="Miku Nosamu" w:date="2025-07-04T10:59:00Z">
              <w:rPr/>
            </w:rPrChange>
          </w:rPr>
          <w:t>dapat</w:t>
        </w:r>
        <w:proofErr w:type="spellEnd"/>
        <w:r w:rsidRPr="002844CD">
          <w:rPr>
            <w:color w:val="auto"/>
            <w:rPrChange w:id="1275" w:author="Miku Nosamu" w:date="2025-07-04T10:59:00Z">
              <w:rPr/>
            </w:rPrChange>
          </w:rPr>
          <w:t xml:space="preserve"> </w:t>
        </w:r>
        <w:proofErr w:type="spellStart"/>
        <w:r w:rsidRPr="002844CD">
          <w:rPr>
            <w:color w:val="auto"/>
            <w:rPrChange w:id="1276" w:author="Miku Nosamu" w:date="2025-07-04T10:59:00Z">
              <w:rPr/>
            </w:rPrChange>
          </w:rPr>
          <w:t>melihat</w:t>
        </w:r>
        <w:proofErr w:type="spellEnd"/>
        <w:r w:rsidRPr="002844CD">
          <w:rPr>
            <w:color w:val="auto"/>
            <w:rPrChange w:id="1277" w:author="Miku Nosamu" w:date="2025-07-04T10:59:00Z">
              <w:rPr/>
            </w:rPrChange>
          </w:rPr>
          <w:t xml:space="preserve"> data </w:t>
        </w:r>
        <w:proofErr w:type="spellStart"/>
        <w:r w:rsidRPr="002844CD">
          <w:rPr>
            <w:color w:val="auto"/>
            <w:rPrChange w:id="1278" w:author="Miku Nosamu" w:date="2025-07-04T10:59:00Z">
              <w:rPr/>
            </w:rPrChange>
          </w:rPr>
          <w:t>lengkap</w:t>
        </w:r>
        <w:proofErr w:type="spellEnd"/>
        <w:r w:rsidRPr="002844CD">
          <w:rPr>
            <w:color w:val="auto"/>
            <w:rPrChange w:id="1279" w:author="Miku Nosamu" w:date="2025-07-04T10:59:00Z">
              <w:rPr/>
            </w:rPrChange>
          </w:rPr>
          <w:t xml:space="preserve"> </w:t>
        </w:r>
        <w:proofErr w:type="spellStart"/>
        <w:r w:rsidRPr="002844CD">
          <w:rPr>
            <w:color w:val="auto"/>
            <w:rPrChange w:id="1280" w:author="Miku Nosamu" w:date="2025-07-04T10:59:00Z">
              <w:rPr/>
            </w:rPrChange>
          </w:rPr>
          <w:t>pengajuan</w:t>
        </w:r>
      </w:ins>
      <w:proofErr w:type="spellEnd"/>
      <w:ins w:id="1281" w:author="Miku Nosamu" w:date="2025-07-05T23:09:00Z">
        <w:r w:rsidR="00A01313">
          <w:rPr>
            <w:color w:val="auto"/>
          </w:rPr>
          <w:t xml:space="preserve"> dan</w:t>
        </w:r>
      </w:ins>
      <w:ins w:id="1282" w:author="Miku Nosamu" w:date="2025-07-04T10:59:00Z">
        <w:r w:rsidRPr="002844CD">
          <w:rPr>
            <w:color w:val="auto"/>
            <w:rPrChange w:id="1283" w:author="Miku Nosamu" w:date="2025-07-04T10:59:00Z">
              <w:rPr/>
            </w:rPrChange>
          </w:rPr>
          <w:t xml:space="preserve"> </w:t>
        </w:r>
        <w:proofErr w:type="spellStart"/>
        <w:r w:rsidRPr="002844CD">
          <w:rPr>
            <w:color w:val="auto"/>
            <w:rPrChange w:id="1284" w:author="Miku Nosamu" w:date="2025-07-04T10:59:00Z">
              <w:rPr/>
            </w:rPrChange>
          </w:rPr>
          <w:t>memilih</w:t>
        </w:r>
        <w:proofErr w:type="spellEnd"/>
        <w:r w:rsidRPr="002844CD">
          <w:rPr>
            <w:color w:val="auto"/>
            <w:rPrChange w:id="1285" w:author="Miku Nosamu" w:date="2025-07-04T10:59:00Z">
              <w:rPr/>
            </w:rPrChange>
          </w:rPr>
          <w:t xml:space="preserve"> approver yang </w:t>
        </w:r>
        <w:proofErr w:type="spellStart"/>
        <w:r w:rsidRPr="002844CD">
          <w:rPr>
            <w:color w:val="auto"/>
            <w:rPrChange w:id="1286" w:author="Miku Nosamu" w:date="2025-07-04T10:59:00Z">
              <w:rPr/>
            </w:rPrChange>
          </w:rPr>
          <w:t>akan</w:t>
        </w:r>
        <w:proofErr w:type="spellEnd"/>
        <w:r w:rsidRPr="002844CD">
          <w:rPr>
            <w:color w:val="auto"/>
            <w:rPrChange w:id="1287" w:author="Miku Nosamu" w:date="2025-07-04T10:59:00Z">
              <w:rPr/>
            </w:rPrChange>
          </w:rPr>
          <w:t xml:space="preserve"> </w:t>
        </w:r>
        <w:proofErr w:type="spellStart"/>
        <w:r w:rsidRPr="002844CD">
          <w:rPr>
            <w:color w:val="auto"/>
            <w:rPrChange w:id="1288" w:author="Miku Nosamu" w:date="2025-07-04T10:59:00Z">
              <w:rPr/>
            </w:rPrChange>
          </w:rPr>
          <w:t>memberikan</w:t>
        </w:r>
        <w:proofErr w:type="spellEnd"/>
        <w:r w:rsidRPr="002844CD">
          <w:rPr>
            <w:color w:val="auto"/>
            <w:rPrChange w:id="1289" w:author="Miku Nosamu" w:date="2025-07-04T10:59:00Z">
              <w:rPr/>
            </w:rPrChange>
          </w:rPr>
          <w:t xml:space="preserve"> </w:t>
        </w:r>
        <w:proofErr w:type="spellStart"/>
        <w:r w:rsidRPr="002844CD">
          <w:rPr>
            <w:color w:val="auto"/>
            <w:rPrChange w:id="1290" w:author="Miku Nosamu" w:date="2025-07-04T10:59:00Z">
              <w:rPr/>
            </w:rPrChange>
          </w:rPr>
          <w:t>persetujuan</w:t>
        </w:r>
      </w:ins>
      <w:proofErr w:type="spellEnd"/>
      <w:ins w:id="1291" w:author="Miku Nosamu" w:date="2025-07-05T23:09:00Z">
        <w:r w:rsidR="00A01313">
          <w:rPr>
            <w:color w:val="auto"/>
          </w:rPr>
          <w:t xml:space="preserve"> </w:t>
        </w:r>
        <w:proofErr w:type="spellStart"/>
        <w:r w:rsidR="00A01313">
          <w:rPr>
            <w:color w:val="auto"/>
          </w:rPr>
          <w:t>lalu</w:t>
        </w:r>
        <w:proofErr w:type="spellEnd"/>
        <w:r w:rsidR="00A01313">
          <w:rPr>
            <w:color w:val="auto"/>
          </w:rPr>
          <w:t xml:space="preserve"> </w:t>
        </w:r>
        <w:proofErr w:type="spellStart"/>
        <w:r w:rsidR="00A01313">
          <w:rPr>
            <w:color w:val="auto"/>
          </w:rPr>
          <w:t>menetapkan</w:t>
        </w:r>
        <w:proofErr w:type="spellEnd"/>
        <w:r w:rsidR="00A01313">
          <w:rPr>
            <w:color w:val="auto"/>
          </w:rPr>
          <w:t xml:space="preserve"> PIC internal</w:t>
        </w:r>
      </w:ins>
      <w:ins w:id="1292" w:author="Miku Nosamu" w:date="2025-07-04T10:59:00Z">
        <w:r w:rsidRPr="002844CD">
          <w:rPr>
            <w:color w:val="auto"/>
            <w:rPrChange w:id="1293" w:author="Miku Nosamu" w:date="2025-07-04T10:59:00Z">
              <w:rPr/>
            </w:rPrChange>
          </w:rPr>
          <w:t xml:space="preserve">. </w:t>
        </w:r>
        <w:proofErr w:type="spellStart"/>
        <w:r w:rsidRPr="002844CD">
          <w:rPr>
            <w:color w:val="auto"/>
            <w:rPrChange w:id="1294" w:author="Miku Nosamu" w:date="2025-07-04T10:59:00Z">
              <w:rPr/>
            </w:rPrChange>
          </w:rPr>
          <w:t>Terdapat</w:t>
        </w:r>
        <w:proofErr w:type="spellEnd"/>
        <w:r w:rsidRPr="002844CD">
          <w:rPr>
            <w:color w:val="auto"/>
            <w:rPrChange w:id="1295" w:author="Miku Nosamu" w:date="2025-07-04T10:59:00Z">
              <w:rPr/>
            </w:rPrChange>
          </w:rPr>
          <w:t xml:space="preserve"> juga </w:t>
        </w:r>
        <w:proofErr w:type="spellStart"/>
        <w:r w:rsidRPr="002844CD">
          <w:rPr>
            <w:color w:val="auto"/>
            <w:rPrChange w:id="1296" w:author="Miku Nosamu" w:date="2025-07-04T10:59:00Z">
              <w:rPr/>
            </w:rPrChange>
          </w:rPr>
          <w:t>opsi</w:t>
        </w:r>
        <w:proofErr w:type="spellEnd"/>
        <w:r w:rsidRPr="002844CD">
          <w:rPr>
            <w:color w:val="auto"/>
            <w:rPrChange w:id="1297" w:author="Miku Nosamu" w:date="2025-07-04T10:59:00Z">
              <w:rPr/>
            </w:rPrChange>
          </w:rPr>
          <w:t xml:space="preserve"> </w:t>
        </w:r>
        <w:proofErr w:type="spellStart"/>
        <w:r w:rsidRPr="002844CD">
          <w:rPr>
            <w:color w:val="auto"/>
            <w:rPrChange w:id="1298" w:author="Miku Nosamu" w:date="2025-07-04T10:59:00Z">
              <w:rPr/>
            </w:rPrChange>
          </w:rPr>
          <w:t>untuk</w:t>
        </w:r>
        <w:proofErr w:type="spellEnd"/>
        <w:r w:rsidRPr="002844CD">
          <w:rPr>
            <w:color w:val="auto"/>
            <w:rPrChange w:id="1299" w:author="Miku Nosamu" w:date="2025-07-04T10:59:00Z">
              <w:rPr/>
            </w:rPrChange>
          </w:rPr>
          <w:t xml:space="preserve"> </w:t>
        </w:r>
        <w:proofErr w:type="spellStart"/>
        <w:r w:rsidRPr="002844CD">
          <w:rPr>
            <w:color w:val="auto"/>
            <w:rPrChange w:id="1300" w:author="Miku Nosamu" w:date="2025-07-04T10:59:00Z">
              <w:rPr/>
            </w:rPrChange>
          </w:rPr>
          <w:t>menyetujui</w:t>
        </w:r>
        <w:proofErr w:type="spellEnd"/>
        <w:r w:rsidRPr="002844CD">
          <w:rPr>
            <w:color w:val="auto"/>
            <w:rPrChange w:id="1301" w:author="Miku Nosamu" w:date="2025-07-04T10:59:00Z">
              <w:rPr/>
            </w:rPrChange>
          </w:rPr>
          <w:t xml:space="preserve"> atau </w:t>
        </w:r>
        <w:proofErr w:type="spellStart"/>
        <w:r w:rsidRPr="002844CD">
          <w:rPr>
            <w:color w:val="auto"/>
            <w:rPrChange w:id="1302" w:author="Miku Nosamu" w:date="2025-07-04T10:59:00Z">
              <w:rPr/>
            </w:rPrChange>
          </w:rPr>
          <w:t>menolak</w:t>
        </w:r>
        <w:proofErr w:type="spellEnd"/>
        <w:r w:rsidRPr="002844CD">
          <w:rPr>
            <w:color w:val="auto"/>
            <w:rPrChange w:id="1303" w:author="Miku Nosamu" w:date="2025-07-04T10:59:00Z">
              <w:rPr/>
            </w:rPrChange>
          </w:rPr>
          <w:t xml:space="preserve"> </w:t>
        </w:r>
        <w:proofErr w:type="spellStart"/>
        <w:r w:rsidRPr="002844CD">
          <w:rPr>
            <w:color w:val="auto"/>
            <w:rPrChange w:id="1304" w:author="Miku Nosamu" w:date="2025-07-04T10:59:00Z">
              <w:rPr/>
            </w:rPrChange>
          </w:rPr>
          <w:t>pengajuan</w:t>
        </w:r>
        <w:proofErr w:type="spellEnd"/>
        <w:r w:rsidRPr="002844CD">
          <w:rPr>
            <w:color w:val="auto"/>
            <w:rPrChange w:id="1305" w:author="Miku Nosamu" w:date="2025-07-04T10:59:00Z">
              <w:rPr/>
            </w:rPrChange>
          </w:rPr>
          <w:t xml:space="preserve">. Fitur yang </w:t>
        </w:r>
        <w:proofErr w:type="spellStart"/>
        <w:r w:rsidRPr="002844CD">
          <w:rPr>
            <w:color w:val="auto"/>
            <w:rPrChange w:id="1306" w:author="Miku Nosamu" w:date="2025-07-04T10:59:00Z">
              <w:rPr/>
            </w:rPrChange>
          </w:rPr>
          <w:t>terkait</w:t>
        </w:r>
        <w:proofErr w:type="spellEnd"/>
        <w:r w:rsidRPr="002844CD">
          <w:rPr>
            <w:color w:val="auto"/>
            <w:rPrChange w:id="1307" w:author="Miku Nosamu" w:date="2025-07-04T10:59:00Z">
              <w:rPr/>
            </w:rPrChange>
          </w:rPr>
          <w:t xml:space="preserve"> pada interface ini </w:t>
        </w:r>
        <w:proofErr w:type="spellStart"/>
        <w:r w:rsidRPr="002844CD">
          <w:rPr>
            <w:color w:val="auto"/>
            <w:rPrChange w:id="1308" w:author="Miku Nosamu" w:date="2025-07-04T10:59:00Z">
              <w:rPr/>
            </w:rPrChange>
          </w:rPr>
          <w:t>adalah</w:t>
        </w:r>
        <w:proofErr w:type="spellEnd"/>
        <w:r w:rsidRPr="002844CD">
          <w:rPr>
            <w:color w:val="auto"/>
            <w:rPrChange w:id="1309" w:author="Miku Nosamu" w:date="2025-07-04T10:59:00Z">
              <w:rPr/>
            </w:rPrChange>
          </w:rPr>
          <w:t>:</w:t>
        </w:r>
      </w:ins>
    </w:p>
    <w:p w14:paraId="7A72739D" w14:textId="77777777" w:rsidR="007B42AD" w:rsidRDefault="00CE4BFC" w:rsidP="007B42AD">
      <w:pPr>
        <w:spacing w:after="0" w:line="360" w:lineRule="auto"/>
        <w:ind w:firstLine="720"/>
        <w:rPr>
          <w:ins w:id="1310" w:author="Miku Nosamu" w:date="2025-07-05T23:04:00Z"/>
          <w:rFonts w:ascii="Arial" w:eastAsia="Times New Roman" w:hAnsi="Arial" w:cs="Arial"/>
          <w:color w:val="auto"/>
          <w:szCs w:val="20"/>
          <w:lang w:val="en-ID" w:eastAsia="en-ID"/>
        </w:rPr>
      </w:pPr>
      <w:r w:rsidRPr="00C43CFC">
        <w:rPr>
          <w:rFonts w:ascii="Arial" w:hAnsi="Arial" w:cs="Arial"/>
          <w:noProof/>
          <w:color w:val="auto"/>
          <w:lang w:val="id-ID"/>
        </w:rPr>
        <w:t>•</w:t>
      </w:r>
      <w:r w:rsidRPr="00C43CFC">
        <w:rPr>
          <w:rFonts w:ascii="Arial" w:hAnsi="Arial" w:cs="Arial"/>
          <w:noProof/>
          <w:color w:val="auto"/>
        </w:rPr>
        <w:t xml:space="preserve"> </w:t>
      </w:r>
      <w:r w:rsidRPr="00BC03E5">
        <w:rPr>
          <w:rFonts w:ascii="Arial" w:eastAsia="Times New Roman" w:hAnsi="Arial" w:cs="Arial"/>
          <w:color w:val="auto"/>
          <w:szCs w:val="20"/>
          <w:lang w:val="en-ID" w:eastAsia="en-ID"/>
        </w:rPr>
        <w:t>MF-5</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proofErr w:type="spellStart"/>
      <w:ins w:id="1311" w:author="Miku Nosamu" w:date="2025-07-05T23:03:00Z">
        <w:r w:rsidR="007B42AD" w:rsidRPr="00BC03E5">
          <w:rPr>
            <w:rFonts w:ascii="Arial" w:eastAsia="Times New Roman" w:hAnsi="Arial" w:cs="Arial"/>
            <w:color w:val="auto"/>
            <w:szCs w:val="20"/>
            <w:lang w:val="en-ID" w:eastAsia="en-ID"/>
          </w:rPr>
          <w:t>Verifikator</w:t>
        </w:r>
        <w:proofErr w:type="spellEnd"/>
        <w:r w:rsidR="007B42AD" w:rsidRPr="00BC03E5">
          <w:rPr>
            <w:rFonts w:ascii="Arial" w:eastAsia="Times New Roman" w:hAnsi="Arial" w:cs="Arial"/>
            <w:color w:val="auto"/>
            <w:szCs w:val="20"/>
            <w:lang w:val="en-ID" w:eastAsia="en-ID"/>
          </w:rPr>
          <w:t xml:space="preserve"> </w:t>
        </w:r>
        <w:proofErr w:type="spellStart"/>
        <w:r w:rsidR="007B42AD">
          <w:rPr>
            <w:rFonts w:ascii="Arial" w:eastAsia="Times New Roman" w:hAnsi="Arial" w:cs="Arial"/>
            <w:color w:val="auto"/>
            <w:szCs w:val="20"/>
            <w:lang w:val="en-ID" w:eastAsia="en-ID"/>
          </w:rPr>
          <w:t>memverifikasi</w:t>
        </w:r>
        <w:proofErr w:type="spellEnd"/>
        <w:r w:rsidR="007B42AD">
          <w:rPr>
            <w:rFonts w:ascii="Arial" w:eastAsia="Times New Roman" w:hAnsi="Arial" w:cs="Arial"/>
            <w:color w:val="auto"/>
            <w:szCs w:val="20"/>
            <w:lang w:val="en-ID" w:eastAsia="en-ID"/>
          </w:rPr>
          <w:t xml:space="preserve"> </w:t>
        </w:r>
        <w:proofErr w:type="spellStart"/>
        <w:r w:rsidR="007B42AD">
          <w:rPr>
            <w:rFonts w:ascii="Arial" w:eastAsia="Times New Roman" w:hAnsi="Arial" w:cs="Arial"/>
            <w:color w:val="auto"/>
            <w:szCs w:val="20"/>
            <w:lang w:val="en-ID" w:eastAsia="en-ID"/>
          </w:rPr>
          <w:t>dokumen</w:t>
        </w:r>
        <w:proofErr w:type="spellEnd"/>
        <w:r w:rsidR="007B42AD">
          <w:rPr>
            <w:rFonts w:ascii="Arial" w:eastAsia="Times New Roman" w:hAnsi="Arial" w:cs="Arial"/>
            <w:color w:val="auto"/>
            <w:szCs w:val="20"/>
            <w:lang w:val="en-ID" w:eastAsia="en-ID"/>
          </w:rPr>
          <w:t xml:space="preserve"> </w:t>
        </w:r>
        <w:proofErr w:type="spellStart"/>
        <w:r w:rsidR="007B42AD">
          <w:rPr>
            <w:rFonts w:ascii="Arial" w:eastAsia="Times New Roman" w:hAnsi="Arial" w:cs="Arial"/>
            <w:color w:val="auto"/>
            <w:szCs w:val="20"/>
            <w:lang w:val="en-ID" w:eastAsia="en-ID"/>
          </w:rPr>
          <w:t>pengajuan</w:t>
        </w:r>
        <w:proofErr w:type="spellEnd"/>
        <w:r w:rsidR="007B42AD">
          <w:rPr>
            <w:rFonts w:ascii="Arial" w:eastAsia="Times New Roman" w:hAnsi="Arial" w:cs="Arial"/>
            <w:color w:val="auto"/>
            <w:szCs w:val="20"/>
            <w:lang w:val="en-ID" w:eastAsia="en-ID"/>
          </w:rPr>
          <w:t xml:space="preserve"> dan </w:t>
        </w:r>
        <w:proofErr w:type="spellStart"/>
        <w:r w:rsidR="007B42AD">
          <w:rPr>
            <w:rFonts w:ascii="Arial" w:eastAsia="Times New Roman" w:hAnsi="Arial" w:cs="Arial"/>
            <w:color w:val="auto"/>
            <w:szCs w:val="20"/>
            <w:lang w:val="en-ID" w:eastAsia="en-ID"/>
          </w:rPr>
          <w:t>menetapkan</w:t>
        </w:r>
        <w:proofErr w:type="spellEnd"/>
        <w:r w:rsidR="007B42AD">
          <w:rPr>
            <w:rFonts w:ascii="Arial" w:eastAsia="Times New Roman" w:hAnsi="Arial" w:cs="Arial"/>
            <w:color w:val="auto"/>
            <w:szCs w:val="20"/>
            <w:lang w:val="en-ID" w:eastAsia="en-ID"/>
          </w:rPr>
          <w:t xml:space="preserve"> PIC internal </w:t>
        </w:r>
        <w:proofErr w:type="spellStart"/>
        <w:r w:rsidR="007B42AD">
          <w:rPr>
            <w:rFonts w:ascii="Arial" w:eastAsia="Times New Roman" w:hAnsi="Arial" w:cs="Arial"/>
            <w:color w:val="auto"/>
            <w:szCs w:val="20"/>
            <w:lang w:val="en-ID" w:eastAsia="en-ID"/>
          </w:rPr>
          <w:t>jika</w:t>
        </w:r>
        <w:proofErr w:type="spellEnd"/>
        <w:r w:rsidR="007B42AD">
          <w:rPr>
            <w:rFonts w:ascii="Arial" w:eastAsia="Times New Roman" w:hAnsi="Arial" w:cs="Arial"/>
            <w:color w:val="auto"/>
            <w:szCs w:val="20"/>
            <w:lang w:val="en-ID" w:eastAsia="en-ID"/>
          </w:rPr>
          <w:t xml:space="preserve"> </w:t>
        </w:r>
        <w:proofErr w:type="spellStart"/>
        <w:r w:rsidR="007B42AD">
          <w:rPr>
            <w:rFonts w:ascii="Arial" w:eastAsia="Times New Roman" w:hAnsi="Arial" w:cs="Arial"/>
            <w:color w:val="auto"/>
            <w:szCs w:val="20"/>
            <w:lang w:val="en-ID" w:eastAsia="en-ID"/>
          </w:rPr>
          <w:t>dokumen</w:t>
        </w:r>
      </w:ins>
      <w:proofErr w:type="spellEnd"/>
    </w:p>
    <w:p w14:paraId="2BFD8B2A" w14:textId="49A5D894" w:rsidR="007B42AD" w:rsidRPr="00BC03E5" w:rsidRDefault="007B42AD">
      <w:pPr>
        <w:spacing w:after="0" w:line="360" w:lineRule="auto"/>
        <w:ind w:left="720" w:firstLine="720"/>
        <w:rPr>
          <w:ins w:id="1312" w:author="Miku Nosamu" w:date="2025-07-05T23:03:00Z"/>
          <w:rFonts w:ascii="Arial" w:eastAsia="Times New Roman" w:hAnsi="Arial" w:cs="Arial"/>
          <w:color w:val="auto"/>
          <w:szCs w:val="20"/>
          <w:lang w:val="en-ID" w:eastAsia="en-ID"/>
        </w:rPr>
        <w:pPrChange w:id="1313" w:author="Miku Nosamu" w:date="2025-07-05T23:04:00Z">
          <w:pPr>
            <w:spacing w:after="0" w:line="360" w:lineRule="auto"/>
            <w:ind w:firstLine="720"/>
          </w:pPr>
        </w:pPrChange>
      </w:pPr>
      <w:proofErr w:type="spellStart"/>
      <w:ins w:id="1314" w:author="Miku Nosamu" w:date="2025-07-05T23:03:00Z">
        <w:r>
          <w:rPr>
            <w:rFonts w:ascii="Arial" w:eastAsia="Times New Roman" w:hAnsi="Arial" w:cs="Arial"/>
            <w:color w:val="auto"/>
            <w:szCs w:val="20"/>
            <w:lang w:val="en-ID" w:eastAsia="en-ID"/>
          </w:rPr>
          <w:t>lengkap</w:t>
        </w:r>
        <w:proofErr w:type="spellEnd"/>
        <w:r w:rsidRPr="00BC03E5">
          <w:rPr>
            <w:rFonts w:ascii="Arial" w:eastAsia="Times New Roman" w:hAnsi="Arial" w:cs="Arial"/>
            <w:color w:val="auto"/>
            <w:szCs w:val="20"/>
            <w:lang w:val="en-ID" w:eastAsia="en-ID"/>
          </w:rPr>
          <w:t>.</w:t>
        </w:r>
      </w:ins>
    </w:p>
    <w:p w14:paraId="1B99CC03" w14:textId="38D09B68" w:rsidR="00CE4BFC" w:rsidRPr="00BC03E5" w:rsidRDefault="00CE4BFC" w:rsidP="00CE4BFC">
      <w:pPr>
        <w:spacing w:after="0" w:line="360" w:lineRule="auto"/>
        <w:ind w:firstLine="720"/>
        <w:rPr>
          <w:rFonts w:ascii="Arial" w:eastAsia="Times New Roman" w:hAnsi="Arial" w:cs="Arial"/>
          <w:color w:val="auto"/>
          <w:szCs w:val="20"/>
          <w:lang w:val="en-ID" w:eastAsia="en-ID"/>
        </w:rPr>
      </w:pPr>
      <w:del w:id="1315" w:author="Miku Nosamu" w:date="2025-07-05T23:03:00Z">
        <w:r w:rsidRPr="00BC03E5" w:rsidDel="007B42AD">
          <w:rPr>
            <w:rFonts w:ascii="Arial" w:eastAsia="Times New Roman" w:hAnsi="Arial" w:cs="Arial"/>
            <w:color w:val="auto"/>
            <w:szCs w:val="20"/>
            <w:lang w:val="en-ID" w:eastAsia="en-ID"/>
          </w:rPr>
          <w:delText>Verifikator bisa cek dan pastikan dokumen pengajuan sudah lengkap.</w:delText>
        </w:r>
      </w:del>
    </w:p>
    <w:p w14:paraId="0AE866A7" w14:textId="77777777" w:rsidR="00CE4BFC" w:rsidRPr="002844CD" w:rsidRDefault="00CE4BFC" w:rsidP="00CE4BFC">
      <w:pPr>
        <w:spacing w:after="0" w:line="360" w:lineRule="auto"/>
        <w:jc w:val="center"/>
        <w:rPr>
          <w:rFonts w:ascii="Arial" w:eastAsia="Times New Roman" w:hAnsi="Arial" w:cs="Arial"/>
          <w:b/>
          <w:bCs/>
          <w:color w:val="auto"/>
          <w:szCs w:val="20"/>
          <w:lang w:val="en-ID" w:eastAsia="en-ID"/>
          <w:rPrChange w:id="1316" w:author="Miku Nosamu" w:date="2025-07-04T10:59:00Z">
            <w:rPr>
              <w:rFonts w:ascii="Arial" w:eastAsia="Times New Roman" w:hAnsi="Arial" w:cs="Arial"/>
              <w:color w:val="auto"/>
              <w:szCs w:val="20"/>
              <w:lang w:val="en-ID" w:eastAsia="en-ID"/>
            </w:rPr>
          </w:rPrChange>
        </w:rPr>
      </w:pPr>
    </w:p>
    <w:p w14:paraId="3918F082" w14:textId="73305531" w:rsidR="00CE4BFC" w:rsidDel="00FC1710" w:rsidRDefault="00CE4BFC" w:rsidP="00FC1710">
      <w:pPr>
        <w:spacing w:after="0" w:line="360" w:lineRule="auto"/>
        <w:ind w:firstLine="720"/>
        <w:jc w:val="center"/>
        <w:rPr>
          <w:del w:id="1317" w:author="Miku Nosamu" w:date="2025-07-04T11:00:00Z"/>
          <w:rFonts w:ascii="Arial" w:hAnsi="Arial" w:cs="Arial"/>
          <w:noProof/>
          <w:color w:val="auto"/>
          <w:lang w:val="id-ID"/>
        </w:rPr>
      </w:pPr>
    </w:p>
    <w:p w14:paraId="20413EDA" w14:textId="0214E307" w:rsidR="00FC1710" w:rsidRDefault="00FC1710" w:rsidP="00FC1710">
      <w:pPr>
        <w:jc w:val="center"/>
        <w:rPr>
          <w:ins w:id="1318" w:author="Miku Nosamu" w:date="2025-07-04T11:00:00Z"/>
          <w:rFonts w:ascii="Arial" w:hAnsi="Arial" w:cs="Arial"/>
          <w:noProof/>
          <w:color w:val="auto"/>
          <w:lang w:val="id-ID"/>
        </w:rPr>
      </w:pPr>
    </w:p>
    <w:p w14:paraId="76562F00" w14:textId="74714580" w:rsidR="00FC1710" w:rsidRDefault="00FC1710">
      <w:pPr>
        <w:spacing w:after="0"/>
        <w:jc w:val="center"/>
        <w:rPr>
          <w:ins w:id="1319" w:author="Miku Nosamu" w:date="2025-07-04T11:00:00Z"/>
          <w:bCs/>
          <w:noProof/>
          <w:color w:val="auto"/>
          <w:szCs w:val="22"/>
        </w:rPr>
        <w:pPrChange w:id="1320" w:author="Miku Nosamu" w:date="2025-07-04T11:02:00Z">
          <w:pPr/>
        </w:pPrChange>
      </w:pPr>
      <w:ins w:id="1321" w:author="Miku Nosamu" w:date="2025-07-04T11:02:00Z">
        <w:r>
          <w:rPr>
            <w:bCs/>
            <w:noProof/>
            <w:color w:val="auto"/>
            <w:szCs w:val="22"/>
          </w:rPr>
          <w:drawing>
            <wp:inline distT="0" distB="0" distL="0" distR="0" wp14:anchorId="3884294D" wp14:editId="59C16D7D">
              <wp:extent cx="5943600" cy="4655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943600" cy="4655820"/>
                      </a:xfrm>
                      <a:prstGeom prst="rect">
                        <a:avLst/>
                      </a:prstGeom>
                    </pic:spPr>
                  </pic:pic>
                </a:graphicData>
              </a:graphic>
            </wp:inline>
          </w:drawing>
        </w:r>
      </w:ins>
    </w:p>
    <w:p w14:paraId="13B431A9" w14:textId="762070E8" w:rsidR="00F0757A" w:rsidRDefault="00FC1710" w:rsidP="00FC1710">
      <w:pPr>
        <w:jc w:val="center"/>
        <w:rPr>
          <w:ins w:id="1322" w:author="Miku Nosamu" w:date="2025-07-04T11:03:00Z"/>
          <w:b/>
          <w:noProof/>
          <w:color w:val="auto"/>
          <w:sz w:val="16"/>
        </w:rPr>
      </w:pPr>
      <w:ins w:id="1323" w:author="Miku Nosamu" w:date="2025-07-04T11:02:00Z">
        <w:r w:rsidRPr="0082628E">
          <w:rPr>
            <w:b/>
            <w:noProof/>
            <w:color w:val="auto"/>
            <w:sz w:val="16"/>
            <w:lang w:val="id-ID"/>
          </w:rPr>
          <w:t xml:space="preserve">Gambar </w:t>
        </w:r>
        <w:r>
          <w:rPr>
            <w:b/>
            <w:noProof/>
            <w:color w:val="auto"/>
            <w:sz w:val="16"/>
          </w:rPr>
          <w:t>9</w:t>
        </w:r>
        <w:r w:rsidRPr="0082628E">
          <w:rPr>
            <w:b/>
            <w:noProof/>
            <w:color w:val="auto"/>
            <w:sz w:val="16"/>
            <w:lang w:val="id-ID"/>
          </w:rPr>
          <w:t xml:space="preserve">. </w:t>
        </w:r>
        <w:r>
          <w:rPr>
            <w:b/>
            <w:noProof/>
            <w:color w:val="auto"/>
            <w:sz w:val="16"/>
          </w:rPr>
          <w:t xml:space="preserve">Approver Menyetujui atau Tolak </w:t>
        </w:r>
      </w:ins>
      <w:ins w:id="1324" w:author="Miku Nosamu" w:date="2025-07-04T11:03:00Z">
        <w:r>
          <w:rPr>
            <w:b/>
            <w:noProof/>
            <w:color w:val="auto"/>
            <w:sz w:val="16"/>
          </w:rPr>
          <w:t>Pengajuan</w:t>
        </w:r>
      </w:ins>
    </w:p>
    <w:p w14:paraId="55985A55" w14:textId="0049B844" w:rsidR="00FC1710" w:rsidRPr="00FC1710" w:rsidRDefault="00FC1710">
      <w:pPr>
        <w:spacing w:after="0" w:line="360" w:lineRule="auto"/>
        <w:rPr>
          <w:ins w:id="1325" w:author="Miku Nosamu" w:date="2025-07-04T11:00:00Z"/>
          <w:bCs/>
          <w:noProof/>
          <w:color w:val="auto"/>
          <w:szCs w:val="22"/>
          <w:rPrChange w:id="1326" w:author="Miku Nosamu" w:date="2025-07-04T11:03:00Z">
            <w:rPr>
              <w:ins w:id="1327" w:author="Miku Nosamu" w:date="2025-07-04T11:00:00Z"/>
              <w:rFonts w:ascii="Arial" w:hAnsi="Arial" w:cs="Arial"/>
              <w:noProof/>
              <w:color w:val="auto"/>
              <w:lang w:val="id-ID"/>
            </w:rPr>
          </w:rPrChange>
        </w:rPr>
        <w:pPrChange w:id="1328" w:author="Miku Nosamu" w:date="2025-07-04T11:03:00Z">
          <w:pPr>
            <w:spacing w:after="0" w:line="360" w:lineRule="auto"/>
            <w:ind w:firstLine="720"/>
          </w:pPr>
        </w:pPrChange>
      </w:pPr>
      <w:proofErr w:type="spellStart"/>
      <w:ins w:id="1329" w:author="Miku Nosamu" w:date="2025-07-04T11:03:00Z">
        <w:r w:rsidRPr="00FC1710">
          <w:rPr>
            <w:color w:val="auto"/>
            <w:rPrChange w:id="1330" w:author="Miku Nosamu" w:date="2025-07-04T11:03:00Z">
              <w:rPr/>
            </w:rPrChange>
          </w:rPr>
          <w:t>Implementasi</w:t>
        </w:r>
        <w:proofErr w:type="spellEnd"/>
        <w:r w:rsidRPr="00FC1710">
          <w:rPr>
            <w:color w:val="auto"/>
            <w:rPrChange w:id="1331" w:author="Miku Nosamu" w:date="2025-07-04T11:03:00Z">
              <w:rPr/>
            </w:rPrChange>
          </w:rPr>
          <w:t xml:space="preserve"> </w:t>
        </w:r>
        <w:proofErr w:type="spellStart"/>
        <w:r w:rsidRPr="00FC1710">
          <w:rPr>
            <w:color w:val="auto"/>
            <w:rPrChange w:id="1332" w:author="Miku Nosamu" w:date="2025-07-04T11:03:00Z">
              <w:rPr/>
            </w:rPrChange>
          </w:rPr>
          <w:t>tersebut</w:t>
        </w:r>
        <w:proofErr w:type="spellEnd"/>
        <w:r w:rsidRPr="00FC1710">
          <w:rPr>
            <w:color w:val="auto"/>
            <w:rPrChange w:id="1333" w:author="Miku Nosamu" w:date="2025-07-04T11:03:00Z">
              <w:rPr/>
            </w:rPrChange>
          </w:rPr>
          <w:t xml:space="preserve"> </w:t>
        </w:r>
        <w:proofErr w:type="spellStart"/>
        <w:r w:rsidRPr="00FC1710">
          <w:rPr>
            <w:color w:val="auto"/>
            <w:rPrChange w:id="1334" w:author="Miku Nosamu" w:date="2025-07-04T11:03:00Z">
              <w:rPr/>
            </w:rPrChange>
          </w:rPr>
          <w:t>menampilkan</w:t>
        </w:r>
        <w:proofErr w:type="spellEnd"/>
        <w:r w:rsidRPr="00FC1710">
          <w:rPr>
            <w:color w:val="auto"/>
            <w:rPrChange w:id="1335" w:author="Miku Nosamu" w:date="2025-07-04T11:03:00Z">
              <w:rPr/>
            </w:rPrChange>
          </w:rPr>
          <w:t xml:space="preserve"> </w:t>
        </w:r>
        <w:proofErr w:type="spellStart"/>
        <w:r w:rsidRPr="00FC1710">
          <w:rPr>
            <w:color w:val="auto"/>
            <w:rPrChange w:id="1336" w:author="Miku Nosamu" w:date="2025-07-04T11:03:00Z">
              <w:rPr/>
            </w:rPrChange>
          </w:rPr>
          <w:t>halaman</w:t>
        </w:r>
        <w:proofErr w:type="spellEnd"/>
        <w:r w:rsidRPr="00FC1710">
          <w:rPr>
            <w:color w:val="auto"/>
            <w:rPrChange w:id="1337" w:author="Miku Nosamu" w:date="2025-07-04T11:03:00Z">
              <w:rPr/>
            </w:rPrChange>
          </w:rPr>
          <w:t xml:space="preserve"> </w:t>
        </w:r>
        <w:proofErr w:type="spellStart"/>
        <w:r w:rsidRPr="00FC1710">
          <w:rPr>
            <w:color w:val="auto"/>
            <w:rPrChange w:id="1338" w:author="Miku Nosamu" w:date="2025-07-04T11:03:00Z">
              <w:rPr/>
            </w:rPrChange>
          </w:rPr>
          <w:t>persetujuan</w:t>
        </w:r>
        <w:proofErr w:type="spellEnd"/>
        <w:r w:rsidRPr="00FC1710">
          <w:rPr>
            <w:color w:val="auto"/>
            <w:rPrChange w:id="1339" w:author="Miku Nosamu" w:date="2025-07-04T11:03:00Z">
              <w:rPr/>
            </w:rPrChange>
          </w:rPr>
          <w:t xml:space="preserve"> SIK oleh approver </w:t>
        </w:r>
        <w:proofErr w:type="spellStart"/>
        <w:r w:rsidRPr="00FC1710">
          <w:rPr>
            <w:color w:val="auto"/>
            <w:rPrChange w:id="1340" w:author="Miku Nosamu" w:date="2025-07-04T11:03:00Z">
              <w:rPr/>
            </w:rPrChange>
          </w:rPr>
          <w:t>setelah</w:t>
        </w:r>
        <w:proofErr w:type="spellEnd"/>
        <w:r w:rsidRPr="00FC1710">
          <w:rPr>
            <w:color w:val="auto"/>
            <w:rPrChange w:id="1341" w:author="Miku Nosamu" w:date="2025-07-04T11:03:00Z">
              <w:rPr/>
            </w:rPrChange>
          </w:rPr>
          <w:t xml:space="preserve"> </w:t>
        </w:r>
        <w:proofErr w:type="spellStart"/>
        <w:r w:rsidRPr="00FC1710">
          <w:rPr>
            <w:color w:val="auto"/>
            <w:rPrChange w:id="1342" w:author="Miku Nosamu" w:date="2025-07-04T11:03:00Z">
              <w:rPr/>
            </w:rPrChange>
          </w:rPr>
          <w:t>pengajuan</w:t>
        </w:r>
        <w:proofErr w:type="spellEnd"/>
        <w:r w:rsidRPr="00FC1710">
          <w:rPr>
            <w:color w:val="auto"/>
            <w:rPrChange w:id="1343" w:author="Miku Nosamu" w:date="2025-07-04T11:03:00Z">
              <w:rPr/>
            </w:rPrChange>
          </w:rPr>
          <w:t xml:space="preserve"> </w:t>
        </w:r>
        <w:proofErr w:type="spellStart"/>
        <w:r w:rsidRPr="00FC1710">
          <w:rPr>
            <w:color w:val="auto"/>
            <w:rPrChange w:id="1344" w:author="Miku Nosamu" w:date="2025-07-04T11:03:00Z">
              <w:rPr/>
            </w:rPrChange>
          </w:rPr>
          <w:t>diverifikasi</w:t>
        </w:r>
        <w:proofErr w:type="spellEnd"/>
        <w:r w:rsidRPr="00FC1710">
          <w:rPr>
            <w:color w:val="auto"/>
            <w:rPrChange w:id="1345" w:author="Miku Nosamu" w:date="2025-07-04T11:03:00Z">
              <w:rPr/>
            </w:rPrChange>
          </w:rPr>
          <w:t xml:space="preserve">. Approver </w:t>
        </w:r>
        <w:proofErr w:type="spellStart"/>
        <w:r w:rsidRPr="00FC1710">
          <w:rPr>
            <w:color w:val="auto"/>
            <w:rPrChange w:id="1346" w:author="Miku Nosamu" w:date="2025-07-04T11:03:00Z">
              <w:rPr/>
            </w:rPrChange>
          </w:rPr>
          <w:t>dapat</w:t>
        </w:r>
        <w:proofErr w:type="spellEnd"/>
        <w:r w:rsidRPr="00FC1710">
          <w:rPr>
            <w:color w:val="auto"/>
            <w:rPrChange w:id="1347" w:author="Miku Nosamu" w:date="2025-07-04T11:03:00Z">
              <w:rPr/>
            </w:rPrChange>
          </w:rPr>
          <w:t xml:space="preserve"> </w:t>
        </w:r>
        <w:proofErr w:type="spellStart"/>
        <w:r w:rsidRPr="00FC1710">
          <w:rPr>
            <w:color w:val="auto"/>
            <w:rPrChange w:id="1348" w:author="Miku Nosamu" w:date="2025-07-04T11:03:00Z">
              <w:rPr/>
            </w:rPrChange>
          </w:rPr>
          <w:t>melihat</w:t>
        </w:r>
        <w:proofErr w:type="spellEnd"/>
        <w:r w:rsidRPr="00FC1710">
          <w:rPr>
            <w:color w:val="auto"/>
            <w:rPrChange w:id="1349" w:author="Miku Nosamu" w:date="2025-07-04T11:03:00Z">
              <w:rPr/>
            </w:rPrChange>
          </w:rPr>
          <w:t xml:space="preserve"> detail </w:t>
        </w:r>
        <w:proofErr w:type="spellStart"/>
        <w:r w:rsidRPr="00FC1710">
          <w:rPr>
            <w:color w:val="auto"/>
            <w:rPrChange w:id="1350" w:author="Miku Nosamu" w:date="2025-07-04T11:03:00Z">
              <w:rPr/>
            </w:rPrChange>
          </w:rPr>
          <w:t>pengajuan</w:t>
        </w:r>
        <w:proofErr w:type="spellEnd"/>
        <w:r w:rsidRPr="00FC1710">
          <w:rPr>
            <w:color w:val="auto"/>
            <w:rPrChange w:id="1351" w:author="Miku Nosamu" w:date="2025-07-04T11:03:00Z">
              <w:rPr/>
            </w:rPrChange>
          </w:rPr>
          <w:t xml:space="preserve"> dan </w:t>
        </w:r>
        <w:proofErr w:type="spellStart"/>
        <w:r w:rsidRPr="00FC1710">
          <w:rPr>
            <w:color w:val="auto"/>
            <w:rPrChange w:id="1352" w:author="Miku Nosamu" w:date="2025-07-04T11:03:00Z">
              <w:rPr/>
            </w:rPrChange>
          </w:rPr>
          <w:t>dokumen</w:t>
        </w:r>
        <w:proofErr w:type="spellEnd"/>
        <w:r w:rsidRPr="00FC1710">
          <w:rPr>
            <w:color w:val="auto"/>
            <w:rPrChange w:id="1353" w:author="Miku Nosamu" w:date="2025-07-04T11:03:00Z">
              <w:rPr/>
            </w:rPrChange>
          </w:rPr>
          <w:t xml:space="preserve"> yang </w:t>
        </w:r>
        <w:proofErr w:type="spellStart"/>
        <w:r w:rsidRPr="00FC1710">
          <w:rPr>
            <w:color w:val="auto"/>
            <w:rPrChange w:id="1354" w:author="Miku Nosamu" w:date="2025-07-04T11:03:00Z">
              <w:rPr/>
            </w:rPrChange>
          </w:rPr>
          <w:t>diunggah</w:t>
        </w:r>
        <w:proofErr w:type="spellEnd"/>
        <w:r w:rsidRPr="00FC1710">
          <w:rPr>
            <w:color w:val="auto"/>
            <w:rPrChange w:id="1355" w:author="Miku Nosamu" w:date="2025-07-04T11:03:00Z">
              <w:rPr/>
            </w:rPrChange>
          </w:rPr>
          <w:t xml:space="preserve">, </w:t>
        </w:r>
        <w:proofErr w:type="spellStart"/>
        <w:r w:rsidRPr="00FC1710">
          <w:rPr>
            <w:color w:val="auto"/>
            <w:rPrChange w:id="1356" w:author="Miku Nosamu" w:date="2025-07-04T11:03:00Z">
              <w:rPr/>
            </w:rPrChange>
          </w:rPr>
          <w:t>lalu</w:t>
        </w:r>
        <w:proofErr w:type="spellEnd"/>
        <w:r w:rsidRPr="00FC1710">
          <w:rPr>
            <w:color w:val="auto"/>
            <w:rPrChange w:id="1357" w:author="Miku Nosamu" w:date="2025-07-04T11:03:00Z">
              <w:rPr/>
            </w:rPrChange>
          </w:rPr>
          <w:t xml:space="preserve"> </w:t>
        </w:r>
        <w:proofErr w:type="spellStart"/>
        <w:r w:rsidRPr="00FC1710">
          <w:rPr>
            <w:color w:val="auto"/>
            <w:rPrChange w:id="1358" w:author="Miku Nosamu" w:date="2025-07-04T11:03:00Z">
              <w:rPr/>
            </w:rPrChange>
          </w:rPr>
          <w:t>memilih</w:t>
        </w:r>
        <w:proofErr w:type="spellEnd"/>
        <w:r w:rsidRPr="00FC1710">
          <w:rPr>
            <w:color w:val="auto"/>
            <w:rPrChange w:id="1359" w:author="Miku Nosamu" w:date="2025-07-04T11:03:00Z">
              <w:rPr/>
            </w:rPrChange>
          </w:rPr>
          <w:t xml:space="preserve"> status </w:t>
        </w:r>
        <w:proofErr w:type="spellStart"/>
        <w:r w:rsidRPr="00FC1710">
          <w:rPr>
            <w:color w:val="auto"/>
            <w:rPrChange w:id="1360" w:author="Miku Nosamu" w:date="2025-07-04T11:03:00Z">
              <w:rPr/>
            </w:rPrChange>
          </w:rPr>
          <w:t>persetujuan</w:t>
        </w:r>
        <w:proofErr w:type="spellEnd"/>
        <w:r w:rsidRPr="00FC1710">
          <w:rPr>
            <w:color w:val="auto"/>
            <w:rPrChange w:id="1361" w:author="Miku Nosamu" w:date="2025-07-04T11:03:00Z">
              <w:rPr/>
            </w:rPrChange>
          </w:rPr>
          <w:t xml:space="preserve"> </w:t>
        </w:r>
        <w:proofErr w:type="spellStart"/>
        <w:r w:rsidRPr="00FC1710">
          <w:rPr>
            <w:color w:val="auto"/>
            <w:rPrChange w:id="1362" w:author="Miku Nosamu" w:date="2025-07-04T11:03:00Z">
              <w:rPr/>
            </w:rPrChange>
          </w:rPr>
          <w:t>seperti</w:t>
        </w:r>
        <w:proofErr w:type="spellEnd"/>
        <w:r w:rsidRPr="00FC1710">
          <w:rPr>
            <w:color w:val="auto"/>
            <w:rPrChange w:id="1363" w:author="Miku Nosamu" w:date="2025-07-04T11:03:00Z">
              <w:rPr/>
            </w:rPrChange>
          </w:rPr>
          <w:t xml:space="preserve"> "</w:t>
        </w:r>
        <w:proofErr w:type="spellStart"/>
        <w:r w:rsidRPr="00FC1710">
          <w:rPr>
            <w:color w:val="auto"/>
            <w:rPrChange w:id="1364" w:author="Miku Nosamu" w:date="2025-07-04T11:03:00Z">
              <w:rPr/>
            </w:rPrChange>
          </w:rPr>
          <w:t>Setuju</w:t>
        </w:r>
        <w:proofErr w:type="spellEnd"/>
        <w:r w:rsidRPr="00FC1710">
          <w:rPr>
            <w:color w:val="auto"/>
            <w:rPrChange w:id="1365" w:author="Miku Nosamu" w:date="2025-07-04T11:03:00Z">
              <w:rPr/>
            </w:rPrChange>
          </w:rPr>
          <w:t>" atau "</w:t>
        </w:r>
        <w:proofErr w:type="spellStart"/>
        <w:r w:rsidRPr="00FC1710">
          <w:rPr>
            <w:color w:val="auto"/>
            <w:rPrChange w:id="1366" w:author="Miku Nosamu" w:date="2025-07-04T11:03:00Z">
              <w:rPr/>
            </w:rPrChange>
          </w:rPr>
          <w:t>Tolak</w:t>
        </w:r>
        <w:proofErr w:type="spellEnd"/>
        <w:r w:rsidRPr="00FC1710">
          <w:rPr>
            <w:color w:val="auto"/>
            <w:rPrChange w:id="1367" w:author="Miku Nosamu" w:date="2025-07-04T11:03:00Z">
              <w:rPr/>
            </w:rPrChange>
          </w:rPr>
          <w:t xml:space="preserve">" </w:t>
        </w:r>
        <w:proofErr w:type="spellStart"/>
        <w:r w:rsidRPr="00FC1710">
          <w:rPr>
            <w:color w:val="auto"/>
            <w:rPrChange w:id="1368" w:author="Miku Nosamu" w:date="2025-07-04T11:03:00Z">
              <w:rPr/>
            </w:rPrChange>
          </w:rPr>
          <w:t>sebelum</w:t>
        </w:r>
        <w:proofErr w:type="spellEnd"/>
        <w:r w:rsidRPr="00FC1710">
          <w:rPr>
            <w:color w:val="auto"/>
            <w:rPrChange w:id="1369" w:author="Miku Nosamu" w:date="2025-07-04T11:03:00Z">
              <w:rPr/>
            </w:rPrChange>
          </w:rPr>
          <w:t xml:space="preserve"> </w:t>
        </w:r>
        <w:proofErr w:type="spellStart"/>
        <w:r w:rsidRPr="00FC1710">
          <w:rPr>
            <w:color w:val="auto"/>
            <w:rPrChange w:id="1370" w:author="Miku Nosamu" w:date="2025-07-04T11:03:00Z">
              <w:rPr/>
            </w:rPrChange>
          </w:rPr>
          <w:t>menekan</w:t>
        </w:r>
        <w:proofErr w:type="spellEnd"/>
        <w:r w:rsidRPr="00FC1710">
          <w:rPr>
            <w:color w:val="auto"/>
            <w:rPrChange w:id="1371" w:author="Miku Nosamu" w:date="2025-07-04T11:03:00Z">
              <w:rPr/>
            </w:rPrChange>
          </w:rPr>
          <w:t xml:space="preserve"> </w:t>
        </w:r>
        <w:proofErr w:type="spellStart"/>
        <w:r w:rsidRPr="00FC1710">
          <w:rPr>
            <w:color w:val="auto"/>
            <w:rPrChange w:id="1372" w:author="Miku Nosamu" w:date="2025-07-04T11:03:00Z">
              <w:rPr/>
            </w:rPrChange>
          </w:rPr>
          <w:t>tombol</w:t>
        </w:r>
        <w:proofErr w:type="spellEnd"/>
        <w:r w:rsidRPr="00FC1710">
          <w:rPr>
            <w:color w:val="auto"/>
            <w:rPrChange w:id="1373" w:author="Miku Nosamu" w:date="2025-07-04T11:03:00Z">
              <w:rPr/>
            </w:rPrChange>
          </w:rPr>
          <w:t xml:space="preserve"> submit. Fitur yang </w:t>
        </w:r>
        <w:proofErr w:type="spellStart"/>
        <w:r w:rsidRPr="00FC1710">
          <w:rPr>
            <w:color w:val="auto"/>
            <w:rPrChange w:id="1374" w:author="Miku Nosamu" w:date="2025-07-04T11:03:00Z">
              <w:rPr/>
            </w:rPrChange>
          </w:rPr>
          <w:t>terkait</w:t>
        </w:r>
        <w:proofErr w:type="spellEnd"/>
        <w:r w:rsidRPr="00FC1710">
          <w:rPr>
            <w:color w:val="auto"/>
            <w:rPrChange w:id="1375" w:author="Miku Nosamu" w:date="2025-07-04T11:03:00Z">
              <w:rPr/>
            </w:rPrChange>
          </w:rPr>
          <w:t xml:space="preserve"> pada interface ini </w:t>
        </w:r>
        <w:proofErr w:type="spellStart"/>
        <w:r w:rsidRPr="00FC1710">
          <w:rPr>
            <w:color w:val="auto"/>
            <w:rPrChange w:id="1376" w:author="Miku Nosamu" w:date="2025-07-04T11:03:00Z">
              <w:rPr/>
            </w:rPrChange>
          </w:rPr>
          <w:t>adalah</w:t>
        </w:r>
        <w:proofErr w:type="spellEnd"/>
        <w:r w:rsidRPr="00FC1710">
          <w:rPr>
            <w:color w:val="auto"/>
            <w:rPrChange w:id="1377" w:author="Miku Nosamu" w:date="2025-07-04T11:03:00Z">
              <w:rPr/>
            </w:rPrChange>
          </w:rPr>
          <w:t>:</w:t>
        </w:r>
      </w:ins>
    </w:p>
    <w:p w14:paraId="16857E39" w14:textId="1985AA8A" w:rsidR="00FC1710" w:rsidRDefault="00F0757A" w:rsidP="00D96D65">
      <w:pPr>
        <w:spacing w:after="0" w:line="360" w:lineRule="auto"/>
        <w:ind w:firstLine="720"/>
        <w:rPr>
          <w:ins w:id="1378" w:author="Miku Nosamu" w:date="2025-07-04T11:03:00Z"/>
          <w:rFonts w:ascii="Arial" w:eastAsia="Times New Roman" w:hAnsi="Arial" w:cs="Arial"/>
          <w:color w:val="auto"/>
          <w:szCs w:val="20"/>
          <w:lang w:val="en-ID" w:eastAsia="en-ID"/>
        </w:rPr>
      </w:pPr>
      <w:ins w:id="1379" w:author="Miku Nosamu" w:date="2025-07-04T10:59:00Z">
        <w:r w:rsidRPr="00C43CFC">
          <w:rPr>
            <w:rFonts w:ascii="Arial" w:hAnsi="Arial" w:cs="Arial"/>
            <w:noProof/>
            <w:color w:val="auto"/>
            <w:lang w:val="id-ID"/>
          </w:rPr>
          <w:t>•</w:t>
        </w:r>
        <w:r w:rsidRPr="00C43CFC">
          <w:rPr>
            <w:rFonts w:ascii="Arial" w:hAnsi="Arial" w:cs="Arial"/>
            <w:noProof/>
            <w:color w:val="auto"/>
          </w:rPr>
          <w:t xml:space="preserve"> </w:t>
        </w:r>
        <w:r w:rsidRPr="00BC03E5">
          <w:rPr>
            <w:rFonts w:ascii="Arial" w:eastAsia="Times New Roman" w:hAnsi="Arial" w:cs="Arial"/>
            <w:color w:val="auto"/>
            <w:szCs w:val="20"/>
            <w:lang w:val="en-ID" w:eastAsia="en-ID"/>
          </w:rPr>
          <w:t>MF-6</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Approver </w:t>
        </w:r>
      </w:ins>
      <w:proofErr w:type="spellStart"/>
      <w:ins w:id="1380" w:author="Miku Nosamu" w:date="2025-07-05T23:04:00Z">
        <w:r w:rsidR="00D96D65" w:rsidRPr="00BC03E5">
          <w:rPr>
            <w:rFonts w:ascii="Arial" w:eastAsia="Times New Roman" w:hAnsi="Arial" w:cs="Arial"/>
            <w:color w:val="auto"/>
            <w:szCs w:val="20"/>
            <w:lang w:val="en-ID" w:eastAsia="en-ID"/>
          </w:rPr>
          <w:t>menyetujui</w:t>
        </w:r>
        <w:proofErr w:type="spellEnd"/>
        <w:r w:rsidR="00D96D65" w:rsidRPr="00BC03E5">
          <w:rPr>
            <w:rFonts w:ascii="Arial" w:eastAsia="Times New Roman" w:hAnsi="Arial" w:cs="Arial"/>
            <w:color w:val="auto"/>
            <w:szCs w:val="20"/>
            <w:lang w:val="en-ID" w:eastAsia="en-ID"/>
          </w:rPr>
          <w:t xml:space="preserve"> </w:t>
        </w:r>
        <w:proofErr w:type="spellStart"/>
        <w:r w:rsidR="00D96D65" w:rsidRPr="00BC03E5">
          <w:rPr>
            <w:rFonts w:ascii="Arial" w:eastAsia="Times New Roman" w:hAnsi="Arial" w:cs="Arial"/>
            <w:color w:val="auto"/>
            <w:szCs w:val="20"/>
            <w:lang w:val="en-ID" w:eastAsia="en-ID"/>
          </w:rPr>
          <w:t>atau</w:t>
        </w:r>
        <w:proofErr w:type="spellEnd"/>
        <w:r w:rsidR="00D96D65" w:rsidRPr="00BC03E5">
          <w:rPr>
            <w:rFonts w:ascii="Arial" w:eastAsia="Times New Roman" w:hAnsi="Arial" w:cs="Arial"/>
            <w:color w:val="auto"/>
            <w:szCs w:val="20"/>
            <w:lang w:val="en-ID" w:eastAsia="en-ID"/>
          </w:rPr>
          <w:t xml:space="preserve"> </w:t>
        </w:r>
        <w:proofErr w:type="spellStart"/>
        <w:r w:rsidR="00D96D65" w:rsidRPr="00BC03E5">
          <w:rPr>
            <w:rFonts w:ascii="Arial" w:eastAsia="Times New Roman" w:hAnsi="Arial" w:cs="Arial"/>
            <w:color w:val="auto"/>
            <w:szCs w:val="20"/>
            <w:lang w:val="en-ID" w:eastAsia="en-ID"/>
          </w:rPr>
          <w:t>menolak</w:t>
        </w:r>
        <w:proofErr w:type="spellEnd"/>
        <w:r w:rsidR="00D96D65" w:rsidRPr="00BC03E5">
          <w:rPr>
            <w:rFonts w:ascii="Arial" w:eastAsia="Times New Roman" w:hAnsi="Arial" w:cs="Arial"/>
            <w:color w:val="auto"/>
            <w:szCs w:val="20"/>
            <w:lang w:val="en-ID" w:eastAsia="en-ID"/>
          </w:rPr>
          <w:t xml:space="preserve"> </w:t>
        </w:r>
        <w:proofErr w:type="spellStart"/>
        <w:r w:rsidR="00D96D65" w:rsidRPr="00BC03E5">
          <w:rPr>
            <w:rFonts w:ascii="Arial" w:eastAsia="Times New Roman" w:hAnsi="Arial" w:cs="Arial"/>
            <w:color w:val="auto"/>
            <w:szCs w:val="20"/>
            <w:lang w:val="en-ID" w:eastAsia="en-ID"/>
          </w:rPr>
          <w:t>pengajuan</w:t>
        </w:r>
        <w:proofErr w:type="spellEnd"/>
        <w:r w:rsidR="00D96D65" w:rsidRPr="00BC03E5">
          <w:rPr>
            <w:rFonts w:ascii="Arial" w:eastAsia="Times New Roman" w:hAnsi="Arial" w:cs="Arial"/>
            <w:color w:val="auto"/>
            <w:szCs w:val="20"/>
            <w:lang w:val="en-ID" w:eastAsia="en-ID"/>
          </w:rPr>
          <w:t xml:space="preserve"> </w:t>
        </w:r>
        <w:proofErr w:type="spellStart"/>
        <w:r w:rsidR="00D96D65" w:rsidRPr="00BC03E5">
          <w:rPr>
            <w:rFonts w:ascii="Arial" w:eastAsia="Times New Roman" w:hAnsi="Arial" w:cs="Arial"/>
            <w:color w:val="auto"/>
            <w:szCs w:val="20"/>
            <w:lang w:val="en-ID" w:eastAsia="en-ID"/>
          </w:rPr>
          <w:t>dokumen</w:t>
        </w:r>
        <w:proofErr w:type="spellEnd"/>
        <w:r w:rsidR="00D96D65" w:rsidRPr="00BC03E5">
          <w:rPr>
            <w:rFonts w:ascii="Arial" w:eastAsia="Times New Roman" w:hAnsi="Arial" w:cs="Arial"/>
            <w:color w:val="auto"/>
            <w:szCs w:val="20"/>
            <w:lang w:val="en-ID" w:eastAsia="en-ID"/>
          </w:rPr>
          <w:t>.</w:t>
        </w:r>
      </w:ins>
    </w:p>
    <w:p w14:paraId="570C19CC" w14:textId="361DC10C" w:rsidR="00FC1710" w:rsidRDefault="008049EE">
      <w:pPr>
        <w:spacing w:after="0" w:line="360" w:lineRule="auto"/>
        <w:jc w:val="center"/>
        <w:rPr>
          <w:ins w:id="1381" w:author="Miku Nosamu" w:date="2025-07-12T22:51:00Z"/>
          <w:rFonts w:ascii="Arial" w:eastAsia="Times New Roman" w:hAnsi="Arial" w:cs="Arial"/>
          <w:color w:val="auto"/>
          <w:szCs w:val="20"/>
          <w:lang w:val="en-ID" w:eastAsia="en-ID"/>
        </w:rPr>
      </w:pPr>
      <w:ins w:id="1382" w:author="Miku Nosamu" w:date="2025-07-06T16:26:00Z">
        <w:r>
          <w:rPr>
            <w:rFonts w:ascii="Arial" w:eastAsia="Times New Roman" w:hAnsi="Arial" w:cs="Arial"/>
            <w:noProof/>
            <w:color w:val="auto"/>
            <w:szCs w:val="20"/>
            <w:lang w:val="en-ID" w:eastAsia="en-ID"/>
          </w:rPr>
          <w:lastRenderedPageBreak/>
          <w:drawing>
            <wp:inline distT="0" distB="0" distL="0" distR="0" wp14:anchorId="4C4DD569" wp14:editId="490CA577">
              <wp:extent cx="5943600" cy="3714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ins>
    </w:p>
    <w:p w14:paraId="2E83ADC5" w14:textId="060CC1B8" w:rsidR="00A30A4B" w:rsidRPr="00A30A4B" w:rsidRDefault="00A30A4B" w:rsidP="00A30A4B">
      <w:pPr>
        <w:jc w:val="center"/>
        <w:rPr>
          <w:ins w:id="1383" w:author="Miku Nosamu" w:date="2025-07-06T16:34:00Z"/>
          <w:b/>
          <w:noProof/>
          <w:color w:val="auto"/>
          <w:sz w:val="16"/>
          <w:rPrChange w:id="1384" w:author="Miku Nosamu" w:date="2025-07-12T22:51:00Z">
            <w:rPr>
              <w:ins w:id="1385" w:author="Miku Nosamu" w:date="2025-07-06T16:34:00Z"/>
              <w:rFonts w:ascii="Arial" w:eastAsia="Times New Roman" w:hAnsi="Arial" w:cs="Arial"/>
              <w:color w:val="auto"/>
              <w:szCs w:val="20"/>
              <w:lang w:val="en-ID" w:eastAsia="en-ID"/>
            </w:rPr>
          </w:rPrChange>
        </w:rPr>
        <w:pPrChange w:id="1386" w:author="Miku Nosamu" w:date="2025-07-12T22:51:00Z">
          <w:pPr>
            <w:spacing w:after="0" w:line="360" w:lineRule="auto"/>
            <w:jc w:val="center"/>
          </w:pPr>
        </w:pPrChange>
      </w:pPr>
      <w:ins w:id="1387" w:author="Miku Nosamu" w:date="2025-07-12T22:51:00Z">
        <w:r w:rsidRPr="0082628E">
          <w:rPr>
            <w:b/>
            <w:noProof/>
            <w:color w:val="auto"/>
            <w:sz w:val="16"/>
            <w:lang w:val="id-ID"/>
          </w:rPr>
          <w:t xml:space="preserve">Gambar </w:t>
        </w:r>
        <w:r>
          <w:rPr>
            <w:b/>
            <w:noProof/>
            <w:color w:val="auto"/>
            <w:sz w:val="16"/>
          </w:rPr>
          <w:t>10</w:t>
        </w:r>
        <w:r w:rsidRPr="0082628E">
          <w:rPr>
            <w:b/>
            <w:noProof/>
            <w:color w:val="auto"/>
            <w:sz w:val="16"/>
            <w:lang w:val="id-ID"/>
          </w:rPr>
          <w:t xml:space="preserve">. </w:t>
        </w:r>
        <w:r>
          <w:rPr>
            <w:b/>
            <w:noProof/>
            <w:color w:val="auto"/>
            <w:sz w:val="16"/>
          </w:rPr>
          <w:t>Sistem otomatis generate file SIK dan bisa kirim email ke pihak terkait dan melamp</w:t>
        </w:r>
      </w:ins>
      <w:ins w:id="1388" w:author="Miku Nosamu" w:date="2025-07-12T22:52:00Z">
        <w:r>
          <w:rPr>
            <w:b/>
            <w:noProof/>
            <w:color w:val="auto"/>
            <w:sz w:val="16"/>
          </w:rPr>
          <w:t>irkan file SIK</w:t>
        </w:r>
      </w:ins>
    </w:p>
    <w:p w14:paraId="308495C1" w14:textId="666AD25D" w:rsidR="00284A52" w:rsidRPr="00284A52" w:rsidRDefault="00284A52">
      <w:pPr>
        <w:spacing w:after="0" w:line="360" w:lineRule="auto"/>
        <w:rPr>
          <w:ins w:id="1389" w:author="Miku Nosamu" w:date="2025-07-04T10:59:00Z"/>
          <w:rFonts w:ascii="Arial" w:eastAsia="Times New Roman" w:hAnsi="Arial" w:cs="Arial"/>
          <w:color w:val="auto"/>
          <w:szCs w:val="20"/>
          <w:lang w:val="en-ID" w:eastAsia="en-ID"/>
        </w:rPr>
      </w:pPr>
      <w:proofErr w:type="spellStart"/>
      <w:ins w:id="1390" w:author="Miku Nosamu" w:date="2025-07-06T16:34:00Z">
        <w:r w:rsidRPr="00284A52">
          <w:rPr>
            <w:color w:val="auto"/>
            <w:rPrChange w:id="1391" w:author="Miku Nosamu" w:date="2025-07-06T16:34:00Z">
              <w:rPr/>
            </w:rPrChange>
          </w:rPr>
          <w:t>Implementasi</w:t>
        </w:r>
        <w:proofErr w:type="spellEnd"/>
        <w:r w:rsidRPr="00284A52">
          <w:rPr>
            <w:color w:val="auto"/>
            <w:rPrChange w:id="1392" w:author="Miku Nosamu" w:date="2025-07-06T16:34:00Z">
              <w:rPr/>
            </w:rPrChange>
          </w:rPr>
          <w:t xml:space="preserve"> ini </w:t>
        </w:r>
        <w:proofErr w:type="spellStart"/>
        <w:r w:rsidRPr="00284A52">
          <w:rPr>
            <w:color w:val="auto"/>
            <w:rPrChange w:id="1393" w:author="Miku Nosamu" w:date="2025-07-06T16:34:00Z">
              <w:rPr/>
            </w:rPrChange>
          </w:rPr>
          <w:t>menampilkan</w:t>
        </w:r>
        <w:proofErr w:type="spellEnd"/>
        <w:r w:rsidRPr="00284A52">
          <w:rPr>
            <w:color w:val="auto"/>
            <w:rPrChange w:id="1394" w:author="Miku Nosamu" w:date="2025-07-06T16:34:00Z">
              <w:rPr/>
            </w:rPrChange>
          </w:rPr>
          <w:t xml:space="preserve"> </w:t>
        </w:r>
        <w:proofErr w:type="spellStart"/>
        <w:r w:rsidRPr="00284A52">
          <w:rPr>
            <w:color w:val="auto"/>
            <w:rPrChange w:id="1395" w:author="Miku Nosamu" w:date="2025-07-06T16:34:00Z">
              <w:rPr/>
            </w:rPrChange>
          </w:rPr>
          <w:t>halaman</w:t>
        </w:r>
        <w:proofErr w:type="spellEnd"/>
        <w:r w:rsidRPr="00284A52">
          <w:rPr>
            <w:color w:val="auto"/>
            <w:rPrChange w:id="1396" w:author="Miku Nosamu" w:date="2025-07-06T16:34:00Z">
              <w:rPr/>
            </w:rPrChange>
          </w:rPr>
          <w:t xml:space="preserve"> detail SIK dengan status “</w:t>
        </w:r>
        <w:proofErr w:type="spellStart"/>
        <w:r w:rsidRPr="00284A52">
          <w:rPr>
            <w:color w:val="auto"/>
            <w:rPrChange w:id="1397" w:author="Miku Nosamu" w:date="2025-07-06T16:34:00Z">
              <w:rPr/>
            </w:rPrChange>
          </w:rPr>
          <w:t>Disetujui</w:t>
        </w:r>
        <w:proofErr w:type="spellEnd"/>
        <w:r w:rsidRPr="00284A52">
          <w:rPr>
            <w:color w:val="auto"/>
            <w:rPrChange w:id="1398" w:author="Miku Nosamu" w:date="2025-07-06T16:34:00Z">
              <w:rPr/>
            </w:rPrChange>
          </w:rPr>
          <w:t xml:space="preserve">”. Setelah </w:t>
        </w:r>
        <w:proofErr w:type="spellStart"/>
        <w:r w:rsidRPr="00284A52">
          <w:rPr>
            <w:color w:val="auto"/>
            <w:rPrChange w:id="1399" w:author="Miku Nosamu" w:date="2025-07-06T16:34:00Z">
              <w:rPr/>
            </w:rPrChange>
          </w:rPr>
          <w:t>mendapatkan</w:t>
        </w:r>
        <w:proofErr w:type="spellEnd"/>
        <w:r w:rsidRPr="00284A52">
          <w:rPr>
            <w:color w:val="auto"/>
            <w:rPrChange w:id="1400" w:author="Miku Nosamu" w:date="2025-07-06T16:34:00Z">
              <w:rPr/>
            </w:rPrChange>
          </w:rPr>
          <w:t xml:space="preserve"> </w:t>
        </w:r>
        <w:proofErr w:type="spellStart"/>
        <w:r w:rsidRPr="00284A52">
          <w:rPr>
            <w:color w:val="auto"/>
            <w:rPrChange w:id="1401" w:author="Miku Nosamu" w:date="2025-07-06T16:34:00Z">
              <w:rPr/>
            </w:rPrChange>
          </w:rPr>
          <w:t>persetujuan</w:t>
        </w:r>
        <w:proofErr w:type="spellEnd"/>
        <w:r w:rsidRPr="00284A52">
          <w:rPr>
            <w:color w:val="auto"/>
            <w:rPrChange w:id="1402" w:author="Miku Nosamu" w:date="2025-07-06T16:34:00Z">
              <w:rPr/>
            </w:rPrChange>
          </w:rPr>
          <w:t xml:space="preserve">, vendor </w:t>
        </w:r>
        <w:proofErr w:type="spellStart"/>
        <w:r w:rsidRPr="00284A52">
          <w:rPr>
            <w:color w:val="auto"/>
            <w:rPrChange w:id="1403" w:author="Miku Nosamu" w:date="2025-07-06T16:34:00Z">
              <w:rPr/>
            </w:rPrChange>
          </w:rPr>
          <w:t>dapat</w:t>
        </w:r>
        <w:proofErr w:type="spellEnd"/>
        <w:r w:rsidRPr="00284A52">
          <w:rPr>
            <w:color w:val="auto"/>
            <w:rPrChange w:id="1404" w:author="Miku Nosamu" w:date="2025-07-06T16:34:00Z">
              <w:rPr/>
            </w:rPrChange>
          </w:rPr>
          <w:t xml:space="preserve"> </w:t>
        </w:r>
        <w:proofErr w:type="spellStart"/>
        <w:r w:rsidRPr="00284A52">
          <w:rPr>
            <w:color w:val="auto"/>
            <w:rPrChange w:id="1405" w:author="Miku Nosamu" w:date="2025-07-06T16:34:00Z">
              <w:rPr/>
            </w:rPrChange>
          </w:rPr>
          <w:t>mengunduh</w:t>
        </w:r>
        <w:proofErr w:type="spellEnd"/>
        <w:r w:rsidRPr="00284A52">
          <w:rPr>
            <w:color w:val="auto"/>
            <w:rPrChange w:id="1406" w:author="Miku Nosamu" w:date="2025-07-06T16:34:00Z">
              <w:rPr/>
            </w:rPrChange>
          </w:rPr>
          <w:t xml:space="preserve"> file SIK </w:t>
        </w:r>
        <w:proofErr w:type="spellStart"/>
        <w:r w:rsidRPr="00284A52">
          <w:rPr>
            <w:color w:val="auto"/>
            <w:rPrChange w:id="1407" w:author="Miku Nosamu" w:date="2025-07-06T16:34:00Z">
              <w:rPr/>
            </w:rPrChange>
          </w:rPr>
          <w:t>dalam</w:t>
        </w:r>
        <w:proofErr w:type="spellEnd"/>
        <w:r w:rsidRPr="00284A52">
          <w:rPr>
            <w:color w:val="auto"/>
            <w:rPrChange w:id="1408" w:author="Miku Nosamu" w:date="2025-07-06T16:34:00Z">
              <w:rPr/>
            </w:rPrChange>
          </w:rPr>
          <w:t xml:space="preserve"> format PDF dan </w:t>
        </w:r>
        <w:proofErr w:type="spellStart"/>
        <w:r w:rsidRPr="00284A52">
          <w:rPr>
            <w:color w:val="auto"/>
            <w:rPrChange w:id="1409" w:author="Miku Nosamu" w:date="2025-07-06T16:34:00Z">
              <w:rPr/>
            </w:rPrChange>
          </w:rPr>
          <w:t>melihat</w:t>
        </w:r>
        <w:proofErr w:type="spellEnd"/>
        <w:r w:rsidRPr="00284A52">
          <w:rPr>
            <w:color w:val="auto"/>
            <w:rPrChange w:id="1410" w:author="Miku Nosamu" w:date="2025-07-06T16:34:00Z">
              <w:rPr/>
            </w:rPrChange>
          </w:rPr>
          <w:t xml:space="preserve"> QR Code </w:t>
        </w:r>
        <w:proofErr w:type="spellStart"/>
        <w:r w:rsidRPr="00284A52">
          <w:rPr>
            <w:color w:val="auto"/>
            <w:rPrChange w:id="1411" w:author="Miku Nosamu" w:date="2025-07-06T16:34:00Z">
              <w:rPr/>
            </w:rPrChange>
          </w:rPr>
          <w:t>sebagai</w:t>
        </w:r>
        <w:proofErr w:type="spellEnd"/>
        <w:r w:rsidRPr="00284A52">
          <w:rPr>
            <w:color w:val="auto"/>
            <w:rPrChange w:id="1412" w:author="Miku Nosamu" w:date="2025-07-06T16:34:00Z">
              <w:rPr/>
            </w:rPrChange>
          </w:rPr>
          <w:t xml:space="preserve"> </w:t>
        </w:r>
        <w:proofErr w:type="spellStart"/>
        <w:r w:rsidRPr="00284A52">
          <w:rPr>
            <w:color w:val="auto"/>
            <w:rPrChange w:id="1413" w:author="Miku Nosamu" w:date="2025-07-06T16:34:00Z">
              <w:rPr/>
            </w:rPrChange>
          </w:rPr>
          <w:t>bukti</w:t>
        </w:r>
        <w:proofErr w:type="spellEnd"/>
        <w:r w:rsidRPr="00284A52">
          <w:rPr>
            <w:color w:val="auto"/>
            <w:rPrChange w:id="1414" w:author="Miku Nosamu" w:date="2025-07-06T16:34:00Z">
              <w:rPr/>
            </w:rPrChange>
          </w:rPr>
          <w:t xml:space="preserve"> digital </w:t>
        </w:r>
        <w:proofErr w:type="spellStart"/>
        <w:r w:rsidRPr="00284A52">
          <w:rPr>
            <w:color w:val="auto"/>
            <w:rPrChange w:id="1415" w:author="Miku Nosamu" w:date="2025-07-06T16:34:00Z">
              <w:rPr/>
            </w:rPrChange>
          </w:rPr>
          <w:t>izin</w:t>
        </w:r>
        <w:proofErr w:type="spellEnd"/>
        <w:r w:rsidRPr="00284A52">
          <w:rPr>
            <w:color w:val="auto"/>
            <w:rPrChange w:id="1416" w:author="Miku Nosamu" w:date="2025-07-06T16:34:00Z">
              <w:rPr/>
            </w:rPrChange>
          </w:rPr>
          <w:t xml:space="preserve"> </w:t>
        </w:r>
        <w:proofErr w:type="spellStart"/>
        <w:r w:rsidRPr="00284A52">
          <w:rPr>
            <w:color w:val="auto"/>
            <w:rPrChange w:id="1417" w:author="Miku Nosamu" w:date="2025-07-06T16:34:00Z">
              <w:rPr/>
            </w:rPrChange>
          </w:rPr>
          <w:t>kerja</w:t>
        </w:r>
        <w:proofErr w:type="spellEnd"/>
        <w:r w:rsidRPr="00284A52">
          <w:rPr>
            <w:color w:val="auto"/>
            <w:rPrChange w:id="1418" w:author="Miku Nosamu" w:date="2025-07-06T16:34:00Z">
              <w:rPr/>
            </w:rPrChange>
          </w:rPr>
          <w:t xml:space="preserve"> yang </w:t>
        </w:r>
        <w:proofErr w:type="spellStart"/>
        <w:r w:rsidRPr="00284A52">
          <w:rPr>
            <w:color w:val="auto"/>
            <w:rPrChange w:id="1419" w:author="Miku Nosamu" w:date="2025-07-06T16:34:00Z">
              <w:rPr/>
            </w:rPrChange>
          </w:rPr>
          <w:t>sah</w:t>
        </w:r>
        <w:proofErr w:type="spellEnd"/>
        <w:r w:rsidRPr="00284A52">
          <w:rPr>
            <w:color w:val="auto"/>
            <w:rPrChange w:id="1420" w:author="Miku Nosamu" w:date="2025-07-06T16:34:00Z">
              <w:rPr/>
            </w:rPrChange>
          </w:rPr>
          <w:t xml:space="preserve">. Fitur yang </w:t>
        </w:r>
        <w:proofErr w:type="spellStart"/>
        <w:r w:rsidRPr="00284A52">
          <w:rPr>
            <w:color w:val="auto"/>
            <w:rPrChange w:id="1421" w:author="Miku Nosamu" w:date="2025-07-06T16:34:00Z">
              <w:rPr/>
            </w:rPrChange>
          </w:rPr>
          <w:t>terkait</w:t>
        </w:r>
        <w:proofErr w:type="spellEnd"/>
        <w:r w:rsidRPr="00284A52">
          <w:rPr>
            <w:color w:val="auto"/>
            <w:rPrChange w:id="1422" w:author="Miku Nosamu" w:date="2025-07-06T16:34:00Z">
              <w:rPr/>
            </w:rPrChange>
          </w:rPr>
          <w:t xml:space="preserve"> pada interface ini </w:t>
        </w:r>
        <w:proofErr w:type="spellStart"/>
        <w:r w:rsidRPr="00284A52">
          <w:rPr>
            <w:color w:val="auto"/>
            <w:rPrChange w:id="1423" w:author="Miku Nosamu" w:date="2025-07-06T16:34:00Z">
              <w:rPr/>
            </w:rPrChange>
          </w:rPr>
          <w:t>adalah</w:t>
        </w:r>
        <w:proofErr w:type="spellEnd"/>
        <w:r w:rsidRPr="00284A52">
          <w:rPr>
            <w:color w:val="auto"/>
            <w:rPrChange w:id="1424" w:author="Miku Nosamu" w:date="2025-07-06T16:34:00Z">
              <w:rPr/>
            </w:rPrChange>
          </w:rPr>
          <w:t>:</w:t>
        </w:r>
      </w:ins>
    </w:p>
    <w:p w14:paraId="6D522F05" w14:textId="2786EF3A" w:rsidR="00D921DC" w:rsidRDefault="00F0757A" w:rsidP="00D24A91">
      <w:pPr>
        <w:spacing w:after="0" w:line="360" w:lineRule="auto"/>
        <w:ind w:firstLine="720"/>
        <w:rPr>
          <w:ins w:id="1425" w:author="Miku Nosamu" w:date="2025-07-06T16:34:00Z"/>
          <w:rFonts w:ascii="Arial" w:eastAsia="Times New Roman" w:hAnsi="Arial" w:cs="Arial"/>
          <w:color w:val="auto"/>
          <w:szCs w:val="20"/>
          <w:lang w:val="en-ID" w:eastAsia="en-ID"/>
        </w:rPr>
      </w:pPr>
      <w:ins w:id="1426" w:author="Miku Nosamu" w:date="2025-07-04T10:59:00Z">
        <w:r w:rsidRPr="00C43CFC">
          <w:rPr>
            <w:rFonts w:ascii="Arial" w:hAnsi="Arial" w:cs="Arial"/>
            <w:noProof/>
            <w:color w:val="auto"/>
            <w:lang w:val="id-ID"/>
          </w:rPr>
          <w:t>•</w:t>
        </w:r>
        <w:r w:rsidRPr="00C43CFC">
          <w:rPr>
            <w:rFonts w:ascii="Arial" w:hAnsi="Arial" w:cs="Arial"/>
            <w:noProof/>
            <w:color w:val="auto"/>
          </w:rPr>
          <w:t xml:space="preserve"> </w:t>
        </w:r>
        <w:r w:rsidRPr="00BC03E5">
          <w:rPr>
            <w:rFonts w:ascii="Arial" w:eastAsia="Times New Roman" w:hAnsi="Arial" w:cs="Arial"/>
            <w:color w:val="auto"/>
            <w:szCs w:val="20"/>
            <w:lang w:val="en-ID" w:eastAsia="en-ID"/>
          </w:rPr>
          <w:t>MF-7</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ins>
      <w:proofErr w:type="spellStart"/>
      <w:ins w:id="1427" w:author="Miku Nosamu" w:date="2025-07-05T23:05:00Z">
        <w:r w:rsidR="00D24A91" w:rsidRPr="00BC03E5">
          <w:rPr>
            <w:rFonts w:ascii="Arial" w:eastAsia="Times New Roman" w:hAnsi="Arial" w:cs="Arial"/>
            <w:color w:val="auto"/>
            <w:szCs w:val="20"/>
            <w:lang w:val="en-ID" w:eastAsia="en-ID"/>
          </w:rPr>
          <w:t>Sistem</w:t>
        </w:r>
        <w:proofErr w:type="spellEnd"/>
        <w:r w:rsidR="00D24A91" w:rsidRPr="00BC03E5">
          <w:rPr>
            <w:rFonts w:ascii="Arial" w:eastAsia="Times New Roman" w:hAnsi="Arial" w:cs="Arial"/>
            <w:color w:val="auto"/>
            <w:szCs w:val="20"/>
            <w:lang w:val="en-ID" w:eastAsia="en-ID"/>
          </w:rPr>
          <w:t xml:space="preserve"> </w:t>
        </w:r>
        <w:proofErr w:type="spellStart"/>
        <w:r w:rsidR="00D24A91" w:rsidRPr="00BC03E5">
          <w:rPr>
            <w:rFonts w:ascii="Arial" w:eastAsia="Times New Roman" w:hAnsi="Arial" w:cs="Arial"/>
            <w:color w:val="auto"/>
            <w:szCs w:val="20"/>
            <w:lang w:val="en-ID" w:eastAsia="en-ID"/>
          </w:rPr>
          <w:t>otomatis</w:t>
        </w:r>
        <w:proofErr w:type="spellEnd"/>
        <w:r w:rsidR="00D24A91" w:rsidRPr="00BC03E5">
          <w:rPr>
            <w:rFonts w:ascii="Arial" w:eastAsia="Times New Roman" w:hAnsi="Arial" w:cs="Arial"/>
            <w:color w:val="auto"/>
            <w:szCs w:val="20"/>
            <w:lang w:val="en-ID" w:eastAsia="en-ID"/>
          </w:rPr>
          <w:t xml:space="preserve"> </w:t>
        </w:r>
        <w:r w:rsidR="00D24A91">
          <w:rPr>
            <w:rFonts w:ascii="Arial" w:eastAsia="Times New Roman" w:hAnsi="Arial" w:cs="Arial"/>
            <w:color w:val="auto"/>
            <w:szCs w:val="20"/>
            <w:lang w:val="en-ID" w:eastAsia="en-ID"/>
          </w:rPr>
          <w:t>generate</w:t>
        </w:r>
        <w:r w:rsidR="00D24A91" w:rsidRPr="00BC03E5">
          <w:rPr>
            <w:rFonts w:ascii="Arial" w:eastAsia="Times New Roman" w:hAnsi="Arial" w:cs="Arial"/>
            <w:color w:val="auto"/>
            <w:szCs w:val="20"/>
            <w:lang w:val="en-ID" w:eastAsia="en-ID"/>
          </w:rPr>
          <w:t xml:space="preserve"> file SIK </w:t>
        </w:r>
        <w:r w:rsidR="00D24A91">
          <w:rPr>
            <w:rFonts w:ascii="Arial" w:eastAsia="Times New Roman" w:hAnsi="Arial" w:cs="Arial"/>
            <w:color w:val="auto"/>
            <w:szCs w:val="20"/>
            <w:lang w:val="en-ID" w:eastAsia="en-ID"/>
          </w:rPr>
          <w:t xml:space="preserve">dan </w:t>
        </w:r>
        <w:r w:rsidR="00D24A91" w:rsidRPr="00BC03E5">
          <w:rPr>
            <w:rFonts w:ascii="Arial" w:eastAsia="Times New Roman" w:hAnsi="Arial" w:cs="Arial"/>
            <w:color w:val="auto"/>
            <w:szCs w:val="20"/>
            <w:lang w:val="en-ID" w:eastAsia="en-ID"/>
          </w:rPr>
          <w:t>QR Code</w:t>
        </w:r>
        <w:r w:rsidR="00D24A91">
          <w:rPr>
            <w:rFonts w:ascii="Arial" w:eastAsia="Times New Roman" w:hAnsi="Arial" w:cs="Arial"/>
            <w:color w:val="auto"/>
            <w:szCs w:val="20"/>
            <w:lang w:val="en-ID" w:eastAsia="en-ID"/>
          </w:rPr>
          <w:t xml:space="preserve"> </w:t>
        </w:r>
        <w:proofErr w:type="spellStart"/>
        <w:r w:rsidR="00D24A91">
          <w:rPr>
            <w:rFonts w:ascii="Arial" w:eastAsia="Times New Roman" w:hAnsi="Arial" w:cs="Arial"/>
            <w:color w:val="auto"/>
            <w:szCs w:val="20"/>
            <w:lang w:val="en-ID" w:eastAsia="en-ID"/>
          </w:rPr>
          <w:t>dari</w:t>
        </w:r>
        <w:proofErr w:type="spellEnd"/>
        <w:r w:rsidR="00D24A91">
          <w:rPr>
            <w:rFonts w:ascii="Arial" w:eastAsia="Times New Roman" w:hAnsi="Arial" w:cs="Arial"/>
            <w:color w:val="auto"/>
            <w:szCs w:val="20"/>
            <w:lang w:val="en-ID" w:eastAsia="en-ID"/>
          </w:rPr>
          <w:t xml:space="preserve"> </w:t>
        </w:r>
        <w:proofErr w:type="spellStart"/>
        <w:r w:rsidR="00D24A91">
          <w:rPr>
            <w:rFonts w:ascii="Arial" w:eastAsia="Times New Roman" w:hAnsi="Arial" w:cs="Arial"/>
            <w:color w:val="auto"/>
            <w:szCs w:val="20"/>
            <w:lang w:val="en-ID" w:eastAsia="en-ID"/>
          </w:rPr>
          <w:t>dokumen</w:t>
        </w:r>
        <w:proofErr w:type="spellEnd"/>
        <w:r w:rsidR="00D24A91">
          <w:rPr>
            <w:rFonts w:ascii="Arial" w:eastAsia="Times New Roman" w:hAnsi="Arial" w:cs="Arial"/>
            <w:color w:val="auto"/>
            <w:szCs w:val="20"/>
            <w:lang w:val="en-ID" w:eastAsia="en-ID"/>
          </w:rPr>
          <w:t xml:space="preserve"> yang </w:t>
        </w:r>
        <w:proofErr w:type="spellStart"/>
        <w:r w:rsidR="00D24A91">
          <w:rPr>
            <w:rFonts w:ascii="Arial" w:eastAsia="Times New Roman" w:hAnsi="Arial" w:cs="Arial"/>
            <w:color w:val="auto"/>
            <w:szCs w:val="20"/>
            <w:lang w:val="en-ID" w:eastAsia="en-ID"/>
          </w:rPr>
          <w:t>telah</w:t>
        </w:r>
        <w:proofErr w:type="spellEnd"/>
        <w:r w:rsidR="00D24A91">
          <w:rPr>
            <w:rFonts w:ascii="Arial" w:eastAsia="Times New Roman" w:hAnsi="Arial" w:cs="Arial"/>
            <w:color w:val="auto"/>
            <w:szCs w:val="20"/>
            <w:lang w:val="en-ID" w:eastAsia="en-ID"/>
          </w:rPr>
          <w:t xml:space="preserve"> </w:t>
        </w:r>
        <w:proofErr w:type="spellStart"/>
        <w:r w:rsidR="00D24A91">
          <w:rPr>
            <w:rFonts w:ascii="Arial" w:eastAsia="Times New Roman" w:hAnsi="Arial" w:cs="Arial"/>
            <w:color w:val="auto"/>
            <w:szCs w:val="20"/>
            <w:lang w:val="en-ID" w:eastAsia="en-ID"/>
          </w:rPr>
          <w:t>disetujui</w:t>
        </w:r>
        <w:proofErr w:type="spellEnd"/>
        <w:r w:rsidR="00D24A91" w:rsidRPr="00BC03E5">
          <w:rPr>
            <w:rFonts w:ascii="Arial" w:eastAsia="Times New Roman" w:hAnsi="Arial" w:cs="Arial"/>
            <w:color w:val="auto"/>
            <w:szCs w:val="20"/>
            <w:lang w:val="en-ID" w:eastAsia="en-ID"/>
          </w:rPr>
          <w:t>.</w:t>
        </w:r>
      </w:ins>
    </w:p>
    <w:p w14:paraId="279C68B7" w14:textId="3675A978" w:rsidR="00D24A91" w:rsidRDefault="00284A52">
      <w:pPr>
        <w:spacing w:after="0" w:line="360" w:lineRule="auto"/>
        <w:ind w:firstLine="720"/>
        <w:rPr>
          <w:ins w:id="1428" w:author="Miku Nosamu" w:date="2025-07-12T22:50:00Z"/>
          <w:rFonts w:ascii="Arial" w:eastAsia="Times New Roman" w:hAnsi="Arial" w:cs="Arial"/>
          <w:color w:val="auto"/>
          <w:szCs w:val="20"/>
          <w:lang w:val="en-ID" w:eastAsia="en-ID"/>
        </w:rPr>
      </w:pPr>
      <w:ins w:id="1429" w:author="Miku Nosamu" w:date="2025-07-06T16:34:00Z">
        <w:r w:rsidRPr="00C43CFC">
          <w:rPr>
            <w:rFonts w:ascii="Arial" w:hAnsi="Arial" w:cs="Arial"/>
            <w:noProof/>
            <w:color w:val="auto"/>
            <w:lang w:val="id-ID"/>
          </w:rPr>
          <w:t>•</w:t>
        </w:r>
        <w:r w:rsidRPr="00C43CFC">
          <w:rPr>
            <w:rFonts w:ascii="Arial" w:hAnsi="Arial" w:cs="Arial"/>
            <w:noProof/>
            <w:color w:val="auto"/>
          </w:rPr>
          <w:t xml:space="preserve"> </w:t>
        </w:r>
        <w:r w:rsidRPr="00BC03E5">
          <w:rPr>
            <w:rFonts w:ascii="Arial" w:eastAsia="Times New Roman" w:hAnsi="Arial" w:cs="Arial"/>
            <w:color w:val="auto"/>
            <w:szCs w:val="20"/>
            <w:lang w:val="en-ID" w:eastAsia="en-ID"/>
          </w:rPr>
          <w:t>MF-10</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Sistem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kirim</w:t>
        </w:r>
        <w:proofErr w:type="spellEnd"/>
        <w:r w:rsidRPr="00BC03E5">
          <w:rPr>
            <w:rFonts w:ascii="Arial" w:eastAsia="Times New Roman" w:hAnsi="Arial" w:cs="Arial"/>
            <w:color w:val="auto"/>
            <w:szCs w:val="20"/>
            <w:lang w:val="en-ID" w:eastAsia="en-ID"/>
          </w:rPr>
          <w:t xml:space="preserve"> email </w:t>
        </w:r>
        <w:proofErr w:type="spellStart"/>
        <w:r w:rsidRPr="00BC03E5">
          <w:rPr>
            <w:rFonts w:ascii="Arial" w:eastAsia="Times New Roman" w:hAnsi="Arial" w:cs="Arial"/>
            <w:color w:val="auto"/>
            <w:szCs w:val="20"/>
            <w:lang w:val="en-ID" w:eastAsia="en-ID"/>
          </w:rPr>
          <w:t>ke</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pihak</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terkait</w:t>
        </w:r>
        <w:proofErr w:type="spellEnd"/>
        <w:r w:rsidRPr="00BC03E5">
          <w:rPr>
            <w:rFonts w:ascii="Arial" w:eastAsia="Times New Roman" w:hAnsi="Arial" w:cs="Arial"/>
            <w:color w:val="auto"/>
            <w:szCs w:val="20"/>
            <w:lang w:val="en-ID" w:eastAsia="en-ID"/>
          </w:rPr>
          <w:t xml:space="preserve"> dan </w:t>
        </w:r>
        <w:proofErr w:type="spellStart"/>
        <w:r w:rsidRPr="00BC03E5">
          <w:rPr>
            <w:rFonts w:ascii="Arial" w:eastAsia="Times New Roman" w:hAnsi="Arial" w:cs="Arial"/>
            <w:color w:val="auto"/>
            <w:szCs w:val="20"/>
            <w:lang w:val="en-ID" w:eastAsia="en-ID"/>
          </w:rPr>
          <w:t>melampirkan</w:t>
        </w:r>
        <w:proofErr w:type="spellEnd"/>
        <w:r w:rsidRPr="00BC03E5">
          <w:rPr>
            <w:rFonts w:ascii="Arial" w:eastAsia="Times New Roman" w:hAnsi="Arial" w:cs="Arial"/>
            <w:color w:val="auto"/>
            <w:szCs w:val="20"/>
            <w:lang w:val="en-ID" w:eastAsia="en-ID"/>
          </w:rPr>
          <w:t xml:space="preserve"> file SIK </w:t>
        </w:r>
        <w:proofErr w:type="spellStart"/>
        <w:r w:rsidRPr="00BC03E5">
          <w:rPr>
            <w:rFonts w:ascii="Arial" w:eastAsia="Times New Roman" w:hAnsi="Arial" w:cs="Arial"/>
            <w:color w:val="auto"/>
            <w:szCs w:val="20"/>
            <w:lang w:val="en-ID" w:eastAsia="en-ID"/>
          </w:rPr>
          <w:t>dalam</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bentuk</w:t>
        </w:r>
        <w:proofErr w:type="spellEnd"/>
        <w:r w:rsidRPr="00BC03E5">
          <w:rPr>
            <w:rFonts w:ascii="Arial" w:eastAsia="Times New Roman" w:hAnsi="Arial" w:cs="Arial"/>
            <w:color w:val="auto"/>
            <w:szCs w:val="20"/>
            <w:lang w:val="en-ID" w:eastAsia="en-ID"/>
          </w:rPr>
          <w:t xml:space="preserve"> PDF.</w:t>
        </w:r>
      </w:ins>
    </w:p>
    <w:p w14:paraId="59ED31D6" w14:textId="7B9DB4E8" w:rsidR="00A30A4B" w:rsidRDefault="00A30A4B">
      <w:pPr>
        <w:spacing w:after="0" w:line="360" w:lineRule="auto"/>
        <w:ind w:firstLine="720"/>
        <w:rPr>
          <w:ins w:id="1430" w:author="Miku Nosamu" w:date="2025-07-12T22:50:00Z"/>
          <w:rFonts w:ascii="Arial" w:eastAsia="Times New Roman" w:hAnsi="Arial" w:cs="Arial"/>
          <w:color w:val="auto"/>
          <w:szCs w:val="20"/>
          <w:lang w:val="en-ID" w:eastAsia="en-ID"/>
        </w:rPr>
      </w:pPr>
    </w:p>
    <w:p w14:paraId="6C322423" w14:textId="77777777" w:rsidR="00A30A4B" w:rsidRDefault="00A30A4B">
      <w:pPr>
        <w:spacing w:after="0" w:line="360" w:lineRule="auto"/>
        <w:ind w:firstLine="720"/>
        <w:rPr>
          <w:ins w:id="1431" w:author="Miku Nosamu" w:date="2025-07-04T14:51:00Z"/>
          <w:rFonts w:ascii="Arial" w:eastAsia="Times New Roman" w:hAnsi="Arial" w:cs="Arial"/>
          <w:color w:val="auto"/>
          <w:szCs w:val="20"/>
          <w:lang w:val="en-ID" w:eastAsia="en-ID"/>
        </w:rPr>
      </w:pPr>
    </w:p>
    <w:p w14:paraId="08316D55" w14:textId="5F2829D8" w:rsidR="00D921DC" w:rsidRDefault="000A365B">
      <w:pPr>
        <w:spacing w:after="0" w:line="360" w:lineRule="auto"/>
        <w:jc w:val="center"/>
        <w:rPr>
          <w:ins w:id="1432" w:author="Miku Nosamu" w:date="2025-07-12T22:50:00Z"/>
          <w:rFonts w:ascii="Arial" w:eastAsia="Times New Roman" w:hAnsi="Arial" w:cs="Arial"/>
          <w:color w:val="auto"/>
          <w:szCs w:val="20"/>
          <w:lang w:val="en-ID" w:eastAsia="en-ID"/>
        </w:rPr>
      </w:pPr>
      <w:ins w:id="1433" w:author="Miku Nosamu" w:date="2025-07-12T22:47:00Z">
        <w:r>
          <w:rPr>
            <w:rFonts w:ascii="Arial" w:eastAsia="Times New Roman" w:hAnsi="Arial" w:cs="Arial"/>
            <w:noProof/>
            <w:color w:val="auto"/>
            <w:szCs w:val="20"/>
            <w:lang w:val="en-ID" w:eastAsia="en-ID"/>
          </w:rPr>
          <w:lastRenderedPageBreak/>
          <w:drawing>
            <wp:inline distT="0" distB="0" distL="0" distR="0" wp14:anchorId="55D1A2FE" wp14:editId="6398A330">
              <wp:extent cx="5943600" cy="29629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ins>
    </w:p>
    <w:p w14:paraId="0E7B6F55" w14:textId="32705409" w:rsidR="00A30A4B" w:rsidRDefault="00A30A4B" w:rsidP="00A30A4B">
      <w:pPr>
        <w:spacing w:after="0" w:line="360" w:lineRule="auto"/>
        <w:jc w:val="center"/>
        <w:rPr>
          <w:ins w:id="1434" w:author="Miku Nosamu" w:date="2025-07-12T22:52:00Z"/>
          <w:rFonts w:ascii="Arial" w:eastAsia="Times New Roman" w:hAnsi="Arial" w:cs="Arial"/>
          <w:color w:val="auto"/>
          <w:szCs w:val="20"/>
          <w:lang w:val="en-ID" w:eastAsia="en-ID"/>
        </w:rPr>
      </w:pPr>
      <w:ins w:id="1435" w:author="Miku Nosamu" w:date="2025-07-12T22:50:00Z">
        <w:r>
          <w:rPr>
            <w:rFonts w:ascii="Arial" w:eastAsia="Times New Roman" w:hAnsi="Arial" w:cs="Arial"/>
            <w:noProof/>
            <w:color w:val="auto"/>
            <w:szCs w:val="20"/>
            <w:lang w:val="en-ID" w:eastAsia="en-ID"/>
          </w:rPr>
          <w:drawing>
            <wp:inline distT="0" distB="0" distL="0" distR="0" wp14:anchorId="1462F1F6" wp14:editId="52703A33">
              <wp:extent cx="5943600" cy="3154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ins>
    </w:p>
    <w:p w14:paraId="1A54ACD9" w14:textId="66C6E5DC" w:rsidR="00A30A4B" w:rsidRPr="00A30A4B" w:rsidRDefault="00A30A4B" w:rsidP="00A30A4B">
      <w:pPr>
        <w:jc w:val="center"/>
        <w:rPr>
          <w:ins w:id="1436" w:author="Miku Nosamu" w:date="2025-07-12T22:50:00Z"/>
          <w:b/>
          <w:noProof/>
          <w:color w:val="auto"/>
          <w:sz w:val="16"/>
          <w:rPrChange w:id="1437" w:author="Miku Nosamu" w:date="2025-07-12T22:52:00Z">
            <w:rPr>
              <w:ins w:id="1438" w:author="Miku Nosamu" w:date="2025-07-12T22:50:00Z"/>
              <w:rFonts w:ascii="Arial" w:eastAsia="Times New Roman" w:hAnsi="Arial" w:cs="Arial"/>
              <w:color w:val="auto"/>
              <w:szCs w:val="20"/>
              <w:lang w:val="en-ID" w:eastAsia="en-ID"/>
            </w:rPr>
          </w:rPrChange>
        </w:rPr>
        <w:pPrChange w:id="1439" w:author="Miku Nosamu" w:date="2025-07-12T22:52:00Z">
          <w:pPr>
            <w:spacing w:after="0" w:line="360" w:lineRule="auto"/>
          </w:pPr>
        </w:pPrChange>
      </w:pPr>
      <w:ins w:id="1440" w:author="Miku Nosamu" w:date="2025-07-12T22:52:00Z">
        <w:r w:rsidRPr="0082628E">
          <w:rPr>
            <w:b/>
            <w:noProof/>
            <w:color w:val="auto"/>
            <w:sz w:val="16"/>
            <w:lang w:val="id-ID"/>
          </w:rPr>
          <w:t xml:space="preserve">Gambar </w:t>
        </w:r>
        <w:r>
          <w:rPr>
            <w:b/>
            <w:noProof/>
            <w:color w:val="auto"/>
            <w:sz w:val="16"/>
          </w:rPr>
          <w:t>11</w:t>
        </w:r>
        <w:r w:rsidRPr="0082628E">
          <w:rPr>
            <w:b/>
            <w:noProof/>
            <w:color w:val="auto"/>
            <w:sz w:val="16"/>
            <w:lang w:val="id-ID"/>
          </w:rPr>
          <w:t xml:space="preserve">. </w:t>
        </w:r>
        <w:r>
          <w:rPr>
            <w:b/>
            <w:noProof/>
            <w:color w:val="auto"/>
            <w:sz w:val="16"/>
          </w:rPr>
          <w:t>Admin bisa ekspor data file SIK ke file Excel</w:t>
        </w:r>
      </w:ins>
    </w:p>
    <w:p w14:paraId="0B98C2F1" w14:textId="3AE146B0" w:rsidR="00A30A4B" w:rsidRPr="00A30A4B" w:rsidRDefault="00A30A4B" w:rsidP="00A30A4B">
      <w:pPr>
        <w:spacing w:after="0" w:line="360" w:lineRule="auto"/>
        <w:rPr>
          <w:ins w:id="1441" w:author="Miku Nosamu" w:date="2025-07-04T10:59:00Z"/>
          <w:rFonts w:eastAsia="Times New Roman" w:cstheme="minorHAnsi"/>
          <w:color w:val="auto"/>
          <w:szCs w:val="20"/>
          <w:lang w:val="en-ID" w:eastAsia="en-ID"/>
          <w:rPrChange w:id="1442" w:author="Miku Nosamu" w:date="2025-07-12T22:50:00Z">
            <w:rPr>
              <w:ins w:id="1443" w:author="Miku Nosamu" w:date="2025-07-04T10:59:00Z"/>
              <w:rFonts w:ascii="Arial" w:eastAsia="Times New Roman" w:hAnsi="Arial" w:cs="Arial"/>
              <w:color w:val="auto"/>
              <w:szCs w:val="20"/>
              <w:lang w:val="en-ID" w:eastAsia="en-ID"/>
            </w:rPr>
          </w:rPrChange>
        </w:rPr>
        <w:pPrChange w:id="1444" w:author="Miku Nosamu" w:date="2025-07-12T22:51:00Z">
          <w:pPr>
            <w:spacing w:after="0" w:line="360" w:lineRule="auto"/>
          </w:pPr>
        </w:pPrChange>
      </w:pPr>
      <w:proofErr w:type="spellStart"/>
      <w:ins w:id="1445" w:author="Miku Nosamu" w:date="2025-07-12T22:50:00Z">
        <w:r w:rsidRPr="00A30A4B">
          <w:rPr>
            <w:rFonts w:cstheme="minorHAnsi"/>
            <w:color w:val="auto"/>
            <w:rPrChange w:id="1446" w:author="Miku Nosamu" w:date="2025-07-12T22:50:00Z">
              <w:rPr/>
            </w:rPrChange>
          </w:rPr>
          <w:t>Implementasi</w:t>
        </w:r>
        <w:proofErr w:type="spellEnd"/>
        <w:r w:rsidRPr="00A30A4B">
          <w:rPr>
            <w:rFonts w:cstheme="minorHAnsi"/>
            <w:color w:val="auto"/>
            <w:rPrChange w:id="1447" w:author="Miku Nosamu" w:date="2025-07-12T22:50:00Z">
              <w:rPr/>
            </w:rPrChange>
          </w:rPr>
          <w:t xml:space="preserve"> ini </w:t>
        </w:r>
        <w:proofErr w:type="spellStart"/>
        <w:r w:rsidRPr="00A30A4B">
          <w:rPr>
            <w:rFonts w:cstheme="minorHAnsi"/>
            <w:color w:val="auto"/>
            <w:rPrChange w:id="1448" w:author="Miku Nosamu" w:date="2025-07-12T22:50:00Z">
              <w:rPr/>
            </w:rPrChange>
          </w:rPr>
          <w:t>menampilkan</w:t>
        </w:r>
        <w:proofErr w:type="spellEnd"/>
        <w:r w:rsidRPr="00A30A4B">
          <w:rPr>
            <w:rFonts w:cstheme="minorHAnsi"/>
            <w:color w:val="auto"/>
            <w:rPrChange w:id="1449" w:author="Miku Nosamu" w:date="2025-07-12T22:50:00Z">
              <w:rPr/>
            </w:rPrChange>
          </w:rPr>
          <w:t xml:space="preserve"> </w:t>
        </w:r>
        <w:proofErr w:type="spellStart"/>
        <w:r w:rsidRPr="00A30A4B">
          <w:rPr>
            <w:rFonts w:cstheme="minorHAnsi"/>
            <w:color w:val="auto"/>
            <w:rPrChange w:id="1450" w:author="Miku Nosamu" w:date="2025-07-12T22:50:00Z">
              <w:rPr/>
            </w:rPrChange>
          </w:rPr>
          <w:t>halaman</w:t>
        </w:r>
        <w:proofErr w:type="spellEnd"/>
        <w:r w:rsidRPr="00A30A4B">
          <w:rPr>
            <w:rFonts w:cstheme="minorHAnsi"/>
            <w:color w:val="auto"/>
            <w:rPrChange w:id="1451" w:author="Miku Nosamu" w:date="2025-07-12T22:50:00Z">
              <w:rPr/>
            </w:rPrChange>
          </w:rPr>
          <w:t xml:space="preserve"> daftar </w:t>
        </w:r>
        <w:proofErr w:type="spellStart"/>
        <w:r w:rsidRPr="00A30A4B">
          <w:rPr>
            <w:rFonts w:cstheme="minorHAnsi"/>
            <w:color w:val="auto"/>
            <w:rPrChange w:id="1452" w:author="Miku Nosamu" w:date="2025-07-12T22:50:00Z">
              <w:rPr/>
            </w:rPrChange>
          </w:rPr>
          <w:t>pengajuan</w:t>
        </w:r>
        <w:proofErr w:type="spellEnd"/>
        <w:r w:rsidRPr="00A30A4B">
          <w:rPr>
            <w:rFonts w:cstheme="minorHAnsi"/>
            <w:color w:val="auto"/>
            <w:rPrChange w:id="1453" w:author="Miku Nosamu" w:date="2025-07-12T22:50:00Z">
              <w:rPr/>
            </w:rPrChange>
          </w:rPr>
          <w:t xml:space="preserve"> yang </w:t>
        </w:r>
        <w:proofErr w:type="spellStart"/>
        <w:r w:rsidRPr="00A30A4B">
          <w:rPr>
            <w:rFonts w:cstheme="minorHAnsi"/>
            <w:color w:val="auto"/>
            <w:rPrChange w:id="1454" w:author="Miku Nosamu" w:date="2025-07-12T22:50:00Z">
              <w:rPr/>
            </w:rPrChange>
          </w:rPr>
          <w:t>telah</w:t>
        </w:r>
        <w:proofErr w:type="spellEnd"/>
        <w:r w:rsidRPr="00A30A4B">
          <w:rPr>
            <w:rFonts w:cstheme="minorHAnsi"/>
            <w:color w:val="auto"/>
            <w:rPrChange w:id="1455" w:author="Miku Nosamu" w:date="2025-07-12T22:50:00Z">
              <w:rPr/>
            </w:rPrChange>
          </w:rPr>
          <w:t xml:space="preserve"> </w:t>
        </w:r>
        <w:proofErr w:type="spellStart"/>
        <w:r w:rsidRPr="00A30A4B">
          <w:rPr>
            <w:rFonts w:cstheme="minorHAnsi"/>
            <w:color w:val="auto"/>
            <w:rPrChange w:id="1456" w:author="Miku Nosamu" w:date="2025-07-12T22:50:00Z">
              <w:rPr/>
            </w:rPrChange>
          </w:rPr>
          <w:t>disetujui</w:t>
        </w:r>
        <w:proofErr w:type="spellEnd"/>
        <w:r w:rsidRPr="00A30A4B">
          <w:rPr>
            <w:rFonts w:cstheme="minorHAnsi"/>
            <w:color w:val="auto"/>
            <w:rPrChange w:id="1457" w:author="Miku Nosamu" w:date="2025-07-12T22:50:00Z">
              <w:rPr/>
            </w:rPrChange>
          </w:rPr>
          <w:t xml:space="preserve">. Admin </w:t>
        </w:r>
        <w:proofErr w:type="spellStart"/>
        <w:r w:rsidRPr="00A30A4B">
          <w:rPr>
            <w:rFonts w:cstheme="minorHAnsi"/>
            <w:color w:val="auto"/>
            <w:rPrChange w:id="1458" w:author="Miku Nosamu" w:date="2025-07-12T22:50:00Z">
              <w:rPr/>
            </w:rPrChange>
          </w:rPr>
          <w:t>dapat</w:t>
        </w:r>
        <w:proofErr w:type="spellEnd"/>
        <w:r w:rsidRPr="00A30A4B">
          <w:rPr>
            <w:rFonts w:cstheme="minorHAnsi"/>
            <w:color w:val="auto"/>
            <w:rPrChange w:id="1459" w:author="Miku Nosamu" w:date="2025-07-12T22:50:00Z">
              <w:rPr/>
            </w:rPrChange>
          </w:rPr>
          <w:t xml:space="preserve"> </w:t>
        </w:r>
        <w:proofErr w:type="spellStart"/>
        <w:r w:rsidRPr="00A30A4B">
          <w:rPr>
            <w:rFonts w:cstheme="minorHAnsi"/>
            <w:color w:val="auto"/>
            <w:rPrChange w:id="1460" w:author="Miku Nosamu" w:date="2025-07-12T22:50:00Z">
              <w:rPr/>
            </w:rPrChange>
          </w:rPr>
          <w:t>menggunakan</w:t>
        </w:r>
        <w:proofErr w:type="spellEnd"/>
        <w:r w:rsidRPr="00A30A4B">
          <w:rPr>
            <w:rFonts w:cstheme="minorHAnsi"/>
            <w:color w:val="auto"/>
            <w:rPrChange w:id="1461" w:author="Miku Nosamu" w:date="2025-07-12T22:50:00Z">
              <w:rPr/>
            </w:rPrChange>
          </w:rPr>
          <w:t xml:space="preserve"> </w:t>
        </w:r>
        <w:proofErr w:type="spellStart"/>
        <w:r w:rsidRPr="00A30A4B">
          <w:rPr>
            <w:rFonts w:cstheme="minorHAnsi"/>
            <w:color w:val="auto"/>
            <w:rPrChange w:id="1462" w:author="Miku Nosamu" w:date="2025-07-12T22:50:00Z">
              <w:rPr/>
            </w:rPrChange>
          </w:rPr>
          <w:t>tombol</w:t>
        </w:r>
        <w:proofErr w:type="spellEnd"/>
        <w:r w:rsidRPr="00A30A4B">
          <w:rPr>
            <w:rFonts w:cstheme="minorHAnsi"/>
            <w:color w:val="auto"/>
            <w:rPrChange w:id="1463" w:author="Miku Nosamu" w:date="2025-07-12T22:50:00Z">
              <w:rPr/>
            </w:rPrChange>
          </w:rPr>
          <w:t xml:space="preserve"> “</w:t>
        </w:r>
        <w:proofErr w:type="spellStart"/>
        <w:r w:rsidRPr="00A30A4B">
          <w:rPr>
            <w:rFonts w:cstheme="minorHAnsi"/>
            <w:color w:val="auto"/>
            <w:rPrChange w:id="1464" w:author="Miku Nosamu" w:date="2025-07-12T22:50:00Z">
              <w:rPr/>
            </w:rPrChange>
          </w:rPr>
          <w:t>Ekspor</w:t>
        </w:r>
        <w:proofErr w:type="spellEnd"/>
        <w:r w:rsidRPr="00A30A4B">
          <w:rPr>
            <w:rFonts w:cstheme="minorHAnsi"/>
            <w:color w:val="auto"/>
            <w:rPrChange w:id="1465" w:author="Miku Nosamu" w:date="2025-07-12T22:50:00Z">
              <w:rPr/>
            </w:rPrChange>
          </w:rPr>
          <w:t xml:space="preserve"> </w:t>
        </w:r>
        <w:proofErr w:type="spellStart"/>
        <w:r w:rsidRPr="00A30A4B">
          <w:rPr>
            <w:rFonts w:cstheme="minorHAnsi"/>
            <w:color w:val="auto"/>
            <w:rPrChange w:id="1466" w:author="Miku Nosamu" w:date="2025-07-12T22:50:00Z">
              <w:rPr/>
            </w:rPrChange>
          </w:rPr>
          <w:t>ke</w:t>
        </w:r>
        <w:proofErr w:type="spellEnd"/>
        <w:r w:rsidRPr="00A30A4B">
          <w:rPr>
            <w:rFonts w:cstheme="minorHAnsi"/>
            <w:color w:val="auto"/>
            <w:rPrChange w:id="1467" w:author="Miku Nosamu" w:date="2025-07-12T22:50:00Z">
              <w:rPr/>
            </w:rPrChange>
          </w:rPr>
          <w:t xml:space="preserve"> Excel” </w:t>
        </w:r>
        <w:proofErr w:type="spellStart"/>
        <w:r w:rsidRPr="00A30A4B">
          <w:rPr>
            <w:rFonts w:cstheme="minorHAnsi"/>
            <w:color w:val="auto"/>
            <w:rPrChange w:id="1468" w:author="Miku Nosamu" w:date="2025-07-12T22:50:00Z">
              <w:rPr/>
            </w:rPrChange>
          </w:rPr>
          <w:t>untuk</w:t>
        </w:r>
        <w:proofErr w:type="spellEnd"/>
        <w:r w:rsidRPr="00A30A4B">
          <w:rPr>
            <w:rFonts w:cstheme="minorHAnsi"/>
            <w:color w:val="auto"/>
            <w:rPrChange w:id="1469" w:author="Miku Nosamu" w:date="2025-07-12T22:50:00Z">
              <w:rPr/>
            </w:rPrChange>
          </w:rPr>
          <w:t xml:space="preserve"> </w:t>
        </w:r>
        <w:proofErr w:type="spellStart"/>
        <w:r w:rsidRPr="00A30A4B">
          <w:rPr>
            <w:rFonts w:cstheme="minorHAnsi"/>
            <w:color w:val="auto"/>
            <w:rPrChange w:id="1470" w:author="Miku Nosamu" w:date="2025-07-12T22:50:00Z">
              <w:rPr/>
            </w:rPrChange>
          </w:rPr>
          <w:t>mengunduh</w:t>
        </w:r>
        <w:proofErr w:type="spellEnd"/>
        <w:r w:rsidRPr="00A30A4B">
          <w:rPr>
            <w:rFonts w:cstheme="minorHAnsi"/>
            <w:color w:val="auto"/>
            <w:rPrChange w:id="1471" w:author="Miku Nosamu" w:date="2025-07-12T22:50:00Z">
              <w:rPr/>
            </w:rPrChange>
          </w:rPr>
          <w:t xml:space="preserve"> </w:t>
        </w:r>
        <w:proofErr w:type="spellStart"/>
        <w:r w:rsidRPr="00A30A4B">
          <w:rPr>
            <w:rFonts w:cstheme="minorHAnsi"/>
            <w:color w:val="auto"/>
            <w:rPrChange w:id="1472" w:author="Miku Nosamu" w:date="2025-07-12T22:50:00Z">
              <w:rPr/>
            </w:rPrChange>
          </w:rPr>
          <w:t>seluruh</w:t>
        </w:r>
        <w:proofErr w:type="spellEnd"/>
        <w:r w:rsidRPr="00A30A4B">
          <w:rPr>
            <w:rFonts w:cstheme="minorHAnsi"/>
            <w:color w:val="auto"/>
            <w:rPrChange w:id="1473" w:author="Miku Nosamu" w:date="2025-07-12T22:50:00Z">
              <w:rPr/>
            </w:rPrChange>
          </w:rPr>
          <w:t xml:space="preserve"> data </w:t>
        </w:r>
        <w:proofErr w:type="spellStart"/>
        <w:r w:rsidRPr="00A30A4B">
          <w:rPr>
            <w:rFonts w:cstheme="minorHAnsi"/>
            <w:color w:val="auto"/>
            <w:rPrChange w:id="1474" w:author="Miku Nosamu" w:date="2025-07-12T22:50:00Z">
              <w:rPr/>
            </w:rPrChange>
          </w:rPr>
          <w:t>pengajuan</w:t>
        </w:r>
        <w:proofErr w:type="spellEnd"/>
        <w:r w:rsidRPr="00A30A4B">
          <w:rPr>
            <w:rFonts w:cstheme="minorHAnsi"/>
            <w:color w:val="auto"/>
            <w:rPrChange w:id="1475" w:author="Miku Nosamu" w:date="2025-07-12T22:50:00Z">
              <w:rPr/>
            </w:rPrChange>
          </w:rPr>
          <w:t xml:space="preserve"> yang </w:t>
        </w:r>
        <w:proofErr w:type="spellStart"/>
        <w:r w:rsidRPr="00A30A4B">
          <w:rPr>
            <w:rFonts w:cstheme="minorHAnsi"/>
            <w:color w:val="auto"/>
            <w:rPrChange w:id="1476" w:author="Miku Nosamu" w:date="2025-07-12T22:50:00Z">
              <w:rPr/>
            </w:rPrChange>
          </w:rPr>
          <w:t>berstatus</w:t>
        </w:r>
        <w:proofErr w:type="spellEnd"/>
        <w:r w:rsidRPr="00A30A4B">
          <w:rPr>
            <w:rFonts w:cstheme="minorHAnsi"/>
            <w:color w:val="auto"/>
            <w:rPrChange w:id="1477" w:author="Miku Nosamu" w:date="2025-07-12T22:50:00Z">
              <w:rPr/>
            </w:rPrChange>
          </w:rPr>
          <w:t xml:space="preserve"> </w:t>
        </w:r>
        <w:proofErr w:type="spellStart"/>
        <w:r w:rsidRPr="00A30A4B">
          <w:rPr>
            <w:rFonts w:cstheme="minorHAnsi"/>
            <w:color w:val="auto"/>
            <w:rPrChange w:id="1478" w:author="Miku Nosamu" w:date="2025-07-12T22:50:00Z">
              <w:rPr/>
            </w:rPrChange>
          </w:rPr>
          <w:t>disetujui</w:t>
        </w:r>
        <w:proofErr w:type="spellEnd"/>
        <w:r w:rsidRPr="00A30A4B">
          <w:rPr>
            <w:rFonts w:cstheme="minorHAnsi"/>
            <w:color w:val="auto"/>
            <w:rPrChange w:id="1479" w:author="Miku Nosamu" w:date="2025-07-12T22:50:00Z">
              <w:rPr/>
            </w:rPrChange>
          </w:rPr>
          <w:t xml:space="preserve">. File yang </w:t>
        </w:r>
        <w:proofErr w:type="spellStart"/>
        <w:r w:rsidRPr="00A30A4B">
          <w:rPr>
            <w:rFonts w:cstheme="minorHAnsi"/>
            <w:color w:val="auto"/>
            <w:rPrChange w:id="1480" w:author="Miku Nosamu" w:date="2025-07-12T22:50:00Z">
              <w:rPr/>
            </w:rPrChange>
          </w:rPr>
          <w:t>diunduh</w:t>
        </w:r>
        <w:proofErr w:type="spellEnd"/>
        <w:r w:rsidRPr="00A30A4B">
          <w:rPr>
            <w:rFonts w:cstheme="minorHAnsi"/>
            <w:color w:val="auto"/>
            <w:rPrChange w:id="1481" w:author="Miku Nosamu" w:date="2025-07-12T22:50:00Z">
              <w:rPr/>
            </w:rPrChange>
          </w:rPr>
          <w:t xml:space="preserve"> </w:t>
        </w:r>
        <w:proofErr w:type="spellStart"/>
        <w:r w:rsidRPr="00A30A4B">
          <w:rPr>
            <w:rFonts w:cstheme="minorHAnsi"/>
            <w:color w:val="auto"/>
            <w:rPrChange w:id="1482" w:author="Miku Nosamu" w:date="2025-07-12T22:50:00Z">
              <w:rPr/>
            </w:rPrChange>
          </w:rPr>
          <w:t>berformat</w:t>
        </w:r>
        <w:proofErr w:type="spellEnd"/>
        <w:r w:rsidRPr="00A30A4B">
          <w:rPr>
            <w:rFonts w:cstheme="minorHAnsi"/>
            <w:color w:val="auto"/>
            <w:rPrChange w:id="1483" w:author="Miku Nosamu" w:date="2025-07-12T22:50:00Z">
              <w:rPr/>
            </w:rPrChange>
          </w:rPr>
          <w:t xml:space="preserve"> </w:t>
        </w:r>
        <w:r w:rsidRPr="00A30A4B">
          <w:rPr>
            <w:rStyle w:val="HTMLCode"/>
            <w:rFonts w:asciiTheme="minorHAnsi" w:eastAsiaTheme="majorEastAsia" w:hAnsiTheme="minorHAnsi" w:cstheme="minorHAnsi"/>
            <w:color w:val="auto"/>
            <w:rPrChange w:id="1484" w:author="Miku Nosamu" w:date="2025-07-12T22:50:00Z">
              <w:rPr>
                <w:rStyle w:val="HTMLCode"/>
                <w:rFonts w:eastAsiaTheme="majorEastAsia"/>
              </w:rPr>
            </w:rPrChange>
          </w:rPr>
          <w:t>.xlsx</w:t>
        </w:r>
        <w:r w:rsidRPr="00A30A4B">
          <w:rPr>
            <w:rFonts w:cstheme="minorHAnsi"/>
            <w:color w:val="auto"/>
            <w:rPrChange w:id="1485" w:author="Miku Nosamu" w:date="2025-07-12T22:50:00Z">
              <w:rPr/>
            </w:rPrChange>
          </w:rPr>
          <w:t xml:space="preserve"> dan </w:t>
        </w:r>
        <w:proofErr w:type="spellStart"/>
        <w:r w:rsidRPr="00A30A4B">
          <w:rPr>
            <w:rFonts w:cstheme="minorHAnsi"/>
            <w:color w:val="auto"/>
            <w:rPrChange w:id="1486" w:author="Miku Nosamu" w:date="2025-07-12T22:50:00Z">
              <w:rPr/>
            </w:rPrChange>
          </w:rPr>
          <w:t>berisi</w:t>
        </w:r>
        <w:proofErr w:type="spellEnd"/>
        <w:r w:rsidRPr="00A30A4B">
          <w:rPr>
            <w:rFonts w:cstheme="minorHAnsi"/>
            <w:color w:val="auto"/>
            <w:rPrChange w:id="1487" w:author="Miku Nosamu" w:date="2025-07-12T22:50:00Z">
              <w:rPr/>
            </w:rPrChange>
          </w:rPr>
          <w:t xml:space="preserve"> </w:t>
        </w:r>
        <w:proofErr w:type="spellStart"/>
        <w:r w:rsidRPr="00A30A4B">
          <w:rPr>
            <w:rFonts w:cstheme="minorHAnsi"/>
            <w:color w:val="auto"/>
            <w:rPrChange w:id="1488" w:author="Miku Nosamu" w:date="2025-07-12T22:50:00Z">
              <w:rPr/>
            </w:rPrChange>
          </w:rPr>
          <w:t>informasi</w:t>
        </w:r>
        <w:proofErr w:type="spellEnd"/>
        <w:r w:rsidRPr="00A30A4B">
          <w:rPr>
            <w:rFonts w:cstheme="minorHAnsi"/>
            <w:color w:val="auto"/>
            <w:rPrChange w:id="1489" w:author="Miku Nosamu" w:date="2025-07-12T22:50:00Z">
              <w:rPr/>
            </w:rPrChange>
          </w:rPr>
          <w:t xml:space="preserve"> </w:t>
        </w:r>
        <w:proofErr w:type="spellStart"/>
        <w:r w:rsidRPr="00A30A4B">
          <w:rPr>
            <w:rFonts w:cstheme="minorHAnsi"/>
            <w:color w:val="auto"/>
            <w:rPrChange w:id="1490" w:author="Miku Nosamu" w:date="2025-07-12T22:50:00Z">
              <w:rPr/>
            </w:rPrChange>
          </w:rPr>
          <w:t>penting</w:t>
        </w:r>
        <w:proofErr w:type="spellEnd"/>
        <w:r w:rsidRPr="00A30A4B">
          <w:rPr>
            <w:rFonts w:cstheme="minorHAnsi"/>
            <w:color w:val="auto"/>
            <w:rPrChange w:id="1491" w:author="Miku Nosamu" w:date="2025-07-12T22:50:00Z">
              <w:rPr/>
            </w:rPrChange>
          </w:rPr>
          <w:t xml:space="preserve"> </w:t>
        </w:r>
        <w:proofErr w:type="spellStart"/>
        <w:r w:rsidRPr="00A30A4B">
          <w:rPr>
            <w:rFonts w:cstheme="minorHAnsi"/>
            <w:color w:val="auto"/>
            <w:rPrChange w:id="1492" w:author="Miku Nosamu" w:date="2025-07-12T22:50:00Z">
              <w:rPr/>
            </w:rPrChange>
          </w:rPr>
          <w:t>seperti</w:t>
        </w:r>
        <w:proofErr w:type="spellEnd"/>
        <w:r w:rsidRPr="00A30A4B">
          <w:rPr>
            <w:rFonts w:cstheme="minorHAnsi"/>
            <w:color w:val="auto"/>
            <w:rPrChange w:id="1493" w:author="Miku Nosamu" w:date="2025-07-12T22:50:00Z">
              <w:rPr/>
            </w:rPrChange>
          </w:rPr>
          <w:t xml:space="preserve"> </w:t>
        </w:r>
        <w:proofErr w:type="spellStart"/>
        <w:r w:rsidRPr="00A30A4B">
          <w:rPr>
            <w:rFonts w:cstheme="minorHAnsi"/>
            <w:color w:val="auto"/>
            <w:rPrChange w:id="1494" w:author="Miku Nosamu" w:date="2025-07-12T22:50:00Z">
              <w:rPr/>
            </w:rPrChange>
          </w:rPr>
          <w:t>nama</w:t>
        </w:r>
        <w:proofErr w:type="spellEnd"/>
        <w:r w:rsidRPr="00A30A4B">
          <w:rPr>
            <w:rFonts w:cstheme="minorHAnsi"/>
            <w:color w:val="auto"/>
            <w:rPrChange w:id="1495" w:author="Miku Nosamu" w:date="2025-07-12T22:50:00Z">
              <w:rPr/>
            </w:rPrChange>
          </w:rPr>
          <w:t xml:space="preserve"> vendor, </w:t>
        </w:r>
        <w:proofErr w:type="spellStart"/>
        <w:r w:rsidRPr="00A30A4B">
          <w:rPr>
            <w:rFonts w:cstheme="minorHAnsi"/>
            <w:color w:val="auto"/>
            <w:rPrChange w:id="1496" w:author="Miku Nosamu" w:date="2025-07-12T22:50:00Z">
              <w:rPr/>
            </w:rPrChange>
          </w:rPr>
          <w:t>tanggal</w:t>
        </w:r>
        <w:proofErr w:type="spellEnd"/>
        <w:r w:rsidRPr="00A30A4B">
          <w:rPr>
            <w:rFonts w:cstheme="minorHAnsi"/>
            <w:color w:val="auto"/>
            <w:rPrChange w:id="1497" w:author="Miku Nosamu" w:date="2025-07-12T22:50:00Z">
              <w:rPr/>
            </w:rPrChange>
          </w:rPr>
          <w:t xml:space="preserve"> </w:t>
        </w:r>
        <w:proofErr w:type="spellStart"/>
        <w:r w:rsidRPr="00A30A4B">
          <w:rPr>
            <w:rFonts w:cstheme="minorHAnsi"/>
            <w:color w:val="auto"/>
            <w:rPrChange w:id="1498" w:author="Miku Nosamu" w:date="2025-07-12T22:50:00Z">
              <w:rPr/>
            </w:rPrChange>
          </w:rPr>
          <w:t>pengajuan</w:t>
        </w:r>
        <w:proofErr w:type="spellEnd"/>
        <w:r w:rsidRPr="00A30A4B">
          <w:rPr>
            <w:rFonts w:cstheme="minorHAnsi"/>
            <w:color w:val="auto"/>
            <w:rPrChange w:id="1499" w:author="Miku Nosamu" w:date="2025-07-12T22:50:00Z">
              <w:rPr/>
            </w:rPrChange>
          </w:rPr>
          <w:t xml:space="preserve">, </w:t>
        </w:r>
        <w:proofErr w:type="spellStart"/>
        <w:r w:rsidRPr="00A30A4B">
          <w:rPr>
            <w:rFonts w:cstheme="minorHAnsi"/>
            <w:color w:val="auto"/>
            <w:rPrChange w:id="1500" w:author="Miku Nosamu" w:date="2025-07-12T22:50:00Z">
              <w:rPr/>
            </w:rPrChange>
          </w:rPr>
          <w:t>lokasi</w:t>
        </w:r>
        <w:proofErr w:type="spellEnd"/>
        <w:r w:rsidRPr="00A30A4B">
          <w:rPr>
            <w:rFonts w:cstheme="minorHAnsi"/>
            <w:color w:val="auto"/>
            <w:rPrChange w:id="1501" w:author="Miku Nosamu" w:date="2025-07-12T22:50:00Z">
              <w:rPr/>
            </w:rPrChange>
          </w:rPr>
          <w:t xml:space="preserve"> </w:t>
        </w:r>
        <w:proofErr w:type="spellStart"/>
        <w:r w:rsidRPr="00A30A4B">
          <w:rPr>
            <w:rFonts w:cstheme="minorHAnsi"/>
            <w:color w:val="auto"/>
            <w:rPrChange w:id="1502" w:author="Miku Nosamu" w:date="2025-07-12T22:50:00Z">
              <w:rPr/>
            </w:rPrChange>
          </w:rPr>
          <w:t>pekerjaan</w:t>
        </w:r>
        <w:proofErr w:type="spellEnd"/>
        <w:r w:rsidRPr="00A30A4B">
          <w:rPr>
            <w:rFonts w:cstheme="minorHAnsi"/>
            <w:color w:val="auto"/>
            <w:rPrChange w:id="1503" w:author="Miku Nosamu" w:date="2025-07-12T22:50:00Z">
              <w:rPr/>
            </w:rPrChange>
          </w:rPr>
          <w:t xml:space="preserve">, </w:t>
        </w:r>
        <w:proofErr w:type="spellStart"/>
        <w:r w:rsidRPr="00A30A4B">
          <w:rPr>
            <w:rFonts w:cstheme="minorHAnsi"/>
            <w:color w:val="auto"/>
            <w:rPrChange w:id="1504" w:author="Miku Nosamu" w:date="2025-07-12T22:50:00Z">
              <w:rPr/>
            </w:rPrChange>
          </w:rPr>
          <w:t>jenis</w:t>
        </w:r>
        <w:proofErr w:type="spellEnd"/>
        <w:r w:rsidRPr="00A30A4B">
          <w:rPr>
            <w:rFonts w:cstheme="minorHAnsi"/>
            <w:color w:val="auto"/>
            <w:rPrChange w:id="1505" w:author="Miku Nosamu" w:date="2025-07-12T22:50:00Z">
              <w:rPr/>
            </w:rPrChange>
          </w:rPr>
          <w:t xml:space="preserve"> </w:t>
        </w:r>
        <w:proofErr w:type="spellStart"/>
        <w:r w:rsidRPr="00A30A4B">
          <w:rPr>
            <w:rFonts w:cstheme="minorHAnsi"/>
            <w:color w:val="auto"/>
            <w:rPrChange w:id="1506" w:author="Miku Nosamu" w:date="2025-07-12T22:50:00Z">
              <w:rPr/>
            </w:rPrChange>
          </w:rPr>
          <w:t>pekerjaan</w:t>
        </w:r>
        <w:proofErr w:type="spellEnd"/>
        <w:r w:rsidRPr="00A30A4B">
          <w:rPr>
            <w:rFonts w:cstheme="minorHAnsi"/>
            <w:color w:val="auto"/>
            <w:rPrChange w:id="1507" w:author="Miku Nosamu" w:date="2025-07-12T22:50:00Z">
              <w:rPr/>
            </w:rPrChange>
          </w:rPr>
          <w:t xml:space="preserve">, </w:t>
        </w:r>
        <w:proofErr w:type="spellStart"/>
        <w:r w:rsidRPr="00A30A4B">
          <w:rPr>
            <w:rFonts w:cstheme="minorHAnsi"/>
            <w:color w:val="auto"/>
            <w:rPrChange w:id="1508" w:author="Miku Nosamu" w:date="2025-07-12T22:50:00Z">
              <w:rPr/>
            </w:rPrChange>
          </w:rPr>
          <w:t>serta</w:t>
        </w:r>
        <w:proofErr w:type="spellEnd"/>
        <w:r w:rsidRPr="00A30A4B">
          <w:rPr>
            <w:rFonts w:cstheme="minorHAnsi"/>
            <w:color w:val="auto"/>
            <w:rPrChange w:id="1509" w:author="Miku Nosamu" w:date="2025-07-12T22:50:00Z">
              <w:rPr/>
            </w:rPrChange>
          </w:rPr>
          <w:t xml:space="preserve"> status </w:t>
        </w:r>
        <w:proofErr w:type="spellStart"/>
        <w:r w:rsidRPr="00A30A4B">
          <w:rPr>
            <w:rFonts w:cstheme="minorHAnsi"/>
            <w:color w:val="auto"/>
            <w:rPrChange w:id="1510" w:author="Miku Nosamu" w:date="2025-07-12T22:50:00Z">
              <w:rPr/>
            </w:rPrChange>
          </w:rPr>
          <w:t>persetujuan</w:t>
        </w:r>
        <w:proofErr w:type="spellEnd"/>
        <w:r w:rsidRPr="00A30A4B">
          <w:rPr>
            <w:rFonts w:cstheme="minorHAnsi"/>
            <w:color w:val="auto"/>
            <w:rPrChange w:id="1511" w:author="Miku Nosamu" w:date="2025-07-12T22:50:00Z">
              <w:rPr/>
            </w:rPrChange>
          </w:rPr>
          <w:t>.</w:t>
        </w:r>
      </w:ins>
    </w:p>
    <w:p w14:paraId="7C049AD2" w14:textId="347E1369" w:rsidR="00F0757A" w:rsidRDefault="00F0757A">
      <w:pPr>
        <w:spacing w:after="0" w:line="360" w:lineRule="auto"/>
        <w:ind w:firstLine="720"/>
        <w:rPr>
          <w:ins w:id="1512" w:author="Miku Nosamu" w:date="2025-07-04T14:46:00Z"/>
          <w:rFonts w:ascii="Arial" w:eastAsia="Times New Roman" w:hAnsi="Arial" w:cs="Arial"/>
          <w:color w:val="auto"/>
          <w:szCs w:val="20"/>
          <w:lang w:val="en-ID" w:eastAsia="en-ID"/>
        </w:rPr>
      </w:pPr>
      <w:ins w:id="1513" w:author="Miku Nosamu" w:date="2025-07-04T11:00:00Z">
        <w:r w:rsidRPr="00C43CFC">
          <w:rPr>
            <w:rFonts w:ascii="Arial" w:hAnsi="Arial" w:cs="Arial"/>
            <w:noProof/>
            <w:color w:val="auto"/>
            <w:lang w:val="id-ID"/>
          </w:rPr>
          <w:t>•</w:t>
        </w:r>
        <w:r w:rsidRPr="00C43CFC">
          <w:rPr>
            <w:rFonts w:ascii="Arial" w:hAnsi="Arial" w:cs="Arial"/>
            <w:noProof/>
            <w:color w:val="auto"/>
          </w:rPr>
          <w:t xml:space="preserve"> </w:t>
        </w:r>
      </w:ins>
      <w:ins w:id="1514" w:author="Miku Nosamu" w:date="2025-07-04T10:59:00Z">
        <w:r w:rsidRPr="00BC03E5">
          <w:rPr>
            <w:rFonts w:ascii="Arial" w:eastAsia="Times New Roman" w:hAnsi="Arial" w:cs="Arial"/>
            <w:color w:val="auto"/>
            <w:szCs w:val="20"/>
            <w:lang w:val="en-ID" w:eastAsia="en-ID"/>
          </w:rPr>
          <w:t>MF-8</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Admin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download data </w:t>
        </w:r>
        <w:proofErr w:type="spellStart"/>
        <w:r w:rsidRPr="00BC03E5">
          <w:rPr>
            <w:rFonts w:ascii="Arial" w:eastAsia="Times New Roman" w:hAnsi="Arial" w:cs="Arial"/>
            <w:color w:val="auto"/>
            <w:szCs w:val="20"/>
            <w:lang w:val="en-ID" w:eastAsia="en-ID"/>
          </w:rPr>
          <w:t>pengajuan</w:t>
        </w:r>
        <w:proofErr w:type="spellEnd"/>
        <w:r w:rsidRPr="00BC03E5">
          <w:rPr>
            <w:rFonts w:ascii="Arial" w:eastAsia="Times New Roman" w:hAnsi="Arial" w:cs="Arial"/>
            <w:color w:val="auto"/>
            <w:szCs w:val="20"/>
            <w:lang w:val="en-ID" w:eastAsia="en-ID"/>
          </w:rPr>
          <w:t xml:space="preserve"> yang </w:t>
        </w:r>
        <w:proofErr w:type="spellStart"/>
        <w:r w:rsidRPr="00BC03E5">
          <w:rPr>
            <w:rFonts w:ascii="Arial" w:eastAsia="Times New Roman" w:hAnsi="Arial" w:cs="Arial"/>
            <w:color w:val="auto"/>
            <w:szCs w:val="20"/>
            <w:lang w:val="en-ID" w:eastAsia="en-ID"/>
          </w:rPr>
          <w:t>sudah</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disetujui</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ke</w:t>
        </w:r>
        <w:proofErr w:type="spellEnd"/>
        <w:r w:rsidRPr="00BC03E5">
          <w:rPr>
            <w:rFonts w:ascii="Arial" w:eastAsia="Times New Roman" w:hAnsi="Arial" w:cs="Arial"/>
            <w:color w:val="auto"/>
            <w:szCs w:val="20"/>
            <w:lang w:val="en-ID" w:eastAsia="en-ID"/>
          </w:rPr>
          <w:t xml:space="preserve"> file Excel.</w:t>
        </w:r>
      </w:ins>
    </w:p>
    <w:p w14:paraId="5B183BEE" w14:textId="4BC00056" w:rsidR="004F0F56" w:rsidRDefault="004F0F56" w:rsidP="004F0F56">
      <w:pPr>
        <w:spacing w:after="0" w:line="360" w:lineRule="auto"/>
        <w:rPr>
          <w:ins w:id="1515" w:author="Miku Nosamu" w:date="2025-07-04T14:46:00Z"/>
          <w:rFonts w:ascii="Arial" w:eastAsia="Times New Roman" w:hAnsi="Arial" w:cs="Arial"/>
          <w:color w:val="auto"/>
          <w:szCs w:val="20"/>
          <w:lang w:val="en-ID" w:eastAsia="en-ID"/>
        </w:rPr>
      </w:pPr>
    </w:p>
    <w:p w14:paraId="1FD9CC25" w14:textId="705A3CE4" w:rsidR="004F0F56" w:rsidRDefault="004F0F56" w:rsidP="004F0F56">
      <w:pPr>
        <w:spacing w:after="0" w:line="360" w:lineRule="auto"/>
        <w:jc w:val="center"/>
        <w:rPr>
          <w:ins w:id="1516" w:author="Miku Nosamu" w:date="2025-07-04T14:47:00Z"/>
          <w:rFonts w:ascii="Arial" w:eastAsia="Times New Roman" w:hAnsi="Arial" w:cs="Arial"/>
          <w:color w:val="auto"/>
          <w:szCs w:val="20"/>
          <w:lang w:val="en-ID" w:eastAsia="en-ID"/>
        </w:rPr>
      </w:pPr>
      <w:ins w:id="1517" w:author="Miku Nosamu" w:date="2025-07-04T14:47:00Z">
        <w:r>
          <w:rPr>
            <w:rFonts w:ascii="Arial" w:eastAsia="Times New Roman" w:hAnsi="Arial" w:cs="Arial"/>
            <w:noProof/>
            <w:color w:val="auto"/>
            <w:szCs w:val="20"/>
            <w:lang w:val="en-ID" w:eastAsia="en-ID"/>
          </w:rPr>
          <w:lastRenderedPageBreak/>
          <w:drawing>
            <wp:inline distT="0" distB="0" distL="0" distR="0" wp14:anchorId="7C604DC4" wp14:editId="6C255C7E">
              <wp:extent cx="5943600" cy="2864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ins>
    </w:p>
    <w:p w14:paraId="1B710DD1" w14:textId="7B5A3854" w:rsidR="004F0F56" w:rsidRDefault="004F0F56" w:rsidP="004F0F56">
      <w:pPr>
        <w:jc w:val="center"/>
        <w:rPr>
          <w:ins w:id="1518" w:author="Miku Nosamu" w:date="2025-07-04T14:48:00Z"/>
          <w:b/>
          <w:noProof/>
          <w:color w:val="auto"/>
          <w:sz w:val="16"/>
        </w:rPr>
      </w:pPr>
      <w:ins w:id="1519" w:author="Miku Nosamu" w:date="2025-07-04T14:48:00Z">
        <w:r w:rsidRPr="0082628E">
          <w:rPr>
            <w:b/>
            <w:noProof/>
            <w:color w:val="auto"/>
            <w:sz w:val="16"/>
            <w:lang w:val="id-ID"/>
          </w:rPr>
          <w:t xml:space="preserve">Gambar </w:t>
        </w:r>
        <w:r>
          <w:rPr>
            <w:b/>
            <w:noProof/>
            <w:color w:val="auto"/>
            <w:sz w:val="16"/>
          </w:rPr>
          <w:t>12</w:t>
        </w:r>
        <w:r w:rsidRPr="0082628E">
          <w:rPr>
            <w:b/>
            <w:noProof/>
            <w:color w:val="auto"/>
            <w:sz w:val="16"/>
            <w:lang w:val="id-ID"/>
          </w:rPr>
          <w:t xml:space="preserve">. </w:t>
        </w:r>
        <w:r>
          <w:rPr>
            <w:b/>
            <w:noProof/>
            <w:color w:val="auto"/>
            <w:sz w:val="16"/>
          </w:rPr>
          <w:t>Super User tambaha tau ganti approver</w:t>
        </w:r>
      </w:ins>
    </w:p>
    <w:p w14:paraId="50DEDF0D" w14:textId="68AC0A2E" w:rsidR="004F0F56" w:rsidRPr="008B3888" w:rsidRDefault="008B3888">
      <w:pPr>
        <w:spacing w:after="0" w:line="360" w:lineRule="auto"/>
        <w:rPr>
          <w:ins w:id="1520" w:author="Miku Nosamu" w:date="2025-07-04T10:59:00Z"/>
          <w:rFonts w:ascii="Arial" w:eastAsia="Times New Roman" w:hAnsi="Arial" w:cs="Arial"/>
          <w:color w:val="auto"/>
          <w:szCs w:val="20"/>
          <w:lang w:val="en-ID" w:eastAsia="en-ID"/>
        </w:rPr>
      </w:pPr>
      <w:proofErr w:type="spellStart"/>
      <w:ins w:id="1521" w:author="Miku Nosamu" w:date="2025-07-04T14:50:00Z">
        <w:r w:rsidRPr="00246920">
          <w:rPr>
            <w:color w:val="auto"/>
            <w:rPrChange w:id="1522" w:author="Miku Nosamu" w:date="2025-07-08T18:15:00Z">
              <w:rPr/>
            </w:rPrChange>
          </w:rPr>
          <w:t>Implementasi</w:t>
        </w:r>
        <w:proofErr w:type="spellEnd"/>
        <w:r w:rsidRPr="00246920">
          <w:rPr>
            <w:color w:val="auto"/>
            <w:rPrChange w:id="1523" w:author="Miku Nosamu" w:date="2025-07-08T18:15:00Z">
              <w:rPr/>
            </w:rPrChange>
          </w:rPr>
          <w:t xml:space="preserve"> ini </w:t>
        </w:r>
        <w:proofErr w:type="spellStart"/>
        <w:r w:rsidRPr="00246920">
          <w:rPr>
            <w:color w:val="auto"/>
            <w:rPrChange w:id="1524" w:author="Miku Nosamu" w:date="2025-07-08T18:15:00Z">
              <w:rPr/>
            </w:rPrChange>
          </w:rPr>
          <w:t>menampilkan</w:t>
        </w:r>
        <w:proofErr w:type="spellEnd"/>
        <w:r w:rsidRPr="00246920">
          <w:rPr>
            <w:color w:val="auto"/>
            <w:rPrChange w:id="1525" w:author="Miku Nosamu" w:date="2025-07-08T18:15:00Z">
              <w:rPr/>
            </w:rPrChange>
          </w:rPr>
          <w:t xml:space="preserve"> </w:t>
        </w:r>
        <w:proofErr w:type="spellStart"/>
        <w:r w:rsidRPr="00246920">
          <w:rPr>
            <w:color w:val="auto"/>
            <w:rPrChange w:id="1526" w:author="Miku Nosamu" w:date="2025-07-08T18:15:00Z">
              <w:rPr/>
            </w:rPrChange>
          </w:rPr>
          <w:t>halaman</w:t>
        </w:r>
        <w:proofErr w:type="spellEnd"/>
        <w:r w:rsidRPr="00246920">
          <w:rPr>
            <w:color w:val="auto"/>
            <w:rPrChange w:id="1527" w:author="Miku Nosamu" w:date="2025-07-08T18:15:00Z">
              <w:rPr/>
            </w:rPrChange>
          </w:rPr>
          <w:t xml:space="preserve"> </w:t>
        </w:r>
        <w:r w:rsidRPr="00246920">
          <w:rPr>
            <w:rStyle w:val="Strong"/>
            <w:b w:val="0"/>
            <w:bCs w:val="0"/>
            <w:color w:val="auto"/>
            <w:rPrChange w:id="1528" w:author="Miku Nosamu" w:date="2025-07-08T18:15:00Z">
              <w:rPr>
                <w:rStyle w:val="Strong"/>
              </w:rPr>
            </w:rPrChange>
          </w:rPr>
          <w:t>Daftar Approver</w:t>
        </w:r>
        <w:r w:rsidRPr="00246920">
          <w:rPr>
            <w:color w:val="auto"/>
            <w:rPrChange w:id="1529" w:author="Miku Nosamu" w:date="2025-07-08T18:15:00Z">
              <w:rPr/>
            </w:rPrChange>
          </w:rPr>
          <w:t xml:space="preserve"> yang </w:t>
        </w:r>
        <w:proofErr w:type="spellStart"/>
        <w:r w:rsidRPr="00246920">
          <w:rPr>
            <w:color w:val="auto"/>
            <w:rPrChange w:id="1530" w:author="Miku Nosamu" w:date="2025-07-08T18:15:00Z">
              <w:rPr/>
            </w:rPrChange>
          </w:rPr>
          <w:t>digunakan</w:t>
        </w:r>
        <w:proofErr w:type="spellEnd"/>
        <w:r w:rsidRPr="00246920">
          <w:rPr>
            <w:color w:val="auto"/>
            <w:rPrChange w:id="1531" w:author="Miku Nosamu" w:date="2025-07-08T18:15:00Z">
              <w:rPr/>
            </w:rPrChange>
          </w:rPr>
          <w:t xml:space="preserve"> </w:t>
        </w:r>
        <w:proofErr w:type="spellStart"/>
        <w:r w:rsidRPr="00246920">
          <w:rPr>
            <w:color w:val="auto"/>
            <w:rPrChange w:id="1532" w:author="Miku Nosamu" w:date="2025-07-08T18:15:00Z">
              <w:rPr/>
            </w:rPrChange>
          </w:rPr>
          <w:t>untuk</w:t>
        </w:r>
        <w:proofErr w:type="spellEnd"/>
        <w:r w:rsidRPr="00246920">
          <w:rPr>
            <w:color w:val="auto"/>
            <w:rPrChange w:id="1533" w:author="Miku Nosamu" w:date="2025-07-08T18:15:00Z">
              <w:rPr/>
            </w:rPrChange>
          </w:rPr>
          <w:t xml:space="preserve"> </w:t>
        </w:r>
        <w:proofErr w:type="spellStart"/>
        <w:r w:rsidRPr="00246920">
          <w:rPr>
            <w:color w:val="auto"/>
            <w:rPrChange w:id="1534" w:author="Miku Nosamu" w:date="2025-07-08T18:15:00Z">
              <w:rPr/>
            </w:rPrChange>
          </w:rPr>
          <w:t>mengelola</w:t>
        </w:r>
        <w:proofErr w:type="spellEnd"/>
        <w:r w:rsidRPr="00246920">
          <w:rPr>
            <w:color w:val="auto"/>
            <w:rPrChange w:id="1535" w:author="Miku Nosamu" w:date="2025-07-08T18:15:00Z">
              <w:rPr/>
            </w:rPrChange>
          </w:rPr>
          <w:t xml:space="preserve"> daftar </w:t>
        </w:r>
        <w:proofErr w:type="spellStart"/>
        <w:r w:rsidRPr="00246920">
          <w:rPr>
            <w:color w:val="auto"/>
            <w:rPrChange w:id="1536" w:author="Miku Nosamu" w:date="2025-07-08T18:15:00Z">
              <w:rPr/>
            </w:rPrChange>
          </w:rPr>
          <w:t>pemberi</w:t>
        </w:r>
        <w:proofErr w:type="spellEnd"/>
        <w:r w:rsidRPr="00246920">
          <w:rPr>
            <w:color w:val="auto"/>
            <w:rPrChange w:id="1537" w:author="Miku Nosamu" w:date="2025-07-08T18:15:00Z">
              <w:rPr/>
            </w:rPrChange>
          </w:rPr>
          <w:t xml:space="preserve"> </w:t>
        </w:r>
        <w:proofErr w:type="spellStart"/>
        <w:r w:rsidRPr="00246920">
          <w:rPr>
            <w:color w:val="auto"/>
            <w:rPrChange w:id="1538" w:author="Miku Nosamu" w:date="2025-07-08T18:15:00Z">
              <w:rPr/>
            </w:rPrChange>
          </w:rPr>
          <w:t>persetujuan</w:t>
        </w:r>
        <w:proofErr w:type="spellEnd"/>
        <w:r w:rsidRPr="00246920">
          <w:rPr>
            <w:color w:val="auto"/>
            <w:rPrChange w:id="1539" w:author="Miku Nosamu" w:date="2025-07-08T18:15:00Z">
              <w:rPr/>
            </w:rPrChange>
          </w:rPr>
          <w:t xml:space="preserve"> (approver) </w:t>
        </w:r>
        <w:proofErr w:type="spellStart"/>
        <w:r w:rsidRPr="00246920">
          <w:rPr>
            <w:color w:val="auto"/>
            <w:rPrChange w:id="1540" w:author="Miku Nosamu" w:date="2025-07-08T18:15:00Z">
              <w:rPr/>
            </w:rPrChange>
          </w:rPr>
          <w:t>dalam</w:t>
        </w:r>
        <w:proofErr w:type="spellEnd"/>
        <w:r w:rsidRPr="00246920">
          <w:rPr>
            <w:color w:val="auto"/>
            <w:rPrChange w:id="1541" w:author="Miku Nosamu" w:date="2025-07-08T18:15:00Z">
              <w:rPr/>
            </w:rPrChange>
          </w:rPr>
          <w:t xml:space="preserve"> proses </w:t>
        </w:r>
        <w:proofErr w:type="spellStart"/>
        <w:r w:rsidRPr="00246920">
          <w:rPr>
            <w:color w:val="auto"/>
            <w:rPrChange w:id="1542" w:author="Miku Nosamu" w:date="2025-07-08T18:15:00Z">
              <w:rPr/>
            </w:rPrChange>
          </w:rPr>
          <w:t>pengajuan</w:t>
        </w:r>
        <w:proofErr w:type="spellEnd"/>
        <w:r w:rsidRPr="00246920">
          <w:rPr>
            <w:color w:val="auto"/>
            <w:rPrChange w:id="1543" w:author="Miku Nosamu" w:date="2025-07-08T18:15:00Z">
              <w:rPr/>
            </w:rPrChange>
          </w:rPr>
          <w:t xml:space="preserve"> SIK. Pada </w:t>
        </w:r>
        <w:proofErr w:type="spellStart"/>
        <w:r w:rsidRPr="00246920">
          <w:rPr>
            <w:color w:val="auto"/>
            <w:rPrChange w:id="1544" w:author="Miku Nosamu" w:date="2025-07-08T18:15:00Z">
              <w:rPr/>
            </w:rPrChange>
          </w:rPr>
          <w:t>halaman</w:t>
        </w:r>
        <w:proofErr w:type="spellEnd"/>
        <w:r w:rsidRPr="00246920">
          <w:rPr>
            <w:color w:val="auto"/>
            <w:rPrChange w:id="1545" w:author="Miku Nosamu" w:date="2025-07-08T18:15:00Z">
              <w:rPr/>
            </w:rPrChange>
          </w:rPr>
          <w:t xml:space="preserve"> ini, </w:t>
        </w:r>
        <w:proofErr w:type="spellStart"/>
        <w:r w:rsidRPr="00246920">
          <w:rPr>
            <w:color w:val="auto"/>
            <w:rPrChange w:id="1546" w:author="Miku Nosamu" w:date="2025-07-08T18:15:00Z">
              <w:rPr/>
            </w:rPrChange>
          </w:rPr>
          <w:t>pengguna</w:t>
        </w:r>
        <w:proofErr w:type="spellEnd"/>
        <w:r w:rsidRPr="00246920">
          <w:rPr>
            <w:color w:val="auto"/>
            <w:rPrChange w:id="1547" w:author="Miku Nosamu" w:date="2025-07-08T18:15:00Z">
              <w:rPr/>
            </w:rPrChange>
          </w:rPr>
          <w:t xml:space="preserve"> </w:t>
        </w:r>
        <w:proofErr w:type="spellStart"/>
        <w:r w:rsidRPr="00246920">
          <w:rPr>
            <w:color w:val="auto"/>
            <w:rPrChange w:id="1548" w:author="Miku Nosamu" w:date="2025-07-08T18:15:00Z">
              <w:rPr/>
            </w:rPrChange>
          </w:rPr>
          <w:t>dapat</w:t>
        </w:r>
        <w:proofErr w:type="spellEnd"/>
        <w:r w:rsidRPr="00246920">
          <w:rPr>
            <w:color w:val="auto"/>
            <w:rPrChange w:id="1549" w:author="Miku Nosamu" w:date="2025-07-08T18:15:00Z">
              <w:rPr/>
            </w:rPrChange>
          </w:rPr>
          <w:t xml:space="preserve"> </w:t>
        </w:r>
        <w:proofErr w:type="spellStart"/>
        <w:r w:rsidRPr="00246920">
          <w:rPr>
            <w:color w:val="auto"/>
            <w:rPrChange w:id="1550" w:author="Miku Nosamu" w:date="2025-07-08T18:15:00Z">
              <w:rPr/>
            </w:rPrChange>
          </w:rPr>
          <w:t>melihat</w:t>
        </w:r>
        <w:proofErr w:type="spellEnd"/>
        <w:r w:rsidRPr="00246920">
          <w:rPr>
            <w:color w:val="auto"/>
            <w:rPrChange w:id="1551" w:author="Miku Nosamu" w:date="2025-07-08T18:15:00Z">
              <w:rPr/>
            </w:rPrChange>
          </w:rPr>
          <w:t xml:space="preserve"> daftar approver </w:t>
        </w:r>
        <w:proofErr w:type="spellStart"/>
        <w:r w:rsidRPr="00246920">
          <w:rPr>
            <w:color w:val="auto"/>
            <w:rPrChange w:id="1552" w:author="Miku Nosamu" w:date="2025-07-08T18:15:00Z">
              <w:rPr/>
            </w:rPrChange>
          </w:rPr>
          <w:t>lengkap</w:t>
        </w:r>
        <w:proofErr w:type="spellEnd"/>
        <w:r w:rsidRPr="00246920">
          <w:rPr>
            <w:color w:val="auto"/>
            <w:rPrChange w:id="1553" w:author="Miku Nosamu" w:date="2025-07-08T18:15:00Z">
              <w:rPr/>
            </w:rPrChange>
          </w:rPr>
          <w:t xml:space="preserve"> dengan </w:t>
        </w:r>
        <w:proofErr w:type="spellStart"/>
        <w:r w:rsidRPr="00246920">
          <w:rPr>
            <w:color w:val="auto"/>
            <w:rPrChange w:id="1554" w:author="Miku Nosamu" w:date="2025-07-08T18:15:00Z">
              <w:rPr/>
            </w:rPrChange>
          </w:rPr>
          <w:t>informasi</w:t>
        </w:r>
        <w:proofErr w:type="spellEnd"/>
        <w:r w:rsidRPr="00246920">
          <w:rPr>
            <w:color w:val="auto"/>
            <w:rPrChange w:id="1555" w:author="Miku Nosamu" w:date="2025-07-08T18:15:00Z">
              <w:rPr/>
            </w:rPrChange>
          </w:rPr>
          <w:t xml:space="preserve"> </w:t>
        </w:r>
        <w:proofErr w:type="spellStart"/>
        <w:r w:rsidRPr="00246920">
          <w:rPr>
            <w:color w:val="auto"/>
            <w:rPrChange w:id="1556" w:author="Miku Nosamu" w:date="2025-07-08T18:15:00Z">
              <w:rPr/>
            </w:rPrChange>
          </w:rPr>
          <w:t>nama</w:t>
        </w:r>
        <w:proofErr w:type="spellEnd"/>
        <w:r w:rsidRPr="00246920">
          <w:rPr>
            <w:color w:val="auto"/>
            <w:rPrChange w:id="1557" w:author="Miku Nosamu" w:date="2025-07-08T18:15:00Z">
              <w:rPr/>
            </w:rPrChange>
          </w:rPr>
          <w:t xml:space="preserve">, </w:t>
        </w:r>
        <w:proofErr w:type="spellStart"/>
        <w:r w:rsidRPr="00246920">
          <w:rPr>
            <w:color w:val="auto"/>
            <w:rPrChange w:id="1558" w:author="Miku Nosamu" w:date="2025-07-08T18:15:00Z">
              <w:rPr/>
            </w:rPrChange>
          </w:rPr>
          <w:t>posisi</w:t>
        </w:r>
        <w:proofErr w:type="spellEnd"/>
        <w:r w:rsidRPr="00246920">
          <w:rPr>
            <w:color w:val="auto"/>
            <w:rPrChange w:id="1559" w:author="Miku Nosamu" w:date="2025-07-08T18:15:00Z">
              <w:rPr/>
            </w:rPrChange>
          </w:rPr>
          <w:t xml:space="preserve">, level </w:t>
        </w:r>
        <w:proofErr w:type="spellStart"/>
        <w:r w:rsidRPr="00246920">
          <w:rPr>
            <w:color w:val="auto"/>
            <w:rPrChange w:id="1560" w:author="Miku Nosamu" w:date="2025-07-08T18:15:00Z">
              <w:rPr/>
            </w:rPrChange>
          </w:rPr>
          <w:t>persetujuan</w:t>
        </w:r>
        <w:proofErr w:type="spellEnd"/>
        <w:r w:rsidRPr="00246920">
          <w:rPr>
            <w:color w:val="auto"/>
            <w:rPrChange w:id="1561" w:author="Miku Nosamu" w:date="2025-07-08T18:15:00Z">
              <w:rPr/>
            </w:rPrChange>
          </w:rPr>
          <w:t xml:space="preserve">, status default, </w:t>
        </w:r>
        <w:proofErr w:type="spellStart"/>
        <w:r w:rsidRPr="00246920">
          <w:rPr>
            <w:color w:val="auto"/>
            <w:rPrChange w:id="1562" w:author="Miku Nosamu" w:date="2025-07-08T18:15:00Z">
              <w:rPr/>
            </w:rPrChange>
          </w:rPr>
          <w:t>serta</w:t>
        </w:r>
        <w:proofErr w:type="spellEnd"/>
        <w:r w:rsidRPr="00246920">
          <w:rPr>
            <w:color w:val="auto"/>
            <w:rPrChange w:id="1563" w:author="Miku Nosamu" w:date="2025-07-08T18:15:00Z">
              <w:rPr/>
            </w:rPrChange>
          </w:rPr>
          <w:t xml:space="preserve"> </w:t>
        </w:r>
        <w:proofErr w:type="spellStart"/>
        <w:r w:rsidRPr="00246920">
          <w:rPr>
            <w:color w:val="auto"/>
            <w:rPrChange w:id="1564" w:author="Miku Nosamu" w:date="2025-07-08T18:15:00Z">
              <w:rPr/>
            </w:rPrChange>
          </w:rPr>
          <w:t>tombol</w:t>
        </w:r>
        <w:proofErr w:type="spellEnd"/>
        <w:r w:rsidRPr="00246920">
          <w:rPr>
            <w:color w:val="auto"/>
            <w:rPrChange w:id="1565" w:author="Miku Nosamu" w:date="2025-07-08T18:15:00Z">
              <w:rPr/>
            </w:rPrChange>
          </w:rPr>
          <w:t xml:space="preserve"> </w:t>
        </w:r>
        <w:proofErr w:type="spellStart"/>
        <w:r w:rsidRPr="00246920">
          <w:rPr>
            <w:color w:val="auto"/>
            <w:rPrChange w:id="1566" w:author="Miku Nosamu" w:date="2025-07-08T18:15:00Z">
              <w:rPr/>
            </w:rPrChange>
          </w:rPr>
          <w:t>untuk</w:t>
        </w:r>
        <w:proofErr w:type="spellEnd"/>
        <w:r w:rsidRPr="00246920">
          <w:rPr>
            <w:color w:val="auto"/>
            <w:rPrChange w:id="1567" w:author="Miku Nosamu" w:date="2025-07-08T18:15:00Z">
              <w:rPr/>
            </w:rPrChange>
          </w:rPr>
          <w:t xml:space="preserve"> </w:t>
        </w:r>
        <w:proofErr w:type="spellStart"/>
        <w:r w:rsidRPr="00246920">
          <w:rPr>
            <w:color w:val="auto"/>
            <w:rPrChange w:id="1568" w:author="Miku Nosamu" w:date="2025-07-08T18:15:00Z">
              <w:rPr/>
            </w:rPrChange>
          </w:rPr>
          <w:t>mengedit</w:t>
        </w:r>
        <w:proofErr w:type="spellEnd"/>
        <w:r w:rsidRPr="00246920">
          <w:rPr>
            <w:color w:val="auto"/>
            <w:rPrChange w:id="1569" w:author="Miku Nosamu" w:date="2025-07-08T18:15:00Z">
              <w:rPr/>
            </w:rPrChange>
          </w:rPr>
          <w:t xml:space="preserve"> atau </w:t>
        </w:r>
        <w:proofErr w:type="spellStart"/>
        <w:r w:rsidRPr="00246920">
          <w:rPr>
            <w:color w:val="auto"/>
            <w:rPrChange w:id="1570" w:author="Miku Nosamu" w:date="2025-07-08T18:15:00Z">
              <w:rPr/>
            </w:rPrChange>
          </w:rPr>
          <w:t>menghapus</w:t>
        </w:r>
        <w:proofErr w:type="spellEnd"/>
        <w:r w:rsidRPr="00246920">
          <w:rPr>
            <w:color w:val="auto"/>
            <w:rPrChange w:id="1571" w:author="Miku Nosamu" w:date="2025-07-08T18:15:00Z">
              <w:rPr/>
            </w:rPrChange>
          </w:rPr>
          <w:t xml:space="preserve"> data approver. </w:t>
        </w:r>
        <w:r w:rsidRPr="008B3888">
          <w:rPr>
            <w:color w:val="auto"/>
            <w:rPrChange w:id="1572" w:author="Miku Nosamu" w:date="2025-07-04T14:50:00Z">
              <w:rPr/>
            </w:rPrChange>
          </w:rPr>
          <w:t xml:space="preserve">Fitur yang </w:t>
        </w:r>
        <w:proofErr w:type="spellStart"/>
        <w:r w:rsidRPr="008B3888">
          <w:rPr>
            <w:color w:val="auto"/>
            <w:rPrChange w:id="1573" w:author="Miku Nosamu" w:date="2025-07-04T14:50:00Z">
              <w:rPr/>
            </w:rPrChange>
          </w:rPr>
          <w:t>terkait</w:t>
        </w:r>
        <w:proofErr w:type="spellEnd"/>
        <w:r w:rsidRPr="008B3888">
          <w:rPr>
            <w:color w:val="auto"/>
            <w:rPrChange w:id="1574" w:author="Miku Nosamu" w:date="2025-07-04T14:50:00Z">
              <w:rPr/>
            </w:rPrChange>
          </w:rPr>
          <w:t xml:space="preserve"> pada interface ini </w:t>
        </w:r>
        <w:proofErr w:type="spellStart"/>
        <w:r w:rsidRPr="008B3888">
          <w:rPr>
            <w:color w:val="auto"/>
            <w:rPrChange w:id="1575" w:author="Miku Nosamu" w:date="2025-07-04T14:50:00Z">
              <w:rPr/>
            </w:rPrChange>
          </w:rPr>
          <w:t>adalah</w:t>
        </w:r>
        <w:proofErr w:type="spellEnd"/>
        <w:r w:rsidRPr="008B3888">
          <w:rPr>
            <w:color w:val="auto"/>
            <w:rPrChange w:id="1576" w:author="Miku Nosamu" w:date="2025-07-04T14:50:00Z">
              <w:rPr/>
            </w:rPrChange>
          </w:rPr>
          <w:t>:</w:t>
        </w:r>
      </w:ins>
    </w:p>
    <w:p w14:paraId="107B6B7D" w14:textId="76F81D3F" w:rsidR="00CE4BFC" w:rsidRPr="00BF343F" w:rsidDel="00BF343F" w:rsidRDefault="00F0757A">
      <w:pPr>
        <w:spacing w:after="0" w:line="360" w:lineRule="auto"/>
        <w:ind w:firstLine="720"/>
        <w:rPr>
          <w:del w:id="1577" w:author="Miku Nosamu" w:date="2025-07-04T14:54:00Z"/>
          <w:rFonts w:ascii="Arial" w:eastAsia="Times New Roman" w:hAnsi="Arial" w:cs="Arial"/>
          <w:color w:val="auto"/>
          <w:szCs w:val="20"/>
          <w:lang w:val="en-ID" w:eastAsia="en-ID"/>
          <w:rPrChange w:id="1578" w:author="Miku Nosamu" w:date="2025-07-04T14:54:00Z">
            <w:rPr>
              <w:del w:id="1579" w:author="Miku Nosamu" w:date="2025-07-04T14:54:00Z"/>
              <w:bCs/>
              <w:noProof/>
              <w:color w:val="auto"/>
              <w:szCs w:val="22"/>
            </w:rPr>
          </w:rPrChange>
        </w:rPr>
        <w:pPrChange w:id="1580" w:author="Miku Nosamu" w:date="2025-07-06T16:34:00Z">
          <w:pPr>
            <w:jc w:val="center"/>
          </w:pPr>
        </w:pPrChange>
      </w:pPr>
      <w:ins w:id="1581" w:author="Miku Nosamu" w:date="2025-07-04T11:00:00Z">
        <w:r w:rsidRPr="00C43CFC">
          <w:rPr>
            <w:rFonts w:ascii="Arial" w:hAnsi="Arial" w:cs="Arial"/>
            <w:noProof/>
            <w:color w:val="auto"/>
            <w:lang w:val="id-ID"/>
          </w:rPr>
          <w:t>•</w:t>
        </w:r>
        <w:r w:rsidRPr="00C43CFC">
          <w:rPr>
            <w:rFonts w:ascii="Arial" w:hAnsi="Arial" w:cs="Arial"/>
            <w:noProof/>
            <w:color w:val="auto"/>
          </w:rPr>
          <w:t xml:space="preserve"> </w:t>
        </w:r>
      </w:ins>
      <w:ins w:id="1582" w:author="Miku Nosamu" w:date="2025-07-04T10:59:00Z">
        <w:r w:rsidRPr="00BC03E5">
          <w:rPr>
            <w:rFonts w:ascii="Arial" w:eastAsia="Times New Roman" w:hAnsi="Arial" w:cs="Arial"/>
            <w:color w:val="auto"/>
            <w:szCs w:val="20"/>
            <w:lang w:val="en-ID" w:eastAsia="en-ID"/>
          </w:rPr>
          <w:t>MF-9</w:t>
        </w:r>
        <w:r>
          <w:rPr>
            <w:rFonts w:ascii="Arial" w:eastAsia="Times New Roman" w:hAnsi="Arial" w:cs="Arial"/>
            <w:color w:val="auto"/>
            <w:szCs w:val="20"/>
            <w:lang w:val="en-ID" w:eastAsia="en-ID"/>
          </w:rPr>
          <w:tab/>
        </w:r>
        <w:r w:rsidRPr="00BC03E5">
          <w:rPr>
            <w:rFonts w:ascii="Arial" w:eastAsia="Times New Roman" w:hAnsi="Arial" w:cs="Arial"/>
            <w:color w:val="auto"/>
            <w:szCs w:val="20"/>
            <w:lang w:val="en-ID" w:eastAsia="en-ID"/>
          </w:rPr>
          <w:t xml:space="preserve">: Super User </w:t>
        </w:r>
        <w:proofErr w:type="spellStart"/>
        <w:r w:rsidRPr="00BC03E5">
          <w:rPr>
            <w:rFonts w:ascii="Arial" w:eastAsia="Times New Roman" w:hAnsi="Arial" w:cs="Arial"/>
            <w:color w:val="auto"/>
            <w:szCs w:val="20"/>
            <w:lang w:val="en-ID" w:eastAsia="en-ID"/>
          </w:rPr>
          <w:t>bisa</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nambah</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atau</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ganti</w:t>
        </w:r>
        <w:proofErr w:type="spellEnd"/>
        <w:r w:rsidRPr="00BC03E5">
          <w:rPr>
            <w:rFonts w:ascii="Arial" w:eastAsia="Times New Roman" w:hAnsi="Arial" w:cs="Arial"/>
            <w:color w:val="auto"/>
            <w:szCs w:val="20"/>
            <w:lang w:val="en-ID" w:eastAsia="en-ID"/>
          </w:rPr>
          <w:t xml:space="preserve"> approver </w:t>
        </w:r>
        <w:proofErr w:type="spellStart"/>
        <w:r w:rsidRPr="00BC03E5">
          <w:rPr>
            <w:rFonts w:ascii="Arial" w:eastAsia="Times New Roman" w:hAnsi="Arial" w:cs="Arial"/>
            <w:color w:val="auto"/>
            <w:szCs w:val="20"/>
            <w:lang w:val="en-ID" w:eastAsia="en-ID"/>
          </w:rPr>
          <w:t>untuk</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tiap</w:t>
        </w:r>
        <w:proofErr w:type="spellEnd"/>
        <w:r w:rsidRPr="00BC03E5">
          <w:rPr>
            <w:rFonts w:ascii="Arial" w:eastAsia="Times New Roman" w:hAnsi="Arial" w:cs="Arial"/>
            <w:color w:val="auto"/>
            <w:szCs w:val="20"/>
            <w:lang w:val="en-ID" w:eastAsia="en-ID"/>
          </w:rPr>
          <w:t xml:space="preserve"> </w:t>
        </w:r>
        <w:proofErr w:type="spellStart"/>
        <w:r w:rsidRPr="00BC03E5">
          <w:rPr>
            <w:rFonts w:ascii="Arial" w:eastAsia="Times New Roman" w:hAnsi="Arial" w:cs="Arial"/>
            <w:color w:val="auto"/>
            <w:szCs w:val="20"/>
            <w:lang w:val="en-ID" w:eastAsia="en-ID"/>
          </w:rPr>
          <w:t>pengajuan</w:t>
        </w:r>
        <w:proofErr w:type="spellEnd"/>
        <w:r w:rsidRPr="00BC03E5">
          <w:rPr>
            <w:rFonts w:ascii="Arial" w:eastAsia="Times New Roman" w:hAnsi="Arial" w:cs="Arial"/>
            <w:color w:val="auto"/>
            <w:szCs w:val="20"/>
            <w:lang w:val="en-ID" w:eastAsia="en-ID"/>
          </w:rPr>
          <w:t>.</w:t>
        </w:r>
      </w:ins>
    </w:p>
    <w:p w14:paraId="296340E3" w14:textId="77777777" w:rsidR="00CE4BFC" w:rsidRPr="00CE4BFC" w:rsidRDefault="00CE4BFC">
      <w:pPr>
        <w:ind w:firstLine="720"/>
        <w:rPr>
          <w:noProof/>
          <w:color w:val="auto"/>
        </w:rPr>
        <w:pPrChange w:id="1583" w:author="Miku Nosamu" w:date="2025-07-06T16:34:00Z">
          <w:pPr>
            <w:jc w:val="center"/>
          </w:pPr>
        </w:pPrChange>
      </w:pPr>
    </w:p>
    <w:p w14:paraId="5F22E32A" w14:textId="77777777" w:rsidR="002A39DF" w:rsidDel="00BF343F" w:rsidRDefault="00042B9E">
      <w:pPr>
        <w:pStyle w:val="Heading2"/>
        <w:spacing w:before="0" w:after="0" w:line="360" w:lineRule="auto"/>
        <w:rPr>
          <w:del w:id="1584" w:author="Miku Nosamu" w:date="2025-07-04T14:54:00Z"/>
          <w:noProof/>
          <w:lang w:val="id-ID"/>
        </w:rPr>
        <w:pPrChange w:id="1585" w:author="Miku Nosamu" w:date="2025-07-04T14:54:00Z">
          <w:pPr>
            <w:pStyle w:val="Heading2"/>
          </w:pPr>
        </w:pPrChange>
      </w:pPr>
      <w:bookmarkStart w:id="1586" w:name="_Toc202649911"/>
      <w:r>
        <w:rPr>
          <w:noProof/>
          <w:lang w:val="id-ID"/>
        </w:rPr>
        <w:t>Implementasi Basis Data</w:t>
      </w:r>
      <w:bookmarkEnd w:id="1586"/>
    </w:p>
    <w:p w14:paraId="50678580" w14:textId="77777777" w:rsidR="003A7556" w:rsidRPr="003A7556" w:rsidRDefault="003A7556">
      <w:pPr>
        <w:pStyle w:val="Heading2"/>
        <w:spacing w:line="360" w:lineRule="auto"/>
        <w:rPr>
          <w:lang w:val="id-ID"/>
        </w:rPr>
        <w:pPrChange w:id="1587" w:author="Miku Nosamu" w:date="2025-07-04T14:54:00Z">
          <w:pPr/>
        </w:pPrChange>
      </w:pPr>
    </w:p>
    <w:p w14:paraId="4C010E2C" w14:textId="6E775B67" w:rsidR="004B15F8" w:rsidRPr="002A39DF" w:rsidRDefault="002A39DF">
      <w:pPr>
        <w:spacing w:after="0"/>
        <w:jc w:val="center"/>
        <w:rPr>
          <w:noProof/>
          <w:color w:val="5B9BD5" w:themeColor="accent1"/>
          <w:sz w:val="24"/>
          <w:lang w:val="id-ID"/>
        </w:rPr>
        <w:pPrChange w:id="1588" w:author="Miku Nosamu" w:date="2025-07-04T14:53:00Z">
          <w:pPr>
            <w:jc w:val="center"/>
          </w:pPr>
        </w:pPrChange>
      </w:pPr>
      <w:del w:id="1589" w:author="Miku Nosamu" w:date="2025-07-04T14:52:00Z">
        <w:r w:rsidRPr="003A7556" w:rsidDel="00D921DC">
          <w:rPr>
            <w:noProof/>
          </w:rPr>
          <w:drawing>
            <wp:inline distT="0" distB="0" distL="0" distR="0" wp14:anchorId="40796020" wp14:editId="26E2147F">
              <wp:extent cx="4793613" cy="3019425"/>
              <wp:effectExtent l="0" t="0" r="762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3700" cy="3025779"/>
                      </a:xfrm>
                      <a:prstGeom prst="rect">
                        <a:avLst/>
                      </a:prstGeom>
                      <a:noFill/>
                      <a:ln>
                        <a:noFill/>
                      </a:ln>
                    </pic:spPr>
                  </pic:pic>
                </a:graphicData>
              </a:graphic>
            </wp:inline>
          </w:drawing>
        </w:r>
      </w:del>
      <w:ins w:id="1590" w:author="Miku Nosamu" w:date="2025-07-04T14:59:00Z">
        <w:r w:rsidR="009E3F90">
          <w:rPr>
            <w:noProof/>
          </w:rPr>
          <w:drawing>
            <wp:inline distT="0" distB="0" distL="0" distR="0" wp14:anchorId="73FA6DFC" wp14:editId="6A148D19">
              <wp:extent cx="5673933" cy="3189768"/>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5920" cy="3190885"/>
                      </a:xfrm>
                      <a:prstGeom prst="rect">
                        <a:avLst/>
                      </a:prstGeom>
                    </pic:spPr>
                  </pic:pic>
                </a:graphicData>
              </a:graphic>
            </wp:inline>
          </w:drawing>
        </w:r>
      </w:ins>
    </w:p>
    <w:p w14:paraId="4209DC75" w14:textId="113F34EB" w:rsidR="002A39DF" w:rsidRPr="0082628E" w:rsidRDefault="002A39DF" w:rsidP="002A39DF">
      <w:pPr>
        <w:jc w:val="center"/>
        <w:rPr>
          <w:b/>
          <w:noProof/>
          <w:color w:val="auto"/>
          <w:sz w:val="16"/>
          <w:lang w:val="id-ID"/>
        </w:rPr>
      </w:pPr>
      <w:r w:rsidRPr="0082628E">
        <w:rPr>
          <w:b/>
          <w:noProof/>
          <w:color w:val="auto"/>
          <w:sz w:val="16"/>
          <w:lang w:val="id-ID"/>
        </w:rPr>
        <w:t xml:space="preserve">Gambar </w:t>
      </w:r>
      <w:ins w:id="1591" w:author="Miku Nosamu" w:date="2025-07-04T14:53:00Z">
        <w:r w:rsidR="00D921DC">
          <w:rPr>
            <w:b/>
            <w:noProof/>
            <w:color w:val="auto"/>
            <w:sz w:val="16"/>
          </w:rPr>
          <w:t>14</w:t>
        </w:r>
      </w:ins>
      <w:del w:id="1592" w:author="Miku Nosamu" w:date="2025-07-04T14:53:00Z">
        <w:r w:rsidDel="00D921DC">
          <w:rPr>
            <w:b/>
            <w:noProof/>
            <w:color w:val="auto"/>
            <w:sz w:val="16"/>
            <w:lang w:val="id-ID"/>
          </w:rPr>
          <w:delText>6</w:delText>
        </w:r>
      </w:del>
      <w:r w:rsidRPr="0082628E">
        <w:rPr>
          <w:b/>
          <w:noProof/>
          <w:color w:val="auto"/>
          <w:sz w:val="16"/>
          <w:lang w:val="id-ID"/>
        </w:rPr>
        <w:t xml:space="preserve">. </w:t>
      </w:r>
      <w:r>
        <w:rPr>
          <w:b/>
          <w:noProof/>
          <w:color w:val="auto"/>
          <w:sz w:val="16"/>
          <w:lang w:val="id-ID"/>
        </w:rPr>
        <w:t xml:space="preserve">Implementasi </w:t>
      </w:r>
      <w:r w:rsidR="007210C4">
        <w:rPr>
          <w:b/>
          <w:noProof/>
          <w:color w:val="auto"/>
          <w:sz w:val="16"/>
          <w:lang w:val="id-ID"/>
        </w:rPr>
        <w:t>Basis Data Aplikasi</w:t>
      </w:r>
    </w:p>
    <w:p w14:paraId="7F9CFE5C" w14:textId="77135409" w:rsidR="007210C4" w:rsidRPr="002A39DF" w:rsidRDefault="00D921DC">
      <w:pPr>
        <w:spacing w:after="0"/>
        <w:jc w:val="center"/>
        <w:rPr>
          <w:noProof/>
          <w:color w:val="5B9BD5" w:themeColor="accent1"/>
          <w:sz w:val="24"/>
          <w:lang w:val="id-ID"/>
        </w:rPr>
        <w:pPrChange w:id="1593" w:author="Miku Nosamu" w:date="2025-07-04T14:53:00Z">
          <w:pPr>
            <w:jc w:val="center"/>
          </w:pPr>
        </w:pPrChange>
      </w:pPr>
      <w:ins w:id="1594" w:author="Miku Nosamu" w:date="2025-07-04T14:54:00Z">
        <w:r>
          <w:rPr>
            <w:noProof/>
          </w:rPr>
          <w:lastRenderedPageBreak/>
          <w:drawing>
            <wp:inline distT="0" distB="0" distL="0" distR="0" wp14:anchorId="3B8BD4B5" wp14:editId="2881550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ins>
      <w:del w:id="1595" w:author="Miku Nosamu" w:date="2025-07-04T14:54:00Z">
        <w:r w:rsidR="00250187" w:rsidRPr="003A7556" w:rsidDel="00D921DC">
          <w:rPr>
            <w:noProof/>
          </w:rPr>
          <w:drawing>
            <wp:inline distT="0" distB="0" distL="0" distR="0" wp14:anchorId="38487524" wp14:editId="79E0615F">
              <wp:extent cx="4933950" cy="2715077"/>
              <wp:effectExtent l="0" t="0" r="0" b="9525"/>
              <wp:docPr id="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8332" cy="2717488"/>
                      </a:xfrm>
                      <a:prstGeom prst="rect">
                        <a:avLst/>
                      </a:prstGeom>
                      <a:noFill/>
                      <a:ln>
                        <a:noFill/>
                      </a:ln>
                    </pic:spPr>
                  </pic:pic>
                </a:graphicData>
              </a:graphic>
            </wp:inline>
          </w:drawing>
        </w:r>
      </w:del>
    </w:p>
    <w:p w14:paraId="44D718EA" w14:textId="22A0A9FF" w:rsidR="007210C4" w:rsidRPr="00BF343F" w:rsidDel="00AC1941" w:rsidRDefault="007210C4" w:rsidP="007210C4">
      <w:pPr>
        <w:jc w:val="center"/>
        <w:rPr>
          <w:del w:id="1596" w:author="Miku Nosamu" w:date="2025-07-04T15:01:00Z"/>
          <w:b/>
          <w:noProof/>
          <w:color w:val="auto"/>
          <w:sz w:val="16"/>
          <w:rPrChange w:id="1597" w:author="Miku Nosamu" w:date="2025-07-04T14:54:00Z">
            <w:rPr>
              <w:del w:id="1598" w:author="Miku Nosamu" w:date="2025-07-04T15:01:00Z"/>
              <w:b/>
              <w:noProof/>
              <w:color w:val="auto"/>
              <w:sz w:val="16"/>
              <w:lang w:val="id-ID"/>
            </w:rPr>
          </w:rPrChange>
        </w:rPr>
      </w:pPr>
      <w:r w:rsidRPr="0082628E">
        <w:rPr>
          <w:b/>
          <w:noProof/>
          <w:color w:val="auto"/>
          <w:sz w:val="16"/>
          <w:lang w:val="id-ID"/>
        </w:rPr>
        <w:t xml:space="preserve">Gambar </w:t>
      </w:r>
      <w:ins w:id="1599" w:author="Miku Nosamu" w:date="2025-07-04T14:53:00Z">
        <w:r w:rsidR="00D921DC">
          <w:rPr>
            <w:b/>
            <w:noProof/>
            <w:color w:val="auto"/>
            <w:sz w:val="16"/>
          </w:rPr>
          <w:t>15</w:t>
        </w:r>
      </w:ins>
      <w:del w:id="1600" w:author="Miku Nosamu" w:date="2025-07-04T14:53:00Z">
        <w:r w:rsidR="00250187" w:rsidDel="00D921DC">
          <w:rPr>
            <w:b/>
            <w:noProof/>
            <w:color w:val="auto"/>
            <w:sz w:val="16"/>
            <w:lang w:val="id-ID"/>
          </w:rPr>
          <w:delText>7</w:delText>
        </w:r>
      </w:del>
      <w:r w:rsidRPr="0082628E">
        <w:rPr>
          <w:b/>
          <w:noProof/>
          <w:color w:val="auto"/>
          <w:sz w:val="16"/>
          <w:lang w:val="id-ID"/>
        </w:rPr>
        <w:t xml:space="preserve">. </w:t>
      </w:r>
      <w:r w:rsidR="00250187">
        <w:rPr>
          <w:b/>
          <w:noProof/>
          <w:color w:val="auto"/>
          <w:sz w:val="16"/>
          <w:lang w:val="id-ID"/>
        </w:rPr>
        <w:t xml:space="preserve">Struktur Table </w:t>
      </w:r>
      <w:del w:id="1601" w:author="Miku Nosamu" w:date="2025-07-04T14:54:00Z">
        <w:r w:rsidR="003A6B60" w:rsidDel="00BF343F">
          <w:rPr>
            <w:b/>
            <w:noProof/>
            <w:color w:val="auto"/>
            <w:sz w:val="16"/>
            <w:lang w:val="id-ID"/>
          </w:rPr>
          <w:delText>tb_</w:delText>
        </w:r>
      </w:del>
      <w:r w:rsidR="003A6B60">
        <w:rPr>
          <w:b/>
          <w:noProof/>
          <w:color w:val="auto"/>
          <w:sz w:val="16"/>
          <w:lang w:val="id-ID"/>
        </w:rPr>
        <w:t>user</w:t>
      </w:r>
      <w:ins w:id="1602" w:author="Miku Nosamu" w:date="2025-07-04T14:54:00Z">
        <w:r w:rsidR="00BF343F">
          <w:rPr>
            <w:b/>
            <w:noProof/>
            <w:color w:val="auto"/>
            <w:sz w:val="16"/>
          </w:rPr>
          <w:t>s</w:t>
        </w:r>
      </w:ins>
    </w:p>
    <w:p w14:paraId="117FFFA9" w14:textId="616B16BB" w:rsidR="00DF4FA7" w:rsidDel="00BF343F" w:rsidRDefault="00DF4FA7">
      <w:pPr>
        <w:rPr>
          <w:del w:id="1603" w:author="Miku Nosamu" w:date="2025-07-04T14:55:00Z"/>
          <w:noProof/>
          <w:color w:val="auto"/>
          <w:lang w:val="id-ID"/>
        </w:rPr>
        <w:pPrChange w:id="1604" w:author="Miku Nosamu" w:date="2025-07-04T15:01:00Z">
          <w:pPr>
            <w:jc w:val="center"/>
          </w:pPr>
        </w:pPrChange>
      </w:pPr>
    </w:p>
    <w:p w14:paraId="6453FF0A" w14:textId="056C0D2F" w:rsidR="00BF343F" w:rsidRDefault="00BF343F">
      <w:pPr>
        <w:jc w:val="center"/>
        <w:rPr>
          <w:ins w:id="1605" w:author="Miku Nosamu" w:date="2025-07-04T14:55:00Z"/>
          <w:noProof/>
          <w:color w:val="auto"/>
          <w:lang w:val="id-ID"/>
        </w:rPr>
        <w:pPrChange w:id="1606" w:author="Miku Nosamu" w:date="2025-07-04T15:01:00Z">
          <w:pPr>
            <w:spacing w:line="360" w:lineRule="auto"/>
            <w:ind w:left="709" w:hanging="283"/>
            <w:jc w:val="center"/>
          </w:pPr>
        </w:pPrChange>
      </w:pPr>
    </w:p>
    <w:p w14:paraId="1D4282CB" w14:textId="77777777" w:rsidR="00BF343F" w:rsidRPr="0082628E" w:rsidRDefault="00BF343F">
      <w:pPr>
        <w:spacing w:line="360" w:lineRule="auto"/>
        <w:ind w:left="709" w:hanging="283"/>
        <w:jc w:val="center"/>
        <w:rPr>
          <w:ins w:id="1607" w:author="Miku Nosamu" w:date="2025-07-04T14:55:00Z"/>
          <w:noProof/>
          <w:color w:val="auto"/>
          <w:lang w:val="id-ID"/>
        </w:rPr>
        <w:pPrChange w:id="1608" w:author="Miku Nosamu" w:date="2025-07-04T14:55:00Z">
          <w:pPr>
            <w:spacing w:line="360" w:lineRule="auto"/>
            <w:ind w:left="709" w:hanging="283"/>
          </w:pPr>
        </w:pPrChange>
      </w:pPr>
    </w:p>
    <w:p w14:paraId="19A1ED53" w14:textId="67BF4683" w:rsidR="00DF4FA7" w:rsidRPr="0082628E" w:rsidDel="00BF343F" w:rsidRDefault="009E3F90">
      <w:pPr>
        <w:spacing w:before="240" w:after="0" w:line="360" w:lineRule="auto"/>
        <w:ind w:left="709" w:hanging="283"/>
        <w:jc w:val="center"/>
        <w:rPr>
          <w:del w:id="1609" w:author="Miku Nosamu" w:date="2025-07-04T14:55:00Z"/>
          <w:noProof/>
          <w:color w:val="auto"/>
          <w:lang w:val="id-ID"/>
        </w:rPr>
        <w:pPrChange w:id="1610" w:author="Miku Nosamu" w:date="2025-07-04T15:01:00Z">
          <w:pPr>
            <w:spacing w:line="360" w:lineRule="auto"/>
            <w:ind w:left="709" w:hanging="283"/>
          </w:pPr>
        </w:pPrChange>
      </w:pPr>
      <w:ins w:id="1611" w:author="Miku Nosamu" w:date="2025-07-04T15:00:00Z">
        <w:r>
          <w:rPr>
            <w:noProof/>
          </w:rPr>
          <w:drawing>
            <wp:inline distT="0" distB="0" distL="0" distR="0" wp14:anchorId="30010EBF" wp14:editId="7619E0C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ins>
    </w:p>
    <w:p w14:paraId="2CDAACAE" w14:textId="5C1F5E55" w:rsidR="00546376" w:rsidRDefault="00546376">
      <w:pPr>
        <w:spacing w:after="0"/>
        <w:jc w:val="center"/>
        <w:rPr>
          <w:noProof/>
          <w:color w:val="auto"/>
          <w:lang w:val="id-ID"/>
        </w:rPr>
        <w:pPrChange w:id="1612" w:author="Miku Nosamu" w:date="2025-07-04T15:01:00Z">
          <w:pPr/>
        </w:pPrChange>
      </w:pPr>
    </w:p>
    <w:p w14:paraId="3142A698" w14:textId="72728F93" w:rsidR="009E3F90" w:rsidRPr="009E3F90" w:rsidRDefault="009E3F90">
      <w:pPr>
        <w:spacing w:after="0"/>
        <w:jc w:val="center"/>
        <w:rPr>
          <w:ins w:id="1613" w:author="Miku Nosamu" w:date="2025-07-04T15:00:00Z"/>
          <w:b/>
          <w:noProof/>
          <w:color w:val="auto"/>
          <w:sz w:val="16"/>
        </w:rPr>
        <w:pPrChange w:id="1614" w:author="Miku Nosamu" w:date="2025-07-04T15:01:00Z">
          <w:pPr>
            <w:jc w:val="center"/>
          </w:pPr>
        </w:pPrChange>
      </w:pPr>
      <w:ins w:id="1615" w:author="Miku Nosamu" w:date="2025-07-04T15:00:00Z">
        <w:r w:rsidRPr="0082628E">
          <w:rPr>
            <w:b/>
            <w:noProof/>
            <w:color w:val="auto"/>
            <w:sz w:val="16"/>
            <w:lang w:val="id-ID"/>
          </w:rPr>
          <w:t xml:space="preserve">Gambar </w:t>
        </w:r>
        <w:r>
          <w:rPr>
            <w:b/>
            <w:noProof/>
            <w:color w:val="auto"/>
            <w:sz w:val="16"/>
          </w:rPr>
          <w:t>1</w:t>
        </w:r>
      </w:ins>
      <w:ins w:id="1616" w:author="Miku Nosamu" w:date="2025-07-04T15:01:00Z">
        <w:r>
          <w:rPr>
            <w:b/>
            <w:noProof/>
            <w:color w:val="auto"/>
            <w:sz w:val="16"/>
          </w:rPr>
          <w:t>6</w:t>
        </w:r>
      </w:ins>
      <w:ins w:id="1617" w:author="Miku Nosamu" w:date="2025-07-04T15:00:00Z">
        <w:r w:rsidRPr="0082628E">
          <w:rPr>
            <w:b/>
            <w:noProof/>
            <w:color w:val="auto"/>
            <w:sz w:val="16"/>
            <w:lang w:val="id-ID"/>
          </w:rPr>
          <w:t xml:space="preserve">. </w:t>
        </w:r>
        <w:r>
          <w:rPr>
            <w:b/>
            <w:noProof/>
            <w:color w:val="auto"/>
            <w:sz w:val="16"/>
            <w:lang w:val="id-ID"/>
          </w:rPr>
          <w:t xml:space="preserve">Struktur Table </w:t>
        </w:r>
        <w:r>
          <w:rPr>
            <w:b/>
            <w:noProof/>
            <w:color w:val="auto"/>
            <w:sz w:val="16"/>
          </w:rPr>
          <w:t>vendors</w:t>
        </w:r>
      </w:ins>
    </w:p>
    <w:p w14:paraId="00468205" w14:textId="7B3C180C" w:rsidR="00E618EB" w:rsidRDefault="00E618EB" w:rsidP="00546376">
      <w:pPr>
        <w:rPr>
          <w:ins w:id="1618" w:author="Miku Nosamu" w:date="2025-07-04T15:01:00Z"/>
          <w:noProof/>
          <w:color w:val="auto"/>
          <w:lang w:val="id-ID"/>
        </w:rPr>
      </w:pPr>
    </w:p>
    <w:p w14:paraId="4B738529" w14:textId="08796A46" w:rsidR="009E3F90" w:rsidRDefault="009E3F90">
      <w:pPr>
        <w:spacing w:after="0"/>
        <w:rPr>
          <w:ins w:id="1619" w:author="Miku Nosamu" w:date="2025-07-04T15:01:00Z"/>
          <w:noProof/>
          <w:color w:val="auto"/>
          <w:lang w:val="id-ID"/>
        </w:rPr>
        <w:pPrChange w:id="1620" w:author="Miku Nosamu" w:date="2025-07-04T15:01:00Z">
          <w:pPr/>
        </w:pPrChange>
      </w:pPr>
      <w:ins w:id="1621" w:author="Miku Nosamu" w:date="2025-07-04T15:01:00Z">
        <w:r>
          <w:rPr>
            <w:noProof/>
          </w:rPr>
          <w:lastRenderedPageBreak/>
          <w:drawing>
            <wp:inline distT="0" distB="0" distL="0" distR="0" wp14:anchorId="6D918CAD" wp14:editId="2860110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ins>
    </w:p>
    <w:p w14:paraId="591C3E86" w14:textId="3098E67F" w:rsidR="009E3F90" w:rsidRPr="00396740" w:rsidRDefault="009E3F90" w:rsidP="009E3F90">
      <w:pPr>
        <w:spacing w:after="0"/>
        <w:jc w:val="center"/>
        <w:rPr>
          <w:ins w:id="1622" w:author="Miku Nosamu" w:date="2025-07-04T15:01:00Z"/>
          <w:b/>
          <w:noProof/>
          <w:color w:val="auto"/>
          <w:sz w:val="16"/>
        </w:rPr>
      </w:pPr>
      <w:ins w:id="1623" w:author="Miku Nosamu" w:date="2025-07-04T15:01:00Z">
        <w:r w:rsidRPr="0082628E">
          <w:rPr>
            <w:b/>
            <w:noProof/>
            <w:color w:val="auto"/>
            <w:sz w:val="16"/>
            <w:lang w:val="id-ID"/>
          </w:rPr>
          <w:t xml:space="preserve">Gambar </w:t>
        </w:r>
        <w:r>
          <w:rPr>
            <w:b/>
            <w:noProof/>
            <w:color w:val="auto"/>
            <w:sz w:val="16"/>
          </w:rPr>
          <w:t>17</w:t>
        </w:r>
        <w:r w:rsidRPr="0082628E">
          <w:rPr>
            <w:b/>
            <w:noProof/>
            <w:color w:val="auto"/>
            <w:sz w:val="16"/>
            <w:lang w:val="id-ID"/>
          </w:rPr>
          <w:t xml:space="preserve">. </w:t>
        </w:r>
        <w:r>
          <w:rPr>
            <w:b/>
            <w:noProof/>
            <w:color w:val="auto"/>
            <w:sz w:val="16"/>
            <w:lang w:val="id-ID"/>
          </w:rPr>
          <w:t xml:space="preserve">Struktur Table </w:t>
        </w:r>
        <w:r>
          <w:rPr>
            <w:b/>
            <w:noProof/>
            <w:color w:val="auto"/>
            <w:sz w:val="16"/>
          </w:rPr>
          <w:t>applicants</w:t>
        </w:r>
      </w:ins>
    </w:p>
    <w:p w14:paraId="34EEAC2A" w14:textId="0FC3D62B" w:rsidR="009E3F90" w:rsidRDefault="009E3F90" w:rsidP="00546376">
      <w:pPr>
        <w:rPr>
          <w:ins w:id="1624" w:author="Miku Nosamu" w:date="2025-07-04T15:02:00Z"/>
          <w:noProof/>
          <w:color w:val="auto"/>
          <w:lang w:val="id-ID"/>
        </w:rPr>
      </w:pPr>
    </w:p>
    <w:p w14:paraId="66FBF4B4" w14:textId="4B2F90E0" w:rsidR="00AC1941" w:rsidRDefault="00AC1941">
      <w:pPr>
        <w:spacing w:after="0"/>
        <w:rPr>
          <w:ins w:id="1625" w:author="Miku Nosamu" w:date="2025-07-04T15:02:00Z"/>
          <w:noProof/>
          <w:color w:val="auto"/>
          <w:lang w:val="id-ID"/>
        </w:rPr>
        <w:pPrChange w:id="1626" w:author="Miku Nosamu" w:date="2025-07-04T15:03:00Z">
          <w:pPr/>
        </w:pPrChange>
      </w:pPr>
      <w:ins w:id="1627" w:author="Miku Nosamu" w:date="2025-07-04T15:02:00Z">
        <w:r>
          <w:rPr>
            <w:noProof/>
          </w:rPr>
          <w:drawing>
            <wp:inline distT="0" distB="0" distL="0" distR="0" wp14:anchorId="507A9E12" wp14:editId="428F63B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ins>
    </w:p>
    <w:p w14:paraId="68E18474" w14:textId="09C3D8E9" w:rsidR="00AC1941" w:rsidRDefault="00AC1941" w:rsidP="00AC1941">
      <w:pPr>
        <w:spacing w:after="0"/>
        <w:jc w:val="center"/>
        <w:rPr>
          <w:ins w:id="1628" w:author="Miku Nosamu" w:date="2025-07-04T15:03:00Z"/>
          <w:b/>
          <w:noProof/>
          <w:color w:val="auto"/>
          <w:sz w:val="16"/>
        </w:rPr>
      </w:pPr>
      <w:ins w:id="1629" w:author="Miku Nosamu" w:date="2025-07-04T15:02:00Z">
        <w:r w:rsidRPr="0082628E">
          <w:rPr>
            <w:b/>
            <w:noProof/>
            <w:color w:val="auto"/>
            <w:sz w:val="16"/>
            <w:lang w:val="id-ID"/>
          </w:rPr>
          <w:t xml:space="preserve">Gambar </w:t>
        </w:r>
        <w:r>
          <w:rPr>
            <w:b/>
            <w:noProof/>
            <w:color w:val="auto"/>
            <w:sz w:val="16"/>
          </w:rPr>
          <w:t>1</w:t>
        </w:r>
      </w:ins>
      <w:ins w:id="1630" w:author="Miku Nosamu" w:date="2025-07-04T15:03:00Z">
        <w:r>
          <w:rPr>
            <w:b/>
            <w:noProof/>
            <w:color w:val="auto"/>
            <w:sz w:val="16"/>
          </w:rPr>
          <w:t>8</w:t>
        </w:r>
      </w:ins>
      <w:ins w:id="1631" w:author="Miku Nosamu" w:date="2025-07-04T15:02:00Z">
        <w:r w:rsidRPr="0082628E">
          <w:rPr>
            <w:b/>
            <w:noProof/>
            <w:color w:val="auto"/>
            <w:sz w:val="16"/>
            <w:lang w:val="id-ID"/>
          </w:rPr>
          <w:t xml:space="preserve">. </w:t>
        </w:r>
        <w:r>
          <w:rPr>
            <w:b/>
            <w:noProof/>
            <w:color w:val="auto"/>
            <w:sz w:val="16"/>
            <w:lang w:val="id-ID"/>
          </w:rPr>
          <w:t xml:space="preserve">Struktur Table </w:t>
        </w:r>
        <w:r>
          <w:rPr>
            <w:b/>
            <w:noProof/>
            <w:color w:val="auto"/>
            <w:sz w:val="16"/>
          </w:rPr>
          <w:t>approvers</w:t>
        </w:r>
      </w:ins>
    </w:p>
    <w:p w14:paraId="6665CF8E" w14:textId="77777777" w:rsidR="00AC1941" w:rsidRPr="00396740" w:rsidRDefault="00AC1941">
      <w:pPr>
        <w:spacing w:after="0"/>
        <w:jc w:val="center"/>
        <w:rPr>
          <w:ins w:id="1632" w:author="Miku Nosamu" w:date="2025-07-04T15:02:00Z"/>
          <w:b/>
          <w:noProof/>
          <w:color w:val="auto"/>
          <w:sz w:val="16"/>
        </w:rPr>
      </w:pPr>
    </w:p>
    <w:p w14:paraId="7AD5B212" w14:textId="34BC3776" w:rsidR="00AC1941" w:rsidRDefault="00AC1941">
      <w:pPr>
        <w:spacing w:after="0"/>
        <w:rPr>
          <w:ins w:id="1633" w:author="Miku Nosamu" w:date="2025-07-04T15:02:00Z"/>
          <w:noProof/>
          <w:color w:val="auto"/>
          <w:lang w:val="id-ID"/>
        </w:rPr>
        <w:pPrChange w:id="1634" w:author="Miku Nosamu" w:date="2025-07-04T15:03:00Z">
          <w:pPr/>
        </w:pPrChange>
      </w:pPr>
      <w:ins w:id="1635" w:author="Miku Nosamu" w:date="2025-07-04T15:02:00Z">
        <w:r>
          <w:rPr>
            <w:noProof/>
          </w:rPr>
          <w:lastRenderedPageBreak/>
          <w:drawing>
            <wp:inline distT="0" distB="0" distL="0" distR="0" wp14:anchorId="01B59805" wp14:editId="489C718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ins>
    </w:p>
    <w:p w14:paraId="245676BE" w14:textId="1E492EA4" w:rsidR="00AC1941" w:rsidRPr="00396740" w:rsidRDefault="00AC1941">
      <w:pPr>
        <w:spacing w:after="0"/>
        <w:jc w:val="center"/>
        <w:rPr>
          <w:ins w:id="1636" w:author="Miku Nosamu" w:date="2025-07-04T15:02:00Z"/>
          <w:b/>
          <w:noProof/>
          <w:color w:val="auto"/>
          <w:sz w:val="16"/>
        </w:rPr>
      </w:pPr>
      <w:ins w:id="1637" w:author="Miku Nosamu" w:date="2025-07-04T15:02:00Z">
        <w:r w:rsidRPr="0082628E">
          <w:rPr>
            <w:b/>
            <w:noProof/>
            <w:color w:val="auto"/>
            <w:sz w:val="16"/>
            <w:lang w:val="id-ID"/>
          </w:rPr>
          <w:t xml:space="preserve">Gambar </w:t>
        </w:r>
        <w:r>
          <w:rPr>
            <w:b/>
            <w:noProof/>
            <w:color w:val="auto"/>
            <w:sz w:val="16"/>
          </w:rPr>
          <w:t>1</w:t>
        </w:r>
      </w:ins>
      <w:ins w:id="1638" w:author="Miku Nosamu" w:date="2025-07-04T15:03:00Z">
        <w:r>
          <w:rPr>
            <w:b/>
            <w:noProof/>
            <w:color w:val="auto"/>
            <w:sz w:val="16"/>
          </w:rPr>
          <w:t>9</w:t>
        </w:r>
      </w:ins>
      <w:ins w:id="1639" w:author="Miku Nosamu" w:date="2025-07-04T15:02:00Z">
        <w:r w:rsidRPr="0082628E">
          <w:rPr>
            <w:b/>
            <w:noProof/>
            <w:color w:val="auto"/>
            <w:sz w:val="16"/>
            <w:lang w:val="id-ID"/>
          </w:rPr>
          <w:t xml:space="preserve">. </w:t>
        </w:r>
        <w:r>
          <w:rPr>
            <w:b/>
            <w:noProof/>
            <w:color w:val="auto"/>
            <w:sz w:val="16"/>
            <w:lang w:val="id-ID"/>
          </w:rPr>
          <w:t xml:space="preserve">Struktur Table </w:t>
        </w:r>
      </w:ins>
      <w:ins w:id="1640" w:author="Miku Nosamu" w:date="2025-07-04T15:03:00Z">
        <w:r>
          <w:rPr>
            <w:b/>
            <w:noProof/>
            <w:color w:val="auto"/>
            <w:sz w:val="16"/>
          </w:rPr>
          <w:t>copies</w:t>
        </w:r>
      </w:ins>
    </w:p>
    <w:p w14:paraId="33A88787" w14:textId="28E718DF" w:rsidR="00AC1941" w:rsidRDefault="00B60E9C">
      <w:pPr>
        <w:spacing w:after="0"/>
        <w:rPr>
          <w:ins w:id="1641" w:author="Miku Nosamu" w:date="2025-07-04T15:03:00Z"/>
          <w:noProof/>
          <w:color w:val="auto"/>
          <w:lang w:val="id-ID"/>
        </w:rPr>
        <w:pPrChange w:id="1642" w:author="Miku Nosamu" w:date="2025-07-04T15:04:00Z">
          <w:pPr/>
        </w:pPrChange>
      </w:pPr>
      <w:ins w:id="1643" w:author="Miku Nosamu" w:date="2025-07-04T15:03:00Z">
        <w:r>
          <w:rPr>
            <w:noProof/>
          </w:rPr>
          <w:drawing>
            <wp:inline distT="0" distB="0" distL="0" distR="0" wp14:anchorId="04D89294" wp14:editId="3AE845B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ins>
    </w:p>
    <w:p w14:paraId="7A6392B1" w14:textId="65532A28" w:rsidR="00B60E9C" w:rsidRDefault="00B60E9C" w:rsidP="00B60E9C">
      <w:pPr>
        <w:spacing w:after="0"/>
        <w:jc w:val="center"/>
        <w:rPr>
          <w:ins w:id="1644" w:author="Miku Nosamu" w:date="2025-07-04T15:04:00Z"/>
          <w:b/>
          <w:noProof/>
          <w:color w:val="auto"/>
          <w:sz w:val="16"/>
        </w:rPr>
      </w:pPr>
      <w:ins w:id="1645" w:author="Miku Nosamu" w:date="2025-07-04T15:03:00Z">
        <w:r w:rsidRPr="0082628E">
          <w:rPr>
            <w:b/>
            <w:noProof/>
            <w:color w:val="auto"/>
            <w:sz w:val="16"/>
            <w:lang w:val="id-ID"/>
          </w:rPr>
          <w:t xml:space="preserve">Gambar </w:t>
        </w:r>
      </w:ins>
      <w:ins w:id="1646" w:author="Miku Nosamu" w:date="2025-07-04T15:04:00Z">
        <w:r>
          <w:rPr>
            <w:b/>
            <w:noProof/>
            <w:color w:val="auto"/>
            <w:sz w:val="16"/>
          </w:rPr>
          <w:t>20</w:t>
        </w:r>
      </w:ins>
      <w:ins w:id="1647" w:author="Miku Nosamu" w:date="2025-07-04T15:03:00Z">
        <w:r w:rsidRPr="0082628E">
          <w:rPr>
            <w:b/>
            <w:noProof/>
            <w:color w:val="auto"/>
            <w:sz w:val="16"/>
            <w:lang w:val="id-ID"/>
          </w:rPr>
          <w:t xml:space="preserve">. </w:t>
        </w:r>
        <w:r>
          <w:rPr>
            <w:b/>
            <w:noProof/>
            <w:color w:val="auto"/>
            <w:sz w:val="16"/>
            <w:lang w:val="id-ID"/>
          </w:rPr>
          <w:t xml:space="preserve">Struktur Table </w:t>
        </w:r>
      </w:ins>
      <w:ins w:id="1648" w:author="Miku Nosamu" w:date="2025-07-04T15:04:00Z">
        <w:r>
          <w:rPr>
            <w:b/>
            <w:noProof/>
            <w:color w:val="auto"/>
            <w:sz w:val="16"/>
          </w:rPr>
          <w:t>work types</w:t>
        </w:r>
      </w:ins>
    </w:p>
    <w:p w14:paraId="42852396" w14:textId="77777777" w:rsidR="00B60E9C" w:rsidRPr="00396740" w:rsidRDefault="00B60E9C">
      <w:pPr>
        <w:spacing w:after="0"/>
        <w:jc w:val="center"/>
        <w:rPr>
          <w:ins w:id="1649" w:author="Miku Nosamu" w:date="2025-07-04T15:03:00Z"/>
          <w:b/>
          <w:noProof/>
          <w:color w:val="auto"/>
          <w:sz w:val="16"/>
        </w:rPr>
      </w:pPr>
    </w:p>
    <w:p w14:paraId="44B1F728" w14:textId="19BD2872" w:rsidR="00B60E9C" w:rsidRDefault="00B60E9C">
      <w:pPr>
        <w:spacing w:after="0"/>
        <w:rPr>
          <w:ins w:id="1650" w:author="Miku Nosamu" w:date="2025-07-04T15:04:00Z"/>
          <w:noProof/>
          <w:color w:val="auto"/>
          <w:lang w:val="id-ID"/>
        </w:rPr>
        <w:pPrChange w:id="1651" w:author="Miku Nosamu" w:date="2025-07-04T15:04:00Z">
          <w:pPr/>
        </w:pPrChange>
      </w:pPr>
      <w:ins w:id="1652" w:author="Miku Nosamu" w:date="2025-07-04T15:04:00Z">
        <w:r>
          <w:rPr>
            <w:noProof/>
          </w:rPr>
          <w:lastRenderedPageBreak/>
          <w:drawing>
            <wp:inline distT="0" distB="0" distL="0" distR="0" wp14:anchorId="7768B74D" wp14:editId="713BAF3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ins>
    </w:p>
    <w:p w14:paraId="2B1C2733" w14:textId="326B5BB0" w:rsidR="00B60E9C" w:rsidRDefault="00B60E9C" w:rsidP="00B60E9C">
      <w:pPr>
        <w:spacing w:after="0"/>
        <w:jc w:val="center"/>
        <w:rPr>
          <w:ins w:id="1653" w:author="Miku Nosamu" w:date="2025-07-04T15:04:00Z"/>
          <w:b/>
          <w:noProof/>
          <w:color w:val="auto"/>
          <w:sz w:val="16"/>
        </w:rPr>
      </w:pPr>
      <w:ins w:id="1654" w:author="Miku Nosamu" w:date="2025-07-04T15:04:00Z">
        <w:r w:rsidRPr="0082628E">
          <w:rPr>
            <w:b/>
            <w:noProof/>
            <w:color w:val="auto"/>
            <w:sz w:val="16"/>
            <w:lang w:val="id-ID"/>
          </w:rPr>
          <w:t xml:space="preserve">Gambar </w:t>
        </w:r>
        <w:r>
          <w:rPr>
            <w:b/>
            <w:noProof/>
            <w:color w:val="auto"/>
            <w:sz w:val="16"/>
          </w:rPr>
          <w:t>21</w:t>
        </w:r>
        <w:r w:rsidRPr="0082628E">
          <w:rPr>
            <w:b/>
            <w:noProof/>
            <w:color w:val="auto"/>
            <w:sz w:val="16"/>
            <w:lang w:val="id-ID"/>
          </w:rPr>
          <w:t xml:space="preserve">. </w:t>
        </w:r>
        <w:r>
          <w:rPr>
            <w:b/>
            <w:noProof/>
            <w:color w:val="auto"/>
            <w:sz w:val="16"/>
            <w:lang w:val="id-ID"/>
          </w:rPr>
          <w:t xml:space="preserve">Struktur Table </w:t>
        </w:r>
        <w:r>
          <w:rPr>
            <w:b/>
            <w:noProof/>
            <w:color w:val="auto"/>
            <w:sz w:val="16"/>
          </w:rPr>
          <w:t xml:space="preserve">work </w:t>
        </w:r>
        <w:r w:rsidR="00192C59">
          <w:rPr>
            <w:b/>
            <w:noProof/>
            <w:color w:val="auto"/>
            <w:sz w:val="16"/>
          </w:rPr>
          <w:t>location</w:t>
        </w:r>
      </w:ins>
    </w:p>
    <w:p w14:paraId="5BA93824" w14:textId="473099CD" w:rsidR="00192C59" w:rsidRPr="00396740" w:rsidRDefault="00192C59">
      <w:pPr>
        <w:spacing w:after="0"/>
        <w:jc w:val="center"/>
        <w:rPr>
          <w:ins w:id="1655" w:author="Miku Nosamu" w:date="2025-07-04T15:04:00Z"/>
          <w:b/>
          <w:noProof/>
          <w:color w:val="auto"/>
          <w:sz w:val="16"/>
        </w:rPr>
      </w:pPr>
      <w:ins w:id="1656" w:author="Miku Nosamu" w:date="2025-07-04T15:05:00Z">
        <w:r>
          <w:rPr>
            <w:noProof/>
          </w:rPr>
          <w:drawing>
            <wp:inline distT="0" distB="0" distL="0" distR="0" wp14:anchorId="2E892A76" wp14:editId="0520658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ins>
    </w:p>
    <w:p w14:paraId="031C65D7" w14:textId="79B7C3DB" w:rsidR="00192C59" w:rsidRDefault="00192C59" w:rsidP="00192C59">
      <w:pPr>
        <w:spacing w:after="0"/>
        <w:jc w:val="center"/>
        <w:rPr>
          <w:ins w:id="1657" w:author="Miku Nosamu" w:date="2025-07-04T15:06:00Z"/>
          <w:b/>
          <w:noProof/>
          <w:color w:val="auto"/>
          <w:sz w:val="16"/>
        </w:rPr>
      </w:pPr>
      <w:ins w:id="1658" w:author="Miku Nosamu" w:date="2025-07-04T15:05:00Z">
        <w:r w:rsidRPr="0082628E">
          <w:rPr>
            <w:b/>
            <w:noProof/>
            <w:color w:val="auto"/>
            <w:sz w:val="16"/>
            <w:lang w:val="id-ID"/>
          </w:rPr>
          <w:t xml:space="preserve">Gambar </w:t>
        </w:r>
        <w:r>
          <w:rPr>
            <w:b/>
            <w:noProof/>
            <w:color w:val="auto"/>
            <w:sz w:val="16"/>
          </w:rPr>
          <w:t>22</w:t>
        </w:r>
        <w:r w:rsidRPr="0082628E">
          <w:rPr>
            <w:b/>
            <w:noProof/>
            <w:color w:val="auto"/>
            <w:sz w:val="16"/>
            <w:lang w:val="id-ID"/>
          </w:rPr>
          <w:t xml:space="preserve">. </w:t>
        </w:r>
        <w:r>
          <w:rPr>
            <w:b/>
            <w:noProof/>
            <w:color w:val="auto"/>
            <w:sz w:val="16"/>
            <w:lang w:val="id-ID"/>
          </w:rPr>
          <w:t xml:space="preserve">Struktur Table </w:t>
        </w:r>
        <w:r>
          <w:rPr>
            <w:b/>
            <w:noProof/>
            <w:color w:val="auto"/>
            <w:sz w:val="16"/>
          </w:rPr>
          <w:t>work permit letters</w:t>
        </w:r>
      </w:ins>
    </w:p>
    <w:p w14:paraId="19E1A3BE" w14:textId="77777777" w:rsidR="00BD6E8A" w:rsidRDefault="00BD6E8A" w:rsidP="00192C59">
      <w:pPr>
        <w:spacing w:after="0"/>
        <w:jc w:val="center"/>
        <w:rPr>
          <w:ins w:id="1659" w:author="Miku Nosamu" w:date="2025-07-04T15:05:00Z"/>
          <w:b/>
          <w:noProof/>
          <w:color w:val="auto"/>
          <w:sz w:val="16"/>
        </w:rPr>
      </w:pPr>
    </w:p>
    <w:p w14:paraId="356D9FC9" w14:textId="43E5E710" w:rsidR="003603AB" w:rsidRDefault="003603AB" w:rsidP="00192C59">
      <w:pPr>
        <w:spacing w:after="0"/>
        <w:jc w:val="center"/>
        <w:rPr>
          <w:ins w:id="1660" w:author="Miku Nosamu" w:date="2025-07-04T15:05:00Z"/>
          <w:b/>
          <w:noProof/>
          <w:color w:val="auto"/>
          <w:sz w:val="16"/>
        </w:rPr>
      </w:pPr>
      <w:ins w:id="1661" w:author="Miku Nosamu" w:date="2025-07-04T15:05:00Z">
        <w:r>
          <w:rPr>
            <w:noProof/>
          </w:rPr>
          <w:lastRenderedPageBreak/>
          <w:drawing>
            <wp:inline distT="0" distB="0" distL="0" distR="0" wp14:anchorId="65DE2C4C" wp14:editId="71B865F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ins>
    </w:p>
    <w:p w14:paraId="6963A843" w14:textId="7242428C" w:rsidR="003603AB" w:rsidRDefault="003603AB" w:rsidP="003603AB">
      <w:pPr>
        <w:spacing w:after="0"/>
        <w:jc w:val="center"/>
        <w:rPr>
          <w:ins w:id="1662" w:author="Miku Nosamu" w:date="2025-07-04T15:06:00Z"/>
          <w:b/>
          <w:noProof/>
          <w:color w:val="auto"/>
          <w:sz w:val="16"/>
        </w:rPr>
      </w:pPr>
      <w:ins w:id="1663" w:author="Miku Nosamu" w:date="2025-07-04T15:05:00Z">
        <w:r w:rsidRPr="0082628E">
          <w:rPr>
            <w:b/>
            <w:noProof/>
            <w:color w:val="auto"/>
            <w:sz w:val="16"/>
            <w:lang w:val="id-ID"/>
          </w:rPr>
          <w:t xml:space="preserve">Gambar </w:t>
        </w:r>
        <w:r>
          <w:rPr>
            <w:b/>
            <w:noProof/>
            <w:color w:val="auto"/>
            <w:sz w:val="16"/>
          </w:rPr>
          <w:t>23</w:t>
        </w:r>
        <w:r w:rsidRPr="0082628E">
          <w:rPr>
            <w:b/>
            <w:noProof/>
            <w:color w:val="auto"/>
            <w:sz w:val="16"/>
            <w:lang w:val="id-ID"/>
          </w:rPr>
          <w:t xml:space="preserve">. </w:t>
        </w:r>
        <w:r>
          <w:rPr>
            <w:b/>
            <w:noProof/>
            <w:color w:val="auto"/>
            <w:sz w:val="16"/>
            <w:lang w:val="id-ID"/>
          </w:rPr>
          <w:t xml:space="preserve">Struktur Table </w:t>
        </w:r>
      </w:ins>
      <w:ins w:id="1664" w:author="Miku Nosamu" w:date="2025-07-04T15:06:00Z">
        <w:r>
          <w:rPr>
            <w:b/>
            <w:noProof/>
            <w:color w:val="auto"/>
            <w:sz w:val="16"/>
          </w:rPr>
          <w:t>approval stages</w:t>
        </w:r>
      </w:ins>
    </w:p>
    <w:p w14:paraId="72FFE6AC" w14:textId="5E415163" w:rsidR="00BD6E8A" w:rsidRDefault="00BD6E8A" w:rsidP="003603AB">
      <w:pPr>
        <w:spacing w:after="0"/>
        <w:jc w:val="center"/>
        <w:rPr>
          <w:ins w:id="1665" w:author="Miku Nosamu" w:date="2025-07-04T15:06:00Z"/>
          <w:b/>
          <w:noProof/>
          <w:color w:val="auto"/>
          <w:sz w:val="16"/>
        </w:rPr>
      </w:pPr>
    </w:p>
    <w:p w14:paraId="0ADC3B61" w14:textId="5625704A" w:rsidR="00BD6E8A" w:rsidRDefault="00BD6E8A">
      <w:pPr>
        <w:spacing w:after="0"/>
        <w:jc w:val="center"/>
        <w:rPr>
          <w:ins w:id="1666" w:author="Miku Nosamu" w:date="2025-07-04T15:06:00Z"/>
          <w:b/>
          <w:noProof/>
          <w:color w:val="auto"/>
          <w:sz w:val="16"/>
        </w:rPr>
      </w:pPr>
      <w:ins w:id="1667" w:author="Miku Nosamu" w:date="2025-07-04T15:06:00Z">
        <w:r>
          <w:rPr>
            <w:noProof/>
          </w:rPr>
          <w:drawing>
            <wp:inline distT="0" distB="0" distL="0" distR="0" wp14:anchorId="20FFC347" wp14:editId="1C4D2231">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ins>
    </w:p>
    <w:p w14:paraId="245A5394" w14:textId="37DECEFE" w:rsidR="00BD6E8A" w:rsidRDefault="00BD6E8A" w:rsidP="00BD6E8A">
      <w:pPr>
        <w:spacing w:after="0"/>
        <w:jc w:val="center"/>
        <w:rPr>
          <w:ins w:id="1668" w:author="Miku Nosamu" w:date="2025-07-04T15:06:00Z"/>
          <w:b/>
          <w:noProof/>
          <w:color w:val="auto"/>
          <w:sz w:val="16"/>
        </w:rPr>
      </w:pPr>
      <w:ins w:id="1669" w:author="Miku Nosamu" w:date="2025-07-04T15:06:00Z">
        <w:r w:rsidRPr="0082628E">
          <w:rPr>
            <w:b/>
            <w:noProof/>
            <w:color w:val="auto"/>
            <w:sz w:val="16"/>
            <w:lang w:val="id-ID"/>
          </w:rPr>
          <w:t xml:space="preserve">Gambar </w:t>
        </w:r>
        <w:r>
          <w:rPr>
            <w:b/>
            <w:noProof/>
            <w:color w:val="auto"/>
            <w:sz w:val="16"/>
          </w:rPr>
          <w:t>24</w:t>
        </w:r>
        <w:r w:rsidRPr="0082628E">
          <w:rPr>
            <w:b/>
            <w:noProof/>
            <w:color w:val="auto"/>
            <w:sz w:val="16"/>
            <w:lang w:val="id-ID"/>
          </w:rPr>
          <w:t xml:space="preserve">. </w:t>
        </w:r>
        <w:r>
          <w:rPr>
            <w:b/>
            <w:noProof/>
            <w:color w:val="auto"/>
            <w:sz w:val="16"/>
            <w:lang w:val="id-ID"/>
          </w:rPr>
          <w:t xml:space="preserve">Struktur Table </w:t>
        </w:r>
        <w:r>
          <w:rPr>
            <w:b/>
            <w:noProof/>
            <w:color w:val="auto"/>
            <w:sz w:val="16"/>
          </w:rPr>
          <w:t>registration requests</w:t>
        </w:r>
      </w:ins>
    </w:p>
    <w:p w14:paraId="7551B373" w14:textId="278CDBC0" w:rsidR="00BD6E8A" w:rsidRDefault="00BD6E8A" w:rsidP="003603AB">
      <w:pPr>
        <w:spacing w:after="0"/>
        <w:jc w:val="center"/>
        <w:rPr>
          <w:ins w:id="1670" w:author="Miku Nosamu" w:date="2025-07-04T15:05:00Z"/>
          <w:b/>
          <w:noProof/>
          <w:color w:val="auto"/>
          <w:sz w:val="16"/>
        </w:rPr>
      </w:pPr>
    </w:p>
    <w:p w14:paraId="08C56D11" w14:textId="216BA0F0" w:rsidR="00B60E9C" w:rsidRDefault="00BD6E8A">
      <w:pPr>
        <w:spacing w:after="0"/>
        <w:jc w:val="center"/>
        <w:rPr>
          <w:ins w:id="1671" w:author="Miku Nosamu" w:date="2025-07-04T15:07:00Z"/>
          <w:noProof/>
          <w:color w:val="auto"/>
          <w:lang w:val="id-ID"/>
        </w:rPr>
        <w:pPrChange w:id="1672" w:author="Miku Nosamu" w:date="2025-07-04T15:07:00Z">
          <w:pPr/>
        </w:pPrChange>
      </w:pPr>
      <w:ins w:id="1673" w:author="Miku Nosamu" w:date="2025-07-04T15:07:00Z">
        <w:r>
          <w:rPr>
            <w:noProof/>
          </w:rPr>
          <w:lastRenderedPageBreak/>
          <w:drawing>
            <wp:inline distT="0" distB="0" distL="0" distR="0" wp14:anchorId="3AE7CDE3" wp14:editId="64FB92F2">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ins>
    </w:p>
    <w:p w14:paraId="47886F3D" w14:textId="7252E5C5" w:rsidR="00BD6E8A" w:rsidRDefault="00BD6E8A">
      <w:pPr>
        <w:spacing w:after="0"/>
        <w:jc w:val="center"/>
        <w:rPr>
          <w:ins w:id="1674" w:author="Miku Nosamu" w:date="2025-07-04T15:07:00Z"/>
          <w:b/>
          <w:noProof/>
          <w:color w:val="auto"/>
          <w:sz w:val="16"/>
        </w:rPr>
      </w:pPr>
      <w:ins w:id="1675" w:author="Miku Nosamu" w:date="2025-07-04T15:07:00Z">
        <w:r w:rsidRPr="0082628E">
          <w:rPr>
            <w:b/>
            <w:noProof/>
            <w:color w:val="auto"/>
            <w:sz w:val="16"/>
            <w:lang w:val="id-ID"/>
          </w:rPr>
          <w:t xml:space="preserve">Gambar </w:t>
        </w:r>
        <w:r>
          <w:rPr>
            <w:b/>
            <w:noProof/>
            <w:color w:val="auto"/>
            <w:sz w:val="16"/>
          </w:rPr>
          <w:t>25</w:t>
        </w:r>
        <w:r w:rsidRPr="0082628E">
          <w:rPr>
            <w:b/>
            <w:noProof/>
            <w:color w:val="auto"/>
            <w:sz w:val="16"/>
            <w:lang w:val="id-ID"/>
          </w:rPr>
          <w:t xml:space="preserve">. </w:t>
        </w:r>
        <w:r>
          <w:rPr>
            <w:b/>
            <w:noProof/>
            <w:color w:val="auto"/>
            <w:sz w:val="16"/>
            <w:lang w:val="id-ID"/>
          </w:rPr>
          <w:t xml:space="preserve">Struktur Table </w:t>
        </w:r>
        <w:r>
          <w:rPr>
            <w:b/>
            <w:noProof/>
            <w:color w:val="auto"/>
            <w:sz w:val="16"/>
          </w:rPr>
          <w:t>letter fundamentals</w:t>
        </w:r>
      </w:ins>
    </w:p>
    <w:p w14:paraId="3909C99D" w14:textId="77777777" w:rsidR="00BD6E8A" w:rsidRDefault="00BD6E8A" w:rsidP="00546376">
      <w:pPr>
        <w:rPr>
          <w:noProof/>
          <w:color w:val="auto"/>
          <w:lang w:val="id-ID"/>
        </w:rPr>
      </w:pPr>
    </w:p>
    <w:p w14:paraId="2E916862" w14:textId="70F354FC" w:rsidR="00E618EB" w:rsidRDefault="00E618EB">
      <w:pPr>
        <w:pStyle w:val="Heading1"/>
        <w:spacing w:before="0" w:after="0"/>
        <w:rPr>
          <w:noProof/>
          <w:lang w:val="id-ID"/>
        </w:rPr>
        <w:pPrChange w:id="1676" w:author="Miku Nosamu" w:date="2025-07-05T14:36:00Z">
          <w:pPr>
            <w:pStyle w:val="Heading1"/>
          </w:pPr>
        </w:pPrChange>
      </w:pPr>
      <w:bookmarkStart w:id="1677" w:name="_Toc202649912"/>
      <w:r>
        <w:rPr>
          <w:noProof/>
          <w:lang w:val="id-ID"/>
        </w:rPr>
        <w:t>BAB V Pengujian Perangkat Lunak</w:t>
      </w:r>
      <w:bookmarkEnd w:id="1677"/>
    </w:p>
    <w:p w14:paraId="04E56AC7" w14:textId="041F7A2E" w:rsidR="00E618EB" w:rsidRDefault="00E618EB" w:rsidP="00E618EB">
      <w:pPr>
        <w:pStyle w:val="Heading2"/>
        <w:rPr>
          <w:lang w:val="id-ID"/>
        </w:rPr>
      </w:pPr>
      <w:bookmarkStart w:id="1678" w:name="_Toc202649913"/>
      <w:r>
        <w:rPr>
          <w:lang w:val="id-ID"/>
        </w:rPr>
        <w:t>Identifikasi dan Rencana Pengujian</w:t>
      </w:r>
      <w:bookmarkEnd w:id="1678"/>
    </w:p>
    <w:p w14:paraId="08877A58" w14:textId="6020987F" w:rsidR="00E618EB" w:rsidRDefault="00417DCE" w:rsidP="00417DCE">
      <w:pPr>
        <w:rPr>
          <w:lang w:val="id-ID"/>
        </w:rPr>
      </w:pPr>
      <w:r w:rsidRPr="00417DCE">
        <w:rPr>
          <w:lang w:val="id-ID"/>
        </w:rPr>
        <w:t>Bagian ini berisi penjelasan mengenai persiapan sebelum dilakukan pengujian, berupa perangkat lunak dan perangkat keras yang harus disiapkan serta rencana pengujian</w:t>
      </w:r>
      <w:r>
        <w:rPr>
          <w:lang w:val="id-ID"/>
        </w:rPr>
        <w:t>.</w:t>
      </w:r>
    </w:p>
    <w:p w14:paraId="27C7C646" w14:textId="6E84419C" w:rsidR="00417DCE" w:rsidRDefault="00417DCE" w:rsidP="00417DCE">
      <w:pPr>
        <w:pStyle w:val="Heading3"/>
        <w:rPr>
          <w:lang w:val="id-ID"/>
        </w:rPr>
      </w:pPr>
      <w:bookmarkStart w:id="1679" w:name="_Toc202649914"/>
      <w:r>
        <w:rPr>
          <w:lang w:val="id-ID"/>
        </w:rPr>
        <w:t>Perangkat Lunak Pengujian</w:t>
      </w:r>
      <w:bookmarkEnd w:id="1679"/>
    </w:p>
    <w:p w14:paraId="40BC6CDD" w14:textId="77777777" w:rsidR="000075A7" w:rsidRPr="000075A7" w:rsidRDefault="000075A7">
      <w:pPr>
        <w:pStyle w:val="ListParagraph"/>
        <w:numPr>
          <w:ilvl w:val="0"/>
          <w:numId w:val="32"/>
        </w:numPr>
        <w:spacing w:after="0" w:line="360" w:lineRule="auto"/>
        <w:rPr>
          <w:ins w:id="1680" w:author="Miku Nosamu" w:date="2025-07-05T14:27:00Z"/>
          <w:rFonts w:eastAsia="Times New Roman" w:cstheme="minorHAnsi"/>
          <w:color w:val="auto"/>
          <w:szCs w:val="20"/>
          <w:lang w:val="en-ID" w:eastAsia="en-ID"/>
          <w:rPrChange w:id="1681" w:author="Miku Nosamu" w:date="2025-07-05T14:32:00Z">
            <w:rPr>
              <w:ins w:id="1682" w:author="Miku Nosamu" w:date="2025-07-05T14:27:00Z"/>
              <w:rFonts w:ascii="Times New Roman" w:eastAsia="Times New Roman" w:hAnsi="Times New Roman" w:cs="Times New Roman"/>
              <w:color w:val="000000"/>
              <w:sz w:val="24"/>
              <w:szCs w:val="24"/>
              <w:lang w:val="en-ID" w:eastAsia="en-ID"/>
            </w:rPr>
          </w:rPrChange>
        </w:rPr>
        <w:pPrChange w:id="1683" w:author="Miku Nosamu" w:date="2025-07-05T14:28:00Z">
          <w:pPr>
            <w:pStyle w:val="ListParagraph"/>
            <w:numPr>
              <w:numId w:val="32"/>
            </w:numPr>
            <w:spacing w:before="29" w:after="0" w:line="240" w:lineRule="auto"/>
            <w:ind w:hanging="360"/>
            <w:jc w:val="left"/>
          </w:pPr>
        </w:pPrChange>
      </w:pPr>
      <w:ins w:id="1684" w:author="Miku Nosamu" w:date="2025-07-05T14:27:00Z">
        <w:r w:rsidRPr="000075A7">
          <w:rPr>
            <w:rFonts w:eastAsia="Times New Roman" w:cstheme="minorHAnsi"/>
            <w:color w:val="auto"/>
            <w:szCs w:val="20"/>
            <w:lang w:val="en-ID" w:eastAsia="en-ID"/>
            <w:rPrChange w:id="1685" w:author="Miku Nosamu" w:date="2025-07-05T14:32:00Z">
              <w:rPr>
                <w:lang w:val="en-ID" w:eastAsia="en-ID"/>
              </w:rPr>
            </w:rPrChange>
          </w:rPr>
          <w:t xml:space="preserve">XAMPP - </w:t>
        </w:r>
        <w:proofErr w:type="spellStart"/>
        <w:r w:rsidRPr="000075A7">
          <w:rPr>
            <w:rFonts w:eastAsia="Times New Roman" w:cstheme="minorHAnsi"/>
            <w:color w:val="auto"/>
            <w:szCs w:val="20"/>
            <w:lang w:val="en-ID" w:eastAsia="en-ID"/>
            <w:rPrChange w:id="1686" w:author="Miku Nosamu" w:date="2025-07-05T14:32:00Z">
              <w:rPr>
                <w:lang w:val="en-ID" w:eastAsia="en-ID"/>
              </w:rPr>
            </w:rPrChange>
          </w:rPr>
          <w:t>Untuk</w:t>
        </w:r>
        <w:proofErr w:type="spellEnd"/>
        <w:r w:rsidRPr="000075A7">
          <w:rPr>
            <w:rFonts w:eastAsia="Times New Roman" w:cstheme="minorHAnsi"/>
            <w:color w:val="auto"/>
            <w:szCs w:val="20"/>
            <w:lang w:val="en-ID" w:eastAsia="en-ID"/>
            <w:rPrChange w:id="1687"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688" w:author="Miku Nosamu" w:date="2025-07-05T14:32:00Z">
              <w:rPr>
                <w:lang w:val="en-ID" w:eastAsia="en-ID"/>
              </w:rPr>
            </w:rPrChange>
          </w:rPr>
          <w:t>menjalankan</w:t>
        </w:r>
        <w:proofErr w:type="spellEnd"/>
        <w:r w:rsidRPr="000075A7">
          <w:rPr>
            <w:rFonts w:eastAsia="Times New Roman" w:cstheme="minorHAnsi"/>
            <w:color w:val="auto"/>
            <w:szCs w:val="20"/>
            <w:lang w:val="en-ID" w:eastAsia="en-ID"/>
            <w:rPrChange w:id="1689" w:author="Miku Nosamu" w:date="2025-07-05T14:32:00Z">
              <w:rPr>
                <w:lang w:val="en-ID" w:eastAsia="en-ID"/>
              </w:rPr>
            </w:rPrChange>
          </w:rPr>
          <w:t xml:space="preserve"> server </w:t>
        </w:r>
        <w:proofErr w:type="spellStart"/>
        <w:r w:rsidRPr="000075A7">
          <w:rPr>
            <w:rFonts w:eastAsia="Times New Roman" w:cstheme="minorHAnsi"/>
            <w:color w:val="auto"/>
            <w:szCs w:val="20"/>
            <w:lang w:val="en-ID" w:eastAsia="en-ID"/>
            <w:rPrChange w:id="1690" w:author="Miku Nosamu" w:date="2025-07-05T14:32:00Z">
              <w:rPr>
                <w:lang w:val="en-ID" w:eastAsia="en-ID"/>
              </w:rPr>
            </w:rPrChange>
          </w:rPr>
          <w:t>lokal</w:t>
        </w:r>
        <w:proofErr w:type="spellEnd"/>
        <w:r w:rsidRPr="000075A7">
          <w:rPr>
            <w:rFonts w:eastAsia="Times New Roman" w:cstheme="minorHAnsi"/>
            <w:color w:val="auto"/>
            <w:szCs w:val="20"/>
            <w:lang w:val="en-ID" w:eastAsia="en-ID"/>
            <w:rPrChange w:id="1691" w:author="Miku Nosamu" w:date="2025-07-05T14:32:00Z">
              <w:rPr>
                <w:lang w:val="en-ID" w:eastAsia="en-ID"/>
              </w:rPr>
            </w:rPrChange>
          </w:rPr>
          <w:t>. </w:t>
        </w:r>
      </w:ins>
    </w:p>
    <w:p w14:paraId="74D14044" w14:textId="77777777" w:rsidR="000075A7" w:rsidRPr="000075A7" w:rsidRDefault="000075A7">
      <w:pPr>
        <w:pStyle w:val="ListParagraph"/>
        <w:numPr>
          <w:ilvl w:val="0"/>
          <w:numId w:val="32"/>
        </w:numPr>
        <w:spacing w:after="0" w:line="360" w:lineRule="auto"/>
        <w:rPr>
          <w:ins w:id="1692" w:author="Miku Nosamu" w:date="2025-07-05T14:27:00Z"/>
          <w:rFonts w:eastAsia="Times New Roman" w:cstheme="minorHAnsi"/>
          <w:color w:val="auto"/>
          <w:szCs w:val="20"/>
          <w:lang w:val="en-ID" w:eastAsia="en-ID"/>
          <w:rPrChange w:id="1693" w:author="Miku Nosamu" w:date="2025-07-05T14:32:00Z">
            <w:rPr>
              <w:ins w:id="1694" w:author="Miku Nosamu" w:date="2025-07-05T14:27:00Z"/>
              <w:rFonts w:ascii="Times New Roman" w:eastAsia="Times New Roman" w:hAnsi="Times New Roman" w:cs="Times New Roman"/>
              <w:color w:val="000000"/>
              <w:sz w:val="24"/>
              <w:szCs w:val="24"/>
              <w:lang w:val="en-ID" w:eastAsia="en-ID"/>
            </w:rPr>
          </w:rPrChange>
        </w:rPr>
        <w:pPrChange w:id="1695" w:author="Miku Nosamu" w:date="2025-07-05T14:28:00Z">
          <w:pPr>
            <w:pStyle w:val="ListParagraph"/>
            <w:numPr>
              <w:numId w:val="32"/>
            </w:numPr>
            <w:spacing w:before="29" w:after="0" w:line="240" w:lineRule="auto"/>
            <w:ind w:hanging="360"/>
            <w:jc w:val="left"/>
          </w:pPr>
        </w:pPrChange>
      </w:pPr>
      <w:ins w:id="1696" w:author="Miku Nosamu" w:date="2025-07-05T14:27:00Z">
        <w:r w:rsidRPr="000075A7">
          <w:rPr>
            <w:rFonts w:eastAsia="Times New Roman" w:cstheme="minorHAnsi"/>
            <w:color w:val="auto"/>
            <w:szCs w:val="20"/>
            <w:lang w:val="en-ID" w:eastAsia="en-ID"/>
            <w:rPrChange w:id="1697" w:author="Miku Nosamu" w:date="2025-07-05T14:32:00Z">
              <w:rPr>
                <w:lang w:val="en-ID" w:eastAsia="en-ID"/>
              </w:rPr>
            </w:rPrChange>
          </w:rPr>
          <w:t xml:space="preserve">Browser (Google Chrome, Microsoft Edge) - </w:t>
        </w:r>
        <w:proofErr w:type="spellStart"/>
        <w:r w:rsidRPr="000075A7">
          <w:rPr>
            <w:rFonts w:eastAsia="Times New Roman" w:cstheme="minorHAnsi"/>
            <w:color w:val="auto"/>
            <w:szCs w:val="20"/>
            <w:lang w:val="en-ID" w:eastAsia="en-ID"/>
            <w:rPrChange w:id="1698" w:author="Miku Nosamu" w:date="2025-07-05T14:32:00Z">
              <w:rPr>
                <w:lang w:val="en-ID" w:eastAsia="en-ID"/>
              </w:rPr>
            </w:rPrChange>
          </w:rPr>
          <w:t>Untuk</w:t>
        </w:r>
        <w:proofErr w:type="spellEnd"/>
        <w:r w:rsidRPr="000075A7">
          <w:rPr>
            <w:rFonts w:eastAsia="Times New Roman" w:cstheme="minorHAnsi"/>
            <w:color w:val="auto"/>
            <w:szCs w:val="20"/>
            <w:lang w:val="en-ID" w:eastAsia="en-ID"/>
            <w:rPrChange w:id="1699"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00" w:author="Miku Nosamu" w:date="2025-07-05T14:32:00Z">
              <w:rPr>
                <w:lang w:val="en-ID" w:eastAsia="en-ID"/>
              </w:rPr>
            </w:rPrChange>
          </w:rPr>
          <w:t>mengakses</w:t>
        </w:r>
        <w:proofErr w:type="spellEnd"/>
        <w:r w:rsidRPr="000075A7">
          <w:rPr>
            <w:rFonts w:eastAsia="Times New Roman" w:cstheme="minorHAnsi"/>
            <w:color w:val="auto"/>
            <w:szCs w:val="20"/>
            <w:lang w:val="en-ID" w:eastAsia="en-ID"/>
            <w:rPrChange w:id="1701"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02" w:author="Miku Nosamu" w:date="2025-07-05T14:32:00Z">
              <w:rPr>
                <w:lang w:val="en-ID" w:eastAsia="en-ID"/>
              </w:rPr>
            </w:rPrChange>
          </w:rPr>
          <w:t>aplikasi</w:t>
        </w:r>
        <w:proofErr w:type="spellEnd"/>
        <w:r w:rsidRPr="000075A7">
          <w:rPr>
            <w:rFonts w:eastAsia="Times New Roman" w:cstheme="minorHAnsi"/>
            <w:color w:val="auto"/>
            <w:szCs w:val="20"/>
            <w:lang w:val="en-ID" w:eastAsia="en-ID"/>
            <w:rPrChange w:id="1703" w:author="Miku Nosamu" w:date="2025-07-05T14:32:00Z">
              <w:rPr>
                <w:lang w:val="en-ID" w:eastAsia="en-ID"/>
              </w:rPr>
            </w:rPrChange>
          </w:rPr>
          <w:t xml:space="preserve"> dan </w:t>
        </w:r>
        <w:proofErr w:type="spellStart"/>
        <w:r w:rsidRPr="000075A7">
          <w:rPr>
            <w:rFonts w:eastAsia="Times New Roman" w:cstheme="minorHAnsi"/>
            <w:color w:val="auto"/>
            <w:szCs w:val="20"/>
            <w:lang w:val="en-ID" w:eastAsia="en-ID"/>
            <w:rPrChange w:id="1704" w:author="Miku Nosamu" w:date="2025-07-05T14:32:00Z">
              <w:rPr>
                <w:lang w:val="en-ID" w:eastAsia="en-ID"/>
              </w:rPr>
            </w:rPrChange>
          </w:rPr>
          <w:t>menguji</w:t>
        </w:r>
        <w:proofErr w:type="spellEnd"/>
        <w:r w:rsidRPr="000075A7">
          <w:rPr>
            <w:rFonts w:eastAsia="Times New Roman" w:cstheme="minorHAnsi"/>
            <w:color w:val="auto"/>
            <w:szCs w:val="20"/>
            <w:lang w:val="en-ID" w:eastAsia="en-ID"/>
            <w:rPrChange w:id="1705"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06" w:author="Miku Nosamu" w:date="2025-07-05T14:32:00Z">
              <w:rPr>
                <w:lang w:val="en-ID" w:eastAsia="en-ID"/>
              </w:rPr>
            </w:rPrChange>
          </w:rPr>
          <w:t>tampilan</w:t>
        </w:r>
        <w:proofErr w:type="spellEnd"/>
        <w:r w:rsidRPr="000075A7">
          <w:rPr>
            <w:rFonts w:eastAsia="Times New Roman" w:cstheme="minorHAnsi"/>
            <w:color w:val="auto"/>
            <w:szCs w:val="20"/>
            <w:lang w:val="en-ID" w:eastAsia="en-ID"/>
            <w:rPrChange w:id="1707"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08" w:author="Miku Nosamu" w:date="2025-07-05T14:32:00Z">
              <w:rPr>
                <w:lang w:val="en-ID" w:eastAsia="en-ID"/>
              </w:rPr>
            </w:rPrChange>
          </w:rPr>
          <w:t>antarmuka</w:t>
        </w:r>
        <w:proofErr w:type="spellEnd"/>
        <w:r w:rsidRPr="000075A7">
          <w:rPr>
            <w:rFonts w:eastAsia="Times New Roman" w:cstheme="minorHAnsi"/>
            <w:color w:val="auto"/>
            <w:szCs w:val="20"/>
            <w:lang w:val="en-ID" w:eastAsia="en-ID"/>
            <w:rPrChange w:id="1709" w:author="Miku Nosamu" w:date="2025-07-05T14:32:00Z">
              <w:rPr>
                <w:lang w:val="en-ID" w:eastAsia="en-ID"/>
              </w:rPr>
            </w:rPrChange>
          </w:rPr>
          <w:t>. </w:t>
        </w:r>
      </w:ins>
    </w:p>
    <w:p w14:paraId="1B595233" w14:textId="77777777" w:rsidR="000075A7" w:rsidRPr="000075A7" w:rsidRDefault="000075A7">
      <w:pPr>
        <w:pStyle w:val="ListParagraph"/>
        <w:numPr>
          <w:ilvl w:val="0"/>
          <w:numId w:val="32"/>
        </w:numPr>
        <w:spacing w:after="0" w:line="360" w:lineRule="auto"/>
        <w:rPr>
          <w:ins w:id="1710" w:author="Miku Nosamu" w:date="2025-07-05T14:28:00Z"/>
          <w:rFonts w:eastAsia="Times New Roman" w:cstheme="minorHAnsi"/>
          <w:color w:val="auto"/>
          <w:szCs w:val="20"/>
          <w:lang w:val="en-ID" w:eastAsia="en-ID"/>
          <w:rPrChange w:id="1711" w:author="Miku Nosamu" w:date="2025-07-05T14:32:00Z">
            <w:rPr>
              <w:ins w:id="1712" w:author="Miku Nosamu" w:date="2025-07-05T14:28:00Z"/>
              <w:rFonts w:ascii="Times New Roman" w:eastAsia="Times New Roman" w:hAnsi="Times New Roman" w:cs="Times New Roman"/>
              <w:color w:val="000000"/>
              <w:sz w:val="24"/>
              <w:szCs w:val="24"/>
              <w:lang w:val="en-ID" w:eastAsia="en-ID"/>
            </w:rPr>
          </w:rPrChange>
        </w:rPr>
        <w:pPrChange w:id="1713" w:author="Miku Nosamu" w:date="2025-07-05T14:28:00Z">
          <w:pPr>
            <w:pStyle w:val="ListParagraph"/>
            <w:numPr>
              <w:numId w:val="32"/>
            </w:numPr>
            <w:spacing w:before="29" w:after="0" w:line="240" w:lineRule="auto"/>
            <w:ind w:hanging="360"/>
            <w:jc w:val="left"/>
          </w:pPr>
        </w:pPrChange>
      </w:pPr>
      <w:ins w:id="1714" w:author="Miku Nosamu" w:date="2025-07-05T14:27:00Z">
        <w:r w:rsidRPr="000075A7">
          <w:rPr>
            <w:rFonts w:eastAsia="Times New Roman" w:cstheme="minorHAnsi"/>
            <w:color w:val="auto"/>
            <w:szCs w:val="20"/>
            <w:lang w:val="en-ID" w:eastAsia="en-ID"/>
            <w:rPrChange w:id="1715" w:author="Miku Nosamu" w:date="2025-07-05T14:32:00Z">
              <w:rPr>
                <w:lang w:val="en-ID" w:eastAsia="en-ID"/>
              </w:rPr>
            </w:rPrChange>
          </w:rPr>
          <w:t xml:space="preserve">Laravel Debugger - </w:t>
        </w:r>
        <w:proofErr w:type="spellStart"/>
        <w:r w:rsidRPr="000075A7">
          <w:rPr>
            <w:rFonts w:eastAsia="Times New Roman" w:cstheme="minorHAnsi"/>
            <w:color w:val="auto"/>
            <w:szCs w:val="20"/>
            <w:lang w:val="en-ID" w:eastAsia="en-ID"/>
            <w:rPrChange w:id="1716" w:author="Miku Nosamu" w:date="2025-07-05T14:32:00Z">
              <w:rPr>
                <w:lang w:val="en-ID" w:eastAsia="en-ID"/>
              </w:rPr>
            </w:rPrChange>
          </w:rPr>
          <w:t>Untuk</w:t>
        </w:r>
        <w:proofErr w:type="spellEnd"/>
        <w:r w:rsidRPr="000075A7">
          <w:rPr>
            <w:rFonts w:eastAsia="Times New Roman" w:cstheme="minorHAnsi"/>
            <w:color w:val="auto"/>
            <w:szCs w:val="20"/>
            <w:lang w:val="en-ID" w:eastAsia="en-ID"/>
            <w:rPrChange w:id="1717"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18" w:author="Miku Nosamu" w:date="2025-07-05T14:32:00Z">
              <w:rPr>
                <w:lang w:val="en-ID" w:eastAsia="en-ID"/>
              </w:rPr>
            </w:rPrChange>
          </w:rPr>
          <w:t>menampilkan</w:t>
        </w:r>
        <w:proofErr w:type="spellEnd"/>
        <w:r w:rsidRPr="000075A7">
          <w:rPr>
            <w:rFonts w:eastAsia="Times New Roman" w:cstheme="minorHAnsi"/>
            <w:color w:val="auto"/>
            <w:szCs w:val="20"/>
            <w:lang w:val="en-ID" w:eastAsia="en-ID"/>
            <w:rPrChange w:id="1719"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20" w:author="Miku Nosamu" w:date="2025-07-05T14:32:00Z">
              <w:rPr>
                <w:lang w:val="en-ID" w:eastAsia="en-ID"/>
              </w:rPr>
            </w:rPrChange>
          </w:rPr>
          <w:t>informasi</w:t>
        </w:r>
        <w:proofErr w:type="spellEnd"/>
        <w:r w:rsidRPr="000075A7">
          <w:rPr>
            <w:rFonts w:eastAsia="Times New Roman" w:cstheme="minorHAnsi"/>
            <w:color w:val="auto"/>
            <w:szCs w:val="20"/>
            <w:lang w:val="en-ID" w:eastAsia="en-ID"/>
            <w:rPrChange w:id="1721"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22" w:author="Miku Nosamu" w:date="2025-07-05T14:32:00Z">
              <w:rPr>
                <w:lang w:val="en-ID" w:eastAsia="en-ID"/>
              </w:rPr>
            </w:rPrChange>
          </w:rPr>
          <w:t>terkait</w:t>
        </w:r>
        <w:proofErr w:type="spellEnd"/>
        <w:r w:rsidRPr="000075A7">
          <w:rPr>
            <w:rFonts w:eastAsia="Times New Roman" w:cstheme="minorHAnsi"/>
            <w:color w:val="auto"/>
            <w:szCs w:val="20"/>
            <w:lang w:val="en-ID" w:eastAsia="en-ID"/>
            <w:rPrChange w:id="1723" w:author="Miku Nosamu" w:date="2025-07-05T14:32:00Z">
              <w:rPr>
                <w:lang w:val="en-ID" w:eastAsia="en-ID"/>
              </w:rPr>
            </w:rPrChange>
          </w:rPr>
          <w:t xml:space="preserve"> query, </w:t>
        </w:r>
        <w:proofErr w:type="spellStart"/>
        <w:r w:rsidRPr="000075A7">
          <w:rPr>
            <w:rFonts w:eastAsia="Times New Roman" w:cstheme="minorHAnsi"/>
            <w:color w:val="auto"/>
            <w:szCs w:val="20"/>
            <w:lang w:val="en-ID" w:eastAsia="en-ID"/>
            <w:rPrChange w:id="1724" w:author="Miku Nosamu" w:date="2025-07-05T14:32:00Z">
              <w:rPr>
                <w:lang w:val="en-ID" w:eastAsia="en-ID"/>
              </w:rPr>
            </w:rPrChange>
          </w:rPr>
          <w:t>waktu</w:t>
        </w:r>
        <w:proofErr w:type="spellEnd"/>
        <w:r w:rsidRPr="000075A7">
          <w:rPr>
            <w:rFonts w:eastAsia="Times New Roman" w:cstheme="minorHAnsi"/>
            <w:color w:val="auto"/>
            <w:szCs w:val="20"/>
            <w:lang w:val="en-ID" w:eastAsia="en-ID"/>
            <w:rPrChange w:id="1725"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26" w:author="Miku Nosamu" w:date="2025-07-05T14:32:00Z">
              <w:rPr>
                <w:lang w:val="en-ID" w:eastAsia="en-ID"/>
              </w:rPr>
            </w:rPrChange>
          </w:rPr>
          <w:t>eksekusi</w:t>
        </w:r>
        <w:proofErr w:type="spellEnd"/>
        <w:r w:rsidRPr="000075A7">
          <w:rPr>
            <w:rFonts w:eastAsia="Times New Roman" w:cstheme="minorHAnsi"/>
            <w:color w:val="auto"/>
            <w:szCs w:val="20"/>
            <w:lang w:val="en-ID" w:eastAsia="en-ID"/>
            <w:rPrChange w:id="1727" w:author="Miku Nosamu" w:date="2025-07-05T14:32:00Z">
              <w:rPr>
                <w:lang w:val="en-ID" w:eastAsia="en-ID"/>
              </w:rPr>
            </w:rPrChange>
          </w:rPr>
          <w:t xml:space="preserve">, dan debugging </w:t>
        </w:r>
        <w:proofErr w:type="spellStart"/>
        <w:r w:rsidRPr="000075A7">
          <w:rPr>
            <w:rFonts w:eastAsia="Times New Roman" w:cstheme="minorHAnsi"/>
            <w:color w:val="auto"/>
            <w:szCs w:val="20"/>
            <w:lang w:val="en-ID" w:eastAsia="en-ID"/>
            <w:rPrChange w:id="1728" w:author="Miku Nosamu" w:date="2025-07-05T14:32:00Z">
              <w:rPr>
                <w:lang w:val="en-ID" w:eastAsia="en-ID"/>
              </w:rPr>
            </w:rPrChange>
          </w:rPr>
          <w:t>lainnya</w:t>
        </w:r>
        <w:proofErr w:type="spellEnd"/>
        <w:r w:rsidRPr="000075A7">
          <w:rPr>
            <w:rFonts w:eastAsia="Times New Roman" w:cstheme="minorHAnsi"/>
            <w:color w:val="auto"/>
            <w:szCs w:val="20"/>
            <w:lang w:val="en-ID" w:eastAsia="en-ID"/>
            <w:rPrChange w:id="1729"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30" w:author="Miku Nosamu" w:date="2025-07-05T14:32:00Z">
              <w:rPr>
                <w:lang w:val="en-ID" w:eastAsia="en-ID"/>
              </w:rPr>
            </w:rPrChange>
          </w:rPr>
          <w:t>langsung</w:t>
        </w:r>
        <w:proofErr w:type="spellEnd"/>
        <w:r w:rsidRPr="000075A7">
          <w:rPr>
            <w:rFonts w:eastAsia="Times New Roman" w:cstheme="minorHAnsi"/>
            <w:color w:val="auto"/>
            <w:szCs w:val="20"/>
            <w:lang w:val="en-ID" w:eastAsia="en-ID"/>
            <w:rPrChange w:id="1731" w:author="Miku Nosamu" w:date="2025-07-05T14:32:00Z">
              <w:rPr>
                <w:lang w:val="en-ID" w:eastAsia="en-ID"/>
              </w:rPr>
            </w:rPrChange>
          </w:rPr>
          <w:t xml:space="preserve"> di browser </w:t>
        </w:r>
        <w:proofErr w:type="spellStart"/>
        <w:r w:rsidRPr="000075A7">
          <w:rPr>
            <w:rFonts w:eastAsia="Times New Roman" w:cstheme="minorHAnsi"/>
            <w:color w:val="auto"/>
            <w:szCs w:val="20"/>
            <w:lang w:val="en-ID" w:eastAsia="en-ID"/>
            <w:rPrChange w:id="1732" w:author="Miku Nosamu" w:date="2025-07-05T14:32:00Z">
              <w:rPr>
                <w:lang w:val="en-ID" w:eastAsia="en-ID"/>
              </w:rPr>
            </w:rPrChange>
          </w:rPr>
          <w:t>saat</w:t>
        </w:r>
        <w:proofErr w:type="spellEnd"/>
        <w:r w:rsidRPr="000075A7">
          <w:rPr>
            <w:rFonts w:eastAsia="Times New Roman" w:cstheme="minorHAnsi"/>
            <w:color w:val="auto"/>
            <w:szCs w:val="20"/>
            <w:lang w:val="en-ID" w:eastAsia="en-ID"/>
            <w:rPrChange w:id="1733"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34" w:author="Miku Nosamu" w:date="2025-07-05T14:32:00Z">
              <w:rPr>
                <w:lang w:val="en-ID" w:eastAsia="en-ID"/>
              </w:rPr>
            </w:rPrChange>
          </w:rPr>
          <w:t>menjalankan</w:t>
        </w:r>
        <w:proofErr w:type="spellEnd"/>
        <w:r w:rsidRPr="000075A7">
          <w:rPr>
            <w:rFonts w:eastAsia="Times New Roman" w:cstheme="minorHAnsi"/>
            <w:color w:val="auto"/>
            <w:szCs w:val="20"/>
            <w:lang w:val="en-ID" w:eastAsia="en-ID"/>
            <w:rPrChange w:id="1735"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36" w:author="Miku Nosamu" w:date="2025-07-05T14:32:00Z">
              <w:rPr>
                <w:lang w:val="en-ID" w:eastAsia="en-ID"/>
              </w:rPr>
            </w:rPrChange>
          </w:rPr>
          <w:t>aplikasi</w:t>
        </w:r>
        <w:proofErr w:type="spellEnd"/>
        <w:r w:rsidRPr="000075A7">
          <w:rPr>
            <w:rFonts w:eastAsia="Times New Roman" w:cstheme="minorHAnsi"/>
            <w:color w:val="auto"/>
            <w:szCs w:val="20"/>
            <w:lang w:val="en-ID" w:eastAsia="en-ID"/>
            <w:rPrChange w:id="1737"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38" w:author="Miku Nosamu" w:date="2025-07-05T14:32:00Z">
              <w:rPr>
                <w:lang w:val="en-ID" w:eastAsia="en-ID"/>
              </w:rPr>
            </w:rPrChange>
          </w:rPr>
          <w:t>berbasis</w:t>
        </w:r>
        <w:proofErr w:type="spellEnd"/>
        <w:r w:rsidRPr="000075A7">
          <w:rPr>
            <w:rFonts w:eastAsia="Times New Roman" w:cstheme="minorHAnsi"/>
            <w:color w:val="auto"/>
            <w:szCs w:val="20"/>
            <w:lang w:val="en-ID" w:eastAsia="en-ID"/>
            <w:rPrChange w:id="1739" w:author="Miku Nosamu" w:date="2025-07-05T14:32:00Z">
              <w:rPr>
                <w:lang w:val="en-ID" w:eastAsia="en-ID"/>
              </w:rPr>
            </w:rPrChange>
          </w:rPr>
          <w:t xml:space="preserve"> Laravel. </w:t>
        </w:r>
      </w:ins>
    </w:p>
    <w:p w14:paraId="279F8D33" w14:textId="159BF6D7" w:rsidR="000075A7" w:rsidRPr="000075A7" w:rsidRDefault="000075A7">
      <w:pPr>
        <w:pStyle w:val="ListParagraph"/>
        <w:numPr>
          <w:ilvl w:val="0"/>
          <w:numId w:val="32"/>
        </w:numPr>
        <w:spacing w:after="0" w:line="360" w:lineRule="auto"/>
        <w:rPr>
          <w:ins w:id="1740" w:author="Miku Nosamu" w:date="2025-07-05T14:27:00Z"/>
          <w:rFonts w:eastAsia="Times New Roman" w:cstheme="minorHAnsi"/>
          <w:color w:val="auto"/>
          <w:szCs w:val="20"/>
          <w:lang w:val="en-ID" w:eastAsia="en-ID"/>
          <w:rPrChange w:id="1741" w:author="Miku Nosamu" w:date="2025-07-05T14:32:00Z">
            <w:rPr>
              <w:ins w:id="1742" w:author="Miku Nosamu" w:date="2025-07-05T14:27:00Z"/>
              <w:color w:val="auto"/>
              <w:lang w:val="en-ID" w:eastAsia="en-ID"/>
            </w:rPr>
          </w:rPrChange>
        </w:rPr>
        <w:pPrChange w:id="1743" w:author="Miku Nosamu" w:date="2025-07-05T14:28:00Z">
          <w:pPr>
            <w:spacing w:before="29" w:after="0" w:line="240" w:lineRule="auto"/>
            <w:ind w:right="1701"/>
            <w:jc w:val="right"/>
          </w:pPr>
        </w:pPrChange>
      </w:pPr>
      <w:ins w:id="1744" w:author="Miku Nosamu" w:date="2025-07-05T14:27:00Z">
        <w:r w:rsidRPr="000075A7">
          <w:rPr>
            <w:rFonts w:eastAsia="Times New Roman" w:cstheme="minorHAnsi"/>
            <w:color w:val="auto"/>
            <w:szCs w:val="20"/>
            <w:lang w:val="en-ID" w:eastAsia="en-ID"/>
            <w:rPrChange w:id="1745" w:author="Miku Nosamu" w:date="2025-07-05T14:32:00Z">
              <w:rPr>
                <w:lang w:val="en-ID" w:eastAsia="en-ID"/>
              </w:rPr>
            </w:rPrChange>
          </w:rPr>
          <w:t xml:space="preserve">Command Prompt - </w:t>
        </w:r>
        <w:proofErr w:type="spellStart"/>
        <w:r w:rsidRPr="000075A7">
          <w:rPr>
            <w:rFonts w:eastAsia="Times New Roman" w:cstheme="minorHAnsi"/>
            <w:color w:val="auto"/>
            <w:szCs w:val="20"/>
            <w:lang w:val="en-ID" w:eastAsia="en-ID"/>
            <w:rPrChange w:id="1746" w:author="Miku Nosamu" w:date="2025-07-05T14:32:00Z">
              <w:rPr>
                <w:lang w:val="en-ID" w:eastAsia="en-ID"/>
              </w:rPr>
            </w:rPrChange>
          </w:rPr>
          <w:t>Untuk</w:t>
        </w:r>
        <w:proofErr w:type="spellEnd"/>
        <w:r w:rsidRPr="000075A7">
          <w:rPr>
            <w:rFonts w:eastAsia="Times New Roman" w:cstheme="minorHAnsi"/>
            <w:color w:val="auto"/>
            <w:szCs w:val="20"/>
            <w:lang w:val="en-ID" w:eastAsia="en-ID"/>
            <w:rPrChange w:id="1747"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48" w:author="Miku Nosamu" w:date="2025-07-05T14:32:00Z">
              <w:rPr>
                <w:lang w:val="en-ID" w:eastAsia="en-ID"/>
              </w:rPr>
            </w:rPrChange>
          </w:rPr>
          <w:t>menjalankan</w:t>
        </w:r>
        <w:proofErr w:type="spellEnd"/>
        <w:r w:rsidRPr="000075A7">
          <w:rPr>
            <w:rFonts w:eastAsia="Times New Roman" w:cstheme="minorHAnsi"/>
            <w:color w:val="auto"/>
            <w:szCs w:val="20"/>
            <w:lang w:val="en-ID" w:eastAsia="en-ID"/>
            <w:rPrChange w:id="1749"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50" w:author="Miku Nosamu" w:date="2025-07-05T14:32:00Z">
              <w:rPr>
                <w:lang w:val="en-ID" w:eastAsia="en-ID"/>
              </w:rPr>
            </w:rPrChange>
          </w:rPr>
          <w:t>perintah</w:t>
        </w:r>
        <w:proofErr w:type="spellEnd"/>
        <w:r w:rsidRPr="000075A7">
          <w:rPr>
            <w:rFonts w:eastAsia="Times New Roman" w:cstheme="minorHAnsi"/>
            <w:color w:val="auto"/>
            <w:szCs w:val="20"/>
            <w:lang w:val="en-ID" w:eastAsia="en-ID"/>
            <w:rPrChange w:id="1751" w:author="Miku Nosamu" w:date="2025-07-05T14:32:00Z">
              <w:rPr>
                <w:lang w:val="en-ID" w:eastAsia="en-ID"/>
              </w:rPr>
            </w:rPrChange>
          </w:rPr>
          <w:t xml:space="preserve"> </w:t>
        </w:r>
        <w:proofErr w:type="spellStart"/>
        <w:r w:rsidRPr="000075A7">
          <w:rPr>
            <w:rFonts w:eastAsia="Times New Roman" w:cstheme="minorHAnsi"/>
            <w:color w:val="auto"/>
            <w:szCs w:val="20"/>
            <w:lang w:val="en-ID" w:eastAsia="en-ID"/>
            <w:rPrChange w:id="1752" w:author="Miku Nosamu" w:date="2025-07-05T14:32:00Z">
              <w:rPr>
                <w:lang w:val="en-ID" w:eastAsia="en-ID"/>
              </w:rPr>
            </w:rPrChange>
          </w:rPr>
          <w:t>terkait</w:t>
        </w:r>
        <w:proofErr w:type="spellEnd"/>
        <w:r w:rsidRPr="000075A7">
          <w:rPr>
            <w:rFonts w:eastAsia="Times New Roman" w:cstheme="minorHAnsi"/>
            <w:color w:val="auto"/>
            <w:szCs w:val="20"/>
            <w:lang w:val="en-ID" w:eastAsia="en-ID"/>
            <w:rPrChange w:id="1753" w:author="Miku Nosamu" w:date="2025-07-05T14:32:00Z">
              <w:rPr>
                <w:lang w:val="en-ID" w:eastAsia="en-ID"/>
              </w:rPr>
            </w:rPrChange>
          </w:rPr>
          <w:t xml:space="preserve"> proses backend. </w:t>
        </w:r>
      </w:ins>
    </w:p>
    <w:p w14:paraId="260DA3C8" w14:textId="6DF3AE87" w:rsidR="00417DCE" w:rsidDel="000075A7" w:rsidRDefault="0036070A" w:rsidP="00417DCE">
      <w:pPr>
        <w:rPr>
          <w:del w:id="1754" w:author="Miku Nosamu" w:date="2025-07-05T14:27:00Z"/>
          <w:lang w:val="id-ID"/>
        </w:rPr>
      </w:pPr>
      <w:del w:id="1755" w:author="Miku Nosamu" w:date="2025-07-05T14:27:00Z">
        <w:r w:rsidRPr="0036070A" w:rsidDel="000075A7">
          <w:rPr>
            <w:lang w:val="id-ID"/>
          </w:rPr>
          <w:delText>Bagian ini berisi deskripsi perangkat lunak yang perlu disiapkan untuk melakukan pengujian.</w:delText>
        </w:r>
      </w:del>
    </w:p>
    <w:p w14:paraId="119160D6" w14:textId="580721A1" w:rsidR="0036070A" w:rsidRDefault="0036070A" w:rsidP="0036070A">
      <w:pPr>
        <w:pStyle w:val="Heading3"/>
        <w:rPr>
          <w:lang w:val="id-ID"/>
        </w:rPr>
      </w:pPr>
      <w:bookmarkStart w:id="1756" w:name="_Toc202649915"/>
      <w:r>
        <w:rPr>
          <w:lang w:val="id-ID"/>
        </w:rPr>
        <w:t>Perangkat Keras Pengujian</w:t>
      </w:r>
      <w:bookmarkEnd w:id="1756"/>
    </w:p>
    <w:p w14:paraId="50BAC02D" w14:textId="77777777" w:rsidR="00DD0904" w:rsidRPr="00964F14" w:rsidRDefault="00DD0904">
      <w:pPr>
        <w:spacing w:after="0" w:line="360" w:lineRule="auto"/>
        <w:rPr>
          <w:ins w:id="1757" w:author="Miku Nosamu" w:date="2025-07-05T14:33:00Z"/>
          <w:color w:val="auto"/>
          <w:lang w:val="id-ID"/>
          <w:rPrChange w:id="1758" w:author="Miku Nosamu" w:date="2025-07-10T15:57:00Z">
            <w:rPr>
              <w:ins w:id="1759" w:author="Miku Nosamu" w:date="2025-07-05T14:33:00Z"/>
              <w:rFonts w:eastAsiaTheme="minorHAnsi"/>
              <w:lang w:val="id-ID"/>
            </w:rPr>
          </w:rPrChange>
        </w:rPr>
        <w:pPrChange w:id="1760" w:author="Miku Nosamu" w:date="2025-07-05T14:33:00Z">
          <w:pPr>
            <w:pStyle w:val="Heading3"/>
          </w:pPr>
        </w:pPrChange>
      </w:pPr>
      <w:ins w:id="1761" w:author="Miku Nosamu" w:date="2025-07-05T14:33:00Z">
        <w:r w:rsidRPr="00964F14">
          <w:rPr>
            <w:color w:val="auto"/>
            <w:lang w:val="id-ID"/>
            <w:rPrChange w:id="1762" w:author="Miku Nosamu" w:date="2025-07-10T15:57:00Z">
              <w:rPr>
                <w:b w:val="0"/>
                <w:lang w:val="id-ID"/>
              </w:rPr>
            </w:rPrChange>
          </w:rPr>
          <w:t>Perangkat keras yang digunakan untuk mendukung aplikasi ini menggunakan layanan web</w:t>
        </w:r>
      </w:ins>
    </w:p>
    <w:p w14:paraId="5B962172" w14:textId="7CBE6283" w:rsidR="00DD0904" w:rsidRPr="00DD0904" w:rsidRDefault="00DD0904">
      <w:pPr>
        <w:spacing w:after="0" w:line="360" w:lineRule="auto"/>
        <w:rPr>
          <w:ins w:id="1763" w:author="Miku Nosamu" w:date="2025-07-05T14:33:00Z"/>
          <w:color w:val="auto"/>
          <w:lang w:val="id-ID"/>
          <w:rPrChange w:id="1764" w:author="Miku Nosamu" w:date="2025-07-05T14:33:00Z">
            <w:rPr>
              <w:ins w:id="1765" w:author="Miku Nosamu" w:date="2025-07-05T14:33:00Z"/>
              <w:rFonts w:eastAsiaTheme="minorHAnsi"/>
              <w:lang w:val="id-ID"/>
            </w:rPr>
          </w:rPrChange>
        </w:rPr>
        <w:pPrChange w:id="1766" w:author="Miku Nosamu" w:date="2025-07-05T14:33:00Z">
          <w:pPr>
            <w:pStyle w:val="Heading3"/>
          </w:pPr>
        </w:pPrChange>
      </w:pPr>
      <w:ins w:id="1767" w:author="Miku Nosamu" w:date="2025-07-05T14:33:00Z">
        <w:r w:rsidRPr="00964F14">
          <w:rPr>
            <w:color w:val="auto"/>
            <w:lang w:val="id-ID"/>
            <w:rPrChange w:id="1768" w:author="Miku Nosamu" w:date="2025-07-10T15:57:00Z">
              <w:rPr>
                <w:b w:val="0"/>
                <w:lang w:val="id-ID"/>
              </w:rPr>
            </w:rPrChange>
          </w:rPr>
          <w:t>hosting</w:t>
        </w:r>
        <w:r w:rsidRPr="00DD0904">
          <w:rPr>
            <w:color w:val="auto"/>
            <w:lang w:val="id-ID"/>
            <w:rPrChange w:id="1769" w:author="Miku Nosamu" w:date="2025-07-05T14:33:00Z">
              <w:rPr>
                <w:b w:val="0"/>
                <w:lang w:val="id-ID"/>
              </w:rPr>
            </w:rPrChange>
          </w:rPr>
          <w:t>, yang menyediakan server dan</w:t>
        </w:r>
      </w:ins>
      <w:ins w:id="1770" w:author="Miku Nosamu" w:date="2025-07-05T23:14:00Z">
        <w:r w:rsidR="004B7F8B">
          <w:rPr>
            <w:color w:val="auto"/>
          </w:rPr>
          <w:t xml:space="preserve"> </w:t>
        </w:r>
      </w:ins>
      <w:ins w:id="1771" w:author="Miku Nosamu" w:date="2025-07-05T14:33:00Z">
        <w:r w:rsidRPr="00DD0904">
          <w:rPr>
            <w:color w:val="auto"/>
            <w:lang w:val="id-ID"/>
            <w:rPrChange w:id="1772" w:author="Miku Nosamu" w:date="2025-07-05T14:33:00Z">
              <w:rPr>
                <w:b w:val="0"/>
                <w:lang w:val="id-ID"/>
              </w:rPr>
            </w:rPrChange>
          </w:rPr>
          <w:t>storage. Adapun spesifikasi sebagai berikut:</w:t>
        </w:r>
      </w:ins>
    </w:p>
    <w:p w14:paraId="38C1E773" w14:textId="77777777" w:rsidR="00DD0904" w:rsidRDefault="00DD0904" w:rsidP="00DD0904">
      <w:pPr>
        <w:pStyle w:val="ListParagraph"/>
        <w:numPr>
          <w:ilvl w:val="0"/>
          <w:numId w:val="33"/>
        </w:numPr>
        <w:spacing w:after="0" w:line="360" w:lineRule="auto"/>
        <w:rPr>
          <w:ins w:id="1773" w:author="Miku Nosamu" w:date="2025-07-05T14:33:00Z"/>
          <w:color w:val="auto"/>
          <w:lang w:val="id-ID"/>
        </w:rPr>
      </w:pPr>
      <w:ins w:id="1774" w:author="Miku Nosamu" w:date="2025-07-05T14:33:00Z">
        <w:r w:rsidRPr="00DD0904">
          <w:rPr>
            <w:color w:val="auto"/>
            <w:lang w:val="id-ID"/>
            <w:rPrChange w:id="1775" w:author="Miku Nosamu" w:date="2025-07-05T14:33:00Z">
              <w:rPr>
                <w:lang w:val="id-ID"/>
              </w:rPr>
            </w:rPrChange>
          </w:rPr>
          <w:t>Processor : 1 CPU Core</w:t>
        </w:r>
      </w:ins>
    </w:p>
    <w:p w14:paraId="44A9C58B" w14:textId="77777777" w:rsidR="00DD0904" w:rsidRDefault="00DD0904" w:rsidP="00DD0904">
      <w:pPr>
        <w:pStyle w:val="ListParagraph"/>
        <w:numPr>
          <w:ilvl w:val="0"/>
          <w:numId w:val="33"/>
        </w:numPr>
        <w:spacing w:after="0" w:line="360" w:lineRule="auto"/>
        <w:rPr>
          <w:ins w:id="1776" w:author="Miku Nosamu" w:date="2025-07-05T14:33:00Z"/>
          <w:color w:val="auto"/>
          <w:lang w:val="id-ID"/>
        </w:rPr>
      </w:pPr>
      <w:ins w:id="1777" w:author="Miku Nosamu" w:date="2025-07-05T14:33:00Z">
        <w:r w:rsidRPr="00DD0904">
          <w:rPr>
            <w:color w:val="auto"/>
            <w:lang w:val="id-ID"/>
            <w:rPrChange w:id="1778" w:author="Miku Nosamu" w:date="2025-07-05T14:33:00Z">
              <w:rPr>
                <w:lang w:val="id-ID"/>
              </w:rPr>
            </w:rPrChange>
          </w:rPr>
          <w:t>RAM : 1024 MB (1 GB)</w:t>
        </w:r>
      </w:ins>
    </w:p>
    <w:p w14:paraId="58A964CE" w14:textId="351A1524" w:rsidR="00DD0904" w:rsidRPr="00DD0904" w:rsidRDefault="00DD0904">
      <w:pPr>
        <w:pStyle w:val="ListParagraph"/>
        <w:numPr>
          <w:ilvl w:val="0"/>
          <w:numId w:val="33"/>
        </w:numPr>
        <w:spacing w:after="0" w:line="360" w:lineRule="auto"/>
        <w:rPr>
          <w:ins w:id="1779" w:author="Miku Nosamu" w:date="2025-07-05T14:33:00Z"/>
          <w:color w:val="auto"/>
          <w:lang w:val="id-ID"/>
          <w:rPrChange w:id="1780" w:author="Miku Nosamu" w:date="2025-07-05T14:33:00Z">
            <w:rPr>
              <w:ins w:id="1781" w:author="Miku Nosamu" w:date="2025-07-05T14:33:00Z"/>
              <w:rFonts w:eastAsiaTheme="minorHAnsi"/>
              <w:lang w:val="id-ID"/>
            </w:rPr>
          </w:rPrChange>
        </w:rPr>
        <w:pPrChange w:id="1782" w:author="Miku Nosamu" w:date="2025-07-05T14:33:00Z">
          <w:pPr>
            <w:pStyle w:val="Heading3"/>
          </w:pPr>
        </w:pPrChange>
      </w:pPr>
      <w:ins w:id="1783" w:author="Miku Nosamu" w:date="2025-07-05T14:33:00Z">
        <w:r w:rsidRPr="00DD0904">
          <w:rPr>
            <w:color w:val="auto"/>
            <w:lang w:val="id-ID"/>
            <w:rPrChange w:id="1784" w:author="Miku Nosamu" w:date="2025-07-05T14:33:00Z">
              <w:rPr>
                <w:b w:val="0"/>
                <w:lang w:val="id-ID"/>
              </w:rPr>
            </w:rPrChange>
          </w:rPr>
          <w:t>Disk Space : 100 GB</w:t>
        </w:r>
      </w:ins>
    </w:p>
    <w:p w14:paraId="758D0B06" w14:textId="77777777" w:rsidR="00DD0904" w:rsidRPr="00DD0904" w:rsidRDefault="00DD0904">
      <w:pPr>
        <w:spacing w:after="0" w:line="360" w:lineRule="auto"/>
        <w:rPr>
          <w:ins w:id="1785" w:author="Miku Nosamu" w:date="2025-07-05T14:33:00Z"/>
          <w:color w:val="auto"/>
          <w:lang w:val="id-ID"/>
          <w:rPrChange w:id="1786" w:author="Miku Nosamu" w:date="2025-07-05T14:33:00Z">
            <w:rPr>
              <w:ins w:id="1787" w:author="Miku Nosamu" w:date="2025-07-05T14:33:00Z"/>
              <w:rFonts w:eastAsiaTheme="minorHAnsi"/>
              <w:lang w:val="id-ID"/>
            </w:rPr>
          </w:rPrChange>
        </w:rPr>
        <w:pPrChange w:id="1788" w:author="Miku Nosamu" w:date="2025-07-05T14:33:00Z">
          <w:pPr>
            <w:pStyle w:val="Heading3"/>
          </w:pPr>
        </w:pPrChange>
      </w:pPr>
      <w:ins w:id="1789" w:author="Miku Nosamu" w:date="2025-07-05T14:33:00Z">
        <w:r w:rsidRPr="00DD0904">
          <w:rPr>
            <w:color w:val="auto"/>
            <w:lang w:val="id-ID"/>
            <w:rPrChange w:id="1790" w:author="Miku Nosamu" w:date="2025-07-05T14:33:00Z">
              <w:rPr>
                <w:b w:val="0"/>
                <w:lang w:val="id-ID"/>
              </w:rPr>
            </w:rPrChange>
          </w:rPr>
          <w:lastRenderedPageBreak/>
          <w:t>Spesifikasi laptop yang digunakan adalah sebagai berikut :</w:t>
        </w:r>
      </w:ins>
    </w:p>
    <w:p w14:paraId="066DF32A" w14:textId="77777777" w:rsidR="00DD0904" w:rsidRDefault="00DD0904" w:rsidP="00DD0904">
      <w:pPr>
        <w:pStyle w:val="ListParagraph"/>
        <w:numPr>
          <w:ilvl w:val="0"/>
          <w:numId w:val="34"/>
        </w:numPr>
        <w:spacing w:after="0" w:line="360" w:lineRule="auto"/>
        <w:rPr>
          <w:ins w:id="1791" w:author="Miku Nosamu" w:date="2025-07-05T14:34:00Z"/>
          <w:color w:val="auto"/>
          <w:lang w:val="id-ID"/>
        </w:rPr>
      </w:pPr>
      <w:ins w:id="1792" w:author="Miku Nosamu" w:date="2025-07-05T14:33:00Z">
        <w:r w:rsidRPr="00DD0904">
          <w:rPr>
            <w:color w:val="auto"/>
            <w:lang w:val="id-ID"/>
            <w:rPrChange w:id="1793" w:author="Miku Nosamu" w:date="2025-07-05T14:33:00Z">
              <w:rPr>
                <w:lang w:val="id-ID"/>
              </w:rPr>
            </w:rPrChange>
          </w:rPr>
          <w:t>Processor : 11th Gen Intel(R) Core(TM) i3-1115G4 @ 3.00GHz 3.00</w:t>
        </w:r>
      </w:ins>
      <w:ins w:id="1794" w:author="Miku Nosamu" w:date="2025-07-05T14:34:00Z">
        <w:r>
          <w:rPr>
            <w:color w:val="auto"/>
          </w:rPr>
          <w:t xml:space="preserve"> </w:t>
        </w:r>
      </w:ins>
      <w:ins w:id="1795" w:author="Miku Nosamu" w:date="2025-07-05T14:33:00Z">
        <w:r w:rsidRPr="00DD0904">
          <w:rPr>
            <w:color w:val="auto"/>
            <w:lang w:val="id-ID"/>
            <w:rPrChange w:id="1796" w:author="Miku Nosamu" w:date="2025-07-05T14:34:00Z">
              <w:rPr>
                <w:lang w:val="id-ID"/>
              </w:rPr>
            </w:rPrChange>
          </w:rPr>
          <w:t>GHz</w:t>
        </w:r>
      </w:ins>
    </w:p>
    <w:p w14:paraId="35656CFB" w14:textId="77777777" w:rsidR="00DD0904" w:rsidRDefault="00DD0904" w:rsidP="00DD0904">
      <w:pPr>
        <w:pStyle w:val="ListParagraph"/>
        <w:numPr>
          <w:ilvl w:val="0"/>
          <w:numId w:val="34"/>
        </w:numPr>
        <w:spacing w:after="0" w:line="360" w:lineRule="auto"/>
        <w:rPr>
          <w:ins w:id="1797" w:author="Miku Nosamu" w:date="2025-07-05T14:34:00Z"/>
          <w:color w:val="auto"/>
          <w:lang w:val="id-ID"/>
        </w:rPr>
      </w:pPr>
      <w:ins w:id="1798" w:author="Miku Nosamu" w:date="2025-07-05T14:33:00Z">
        <w:r w:rsidRPr="00DD0904">
          <w:rPr>
            <w:color w:val="auto"/>
            <w:lang w:val="id-ID"/>
            <w:rPrChange w:id="1799" w:author="Miku Nosamu" w:date="2025-07-05T14:34:00Z">
              <w:rPr>
                <w:lang w:val="id-ID"/>
              </w:rPr>
            </w:rPrChange>
          </w:rPr>
          <w:t>Installed RAM : 4,00 GB</w:t>
        </w:r>
      </w:ins>
    </w:p>
    <w:p w14:paraId="6EBCB1ED" w14:textId="6CFD52B8" w:rsidR="00CC7EFC" w:rsidRPr="00A30A4B" w:rsidRDefault="00DD0904" w:rsidP="00A30A4B">
      <w:pPr>
        <w:pStyle w:val="ListParagraph"/>
        <w:numPr>
          <w:ilvl w:val="0"/>
          <w:numId w:val="34"/>
        </w:numPr>
        <w:spacing w:after="0" w:line="360" w:lineRule="auto"/>
        <w:rPr>
          <w:ins w:id="1800" w:author="Miku Nosamu" w:date="2025-07-05T23:14:00Z"/>
          <w:color w:val="auto"/>
          <w:lang w:val="id-ID"/>
          <w:rPrChange w:id="1801" w:author="Miku Nosamu" w:date="2025-07-12T22:53:00Z">
            <w:rPr>
              <w:ins w:id="1802" w:author="Miku Nosamu" w:date="2025-07-05T23:14:00Z"/>
              <w:lang w:val="id-ID"/>
            </w:rPr>
          </w:rPrChange>
        </w:rPr>
        <w:pPrChange w:id="1803" w:author="Miku Nosamu" w:date="2025-07-12T22:53:00Z">
          <w:pPr>
            <w:spacing w:after="0" w:line="360" w:lineRule="auto"/>
          </w:pPr>
        </w:pPrChange>
      </w:pPr>
      <w:ins w:id="1804" w:author="Miku Nosamu" w:date="2025-07-05T14:33:00Z">
        <w:r w:rsidRPr="00DD0904">
          <w:rPr>
            <w:color w:val="auto"/>
            <w:lang w:val="id-ID"/>
            <w:rPrChange w:id="1805" w:author="Miku Nosamu" w:date="2025-07-05T14:34:00Z">
              <w:rPr>
                <w:lang w:val="id-ID"/>
              </w:rPr>
            </w:rPrChange>
          </w:rPr>
          <w:t>System type 64-bit operating system, x64-based processor</w:t>
        </w:r>
      </w:ins>
      <w:del w:id="1806" w:author="Miku Nosamu" w:date="2025-07-05T14:33:00Z">
        <w:r w:rsidR="0020110D" w:rsidRPr="00DD0904" w:rsidDel="00DD0904">
          <w:rPr>
            <w:color w:val="auto"/>
            <w:lang w:val="id-ID"/>
            <w:rPrChange w:id="1807" w:author="Miku Nosamu" w:date="2025-07-05T14:34:00Z">
              <w:rPr>
                <w:lang w:val="id-ID"/>
              </w:rPr>
            </w:rPrChange>
          </w:rPr>
          <w:delText>Bagian ini berisi deskripsi perangkat keras yang perlu disiapkan untuk melakukan pengujian.</w:delText>
        </w:r>
      </w:del>
    </w:p>
    <w:p w14:paraId="52650189" w14:textId="77777777" w:rsidR="00CC7EFC" w:rsidRPr="00131196" w:rsidRDefault="00CC7EFC">
      <w:pPr>
        <w:spacing w:after="0" w:line="360" w:lineRule="auto"/>
        <w:rPr>
          <w:color w:val="auto"/>
          <w:lang w:val="id-ID"/>
          <w:rPrChange w:id="1808" w:author="Miku Nosamu" w:date="2025-07-05T15:16:00Z">
            <w:rPr>
              <w:lang w:val="id-ID"/>
            </w:rPr>
          </w:rPrChange>
        </w:rPr>
        <w:pPrChange w:id="1809" w:author="Miku Nosamu" w:date="2025-07-05T15:16:00Z">
          <w:pPr/>
        </w:pPrChange>
      </w:pPr>
    </w:p>
    <w:p w14:paraId="7255DEBA" w14:textId="33E1D382" w:rsidR="0020110D" w:rsidRDefault="0020110D" w:rsidP="0020110D">
      <w:pPr>
        <w:pStyle w:val="Heading3"/>
        <w:rPr>
          <w:lang w:val="id-ID"/>
        </w:rPr>
      </w:pPr>
      <w:bookmarkStart w:id="1810" w:name="_Toc202649916"/>
      <w:r>
        <w:rPr>
          <w:lang w:val="id-ID"/>
        </w:rPr>
        <w:t>Rencana Pengujian</w:t>
      </w:r>
      <w:bookmarkEnd w:id="1810"/>
    </w:p>
    <w:p w14:paraId="28562872" w14:textId="2480FC5E" w:rsidR="0003128A" w:rsidRDefault="00A3017D" w:rsidP="00A3017D">
      <w:pPr>
        <w:rPr>
          <w:ins w:id="1811" w:author="Miku Nosamu" w:date="2025-07-05T17:52:00Z"/>
          <w:lang w:val="id-ID"/>
        </w:rPr>
      </w:pPr>
      <w:r w:rsidRPr="00A3017D">
        <w:rPr>
          <w:lang w:val="id-ID"/>
        </w:rPr>
        <w:t>Berisi daftar kasus uji yang akan dilakukan. Pengujian yang dilakukan adalah pengujian fungsionalitas berdasarkan kebutuhan fungsionalitas yang telah didefinisikan. Rencana pengujian dapat dituliskan menggunakan tabel dengan minimal berisi nama kasus uji, kebutuhan fungsionalitas terkait, jenis pengujian (white box/black box), tanggal pengujian, dan nama penguji, seperti pada contoh berikut:</w:t>
      </w:r>
    </w:p>
    <w:p w14:paraId="035E6F07" w14:textId="146412A2" w:rsidR="00420272" w:rsidRPr="00420272" w:rsidRDefault="00420272">
      <w:pPr>
        <w:spacing w:after="0" w:line="360" w:lineRule="auto"/>
        <w:jc w:val="center"/>
        <w:rPr>
          <w:b/>
          <w:noProof/>
          <w:color w:val="auto"/>
          <w:rPrChange w:id="1812" w:author="Miku Nosamu" w:date="2025-07-05T17:53:00Z">
            <w:rPr>
              <w:lang w:val="id-ID"/>
            </w:rPr>
          </w:rPrChange>
        </w:rPr>
        <w:pPrChange w:id="1813" w:author="Miku Nosamu" w:date="2025-07-05T17:52:00Z">
          <w:pPr/>
        </w:pPrChange>
      </w:pPr>
      <w:ins w:id="1814" w:author="Miku Nosamu" w:date="2025-07-05T17:52:00Z">
        <w:r w:rsidRPr="0082628E">
          <w:rPr>
            <w:b/>
            <w:noProof/>
            <w:color w:val="auto"/>
            <w:lang w:val="id-ID"/>
          </w:rPr>
          <w:t xml:space="preserve">Tabel </w:t>
        </w:r>
        <w:r>
          <w:rPr>
            <w:b/>
            <w:noProof/>
            <w:color w:val="auto"/>
          </w:rPr>
          <w:t>2</w:t>
        </w:r>
        <w:r w:rsidRPr="0082628E">
          <w:rPr>
            <w:b/>
            <w:noProof/>
            <w:color w:val="auto"/>
            <w:lang w:val="id-ID"/>
          </w:rPr>
          <w:t xml:space="preserve">. </w:t>
        </w:r>
      </w:ins>
      <w:ins w:id="1815" w:author="Miku Nosamu" w:date="2025-07-05T17:53:00Z">
        <w:r>
          <w:rPr>
            <w:b/>
            <w:noProof/>
            <w:color w:val="auto"/>
          </w:rPr>
          <w:t>Rencana Pengujian</w:t>
        </w:r>
      </w:ins>
    </w:p>
    <w:tbl>
      <w:tblPr>
        <w:tblStyle w:val="ProposalTable"/>
        <w:tblW w:w="9351" w:type="dxa"/>
        <w:tblLook w:val="04A0" w:firstRow="1" w:lastRow="0" w:firstColumn="1" w:lastColumn="0" w:noHBand="0" w:noVBand="1"/>
      </w:tblPr>
      <w:tblGrid>
        <w:gridCol w:w="1346"/>
        <w:gridCol w:w="1695"/>
        <w:gridCol w:w="1644"/>
        <w:gridCol w:w="1235"/>
        <w:gridCol w:w="2290"/>
        <w:gridCol w:w="1141"/>
      </w:tblGrid>
      <w:tr w:rsidR="009B3DC9" w:rsidRPr="009B3DC9" w14:paraId="66D7D836" w14:textId="77777777" w:rsidTr="00131196">
        <w:trPr>
          <w:cnfStyle w:val="100000000000" w:firstRow="1" w:lastRow="0" w:firstColumn="0" w:lastColumn="0" w:oddVBand="0" w:evenVBand="0" w:oddHBand="0" w:evenHBand="0" w:firstRowFirstColumn="0" w:firstRowLastColumn="0" w:lastRowFirstColumn="0" w:lastRowLastColumn="0"/>
        </w:trPr>
        <w:tc>
          <w:tcPr>
            <w:tcW w:w="1346" w:type="dxa"/>
            <w:vAlign w:val="center"/>
          </w:tcPr>
          <w:p w14:paraId="2A341382" w14:textId="77777777" w:rsidR="009B3DC9" w:rsidRPr="009B3DC9" w:rsidRDefault="009B3DC9" w:rsidP="009B3DC9">
            <w:pPr>
              <w:pStyle w:val="BodyText"/>
              <w:spacing w:after="240"/>
              <w:jc w:val="center"/>
              <w:rPr>
                <w:rFonts w:ascii="Arial" w:hAnsi="Arial" w:cs="Arial"/>
                <w:b w:val="0"/>
                <w:bCs/>
                <w:noProof/>
                <w:color w:val="2C283A" w:themeColor="text2"/>
                <w:sz w:val="20"/>
                <w:szCs w:val="20"/>
                <w:lang w:val="id-ID"/>
              </w:rPr>
            </w:pPr>
            <w:r w:rsidRPr="009B3DC9">
              <w:rPr>
                <w:rFonts w:ascii="Arial" w:hAnsi="Arial" w:cs="Arial"/>
                <w:bCs/>
                <w:noProof/>
                <w:color w:val="2C283A" w:themeColor="text2"/>
                <w:sz w:val="20"/>
                <w:szCs w:val="20"/>
                <w:lang w:val="id-ID"/>
              </w:rPr>
              <w:t>Nomor Kasus Uji</w:t>
            </w:r>
          </w:p>
        </w:tc>
        <w:tc>
          <w:tcPr>
            <w:tcW w:w="1695" w:type="dxa"/>
            <w:vAlign w:val="center"/>
          </w:tcPr>
          <w:p w14:paraId="2ADD3D31" w14:textId="77777777" w:rsidR="009B3DC9" w:rsidRPr="009B3DC9" w:rsidRDefault="009B3DC9" w:rsidP="009B3DC9">
            <w:pPr>
              <w:pStyle w:val="BodyText"/>
              <w:spacing w:after="240"/>
              <w:jc w:val="center"/>
              <w:rPr>
                <w:rFonts w:ascii="Arial" w:hAnsi="Arial" w:cs="Arial"/>
                <w:b w:val="0"/>
                <w:bCs/>
                <w:noProof/>
                <w:color w:val="2C283A" w:themeColor="text2"/>
                <w:sz w:val="20"/>
                <w:szCs w:val="20"/>
                <w:lang w:val="id-ID"/>
              </w:rPr>
            </w:pPr>
            <w:r w:rsidRPr="009B3DC9">
              <w:rPr>
                <w:rFonts w:ascii="Arial" w:hAnsi="Arial" w:cs="Arial"/>
                <w:bCs/>
                <w:noProof/>
                <w:color w:val="2C283A" w:themeColor="text2"/>
                <w:sz w:val="20"/>
                <w:szCs w:val="20"/>
                <w:lang w:val="id-ID"/>
              </w:rPr>
              <w:t>Nama Kasus uji</w:t>
            </w:r>
          </w:p>
        </w:tc>
        <w:tc>
          <w:tcPr>
            <w:tcW w:w="1644" w:type="dxa"/>
            <w:vAlign w:val="center"/>
          </w:tcPr>
          <w:p w14:paraId="048147E9" w14:textId="77777777" w:rsidR="009B3DC9" w:rsidRPr="009B3DC9" w:rsidRDefault="009B3DC9" w:rsidP="009B3DC9">
            <w:pPr>
              <w:pStyle w:val="BodyText"/>
              <w:spacing w:after="240"/>
              <w:jc w:val="center"/>
              <w:rPr>
                <w:rFonts w:ascii="Arial" w:hAnsi="Arial" w:cs="Arial"/>
                <w:b w:val="0"/>
                <w:bCs/>
                <w:noProof/>
                <w:color w:val="2C283A" w:themeColor="text2"/>
                <w:sz w:val="20"/>
                <w:szCs w:val="20"/>
                <w:lang w:val="id-ID"/>
              </w:rPr>
            </w:pPr>
            <w:r w:rsidRPr="009B3DC9">
              <w:rPr>
                <w:rFonts w:ascii="Arial" w:hAnsi="Arial" w:cs="Arial"/>
                <w:bCs/>
                <w:noProof/>
                <w:color w:val="2C283A" w:themeColor="text2"/>
                <w:sz w:val="20"/>
                <w:szCs w:val="20"/>
                <w:lang w:val="id-ID"/>
              </w:rPr>
              <w:t>Kebutuhan fungsionalitas</w:t>
            </w:r>
          </w:p>
        </w:tc>
        <w:tc>
          <w:tcPr>
            <w:tcW w:w="1235" w:type="dxa"/>
            <w:vAlign w:val="center"/>
          </w:tcPr>
          <w:p w14:paraId="6EB07794" w14:textId="77777777" w:rsidR="009B3DC9" w:rsidRPr="009B3DC9" w:rsidRDefault="009B3DC9" w:rsidP="009B3DC9">
            <w:pPr>
              <w:pStyle w:val="BodyText"/>
              <w:spacing w:after="240"/>
              <w:jc w:val="center"/>
              <w:rPr>
                <w:rFonts w:ascii="Arial" w:hAnsi="Arial" w:cs="Arial"/>
                <w:b w:val="0"/>
                <w:bCs/>
                <w:noProof/>
                <w:color w:val="2C283A" w:themeColor="text2"/>
                <w:sz w:val="20"/>
                <w:szCs w:val="20"/>
                <w:lang w:val="id-ID"/>
              </w:rPr>
            </w:pPr>
            <w:r w:rsidRPr="009B3DC9">
              <w:rPr>
                <w:rFonts w:ascii="Arial" w:hAnsi="Arial" w:cs="Arial"/>
                <w:bCs/>
                <w:noProof/>
                <w:color w:val="2C283A" w:themeColor="text2"/>
                <w:sz w:val="20"/>
                <w:szCs w:val="20"/>
                <w:lang w:val="id-ID"/>
              </w:rPr>
              <w:t>Jenis pengujian</w:t>
            </w:r>
          </w:p>
        </w:tc>
        <w:tc>
          <w:tcPr>
            <w:tcW w:w="2290" w:type="dxa"/>
            <w:vAlign w:val="center"/>
          </w:tcPr>
          <w:p w14:paraId="02E862FA" w14:textId="77777777" w:rsidR="009B3DC9" w:rsidRPr="009B3DC9" w:rsidRDefault="009B3DC9" w:rsidP="009B3DC9">
            <w:pPr>
              <w:pStyle w:val="BodyText"/>
              <w:spacing w:after="240"/>
              <w:jc w:val="center"/>
              <w:rPr>
                <w:rFonts w:ascii="Arial" w:hAnsi="Arial" w:cs="Arial"/>
                <w:b w:val="0"/>
                <w:bCs/>
                <w:noProof/>
                <w:color w:val="2C283A" w:themeColor="text2"/>
                <w:sz w:val="20"/>
                <w:szCs w:val="20"/>
                <w:lang w:val="id-ID"/>
              </w:rPr>
            </w:pPr>
            <w:r w:rsidRPr="009B3DC9">
              <w:rPr>
                <w:rFonts w:ascii="Arial" w:hAnsi="Arial" w:cs="Arial"/>
                <w:bCs/>
                <w:noProof/>
                <w:color w:val="2C283A" w:themeColor="text2"/>
                <w:sz w:val="20"/>
                <w:szCs w:val="20"/>
                <w:lang w:val="id-ID"/>
              </w:rPr>
              <w:t>Tanggal pengujian</w:t>
            </w:r>
          </w:p>
        </w:tc>
        <w:tc>
          <w:tcPr>
            <w:tcW w:w="1141" w:type="dxa"/>
            <w:vAlign w:val="center"/>
          </w:tcPr>
          <w:p w14:paraId="2829CE30" w14:textId="77777777" w:rsidR="009B3DC9" w:rsidRPr="009B3DC9" w:rsidRDefault="009B3DC9" w:rsidP="009B3DC9">
            <w:pPr>
              <w:pStyle w:val="BodyText"/>
              <w:spacing w:after="240"/>
              <w:jc w:val="center"/>
              <w:rPr>
                <w:rFonts w:ascii="Arial" w:hAnsi="Arial" w:cs="Arial"/>
                <w:b w:val="0"/>
                <w:bCs/>
                <w:noProof/>
                <w:color w:val="2C283A" w:themeColor="text2"/>
                <w:sz w:val="20"/>
                <w:szCs w:val="20"/>
                <w:lang w:val="id-ID"/>
              </w:rPr>
            </w:pPr>
            <w:r w:rsidRPr="009B3DC9">
              <w:rPr>
                <w:rFonts w:ascii="Arial" w:hAnsi="Arial" w:cs="Arial"/>
                <w:bCs/>
                <w:noProof/>
                <w:color w:val="2C283A" w:themeColor="text2"/>
                <w:sz w:val="20"/>
                <w:szCs w:val="20"/>
                <w:lang w:val="id-ID"/>
              </w:rPr>
              <w:t>Nama penguji</w:t>
            </w:r>
          </w:p>
        </w:tc>
      </w:tr>
      <w:tr w:rsidR="009B3DC9" w:rsidRPr="009B3DC9" w14:paraId="02C033FB" w14:textId="77777777" w:rsidTr="00131196">
        <w:tc>
          <w:tcPr>
            <w:tcW w:w="1346" w:type="dxa"/>
            <w:vAlign w:val="center"/>
          </w:tcPr>
          <w:p w14:paraId="018E791F" w14:textId="77777777" w:rsidR="009B3DC9" w:rsidRPr="009B3DC9" w:rsidRDefault="009B3DC9" w:rsidP="009B3DC9">
            <w:pPr>
              <w:pStyle w:val="BodyText"/>
              <w:spacing w:before="0"/>
              <w:jc w:val="both"/>
              <w:rPr>
                <w:rFonts w:ascii="Arial" w:hAnsi="Arial" w:cs="Arial"/>
                <w:noProof/>
                <w:color w:val="2C283A" w:themeColor="text2"/>
                <w:sz w:val="20"/>
                <w:szCs w:val="20"/>
                <w:lang w:val="id-ID"/>
              </w:rPr>
            </w:pPr>
            <w:r w:rsidRPr="009B3DC9">
              <w:rPr>
                <w:rFonts w:ascii="Arial" w:hAnsi="Arial" w:cs="Arial"/>
                <w:noProof/>
                <w:color w:val="2C283A" w:themeColor="text2"/>
                <w:sz w:val="20"/>
                <w:szCs w:val="20"/>
                <w:lang w:val="id-ID"/>
              </w:rPr>
              <w:t>KU-001</w:t>
            </w:r>
          </w:p>
        </w:tc>
        <w:tc>
          <w:tcPr>
            <w:tcW w:w="1695" w:type="dxa"/>
            <w:vAlign w:val="center"/>
          </w:tcPr>
          <w:p w14:paraId="51C94425" w14:textId="4A18BC0A" w:rsidR="009B3DC9" w:rsidRPr="00131196" w:rsidRDefault="002B23BC">
            <w:pPr>
              <w:pStyle w:val="BodyText"/>
              <w:spacing w:before="0" w:line="360" w:lineRule="auto"/>
              <w:jc w:val="both"/>
              <w:rPr>
                <w:rFonts w:asciiTheme="minorHAnsi" w:hAnsiTheme="minorHAnsi" w:cstheme="minorHAnsi"/>
                <w:noProof/>
                <w:sz w:val="20"/>
                <w:szCs w:val="20"/>
                <w:lang w:val="id-ID"/>
                <w:rPrChange w:id="1816" w:author="Miku Nosamu" w:date="2025-07-05T15:16:00Z">
                  <w:rPr>
                    <w:rFonts w:ascii="Arial" w:hAnsi="Arial" w:cs="Arial"/>
                    <w:noProof/>
                    <w:color w:val="2C283A" w:themeColor="text2"/>
                    <w:sz w:val="20"/>
                    <w:szCs w:val="20"/>
                    <w:lang w:val="id-ID"/>
                  </w:rPr>
                </w:rPrChange>
              </w:rPr>
              <w:pPrChange w:id="1817" w:author="Miku Nosamu" w:date="2025-07-05T15:16:00Z">
                <w:pPr>
                  <w:pStyle w:val="BodyText"/>
                  <w:spacing w:before="0"/>
                </w:pPr>
              </w:pPrChange>
            </w:pPr>
            <w:proofErr w:type="spellStart"/>
            <w:ins w:id="1818" w:author="Miku Nosamu" w:date="2025-07-05T14:42:00Z">
              <w:r w:rsidRPr="00131196">
                <w:rPr>
                  <w:rFonts w:asciiTheme="minorHAnsi" w:hAnsiTheme="minorHAnsi" w:cstheme="minorHAnsi"/>
                  <w:sz w:val="20"/>
                  <w:szCs w:val="20"/>
                  <w:lang w:val="en-US"/>
                  <w:rPrChange w:id="1819"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1820"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1821" w:author="Miku Nosamu" w:date="2025-07-05T15:16:00Z">
                    <w:rPr>
                      <w:color w:val="000000"/>
                      <w:lang w:val="en-US"/>
                    </w:rPr>
                  </w:rPrChange>
                </w:rPr>
                <w:t>registrasi</w:t>
              </w:r>
              <w:proofErr w:type="spellEnd"/>
              <w:r w:rsidRPr="00131196">
                <w:rPr>
                  <w:rFonts w:asciiTheme="minorHAnsi" w:hAnsiTheme="minorHAnsi" w:cstheme="minorHAnsi"/>
                  <w:sz w:val="20"/>
                  <w:szCs w:val="20"/>
                  <w:lang w:val="en-US"/>
                  <w:rPrChange w:id="1822" w:author="Miku Nosamu" w:date="2025-07-05T15:16:00Z">
                    <w:rPr>
                      <w:color w:val="000000"/>
                      <w:lang w:val="en-US"/>
                    </w:rPr>
                  </w:rPrChange>
                </w:rPr>
                <w:t xml:space="preserve"> d</w:t>
              </w:r>
            </w:ins>
            <w:ins w:id="1823" w:author="Miku Nosamu" w:date="2025-07-05T14:43:00Z">
              <w:r w:rsidRPr="00131196">
                <w:rPr>
                  <w:rFonts w:asciiTheme="minorHAnsi" w:hAnsiTheme="minorHAnsi" w:cstheme="minorHAnsi"/>
                  <w:sz w:val="20"/>
                  <w:szCs w:val="20"/>
                  <w:lang w:val="en-US"/>
                  <w:rPrChange w:id="1824" w:author="Miku Nosamu" w:date="2025-07-05T15:16:00Z">
                    <w:rPr>
                      <w:color w:val="000000"/>
                      <w:lang w:val="en-US"/>
                    </w:rPr>
                  </w:rPrChange>
                </w:rPr>
                <w:t>en</w:t>
              </w:r>
            </w:ins>
            <w:ins w:id="1825" w:author="Miku Nosamu" w:date="2025-07-05T14:42:00Z">
              <w:r w:rsidRPr="00131196">
                <w:rPr>
                  <w:rFonts w:asciiTheme="minorHAnsi" w:hAnsiTheme="minorHAnsi" w:cstheme="minorHAnsi"/>
                  <w:sz w:val="20"/>
                  <w:szCs w:val="20"/>
                  <w:lang w:val="en-US"/>
                  <w:rPrChange w:id="1826" w:author="Miku Nosamu" w:date="2025-07-05T15:16:00Z">
                    <w:rPr>
                      <w:color w:val="000000"/>
                      <w:lang w:val="en-US"/>
                    </w:rPr>
                  </w:rPrChange>
                </w:rPr>
                <w:t>gan d</w:t>
              </w:r>
            </w:ins>
            <w:ins w:id="1827" w:author="Miku Nosamu" w:date="2025-07-05T14:41:00Z">
              <w:r w:rsidRPr="00131196">
                <w:rPr>
                  <w:rFonts w:asciiTheme="minorHAnsi" w:hAnsiTheme="minorHAnsi" w:cstheme="minorHAnsi"/>
                  <w:sz w:val="20"/>
                  <w:szCs w:val="20"/>
                  <w:rPrChange w:id="1828" w:author="Miku Nosamu" w:date="2025-07-05T15:16:00Z">
                    <w:rPr>
                      <w:color w:val="000000"/>
                    </w:rPr>
                  </w:rPrChange>
                </w:rPr>
                <w:t>ata lengkap dan valid</w:t>
              </w:r>
            </w:ins>
            <w:del w:id="1829" w:author="Miku Nosamu" w:date="2025-07-05T14:41:00Z">
              <w:r w:rsidR="009B3DC9" w:rsidRPr="00131196" w:rsidDel="002B23BC">
                <w:rPr>
                  <w:rFonts w:asciiTheme="minorHAnsi" w:hAnsiTheme="minorHAnsi" w:cstheme="minorHAnsi"/>
                  <w:noProof/>
                  <w:sz w:val="20"/>
                  <w:szCs w:val="20"/>
                  <w:lang w:val="id-ID"/>
                  <w:rPrChange w:id="1830" w:author="Miku Nosamu" w:date="2025-07-05T15:16:00Z">
                    <w:rPr>
                      <w:rFonts w:ascii="Arial" w:hAnsi="Arial" w:cs="Arial"/>
                      <w:noProof/>
                      <w:color w:val="2C283A" w:themeColor="text2"/>
                      <w:sz w:val="20"/>
                      <w:szCs w:val="20"/>
                      <w:lang w:val="id-ID"/>
                    </w:rPr>
                  </w:rPrChange>
                </w:rPr>
                <w:delText>Pengujian fungsi login dengan data normal</w:delText>
              </w:r>
            </w:del>
          </w:p>
        </w:tc>
        <w:tc>
          <w:tcPr>
            <w:tcW w:w="1644" w:type="dxa"/>
            <w:vAlign w:val="center"/>
          </w:tcPr>
          <w:p w14:paraId="31482DE3" w14:textId="77777777" w:rsidR="009B3DC9" w:rsidRPr="009B3DC9" w:rsidRDefault="009B3DC9" w:rsidP="009B3DC9">
            <w:pPr>
              <w:pStyle w:val="BodyText"/>
              <w:spacing w:before="0"/>
              <w:jc w:val="center"/>
              <w:rPr>
                <w:rFonts w:ascii="Arial" w:hAnsi="Arial" w:cs="Arial"/>
                <w:noProof/>
                <w:color w:val="2C283A" w:themeColor="text2"/>
                <w:sz w:val="20"/>
                <w:szCs w:val="20"/>
                <w:lang w:val="id-ID"/>
              </w:rPr>
            </w:pPr>
            <w:r w:rsidRPr="009B3DC9">
              <w:rPr>
                <w:rFonts w:ascii="Arial" w:hAnsi="Arial" w:cs="Arial"/>
                <w:noProof/>
                <w:color w:val="2C283A" w:themeColor="text2"/>
                <w:sz w:val="20"/>
                <w:szCs w:val="20"/>
                <w:lang w:val="id-ID"/>
              </w:rPr>
              <w:t>F001</w:t>
            </w:r>
          </w:p>
        </w:tc>
        <w:tc>
          <w:tcPr>
            <w:tcW w:w="1235" w:type="dxa"/>
            <w:vAlign w:val="center"/>
          </w:tcPr>
          <w:p w14:paraId="391538BA" w14:textId="77777777" w:rsidR="009B3DC9" w:rsidRPr="009B3DC9" w:rsidRDefault="009B3DC9" w:rsidP="009B3DC9">
            <w:pPr>
              <w:pStyle w:val="BodyText"/>
              <w:spacing w:before="0"/>
              <w:jc w:val="center"/>
              <w:rPr>
                <w:rFonts w:ascii="Arial" w:hAnsi="Arial" w:cs="Arial"/>
                <w:noProof/>
                <w:color w:val="2C283A" w:themeColor="text2"/>
                <w:sz w:val="20"/>
                <w:szCs w:val="20"/>
                <w:lang w:val="id-ID"/>
              </w:rPr>
            </w:pPr>
            <w:r w:rsidRPr="009B3DC9">
              <w:rPr>
                <w:rFonts w:ascii="Arial" w:hAnsi="Arial" w:cs="Arial"/>
                <w:noProof/>
                <w:color w:val="2C283A" w:themeColor="text2"/>
                <w:sz w:val="20"/>
                <w:szCs w:val="20"/>
                <w:lang w:val="id-ID"/>
              </w:rPr>
              <w:t>Black box</w:t>
            </w:r>
          </w:p>
        </w:tc>
        <w:tc>
          <w:tcPr>
            <w:tcW w:w="2290" w:type="dxa"/>
            <w:vAlign w:val="center"/>
          </w:tcPr>
          <w:p w14:paraId="7E2E1A8C" w14:textId="5EF73162" w:rsidR="009B3DC9" w:rsidRPr="009B3DC9" w:rsidRDefault="009B3DC9" w:rsidP="009B3DC9">
            <w:pPr>
              <w:pStyle w:val="BodyText"/>
              <w:spacing w:before="0"/>
              <w:jc w:val="center"/>
              <w:rPr>
                <w:rFonts w:ascii="Arial" w:hAnsi="Arial" w:cs="Arial"/>
                <w:noProof/>
                <w:color w:val="2C283A" w:themeColor="text2"/>
                <w:sz w:val="20"/>
                <w:szCs w:val="20"/>
                <w:lang w:val="id-ID"/>
              </w:rPr>
            </w:pPr>
            <w:r w:rsidRPr="009B3DC9">
              <w:rPr>
                <w:rFonts w:ascii="Arial" w:hAnsi="Arial" w:cs="Arial"/>
                <w:noProof/>
                <w:color w:val="2C283A" w:themeColor="text2"/>
                <w:sz w:val="20"/>
                <w:szCs w:val="20"/>
                <w:lang w:val="id-ID"/>
              </w:rPr>
              <w:t>0</w:t>
            </w:r>
            <w:ins w:id="1831" w:author="Miku Nosamu" w:date="2025-07-05T15:17:00Z">
              <w:r w:rsidR="00131196">
                <w:rPr>
                  <w:rFonts w:ascii="Arial" w:hAnsi="Arial" w:cs="Arial"/>
                  <w:noProof/>
                  <w:color w:val="2C283A" w:themeColor="text2"/>
                  <w:sz w:val="20"/>
                  <w:szCs w:val="20"/>
                  <w:lang w:val="en-US"/>
                </w:rPr>
                <w:t>9</w:t>
              </w:r>
            </w:ins>
            <w:del w:id="1832" w:author="Miku Nosamu" w:date="2025-07-05T15:17:00Z">
              <w:r w:rsidRPr="009B3DC9" w:rsidDel="00131196">
                <w:rPr>
                  <w:rFonts w:ascii="Arial" w:hAnsi="Arial" w:cs="Arial"/>
                  <w:noProof/>
                  <w:color w:val="2C283A" w:themeColor="text2"/>
                  <w:sz w:val="20"/>
                  <w:szCs w:val="20"/>
                  <w:lang w:val="id-ID"/>
                </w:rPr>
                <w:delText>1</w:delText>
              </w:r>
            </w:del>
            <w:r w:rsidRPr="009B3DC9">
              <w:rPr>
                <w:rFonts w:ascii="Arial" w:hAnsi="Arial" w:cs="Arial"/>
                <w:noProof/>
                <w:color w:val="2C283A" w:themeColor="text2"/>
                <w:sz w:val="20"/>
                <w:szCs w:val="20"/>
                <w:lang w:val="id-ID"/>
              </w:rPr>
              <w:t>/</w:t>
            </w:r>
            <w:ins w:id="1833" w:author="Miku Nosamu" w:date="2025-07-05T15:17:00Z">
              <w:r w:rsidR="00131196">
                <w:rPr>
                  <w:rFonts w:ascii="Arial" w:hAnsi="Arial" w:cs="Arial"/>
                  <w:noProof/>
                  <w:color w:val="2C283A" w:themeColor="text2"/>
                  <w:sz w:val="20"/>
                  <w:szCs w:val="20"/>
                  <w:lang w:val="en-US"/>
                </w:rPr>
                <w:t>07</w:t>
              </w:r>
            </w:ins>
            <w:del w:id="1834" w:author="Miku Nosamu" w:date="2025-07-05T15:17:00Z">
              <w:r w:rsidRPr="009B3DC9" w:rsidDel="00131196">
                <w:rPr>
                  <w:rFonts w:ascii="Arial" w:hAnsi="Arial" w:cs="Arial"/>
                  <w:noProof/>
                  <w:color w:val="2C283A" w:themeColor="text2"/>
                  <w:sz w:val="20"/>
                  <w:szCs w:val="20"/>
                  <w:lang w:val="id-ID"/>
                </w:rPr>
                <w:delText>10</w:delText>
              </w:r>
            </w:del>
            <w:r w:rsidRPr="009B3DC9">
              <w:rPr>
                <w:rFonts w:ascii="Arial" w:hAnsi="Arial" w:cs="Arial"/>
                <w:noProof/>
                <w:color w:val="2C283A" w:themeColor="text2"/>
                <w:sz w:val="20"/>
                <w:szCs w:val="20"/>
                <w:lang w:val="id-ID"/>
              </w:rPr>
              <w:t>/202</w:t>
            </w:r>
            <w:ins w:id="1835" w:author="Miku Nosamu" w:date="2025-07-05T15:17:00Z">
              <w:r w:rsidR="00131196">
                <w:rPr>
                  <w:rFonts w:ascii="Arial" w:hAnsi="Arial" w:cs="Arial"/>
                  <w:noProof/>
                  <w:color w:val="2C283A" w:themeColor="text2"/>
                  <w:sz w:val="20"/>
                  <w:szCs w:val="20"/>
                  <w:lang w:val="en-US"/>
                </w:rPr>
                <w:t>5</w:t>
              </w:r>
            </w:ins>
            <w:del w:id="1836" w:author="Miku Nosamu" w:date="2025-07-05T15:17:00Z">
              <w:r w:rsidRPr="009B3DC9" w:rsidDel="00131196">
                <w:rPr>
                  <w:rFonts w:ascii="Arial" w:hAnsi="Arial" w:cs="Arial"/>
                  <w:noProof/>
                  <w:color w:val="2C283A" w:themeColor="text2"/>
                  <w:sz w:val="20"/>
                  <w:szCs w:val="20"/>
                  <w:lang w:val="id-ID"/>
                </w:rPr>
                <w:delText>2</w:delText>
              </w:r>
            </w:del>
          </w:p>
        </w:tc>
        <w:tc>
          <w:tcPr>
            <w:tcW w:w="1141" w:type="dxa"/>
            <w:vAlign w:val="center"/>
          </w:tcPr>
          <w:p w14:paraId="49BD6B0A" w14:textId="6D753583" w:rsidR="009B3DC9" w:rsidRPr="009B3DC9" w:rsidRDefault="00131196" w:rsidP="009B3DC9">
            <w:pPr>
              <w:pStyle w:val="BodyText"/>
              <w:spacing w:before="0"/>
              <w:jc w:val="center"/>
              <w:rPr>
                <w:rFonts w:ascii="Arial" w:hAnsi="Arial" w:cs="Arial"/>
                <w:noProof/>
                <w:color w:val="2C283A" w:themeColor="text2"/>
                <w:sz w:val="20"/>
                <w:szCs w:val="20"/>
                <w:lang w:val="id-ID"/>
              </w:rPr>
            </w:pPr>
            <w:ins w:id="1837" w:author="Miku Nosamu" w:date="2025-07-05T15:17:00Z">
              <w:r>
                <w:rPr>
                  <w:rFonts w:ascii="Arial" w:hAnsi="Arial" w:cs="Arial"/>
                  <w:noProof/>
                  <w:color w:val="2C283A" w:themeColor="text2"/>
                  <w:sz w:val="20"/>
                  <w:szCs w:val="20"/>
                  <w:lang w:val="en-US"/>
                </w:rPr>
                <w:t>Lucky Abdillah</w:t>
              </w:r>
            </w:ins>
            <w:del w:id="1838" w:author="Miku Nosamu" w:date="2025-07-05T15:17:00Z">
              <w:r w:rsidR="009B3DC9" w:rsidRPr="009B3DC9" w:rsidDel="00131196">
                <w:rPr>
                  <w:rFonts w:ascii="Arial" w:hAnsi="Arial" w:cs="Arial"/>
                  <w:noProof/>
                  <w:color w:val="2C283A" w:themeColor="text2"/>
                  <w:sz w:val="20"/>
                  <w:szCs w:val="20"/>
                  <w:lang w:val="id-ID"/>
                </w:rPr>
                <w:delText>A</w:delText>
              </w:r>
            </w:del>
          </w:p>
        </w:tc>
      </w:tr>
      <w:tr w:rsidR="00131196" w:rsidRPr="009B3DC9" w14:paraId="614A5D99" w14:textId="77777777" w:rsidTr="00131196">
        <w:tc>
          <w:tcPr>
            <w:tcW w:w="1346" w:type="dxa"/>
            <w:vAlign w:val="center"/>
          </w:tcPr>
          <w:p w14:paraId="2296D364" w14:textId="77777777" w:rsidR="00131196" w:rsidRPr="009B3DC9" w:rsidRDefault="00131196" w:rsidP="00131196">
            <w:pPr>
              <w:pStyle w:val="BodyText"/>
              <w:spacing w:before="0"/>
              <w:jc w:val="both"/>
              <w:rPr>
                <w:rFonts w:ascii="Arial" w:hAnsi="Arial" w:cs="Arial"/>
                <w:noProof/>
                <w:color w:val="2C283A" w:themeColor="text2"/>
                <w:sz w:val="20"/>
                <w:szCs w:val="20"/>
                <w:lang w:val="id-ID"/>
              </w:rPr>
            </w:pPr>
            <w:r w:rsidRPr="009B3DC9">
              <w:rPr>
                <w:rFonts w:ascii="Arial" w:hAnsi="Arial" w:cs="Arial"/>
                <w:noProof/>
                <w:color w:val="2C283A" w:themeColor="text2"/>
                <w:sz w:val="20"/>
                <w:szCs w:val="20"/>
                <w:lang w:val="id-ID"/>
              </w:rPr>
              <w:t>KU-002</w:t>
            </w:r>
          </w:p>
        </w:tc>
        <w:tc>
          <w:tcPr>
            <w:tcW w:w="1695" w:type="dxa"/>
            <w:vAlign w:val="center"/>
          </w:tcPr>
          <w:p w14:paraId="0F386772" w14:textId="0A989DBF" w:rsidR="00131196" w:rsidRPr="00131196" w:rsidRDefault="00131196">
            <w:pPr>
              <w:pStyle w:val="BodyText"/>
              <w:spacing w:before="0" w:line="360" w:lineRule="auto"/>
              <w:jc w:val="both"/>
              <w:rPr>
                <w:rFonts w:asciiTheme="minorHAnsi" w:hAnsiTheme="minorHAnsi" w:cstheme="minorHAnsi"/>
                <w:noProof/>
                <w:sz w:val="20"/>
                <w:szCs w:val="20"/>
                <w:lang w:val="id-ID"/>
                <w:rPrChange w:id="1839" w:author="Miku Nosamu" w:date="2025-07-05T15:16:00Z">
                  <w:rPr>
                    <w:rFonts w:ascii="Arial" w:hAnsi="Arial" w:cs="Arial"/>
                    <w:noProof/>
                    <w:color w:val="2C283A" w:themeColor="text2"/>
                    <w:sz w:val="20"/>
                    <w:szCs w:val="20"/>
                    <w:lang w:val="id-ID"/>
                  </w:rPr>
                </w:rPrChange>
              </w:rPr>
              <w:pPrChange w:id="1840" w:author="Miku Nosamu" w:date="2025-07-05T15:16:00Z">
                <w:pPr>
                  <w:pStyle w:val="BodyText"/>
                  <w:spacing w:before="0"/>
                </w:pPr>
              </w:pPrChange>
            </w:pPr>
            <w:ins w:id="1841" w:author="Miku Nosamu" w:date="2025-07-05T14:41:00Z">
              <w:r w:rsidRPr="00131196">
                <w:rPr>
                  <w:rFonts w:asciiTheme="minorHAnsi" w:hAnsiTheme="minorHAnsi" w:cstheme="minorHAnsi"/>
                  <w:sz w:val="20"/>
                  <w:szCs w:val="20"/>
                  <w:rPrChange w:id="1842" w:author="Miku Nosamu" w:date="2025-07-05T15:16:00Z">
                    <w:rPr>
                      <w:color w:val="000000"/>
                    </w:rPr>
                  </w:rPrChange>
                </w:rPr>
                <w:t>Email sudah terdaftar</w:t>
              </w:r>
            </w:ins>
            <w:del w:id="1843" w:author="Miku Nosamu" w:date="2025-07-05T14:41:00Z">
              <w:r w:rsidRPr="00131196" w:rsidDel="002B23BC">
                <w:rPr>
                  <w:rFonts w:asciiTheme="minorHAnsi" w:hAnsiTheme="minorHAnsi" w:cstheme="minorHAnsi"/>
                  <w:noProof/>
                  <w:sz w:val="20"/>
                  <w:szCs w:val="20"/>
                  <w:lang w:val="id-ID"/>
                  <w:rPrChange w:id="1844" w:author="Miku Nosamu" w:date="2025-07-05T15:16:00Z">
                    <w:rPr>
                      <w:rFonts w:ascii="Arial" w:hAnsi="Arial" w:cs="Arial"/>
                      <w:noProof/>
                      <w:color w:val="2C283A" w:themeColor="text2"/>
                      <w:sz w:val="20"/>
                      <w:szCs w:val="20"/>
                      <w:lang w:val="id-ID"/>
                    </w:rPr>
                  </w:rPrChange>
                </w:rPr>
                <w:delText>Login dengan data password salah</w:delText>
              </w:r>
            </w:del>
          </w:p>
        </w:tc>
        <w:tc>
          <w:tcPr>
            <w:tcW w:w="1644" w:type="dxa"/>
            <w:vAlign w:val="center"/>
          </w:tcPr>
          <w:p w14:paraId="01E528CE" w14:textId="77777777" w:rsidR="00131196" w:rsidRPr="009B3DC9" w:rsidRDefault="00131196" w:rsidP="00131196">
            <w:pPr>
              <w:pStyle w:val="BodyText"/>
              <w:spacing w:before="0"/>
              <w:jc w:val="center"/>
              <w:rPr>
                <w:rFonts w:ascii="Arial" w:hAnsi="Arial" w:cs="Arial"/>
                <w:noProof/>
                <w:color w:val="2C283A" w:themeColor="text2"/>
                <w:sz w:val="20"/>
                <w:szCs w:val="20"/>
                <w:lang w:val="id-ID"/>
              </w:rPr>
            </w:pPr>
            <w:r w:rsidRPr="009B3DC9">
              <w:rPr>
                <w:rFonts w:ascii="Arial" w:hAnsi="Arial" w:cs="Arial"/>
                <w:noProof/>
                <w:color w:val="2C283A" w:themeColor="text2"/>
                <w:sz w:val="20"/>
                <w:szCs w:val="20"/>
                <w:lang w:val="id-ID"/>
              </w:rPr>
              <w:t>F001</w:t>
            </w:r>
          </w:p>
        </w:tc>
        <w:tc>
          <w:tcPr>
            <w:tcW w:w="1235" w:type="dxa"/>
            <w:vAlign w:val="center"/>
          </w:tcPr>
          <w:p w14:paraId="4F5B16A4" w14:textId="0BFA2E9A" w:rsidR="00131196" w:rsidRPr="009B3DC9" w:rsidRDefault="00131196" w:rsidP="00131196">
            <w:pPr>
              <w:pStyle w:val="BodyText"/>
              <w:spacing w:before="0"/>
              <w:jc w:val="center"/>
              <w:rPr>
                <w:rFonts w:ascii="Arial" w:hAnsi="Arial" w:cs="Arial"/>
                <w:noProof/>
                <w:color w:val="2C283A" w:themeColor="text2"/>
                <w:sz w:val="20"/>
                <w:szCs w:val="20"/>
                <w:lang w:val="id-ID"/>
              </w:rPr>
            </w:pPr>
            <w:ins w:id="1845" w:author="Miku Nosamu" w:date="2025-07-05T15:17:00Z">
              <w:r w:rsidRPr="009B3DC9">
                <w:rPr>
                  <w:rFonts w:ascii="Arial" w:hAnsi="Arial" w:cs="Arial"/>
                  <w:noProof/>
                  <w:color w:val="2C283A" w:themeColor="text2"/>
                  <w:sz w:val="20"/>
                  <w:szCs w:val="20"/>
                  <w:lang w:val="id-ID"/>
                </w:rPr>
                <w:t>Black box</w:t>
              </w:r>
            </w:ins>
            <w:del w:id="1846" w:author="Miku Nosamu" w:date="2025-07-05T15:17:00Z">
              <w:r w:rsidRPr="009B3DC9" w:rsidDel="0022757E">
                <w:rPr>
                  <w:rFonts w:ascii="Arial" w:hAnsi="Arial" w:cs="Arial"/>
                  <w:noProof/>
                  <w:color w:val="2C283A" w:themeColor="text2"/>
                  <w:sz w:val="20"/>
                  <w:szCs w:val="20"/>
                  <w:lang w:val="id-ID"/>
                </w:rPr>
                <w:delText>Black box</w:delText>
              </w:r>
            </w:del>
          </w:p>
        </w:tc>
        <w:tc>
          <w:tcPr>
            <w:tcW w:w="2290" w:type="dxa"/>
            <w:vAlign w:val="center"/>
          </w:tcPr>
          <w:p w14:paraId="74806712" w14:textId="34B9C205" w:rsidR="00131196" w:rsidRPr="009B3DC9" w:rsidRDefault="00131196" w:rsidP="00131196">
            <w:pPr>
              <w:pStyle w:val="BodyText"/>
              <w:spacing w:before="0"/>
              <w:jc w:val="center"/>
              <w:rPr>
                <w:rFonts w:ascii="Arial" w:hAnsi="Arial" w:cs="Arial"/>
                <w:noProof/>
                <w:color w:val="2C283A" w:themeColor="text2"/>
                <w:sz w:val="20"/>
                <w:szCs w:val="20"/>
                <w:lang w:val="id-ID"/>
              </w:rPr>
            </w:pPr>
            <w:ins w:id="1847" w:author="Miku Nosamu" w:date="2025-07-05T15:17: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del w:id="1848" w:author="Miku Nosamu" w:date="2025-07-05T15:17:00Z">
              <w:r w:rsidRPr="009B3DC9" w:rsidDel="0022757E">
                <w:rPr>
                  <w:rFonts w:ascii="Arial" w:hAnsi="Arial" w:cs="Arial"/>
                  <w:noProof/>
                  <w:color w:val="2C283A" w:themeColor="text2"/>
                  <w:sz w:val="20"/>
                  <w:szCs w:val="20"/>
                  <w:lang w:val="id-ID"/>
                </w:rPr>
                <w:delText>01/10/2022</w:delText>
              </w:r>
            </w:del>
          </w:p>
        </w:tc>
        <w:tc>
          <w:tcPr>
            <w:tcW w:w="1141" w:type="dxa"/>
            <w:vAlign w:val="center"/>
          </w:tcPr>
          <w:p w14:paraId="7CFF180B" w14:textId="38A12B14" w:rsidR="00131196" w:rsidRPr="009B3DC9" w:rsidRDefault="00131196" w:rsidP="00131196">
            <w:pPr>
              <w:pStyle w:val="BodyText"/>
              <w:spacing w:before="0"/>
              <w:jc w:val="center"/>
              <w:rPr>
                <w:rFonts w:ascii="Arial" w:hAnsi="Arial" w:cs="Arial"/>
                <w:noProof/>
                <w:color w:val="2C283A" w:themeColor="text2"/>
                <w:sz w:val="20"/>
                <w:szCs w:val="20"/>
                <w:lang w:val="id-ID"/>
              </w:rPr>
            </w:pPr>
            <w:ins w:id="1849" w:author="Miku Nosamu" w:date="2025-07-05T15:17:00Z">
              <w:r>
                <w:rPr>
                  <w:rFonts w:ascii="Arial" w:hAnsi="Arial" w:cs="Arial"/>
                  <w:noProof/>
                  <w:color w:val="2C283A" w:themeColor="text2"/>
                  <w:sz w:val="20"/>
                  <w:szCs w:val="20"/>
                  <w:lang w:val="en-US"/>
                </w:rPr>
                <w:t>Lucky Abdillah</w:t>
              </w:r>
            </w:ins>
            <w:del w:id="1850" w:author="Miku Nosamu" w:date="2025-07-05T15:17:00Z">
              <w:r w:rsidRPr="009B3DC9" w:rsidDel="0022757E">
                <w:rPr>
                  <w:rFonts w:ascii="Arial" w:hAnsi="Arial" w:cs="Arial"/>
                  <w:noProof/>
                  <w:color w:val="2C283A" w:themeColor="text2"/>
                  <w:sz w:val="20"/>
                  <w:szCs w:val="20"/>
                  <w:lang w:val="id-ID"/>
                </w:rPr>
                <w:delText>A</w:delText>
              </w:r>
            </w:del>
          </w:p>
        </w:tc>
      </w:tr>
      <w:tr w:rsidR="00131196" w:rsidRPr="009B3DC9" w14:paraId="3FC6BC0B" w14:textId="77777777" w:rsidTr="00131196">
        <w:tc>
          <w:tcPr>
            <w:tcW w:w="1346" w:type="dxa"/>
            <w:vAlign w:val="center"/>
          </w:tcPr>
          <w:p w14:paraId="7CF59D4E" w14:textId="205373AB" w:rsidR="00131196" w:rsidRPr="009B3DC9" w:rsidRDefault="00131196" w:rsidP="00131196">
            <w:pPr>
              <w:pStyle w:val="BodyText"/>
              <w:spacing w:before="0"/>
              <w:jc w:val="both"/>
              <w:rPr>
                <w:rFonts w:ascii="Arial" w:hAnsi="Arial" w:cs="Arial"/>
                <w:noProof/>
                <w:color w:val="2C283A" w:themeColor="text2"/>
                <w:sz w:val="20"/>
                <w:szCs w:val="20"/>
                <w:lang w:val="id-ID"/>
              </w:rPr>
            </w:pPr>
            <w:ins w:id="1851" w:author="Miku Nosamu" w:date="2025-07-05T14:37:00Z">
              <w:r w:rsidRPr="009B3DC9">
                <w:rPr>
                  <w:rFonts w:ascii="Arial" w:hAnsi="Arial" w:cs="Arial"/>
                  <w:noProof/>
                  <w:color w:val="2C283A" w:themeColor="text2"/>
                  <w:sz w:val="20"/>
                  <w:szCs w:val="20"/>
                  <w:lang w:val="id-ID"/>
                </w:rPr>
                <w:t>KU-00</w:t>
              </w:r>
            </w:ins>
            <w:ins w:id="1852" w:author="Miku Nosamu" w:date="2025-07-05T14:39:00Z">
              <w:r>
                <w:rPr>
                  <w:rFonts w:ascii="Arial" w:hAnsi="Arial" w:cs="Arial"/>
                  <w:noProof/>
                  <w:color w:val="2C283A" w:themeColor="text2"/>
                  <w:sz w:val="20"/>
                  <w:szCs w:val="20"/>
                  <w:lang w:val="en-US"/>
                </w:rPr>
                <w:t>3</w:t>
              </w:r>
            </w:ins>
            <w:del w:id="1853" w:author="Miku Nosamu" w:date="2025-07-05T14:37:00Z">
              <w:r w:rsidRPr="009B3DC9" w:rsidDel="00DD0904">
                <w:rPr>
                  <w:rFonts w:ascii="Arial" w:hAnsi="Arial" w:cs="Arial"/>
                  <w:noProof/>
                  <w:color w:val="2C283A" w:themeColor="text2"/>
                  <w:sz w:val="20"/>
                  <w:szCs w:val="20"/>
                  <w:lang w:val="id-ID"/>
                </w:rPr>
                <w:delText>dst…….</w:delText>
              </w:r>
            </w:del>
          </w:p>
        </w:tc>
        <w:tc>
          <w:tcPr>
            <w:tcW w:w="1695" w:type="dxa"/>
            <w:vAlign w:val="center"/>
          </w:tcPr>
          <w:p w14:paraId="75A0BAA9" w14:textId="761C55CF" w:rsidR="00131196" w:rsidRPr="00131196" w:rsidRDefault="00131196">
            <w:pPr>
              <w:pStyle w:val="BodyText"/>
              <w:spacing w:before="0" w:line="360" w:lineRule="auto"/>
              <w:jc w:val="both"/>
              <w:rPr>
                <w:rFonts w:asciiTheme="minorHAnsi" w:hAnsiTheme="minorHAnsi" w:cstheme="minorHAnsi"/>
                <w:noProof/>
                <w:sz w:val="20"/>
                <w:szCs w:val="20"/>
                <w:lang w:val="id-ID"/>
                <w:rPrChange w:id="1854" w:author="Miku Nosamu" w:date="2025-07-05T15:16:00Z">
                  <w:rPr>
                    <w:rFonts w:ascii="Arial" w:hAnsi="Arial" w:cs="Arial"/>
                    <w:noProof/>
                    <w:color w:val="2C283A" w:themeColor="text2"/>
                    <w:sz w:val="20"/>
                    <w:szCs w:val="20"/>
                    <w:lang w:val="id-ID"/>
                  </w:rPr>
                </w:rPrChange>
              </w:rPr>
              <w:pPrChange w:id="1855" w:author="Miku Nosamu" w:date="2025-07-05T15:16:00Z">
                <w:pPr>
                  <w:pStyle w:val="BodyText"/>
                  <w:spacing w:before="0"/>
                </w:pPr>
              </w:pPrChange>
            </w:pPr>
            <w:proofErr w:type="spellStart"/>
            <w:ins w:id="1856" w:author="Miku Nosamu" w:date="2025-07-05T14:43:00Z">
              <w:r w:rsidRPr="00131196">
                <w:rPr>
                  <w:rFonts w:asciiTheme="minorHAnsi" w:hAnsiTheme="minorHAnsi" w:cstheme="minorHAnsi"/>
                  <w:sz w:val="20"/>
                  <w:szCs w:val="20"/>
                  <w:lang w:val="en-US"/>
                  <w:rPrChange w:id="1857"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1858"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1859" w:author="Miku Nosamu" w:date="2025-07-05T15:16:00Z">
                    <w:rPr>
                      <w:color w:val="000000"/>
                      <w:lang w:val="en-US"/>
                    </w:rPr>
                  </w:rPrChange>
                </w:rPr>
                <w:t>registrasi</w:t>
              </w:r>
              <w:proofErr w:type="spellEnd"/>
              <w:r w:rsidRPr="00131196">
                <w:rPr>
                  <w:rFonts w:asciiTheme="minorHAnsi" w:hAnsiTheme="minorHAnsi" w:cstheme="minorHAnsi"/>
                  <w:sz w:val="20"/>
                  <w:szCs w:val="20"/>
                  <w:lang w:val="en-US"/>
                  <w:rPrChange w:id="1860" w:author="Miku Nosamu" w:date="2025-07-05T15:16:00Z">
                    <w:rPr>
                      <w:color w:val="000000"/>
                      <w:lang w:val="en-US"/>
                    </w:rPr>
                  </w:rPrChange>
                </w:rPr>
                <w:t xml:space="preserve"> dengan</w:t>
              </w:r>
              <w:r w:rsidRPr="00131196">
                <w:rPr>
                  <w:rFonts w:asciiTheme="minorHAnsi" w:hAnsiTheme="minorHAnsi" w:cstheme="minorHAnsi"/>
                  <w:sz w:val="20"/>
                  <w:szCs w:val="20"/>
                  <w:rPrChange w:id="1861" w:author="Miku Nosamu" w:date="2025-07-05T15:16:00Z">
                    <w:rPr>
                      <w:color w:val="000000"/>
                    </w:rPr>
                  </w:rPrChange>
                </w:rPr>
                <w:t xml:space="preserve"> </w:t>
              </w:r>
              <w:r w:rsidRPr="00131196">
                <w:rPr>
                  <w:rFonts w:asciiTheme="minorHAnsi" w:hAnsiTheme="minorHAnsi" w:cstheme="minorHAnsi"/>
                  <w:sz w:val="20"/>
                  <w:szCs w:val="20"/>
                  <w:lang w:val="en-US"/>
                  <w:rPrChange w:id="1862" w:author="Miku Nosamu" w:date="2025-07-05T15:16:00Z">
                    <w:rPr>
                      <w:color w:val="000000"/>
                      <w:lang w:val="en-US"/>
                    </w:rPr>
                  </w:rPrChange>
                </w:rPr>
                <w:t>f</w:t>
              </w:r>
            </w:ins>
            <w:ins w:id="1863" w:author="Miku Nosamu" w:date="2025-07-05T14:41:00Z">
              <w:r w:rsidRPr="00131196">
                <w:rPr>
                  <w:rFonts w:asciiTheme="minorHAnsi" w:hAnsiTheme="minorHAnsi" w:cstheme="minorHAnsi"/>
                  <w:sz w:val="20"/>
                  <w:szCs w:val="20"/>
                  <w:rPrChange w:id="1864" w:author="Miku Nosamu" w:date="2025-07-05T15:16:00Z">
                    <w:rPr>
                      <w:color w:val="000000"/>
                    </w:rPr>
                  </w:rPrChange>
                </w:rPr>
                <w:t>ormat email salah</w:t>
              </w:r>
            </w:ins>
            <w:del w:id="1865" w:author="Miku Nosamu" w:date="2025-07-05T14:37:00Z">
              <w:r w:rsidRPr="00131196" w:rsidDel="00DD0904">
                <w:rPr>
                  <w:rFonts w:asciiTheme="minorHAnsi" w:hAnsiTheme="minorHAnsi" w:cstheme="minorHAnsi"/>
                  <w:noProof/>
                  <w:sz w:val="20"/>
                  <w:szCs w:val="20"/>
                  <w:lang w:val="id-ID"/>
                  <w:rPrChange w:id="1866" w:author="Miku Nosamu" w:date="2025-07-05T15:16:00Z">
                    <w:rPr>
                      <w:rFonts w:ascii="Arial" w:hAnsi="Arial" w:cs="Arial"/>
                      <w:noProof/>
                      <w:color w:val="2C283A" w:themeColor="text2"/>
                      <w:sz w:val="20"/>
                      <w:szCs w:val="20"/>
                      <w:lang w:val="id-ID"/>
                    </w:rPr>
                  </w:rPrChange>
                </w:rPr>
                <w:delText>dst……..</w:delText>
              </w:r>
            </w:del>
          </w:p>
        </w:tc>
        <w:tc>
          <w:tcPr>
            <w:tcW w:w="1644" w:type="dxa"/>
            <w:vAlign w:val="center"/>
          </w:tcPr>
          <w:p w14:paraId="3225D304" w14:textId="2221B922" w:rsidR="00131196" w:rsidRPr="009B3DC9" w:rsidRDefault="00131196" w:rsidP="00131196">
            <w:pPr>
              <w:pStyle w:val="BodyText"/>
              <w:spacing w:before="0"/>
              <w:jc w:val="center"/>
              <w:rPr>
                <w:rFonts w:ascii="Arial" w:hAnsi="Arial" w:cs="Arial"/>
                <w:noProof/>
                <w:color w:val="2C283A" w:themeColor="text2"/>
                <w:sz w:val="20"/>
                <w:szCs w:val="20"/>
                <w:lang w:val="id-ID"/>
              </w:rPr>
            </w:pPr>
            <w:ins w:id="1867" w:author="Miku Nosamu" w:date="2025-07-05T14:42:00Z">
              <w:r w:rsidRPr="009B3DC9">
                <w:rPr>
                  <w:rFonts w:ascii="Arial" w:hAnsi="Arial" w:cs="Arial"/>
                  <w:noProof/>
                  <w:color w:val="2C283A" w:themeColor="text2"/>
                  <w:sz w:val="20"/>
                  <w:szCs w:val="20"/>
                  <w:lang w:val="id-ID"/>
                </w:rPr>
                <w:t>F001</w:t>
              </w:r>
            </w:ins>
          </w:p>
        </w:tc>
        <w:tc>
          <w:tcPr>
            <w:tcW w:w="1235" w:type="dxa"/>
            <w:vAlign w:val="center"/>
          </w:tcPr>
          <w:p w14:paraId="701D1066" w14:textId="44F58704" w:rsidR="00131196" w:rsidRPr="009B3DC9" w:rsidRDefault="00131196" w:rsidP="00131196">
            <w:pPr>
              <w:pStyle w:val="BodyText"/>
              <w:spacing w:before="0"/>
              <w:jc w:val="center"/>
              <w:rPr>
                <w:rFonts w:ascii="Arial" w:hAnsi="Arial" w:cs="Arial"/>
                <w:noProof/>
                <w:color w:val="2C283A" w:themeColor="text2"/>
                <w:sz w:val="20"/>
                <w:szCs w:val="20"/>
                <w:lang w:val="id-ID"/>
              </w:rPr>
            </w:pPr>
            <w:ins w:id="1868"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260B11FE" w14:textId="293B1309" w:rsidR="00131196" w:rsidRPr="009B3DC9" w:rsidRDefault="00131196" w:rsidP="00131196">
            <w:pPr>
              <w:pStyle w:val="BodyText"/>
              <w:spacing w:before="0"/>
              <w:jc w:val="center"/>
              <w:rPr>
                <w:rFonts w:ascii="Arial" w:hAnsi="Arial" w:cs="Arial"/>
                <w:noProof/>
                <w:color w:val="2C283A" w:themeColor="text2"/>
                <w:sz w:val="20"/>
                <w:szCs w:val="20"/>
                <w:lang w:val="id-ID"/>
              </w:rPr>
            </w:pPr>
            <w:ins w:id="1869"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11BDF759" w14:textId="1362C691" w:rsidR="00131196" w:rsidRPr="009B3DC9" w:rsidRDefault="00131196" w:rsidP="00131196">
            <w:pPr>
              <w:pStyle w:val="BodyText"/>
              <w:spacing w:before="0"/>
              <w:jc w:val="center"/>
              <w:rPr>
                <w:rFonts w:ascii="Arial" w:hAnsi="Arial" w:cs="Arial"/>
                <w:noProof/>
                <w:color w:val="2C283A" w:themeColor="text2"/>
                <w:sz w:val="20"/>
                <w:szCs w:val="20"/>
                <w:lang w:val="id-ID"/>
              </w:rPr>
            </w:pPr>
            <w:ins w:id="1870" w:author="Miku Nosamu" w:date="2025-07-05T15:18:00Z">
              <w:r>
                <w:rPr>
                  <w:rFonts w:ascii="Arial" w:hAnsi="Arial" w:cs="Arial"/>
                  <w:noProof/>
                  <w:color w:val="2C283A" w:themeColor="text2"/>
                  <w:sz w:val="20"/>
                  <w:szCs w:val="20"/>
                  <w:lang w:val="en-US"/>
                </w:rPr>
                <w:t>Lucky Abdillah</w:t>
              </w:r>
            </w:ins>
          </w:p>
        </w:tc>
      </w:tr>
      <w:tr w:rsidR="00131196" w:rsidRPr="009B3DC9" w14:paraId="60FDF97D" w14:textId="77777777" w:rsidTr="00131196">
        <w:trPr>
          <w:ins w:id="1871" w:author="Miku Nosamu" w:date="2025-07-05T14:37:00Z"/>
        </w:trPr>
        <w:tc>
          <w:tcPr>
            <w:tcW w:w="1346" w:type="dxa"/>
            <w:vAlign w:val="center"/>
          </w:tcPr>
          <w:p w14:paraId="2A52DA95" w14:textId="769F8548" w:rsidR="00131196" w:rsidRPr="00DD0904" w:rsidRDefault="00131196" w:rsidP="00131196">
            <w:pPr>
              <w:pStyle w:val="BodyText"/>
              <w:jc w:val="both"/>
              <w:rPr>
                <w:ins w:id="1872" w:author="Miku Nosamu" w:date="2025-07-05T14:37:00Z"/>
                <w:rFonts w:ascii="Arial" w:hAnsi="Arial" w:cs="Arial"/>
                <w:noProof/>
                <w:color w:val="2C283A" w:themeColor="text2"/>
                <w:sz w:val="20"/>
                <w:szCs w:val="20"/>
                <w:lang w:val="en-US"/>
                <w:rPrChange w:id="1873" w:author="Miku Nosamu" w:date="2025-07-05T14:39:00Z">
                  <w:rPr>
                    <w:ins w:id="1874" w:author="Miku Nosamu" w:date="2025-07-05T14:37:00Z"/>
                    <w:rFonts w:ascii="Arial" w:hAnsi="Arial" w:cs="Arial"/>
                    <w:noProof/>
                    <w:color w:val="2C283A" w:themeColor="text2"/>
                    <w:sz w:val="20"/>
                    <w:szCs w:val="20"/>
                    <w:lang w:val="id-ID"/>
                  </w:rPr>
                </w:rPrChange>
              </w:rPr>
            </w:pPr>
            <w:ins w:id="1875" w:author="Miku Nosamu" w:date="2025-07-05T14:37:00Z">
              <w:r w:rsidRPr="009B3DC9">
                <w:rPr>
                  <w:rFonts w:ascii="Arial" w:hAnsi="Arial" w:cs="Arial"/>
                  <w:noProof/>
                  <w:color w:val="2C283A" w:themeColor="text2"/>
                  <w:sz w:val="20"/>
                  <w:szCs w:val="20"/>
                  <w:lang w:val="id-ID"/>
                </w:rPr>
                <w:t>KU-00</w:t>
              </w:r>
            </w:ins>
            <w:ins w:id="1876" w:author="Miku Nosamu" w:date="2025-07-05T14:39:00Z">
              <w:r>
                <w:rPr>
                  <w:rFonts w:ascii="Arial" w:hAnsi="Arial" w:cs="Arial"/>
                  <w:noProof/>
                  <w:color w:val="2C283A" w:themeColor="text2"/>
                  <w:sz w:val="20"/>
                  <w:szCs w:val="20"/>
                  <w:lang w:val="en-US"/>
                </w:rPr>
                <w:t>4</w:t>
              </w:r>
            </w:ins>
          </w:p>
        </w:tc>
        <w:tc>
          <w:tcPr>
            <w:tcW w:w="1695" w:type="dxa"/>
            <w:vAlign w:val="center"/>
          </w:tcPr>
          <w:p w14:paraId="4798516F" w14:textId="58035554" w:rsidR="00131196" w:rsidRPr="00131196" w:rsidRDefault="00131196">
            <w:pPr>
              <w:pStyle w:val="BodyText"/>
              <w:spacing w:line="360" w:lineRule="auto"/>
              <w:jc w:val="both"/>
              <w:rPr>
                <w:ins w:id="1877" w:author="Miku Nosamu" w:date="2025-07-05T14:37:00Z"/>
                <w:rFonts w:asciiTheme="minorHAnsi" w:hAnsiTheme="minorHAnsi" w:cstheme="minorHAnsi"/>
                <w:noProof/>
                <w:sz w:val="20"/>
                <w:szCs w:val="20"/>
                <w:lang w:val="id-ID"/>
                <w:rPrChange w:id="1878" w:author="Miku Nosamu" w:date="2025-07-05T15:16:00Z">
                  <w:rPr>
                    <w:ins w:id="1879" w:author="Miku Nosamu" w:date="2025-07-05T14:37:00Z"/>
                    <w:rFonts w:ascii="Arial" w:hAnsi="Arial" w:cs="Arial"/>
                    <w:noProof/>
                    <w:color w:val="2C283A" w:themeColor="text2"/>
                    <w:sz w:val="20"/>
                    <w:szCs w:val="20"/>
                    <w:lang w:val="id-ID"/>
                  </w:rPr>
                </w:rPrChange>
              </w:rPr>
              <w:pPrChange w:id="1880" w:author="Miku Nosamu" w:date="2025-07-05T15:16:00Z">
                <w:pPr>
                  <w:pStyle w:val="BodyText"/>
                </w:pPr>
              </w:pPrChange>
            </w:pPr>
            <w:proofErr w:type="spellStart"/>
            <w:ins w:id="1881" w:author="Miku Nosamu" w:date="2025-07-05T14:43:00Z">
              <w:r w:rsidRPr="00131196">
                <w:rPr>
                  <w:rFonts w:asciiTheme="minorHAnsi" w:hAnsiTheme="minorHAnsi" w:cstheme="minorHAnsi"/>
                  <w:sz w:val="20"/>
                  <w:szCs w:val="20"/>
                  <w:lang w:val="en-US"/>
                  <w:rPrChange w:id="1882"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1883"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1884" w:author="Miku Nosamu" w:date="2025-07-05T15:16:00Z">
                    <w:rPr>
                      <w:color w:val="000000"/>
                      <w:lang w:val="en-US"/>
                    </w:rPr>
                  </w:rPrChange>
                </w:rPr>
                <w:t>registrasi</w:t>
              </w:r>
              <w:proofErr w:type="spellEnd"/>
              <w:r w:rsidRPr="00131196">
                <w:rPr>
                  <w:rFonts w:asciiTheme="minorHAnsi" w:hAnsiTheme="minorHAnsi" w:cstheme="minorHAnsi"/>
                  <w:sz w:val="20"/>
                  <w:szCs w:val="20"/>
                  <w:lang w:val="en-US"/>
                  <w:rPrChange w:id="1885" w:author="Miku Nosamu" w:date="2025-07-05T15:16:00Z">
                    <w:rPr>
                      <w:color w:val="000000"/>
                      <w:lang w:val="en-US"/>
                    </w:rPr>
                  </w:rPrChange>
                </w:rPr>
                <w:t xml:space="preserve"> dengan</w:t>
              </w:r>
              <w:r w:rsidRPr="00131196">
                <w:rPr>
                  <w:rFonts w:asciiTheme="minorHAnsi" w:hAnsiTheme="minorHAnsi" w:cstheme="minorHAnsi"/>
                  <w:sz w:val="20"/>
                  <w:szCs w:val="20"/>
                  <w:rPrChange w:id="1886" w:author="Miku Nosamu" w:date="2025-07-05T15:16:00Z">
                    <w:rPr>
                      <w:color w:val="000000"/>
                    </w:rPr>
                  </w:rPrChange>
                </w:rPr>
                <w:t xml:space="preserve"> </w:t>
              </w:r>
              <w:r w:rsidRPr="00131196">
                <w:rPr>
                  <w:rFonts w:asciiTheme="minorHAnsi" w:hAnsiTheme="minorHAnsi" w:cstheme="minorHAnsi"/>
                  <w:sz w:val="20"/>
                  <w:szCs w:val="20"/>
                  <w:lang w:val="en-US"/>
                  <w:rPrChange w:id="1887" w:author="Miku Nosamu" w:date="2025-07-05T15:16:00Z">
                    <w:rPr>
                      <w:color w:val="000000"/>
                      <w:lang w:val="en-US"/>
                    </w:rPr>
                  </w:rPrChange>
                </w:rPr>
                <w:t>p</w:t>
              </w:r>
            </w:ins>
            <w:ins w:id="1888" w:author="Miku Nosamu" w:date="2025-07-05T14:41:00Z">
              <w:r w:rsidRPr="00131196">
                <w:rPr>
                  <w:rFonts w:asciiTheme="minorHAnsi" w:hAnsiTheme="minorHAnsi" w:cstheme="minorHAnsi"/>
                  <w:sz w:val="20"/>
                  <w:szCs w:val="20"/>
                  <w:rPrChange w:id="1889" w:author="Miku Nosamu" w:date="2025-07-05T15:16:00Z">
                    <w:rPr>
                      <w:color w:val="000000"/>
                    </w:rPr>
                  </w:rPrChange>
                </w:rPr>
                <w:t>assword pendek (kurang dari 8 karakter)</w:t>
              </w:r>
            </w:ins>
          </w:p>
        </w:tc>
        <w:tc>
          <w:tcPr>
            <w:tcW w:w="1644" w:type="dxa"/>
            <w:vAlign w:val="center"/>
          </w:tcPr>
          <w:p w14:paraId="3978D7DB" w14:textId="02C81E6E" w:rsidR="00131196" w:rsidRPr="009B3DC9" w:rsidRDefault="00131196" w:rsidP="00131196">
            <w:pPr>
              <w:pStyle w:val="BodyText"/>
              <w:jc w:val="center"/>
              <w:rPr>
                <w:ins w:id="1890" w:author="Miku Nosamu" w:date="2025-07-05T14:37:00Z"/>
                <w:rFonts w:ascii="Arial" w:hAnsi="Arial" w:cs="Arial"/>
                <w:noProof/>
                <w:color w:val="2C283A" w:themeColor="text2"/>
                <w:sz w:val="20"/>
                <w:szCs w:val="20"/>
                <w:lang w:val="id-ID"/>
              </w:rPr>
            </w:pPr>
            <w:ins w:id="1891" w:author="Miku Nosamu" w:date="2025-07-05T14:42:00Z">
              <w:r w:rsidRPr="009B3DC9">
                <w:rPr>
                  <w:rFonts w:ascii="Arial" w:hAnsi="Arial" w:cs="Arial"/>
                  <w:noProof/>
                  <w:color w:val="2C283A" w:themeColor="text2"/>
                  <w:sz w:val="20"/>
                  <w:szCs w:val="20"/>
                  <w:lang w:val="id-ID"/>
                </w:rPr>
                <w:t>F001</w:t>
              </w:r>
            </w:ins>
          </w:p>
        </w:tc>
        <w:tc>
          <w:tcPr>
            <w:tcW w:w="1235" w:type="dxa"/>
            <w:vAlign w:val="center"/>
          </w:tcPr>
          <w:p w14:paraId="6BFDBFCD" w14:textId="1A496B6A" w:rsidR="00131196" w:rsidRPr="009B3DC9" w:rsidRDefault="00131196" w:rsidP="00131196">
            <w:pPr>
              <w:pStyle w:val="BodyText"/>
              <w:jc w:val="center"/>
              <w:rPr>
                <w:ins w:id="1892" w:author="Miku Nosamu" w:date="2025-07-05T14:37:00Z"/>
                <w:rFonts w:ascii="Arial" w:hAnsi="Arial" w:cs="Arial"/>
                <w:noProof/>
                <w:color w:val="2C283A" w:themeColor="text2"/>
                <w:sz w:val="20"/>
                <w:szCs w:val="20"/>
                <w:lang w:val="id-ID"/>
              </w:rPr>
            </w:pPr>
            <w:ins w:id="1893"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00B4141D" w14:textId="5A561A8F" w:rsidR="00131196" w:rsidRPr="009B3DC9" w:rsidRDefault="00131196" w:rsidP="00131196">
            <w:pPr>
              <w:pStyle w:val="BodyText"/>
              <w:jc w:val="center"/>
              <w:rPr>
                <w:ins w:id="1894" w:author="Miku Nosamu" w:date="2025-07-05T14:37:00Z"/>
                <w:rFonts w:ascii="Arial" w:hAnsi="Arial" w:cs="Arial"/>
                <w:noProof/>
                <w:color w:val="2C283A" w:themeColor="text2"/>
                <w:sz w:val="20"/>
                <w:szCs w:val="20"/>
                <w:lang w:val="id-ID"/>
              </w:rPr>
            </w:pPr>
            <w:ins w:id="1895"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17743ABC" w14:textId="4F686524" w:rsidR="00131196" w:rsidRPr="009B3DC9" w:rsidRDefault="00131196" w:rsidP="00131196">
            <w:pPr>
              <w:pStyle w:val="BodyText"/>
              <w:jc w:val="center"/>
              <w:rPr>
                <w:ins w:id="1896" w:author="Miku Nosamu" w:date="2025-07-05T14:37:00Z"/>
                <w:rFonts w:ascii="Arial" w:hAnsi="Arial" w:cs="Arial"/>
                <w:noProof/>
                <w:color w:val="2C283A" w:themeColor="text2"/>
                <w:sz w:val="20"/>
                <w:szCs w:val="20"/>
                <w:lang w:val="id-ID"/>
              </w:rPr>
            </w:pPr>
            <w:ins w:id="1897" w:author="Miku Nosamu" w:date="2025-07-05T15:18:00Z">
              <w:r>
                <w:rPr>
                  <w:rFonts w:ascii="Arial" w:hAnsi="Arial" w:cs="Arial"/>
                  <w:noProof/>
                  <w:color w:val="2C283A" w:themeColor="text2"/>
                  <w:sz w:val="20"/>
                  <w:szCs w:val="20"/>
                  <w:lang w:val="en-US"/>
                </w:rPr>
                <w:t>Lucky Abdillah</w:t>
              </w:r>
            </w:ins>
          </w:p>
        </w:tc>
      </w:tr>
      <w:tr w:rsidR="00131196" w:rsidRPr="009B3DC9" w14:paraId="001D0A31" w14:textId="77777777" w:rsidTr="00131196">
        <w:trPr>
          <w:ins w:id="1898" w:author="Miku Nosamu" w:date="2025-07-05T14:37:00Z"/>
        </w:trPr>
        <w:tc>
          <w:tcPr>
            <w:tcW w:w="1346" w:type="dxa"/>
            <w:vAlign w:val="center"/>
          </w:tcPr>
          <w:p w14:paraId="167D6FE9" w14:textId="1B17CD9B" w:rsidR="00131196" w:rsidRPr="00DD0904" w:rsidRDefault="00131196" w:rsidP="00131196">
            <w:pPr>
              <w:pStyle w:val="BodyText"/>
              <w:jc w:val="both"/>
              <w:rPr>
                <w:ins w:id="1899" w:author="Miku Nosamu" w:date="2025-07-05T14:37:00Z"/>
                <w:rFonts w:ascii="Arial" w:hAnsi="Arial" w:cs="Arial"/>
                <w:noProof/>
                <w:color w:val="2C283A" w:themeColor="text2"/>
                <w:sz w:val="20"/>
                <w:szCs w:val="20"/>
                <w:lang w:val="en-US"/>
                <w:rPrChange w:id="1900" w:author="Miku Nosamu" w:date="2025-07-05T14:39:00Z">
                  <w:rPr>
                    <w:ins w:id="1901" w:author="Miku Nosamu" w:date="2025-07-05T14:37:00Z"/>
                    <w:rFonts w:ascii="Arial" w:hAnsi="Arial" w:cs="Arial"/>
                    <w:noProof/>
                    <w:color w:val="2C283A" w:themeColor="text2"/>
                    <w:sz w:val="20"/>
                    <w:szCs w:val="20"/>
                    <w:lang w:val="id-ID"/>
                  </w:rPr>
                </w:rPrChange>
              </w:rPr>
            </w:pPr>
            <w:ins w:id="1902" w:author="Miku Nosamu" w:date="2025-07-05T14:37:00Z">
              <w:r w:rsidRPr="009B3DC9">
                <w:rPr>
                  <w:rFonts w:ascii="Arial" w:hAnsi="Arial" w:cs="Arial"/>
                  <w:noProof/>
                  <w:color w:val="2C283A" w:themeColor="text2"/>
                  <w:sz w:val="20"/>
                  <w:szCs w:val="20"/>
                  <w:lang w:val="id-ID"/>
                </w:rPr>
                <w:t>KU-00</w:t>
              </w:r>
            </w:ins>
            <w:ins w:id="1903" w:author="Miku Nosamu" w:date="2025-07-05T14:39:00Z">
              <w:r>
                <w:rPr>
                  <w:rFonts w:ascii="Arial" w:hAnsi="Arial" w:cs="Arial"/>
                  <w:noProof/>
                  <w:color w:val="2C283A" w:themeColor="text2"/>
                  <w:sz w:val="20"/>
                  <w:szCs w:val="20"/>
                  <w:lang w:val="en-US"/>
                </w:rPr>
                <w:t>5</w:t>
              </w:r>
            </w:ins>
          </w:p>
        </w:tc>
        <w:tc>
          <w:tcPr>
            <w:tcW w:w="1695" w:type="dxa"/>
            <w:vAlign w:val="center"/>
          </w:tcPr>
          <w:p w14:paraId="653AEB20" w14:textId="6675F131" w:rsidR="00131196" w:rsidRPr="00131196" w:rsidRDefault="00131196">
            <w:pPr>
              <w:pStyle w:val="BodyText"/>
              <w:spacing w:line="360" w:lineRule="auto"/>
              <w:jc w:val="both"/>
              <w:rPr>
                <w:ins w:id="1904" w:author="Miku Nosamu" w:date="2025-07-05T14:37:00Z"/>
                <w:rFonts w:asciiTheme="minorHAnsi" w:hAnsiTheme="minorHAnsi" w:cstheme="minorHAnsi"/>
                <w:noProof/>
                <w:sz w:val="20"/>
                <w:szCs w:val="20"/>
                <w:lang w:val="id-ID"/>
                <w:rPrChange w:id="1905" w:author="Miku Nosamu" w:date="2025-07-05T15:16:00Z">
                  <w:rPr>
                    <w:ins w:id="1906" w:author="Miku Nosamu" w:date="2025-07-05T14:37:00Z"/>
                    <w:rFonts w:ascii="Arial" w:hAnsi="Arial" w:cs="Arial"/>
                    <w:noProof/>
                    <w:color w:val="2C283A" w:themeColor="text2"/>
                    <w:sz w:val="20"/>
                    <w:szCs w:val="20"/>
                    <w:lang w:val="id-ID"/>
                  </w:rPr>
                </w:rPrChange>
              </w:rPr>
              <w:pPrChange w:id="1907" w:author="Miku Nosamu" w:date="2025-07-05T15:16:00Z">
                <w:pPr>
                  <w:pStyle w:val="BodyText"/>
                </w:pPr>
              </w:pPrChange>
            </w:pPr>
            <w:proofErr w:type="spellStart"/>
            <w:ins w:id="1908" w:author="Miku Nosamu" w:date="2025-07-05T14:43:00Z">
              <w:r w:rsidRPr="00131196">
                <w:rPr>
                  <w:rFonts w:asciiTheme="minorHAnsi" w:hAnsiTheme="minorHAnsi" w:cstheme="minorHAnsi"/>
                  <w:sz w:val="20"/>
                  <w:szCs w:val="20"/>
                  <w:lang w:val="en-US"/>
                  <w:rPrChange w:id="1909"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1910"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1911" w:author="Miku Nosamu" w:date="2025-07-05T15:16:00Z">
                    <w:rPr>
                      <w:color w:val="000000"/>
                      <w:lang w:val="en-US"/>
                    </w:rPr>
                  </w:rPrChange>
                </w:rPr>
                <w:t>registrasi</w:t>
              </w:r>
              <w:proofErr w:type="spellEnd"/>
              <w:r w:rsidRPr="00131196">
                <w:rPr>
                  <w:rFonts w:asciiTheme="minorHAnsi" w:hAnsiTheme="minorHAnsi" w:cstheme="minorHAnsi"/>
                  <w:sz w:val="20"/>
                  <w:szCs w:val="20"/>
                  <w:lang w:val="en-US"/>
                  <w:rPrChange w:id="1912" w:author="Miku Nosamu" w:date="2025-07-05T15:16:00Z">
                    <w:rPr>
                      <w:color w:val="000000"/>
                      <w:lang w:val="en-US"/>
                    </w:rPr>
                  </w:rPrChange>
                </w:rPr>
                <w:t xml:space="preserve"> dengan</w:t>
              </w:r>
              <w:r w:rsidRPr="00131196">
                <w:rPr>
                  <w:rFonts w:asciiTheme="minorHAnsi" w:hAnsiTheme="minorHAnsi" w:cstheme="minorHAnsi"/>
                  <w:sz w:val="20"/>
                  <w:szCs w:val="20"/>
                  <w:rPrChange w:id="1913" w:author="Miku Nosamu" w:date="2025-07-05T15:16:00Z">
                    <w:rPr>
                      <w:color w:val="000000"/>
                    </w:rPr>
                  </w:rPrChange>
                </w:rPr>
                <w:t xml:space="preserve"> </w:t>
              </w:r>
            </w:ins>
            <w:ins w:id="1914" w:author="Miku Nosamu" w:date="2025-07-05T14:42:00Z">
              <w:r w:rsidRPr="00131196">
                <w:rPr>
                  <w:rFonts w:asciiTheme="minorHAnsi" w:hAnsiTheme="minorHAnsi" w:cstheme="minorHAnsi"/>
                  <w:sz w:val="20"/>
                  <w:szCs w:val="20"/>
                  <w:rPrChange w:id="1915" w:author="Miku Nosamu" w:date="2025-07-05T15:16:00Z">
                    <w:rPr>
                      <w:color w:val="000000"/>
                    </w:rPr>
                  </w:rPrChange>
                </w:rPr>
                <w:t>dengan ada field yang kosong</w:t>
              </w:r>
            </w:ins>
          </w:p>
        </w:tc>
        <w:tc>
          <w:tcPr>
            <w:tcW w:w="1644" w:type="dxa"/>
            <w:vAlign w:val="center"/>
          </w:tcPr>
          <w:p w14:paraId="205B0E48" w14:textId="2972A1C0" w:rsidR="00131196" w:rsidRPr="009B3DC9" w:rsidRDefault="00131196" w:rsidP="00131196">
            <w:pPr>
              <w:pStyle w:val="BodyText"/>
              <w:jc w:val="center"/>
              <w:rPr>
                <w:ins w:id="1916" w:author="Miku Nosamu" w:date="2025-07-05T14:37:00Z"/>
                <w:rFonts w:ascii="Arial" w:hAnsi="Arial" w:cs="Arial"/>
                <w:noProof/>
                <w:color w:val="2C283A" w:themeColor="text2"/>
                <w:sz w:val="20"/>
                <w:szCs w:val="20"/>
                <w:lang w:val="id-ID"/>
              </w:rPr>
            </w:pPr>
            <w:ins w:id="1917" w:author="Miku Nosamu" w:date="2025-07-05T14:42:00Z">
              <w:r w:rsidRPr="009B3DC9">
                <w:rPr>
                  <w:rFonts w:ascii="Arial" w:hAnsi="Arial" w:cs="Arial"/>
                  <w:noProof/>
                  <w:color w:val="2C283A" w:themeColor="text2"/>
                  <w:sz w:val="20"/>
                  <w:szCs w:val="20"/>
                  <w:lang w:val="id-ID"/>
                </w:rPr>
                <w:t>F001</w:t>
              </w:r>
            </w:ins>
          </w:p>
        </w:tc>
        <w:tc>
          <w:tcPr>
            <w:tcW w:w="1235" w:type="dxa"/>
            <w:vAlign w:val="center"/>
          </w:tcPr>
          <w:p w14:paraId="603FA9F5" w14:textId="0DAA7583" w:rsidR="00131196" w:rsidRPr="009B3DC9" w:rsidRDefault="00131196" w:rsidP="00131196">
            <w:pPr>
              <w:pStyle w:val="BodyText"/>
              <w:jc w:val="center"/>
              <w:rPr>
                <w:ins w:id="1918" w:author="Miku Nosamu" w:date="2025-07-05T14:37:00Z"/>
                <w:rFonts w:ascii="Arial" w:hAnsi="Arial" w:cs="Arial"/>
                <w:noProof/>
                <w:color w:val="2C283A" w:themeColor="text2"/>
                <w:sz w:val="20"/>
                <w:szCs w:val="20"/>
                <w:lang w:val="id-ID"/>
              </w:rPr>
            </w:pPr>
            <w:ins w:id="1919"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056818FD" w14:textId="3445B512" w:rsidR="00131196" w:rsidRPr="009B3DC9" w:rsidRDefault="00131196" w:rsidP="00131196">
            <w:pPr>
              <w:pStyle w:val="BodyText"/>
              <w:jc w:val="center"/>
              <w:rPr>
                <w:ins w:id="1920" w:author="Miku Nosamu" w:date="2025-07-05T14:37:00Z"/>
                <w:rFonts w:ascii="Arial" w:hAnsi="Arial" w:cs="Arial"/>
                <w:noProof/>
                <w:color w:val="2C283A" w:themeColor="text2"/>
                <w:sz w:val="20"/>
                <w:szCs w:val="20"/>
                <w:lang w:val="id-ID"/>
              </w:rPr>
            </w:pPr>
            <w:ins w:id="1921"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0593547E" w14:textId="6C608FA4" w:rsidR="00131196" w:rsidRPr="009B3DC9" w:rsidRDefault="00131196" w:rsidP="00131196">
            <w:pPr>
              <w:pStyle w:val="BodyText"/>
              <w:jc w:val="center"/>
              <w:rPr>
                <w:ins w:id="1922" w:author="Miku Nosamu" w:date="2025-07-05T14:37:00Z"/>
                <w:rFonts w:ascii="Arial" w:hAnsi="Arial" w:cs="Arial"/>
                <w:noProof/>
                <w:color w:val="2C283A" w:themeColor="text2"/>
                <w:sz w:val="20"/>
                <w:szCs w:val="20"/>
                <w:lang w:val="id-ID"/>
              </w:rPr>
            </w:pPr>
            <w:ins w:id="1923" w:author="Miku Nosamu" w:date="2025-07-05T15:18:00Z">
              <w:r>
                <w:rPr>
                  <w:rFonts w:ascii="Arial" w:hAnsi="Arial" w:cs="Arial"/>
                  <w:noProof/>
                  <w:color w:val="2C283A" w:themeColor="text2"/>
                  <w:sz w:val="20"/>
                  <w:szCs w:val="20"/>
                  <w:lang w:val="en-US"/>
                </w:rPr>
                <w:t>Lucky Abdillah</w:t>
              </w:r>
            </w:ins>
          </w:p>
        </w:tc>
      </w:tr>
      <w:tr w:rsidR="00131196" w:rsidRPr="009B3DC9" w14:paraId="78C6F7F5" w14:textId="77777777" w:rsidTr="00131196">
        <w:trPr>
          <w:ins w:id="1924" w:author="Miku Nosamu" w:date="2025-07-05T14:37:00Z"/>
        </w:trPr>
        <w:tc>
          <w:tcPr>
            <w:tcW w:w="1346" w:type="dxa"/>
            <w:vAlign w:val="center"/>
          </w:tcPr>
          <w:p w14:paraId="0E213911" w14:textId="1AE736BB" w:rsidR="00131196" w:rsidRPr="00DD0904" w:rsidRDefault="00131196" w:rsidP="00131196">
            <w:pPr>
              <w:pStyle w:val="BodyText"/>
              <w:jc w:val="both"/>
              <w:rPr>
                <w:ins w:id="1925" w:author="Miku Nosamu" w:date="2025-07-05T14:37:00Z"/>
                <w:rFonts w:ascii="Arial" w:hAnsi="Arial" w:cs="Arial"/>
                <w:noProof/>
                <w:color w:val="2C283A" w:themeColor="text2"/>
                <w:sz w:val="20"/>
                <w:szCs w:val="20"/>
                <w:lang w:val="en-US"/>
                <w:rPrChange w:id="1926" w:author="Miku Nosamu" w:date="2025-07-05T14:39:00Z">
                  <w:rPr>
                    <w:ins w:id="1927" w:author="Miku Nosamu" w:date="2025-07-05T14:37:00Z"/>
                    <w:rFonts w:ascii="Arial" w:hAnsi="Arial" w:cs="Arial"/>
                    <w:noProof/>
                    <w:color w:val="2C283A" w:themeColor="text2"/>
                    <w:sz w:val="20"/>
                    <w:szCs w:val="20"/>
                    <w:lang w:val="id-ID"/>
                  </w:rPr>
                </w:rPrChange>
              </w:rPr>
            </w:pPr>
            <w:ins w:id="1928" w:author="Miku Nosamu" w:date="2025-07-05T14:37:00Z">
              <w:r w:rsidRPr="009B3DC9">
                <w:rPr>
                  <w:rFonts w:ascii="Arial" w:hAnsi="Arial" w:cs="Arial"/>
                  <w:noProof/>
                  <w:color w:val="2C283A" w:themeColor="text2"/>
                  <w:sz w:val="20"/>
                  <w:szCs w:val="20"/>
                  <w:lang w:val="id-ID"/>
                </w:rPr>
                <w:lastRenderedPageBreak/>
                <w:t>KU-00</w:t>
              </w:r>
            </w:ins>
            <w:ins w:id="1929" w:author="Miku Nosamu" w:date="2025-07-05T14:39:00Z">
              <w:r>
                <w:rPr>
                  <w:rFonts w:ascii="Arial" w:hAnsi="Arial" w:cs="Arial"/>
                  <w:noProof/>
                  <w:color w:val="2C283A" w:themeColor="text2"/>
                  <w:sz w:val="20"/>
                  <w:szCs w:val="20"/>
                  <w:lang w:val="en-US"/>
                </w:rPr>
                <w:t>6</w:t>
              </w:r>
            </w:ins>
          </w:p>
        </w:tc>
        <w:tc>
          <w:tcPr>
            <w:tcW w:w="1695" w:type="dxa"/>
            <w:vAlign w:val="center"/>
          </w:tcPr>
          <w:p w14:paraId="2B96E7FD" w14:textId="6077A11E" w:rsidR="00131196" w:rsidRPr="00131196" w:rsidRDefault="00131196">
            <w:pPr>
              <w:pStyle w:val="BodyText"/>
              <w:spacing w:line="360" w:lineRule="auto"/>
              <w:jc w:val="both"/>
              <w:rPr>
                <w:ins w:id="1930" w:author="Miku Nosamu" w:date="2025-07-05T14:37:00Z"/>
                <w:rFonts w:asciiTheme="minorHAnsi" w:hAnsiTheme="minorHAnsi" w:cstheme="minorHAnsi"/>
                <w:noProof/>
                <w:sz w:val="20"/>
                <w:szCs w:val="20"/>
                <w:lang w:val="id-ID"/>
                <w:rPrChange w:id="1931" w:author="Miku Nosamu" w:date="2025-07-05T15:16:00Z">
                  <w:rPr>
                    <w:ins w:id="1932" w:author="Miku Nosamu" w:date="2025-07-05T14:37:00Z"/>
                    <w:rFonts w:ascii="Arial" w:hAnsi="Arial" w:cs="Arial"/>
                    <w:noProof/>
                    <w:color w:val="2C283A" w:themeColor="text2"/>
                    <w:sz w:val="20"/>
                    <w:szCs w:val="20"/>
                    <w:lang w:val="id-ID"/>
                  </w:rPr>
                </w:rPrChange>
              </w:rPr>
              <w:pPrChange w:id="1933" w:author="Miku Nosamu" w:date="2025-07-05T15:16:00Z">
                <w:pPr>
                  <w:pStyle w:val="BodyText"/>
                </w:pPr>
              </w:pPrChange>
            </w:pPr>
            <w:proofErr w:type="spellStart"/>
            <w:ins w:id="1934" w:author="Miku Nosamu" w:date="2025-07-05T14:44:00Z">
              <w:r w:rsidRPr="00131196">
                <w:rPr>
                  <w:rFonts w:asciiTheme="minorHAnsi" w:hAnsiTheme="minorHAnsi" w:cstheme="minorHAnsi"/>
                  <w:sz w:val="20"/>
                  <w:szCs w:val="20"/>
                  <w:lang w:val="en-US"/>
                  <w:rPrChange w:id="1935"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1936" w:author="Miku Nosamu" w:date="2025-07-05T15:16:00Z">
                    <w:rPr>
                      <w:color w:val="000000"/>
                      <w:lang w:val="en-US"/>
                    </w:rPr>
                  </w:rPrChange>
                </w:rPr>
                <w:t xml:space="preserve"> l</w:t>
              </w:r>
            </w:ins>
            <w:ins w:id="1937" w:author="Miku Nosamu" w:date="2025-07-05T14:43:00Z">
              <w:r w:rsidRPr="00131196">
                <w:rPr>
                  <w:rFonts w:asciiTheme="minorHAnsi" w:hAnsiTheme="minorHAnsi" w:cstheme="minorHAnsi"/>
                  <w:sz w:val="20"/>
                  <w:szCs w:val="20"/>
                  <w:rPrChange w:id="1938" w:author="Miku Nosamu" w:date="2025-07-05T15:16:00Z">
                    <w:rPr>
                      <w:color w:val="000000"/>
                    </w:rPr>
                  </w:rPrChange>
                </w:rPr>
                <w:t>ogin dengan email dan password yang valid</w:t>
              </w:r>
            </w:ins>
          </w:p>
        </w:tc>
        <w:tc>
          <w:tcPr>
            <w:tcW w:w="1644" w:type="dxa"/>
            <w:vAlign w:val="center"/>
          </w:tcPr>
          <w:p w14:paraId="574EB232" w14:textId="29C584C4" w:rsidR="00131196" w:rsidRPr="00FE0FA6" w:rsidRDefault="00131196" w:rsidP="00131196">
            <w:pPr>
              <w:pStyle w:val="BodyText"/>
              <w:jc w:val="center"/>
              <w:rPr>
                <w:ins w:id="1939" w:author="Miku Nosamu" w:date="2025-07-05T14:37:00Z"/>
                <w:rFonts w:ascii="Arial" w:hAnsi="Arial" w:cs="Arial"/>
                <w:noProof/>
                <w:color w:val="2C283A" w:themeColor="text2"/>
                <w:sz w:val="20"/>
                <w:szCs w:val="20"/>
                <w:lang w:val="en-US"/>
                <w:rPrChange w:id="1940" w:author="Miku Nosamu" w:date="2025-07-05T14:45:00Z">
                  <w:rPr>
                    <w:ins w:id="1941" w:author="Miku Nosamu" w:date="2025-07-05T14:37:00Z"/>
                    <w:rFonts w:ascii="Arial" w:hAnsi="Arial" w:cs="Arial"/>
                    <w:noProof/>
                    <w:color w:val="2C283A" w:themeColor="text2"/>
                    <w:sz w:val="20"/>
                    <w:szCs w:val="20"/>
                    <w:lang w:val="id-ID"/>
                  </w:rPr>
                </w:rPrChange>
              </w:rPr>
            </w:pPr>
            <w:ins w:id="1942" w:author="Miku Nosamu" w:date="2025-07-05T14:45:00Z">
              <w:r>
                <w:rPr>
                  <w:rFonts w:ascii="Arial" w:hAnsi="Arial" w:cs="Arial"/>
                  <w:noProof/>
                  <w:color w:val="2C283A" w:themeColor="text2"/>
                  <w:sz w:val="20"/>
                  <w:szCs w:val="20"/>
                  <w:lang w:val="en-US"/>
                </w:rPr>
                <w:t>F002</w:t>
              </w:r>
            </w:ins>
          </w:p>
        </w:tc>
        <w:tc>
          <w:tcPr>
            <w:tcW w:w="1235" w:type="dxa"/>
            <w:vAlign w:val="center"/>
          </w:tcPr>
          <w:p w14:paraId="0117077A" w14:textId="5F6AD850" w:rsidR="00131196" w:rsidRPr="009B3DC9" w:rsidRDefault="00131196" w:rsidP="00131196">
            <w:pPr>
              <w:pStyle w:val="BodyText"/>
              <w:jc w:val="center"/>
              <w:rPr>
                <w:ins w:id="1943" w:author="Miku Nosamu" w:date="2025-07-05T14:37:00Z"/>
                <w:rFonts w:ascii="Arial" w:hAnsi="Arial" w:cs="Arial"/>
                <w:noProof/>
                <w:color w:val="2C283A" w:themeColor="text2"/>
                <w:sz w:val="20"/>
                <w:szCs w:val="20"/>
                <w:lang w:val="id-ID"/>
              </w:rPr>
            </w:pPr>
            <w:ins w:id="1944"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B868898" w14:textId="71403433" w:rsidR="00131196" w:rsidRPr="009B3DC9" w:rsidRDefault="00131196" w:rsidP="00131196">
            <w:pPr>
              <w:pStyle w:val="BodyText"/>
              <w:jc w:val="center"/>
              <w:rPr>
                <w:ins w:id="1945" w:author="Miku Nosamu" w:date="2025-07-05T14:37:00Z"/>
                <w:rFonts w:ascii="Arial" w:hAnsi="Arial" w:cs="Arial"/>
                <w:noProof/>
                <w:color w:val="2C283A" w:themeColor="text2"/>
                <w:sz w:val="20"/>
                <w:szCs w:val="20"/>
                <w:lang w:val="id-ID"/>
              </w:rPr>
            </w:pPr>
            <w:ins w:id="1946"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23330EAE" w14:textId="4F7384AF" w:rsidR="00131196" w:rsidRPr="009B3DC9" w:rsidRDefault="00131196" w:rsidP="00131196">
            <w:pPr>
              <w:pStyle w:val="BodyText"/>
              <w:jc w:val="center"/>
              <w:rPr>
                <w:ins w:id="1947" w:author="Miku Nosamu" w:date="2025-07-05T14:37:00Z"/>
                <w:rFonts w:ascii="Arial" w:hAnsi="Arial" w:cs="Arial"/>
                <w:noProof/>
                <w:color w:val="2C283A" w:themeColor="text2"/>
                <w:sz w:val="20"/>
                <w:szCs w:val="20"/>
                <w:lang w:val="id-ID"/>
              </w:rPr>
            </w:pPr>
            <w:ins w:id="1948" w:author="Miku Nosamu" w:date="2025-07-05T15:18:00Z">
              <w:r>
                <w:rPr>
                  <w:rFonts w:ascii="Arial" w:hAnsi="Arial" w:cs="Arial"/>
                  <w:noProof/>
                  <w:color w:val="2C283A" w:themeColor="text2"/>
                  <w:sz w:val="20"/>
                  <w:szCs w:val="20"/>
                  <w:lang w:val="en-US"/>
                </w:rPr>
                <w:t>Lucky Abdillah</w:t>
              </w:r>
            </w:ins>
          </w:p>
        </w:tc>
      </w:tr>
      <w:tr w:rsidR="00131196" w:rsidRPr="009B3DC9" w14:paraId="397E6314" w14:textId="77777777" w:rsidTr="00131196">
        <w:trPr>
          <w:ins w:id="1949" w:author="Miku Nosamu" w:date="2025-07-05T14:39:00Z"/>
        </w:trPr>
        <w:tc>
          <w:tcPr>
            <w:tcW w:w="1346" w:type="dxa"/>
            <w:vAlign w:val="center"/>
          </w:tcPr>
          <w:p w14:paraId="411BEE56" w14:textId="2559F40E" w:rsidR="00131196" w:rsidRPr="00DD0904" w:rsidRDefault="00131196" w:rsidP="00131196">
            <w:pPr>
              <w:pStyle w:val="BodyText"/>
              <w:jc w:val="both"/>
              <w:rPr>
                <w:ins w:id="1950" w:author="Miku Nosamu" w:date="2025-07-05T14:39:00Z"/>
                <w:rFonts w:ascii="Arial" w:hAnsi="Arial" w:cs="Arial"/>
                <w:noProof/>
                <w:color w:val="2C283A" w:themeColor="text2"/>
                <w:sz w:val="20"/>
                <w:szCs w:val="20"/>
                <w:lang w:val="en-US"/>
                <w:rPrChange w:id="1951" w:author="Miku Nosamu" w:date="2025-07-05T14:39:00Z">
                  <w:rPr>
                    <w:ins w:id="1952" w:author="Miku Nosamu" w:date="2025-07-05T14:39:00Z"/>
                    <w:rFonts w:ascii="Arial" w:hAnsi="Arial" w:cs="Arial"/>
                    <w:noProof/>
                    <w:color w:val="2C283A" w:themeColor="text2"/>
                    <w:sz w:val="20"/>
                    <w:szCs w:val="20"/>
                    <w:lang w:val="id-ID"/>
                  </w:rPr>
                </w:rPrChange>
              </w:rPr>
            </w:pPr>
            <w:ins w:id="1953" w:author="Miku Nosamu" w:date="2025-07-05T14:39:00Z">
              <w:r w:rsidRPr="009B3DC9">
                <w:rPr>
                  <w:rFonts w:ascii="Arial" w:hAnsi="Arial" w:cs="Arial"/>
                  <w:noProof/>
                  <w:color w:val="2C283A" w:themeColor="text2"/>
                  <w:sz w:val="20"/>
                  <w:szCs w:val="20"/>
                  <w:lang w:val="id-ID"/>
                </w:rPr>
                <w:t>KU-00</w:t>
              </w:r>
              <w:r>
                <w:rPr>
                  <w:rFonts w:ascii="Arial" w:hAnsi="Arial" w:cs="Arial"/>
                  <w:noProof/>
                  <w:color w:val="2C283A" w:themeColor="text2"/>
                  <w:sz w:val="20"/>
                  <w:szCs w:val="20"/>
                  <w:lang w:val="en-US"/>
                </w:rPr>
                <w:t>7</w:t>
              </w:r>
            </w:ins>
          </w:p>
        </w:tc>
        <w:tc>
          <w:tcPr>
            <w:tcW w:w="1695" w:type="dxa"/>
            <w:vAlign w:val="center"/>
          </w:tcPr>
          <w:p w14:paraId="679328F7" w14:textId="7E2BF4D4" w:rsidR="00131196" w:rsidRPr="00131196" w:rsidRDefault="00131196">
            <w:pPr>
              <w:pStyle w:val="BodyText"/>
              <w:spacing w:line="360" w:lineRule="auto"/>
              <w:jc w:val="both"/>
              <w:rPr>
                <w:ins w:id="1954" w:author="Miku Nosamu" w:date="2025-07-05T14:39:00Z"/>
                <w:rFonts w:asciiTheme="minorHAnsi" w:hAnsiTheme="minorHAnsi" w:cstheme="minorHAnsi"/>
                <w:noProof/>
                <w:sz w:val="20"/>
                <w:szCs w:val="20"/>
                <w:lang w:val="id-ID"/>
                <w:rPrChange w:id="1955" w:author="Miku Nosamu" w:date="2025-07-05T15:16:00Z">
                  <w:rPr>
                    <w:ins w:id="1956" w:author="Miku Nosamu" w:date="2025-07-05T14:39:00Z"/>
                    <w:rFonts w:ascii="Arial" w:hAnsi="Arial" w:cs="Arial"/>
                    <w:noProof/>
                    <w:color w:val="2C283A" w:themeColor="text2"/>
                    <w:sz w:val="20"/>
                    <w:szCs w:val="20"/>
                    <w:lang w:val="id-ID"/>
                  </w:rPr>
                </w:rPrChange>
              </w:rPr>
              <w:pPrChange w:id="1957" w:author="Miku Nosamu" w:date="2025-07-05T15:16:00Z">
                <w:pPr>
                  <w:pStyle w:val="BodyText"/>
                </w:pPr>
              </w:pPrChange>
            </w:pPr>
            <w:proofErr w:type="spellStart"/>
            <w:ins w:id="1958" w:author="Miku Nosamu" w:date="2025-07-05T14:44:00Z">
              <w:r w:rsidRPr="00131196">
                <w:rPr>
                  <w:rFonts w:asciiTheme="minorHAnsi" w:hAnsiTheme="minorHAnsi" w:cstheme="minorHAnsi"/>
                  <w:sz w:val="20"/>
                  <w:szCs w:val="20"/>
                  <w:lang w:val="en-US"/>
                  <w:rPrChange w:id="1959"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1960" w:author="Miku Nosamu" w:date="2025-07-05T15:16:00Z">
                    <w:rPr>
                      <w:color w:val="000000"/>
                      <w:lang w:val="en-US"/>
                    </w:rPr>
                  </w:rPrChange>
                </w:rPr>
                <w:t xml:space="preserve"> l</w:t>
              </w:r>
              <w:r w:rsidRPr="00131196">
                <w:rPr>
                  <w:rFonts w:asciiTheme="minorHAnsi" w:hAnsiTheme="minorHAnsi" w:cstheme="minorHAnsi"/>
                  <w:sz w:val="20"/>
                  <w:szCs w:val="20"/>
                  <w:rPrChange w:id="1961" w:author="Miku Nosamu" w:date="2025-07-05T15:16:00Z">
                    <w:rPr>
                      <w:color w:val="000000"/>
                    </w:rPr>
                  </w:rPrChange>
                </w:rPr>
                <w:t xml:space="preserve">ogin dengan </w:t>
              </w:r>
              <w:r w:rsidRPr="00131196">
                <w:rPr>
                  <w:rFonts w:asciiTheme="minorHAnsi" w:hAnsiTheme="minorHAnsi" w:cstheme="minorHAnsi"/>
                  <w:sz w:val="20"/>
                  <w:szCs w:val="20"/>
                  <w:lang w:val="en-US"/>
                  <w:rPrChange w:id="1962" w:author="Miku Nosamu" w:date="2025-07-05T15:16:00Z">
                    <w:rPr>
                      <w:color w:val="000000"/>
                      <w:lang w:val="en-US"/>
                    </w:rPr>
                  </w:rPrChange>
                </w:rPr>
                <w:t>p</w:t>
              </w:r>
              <w:r w:rsidRPr="00131196">
                <w:rPr>
                  <w:rFonts w:asciiTheme="minorHAnsi" w:hAnsiTheme="minorHAnsi" w:cstheme="minorHAnsi"/>
                  <w:sz w:val="20"/>
                  <w:szCs w:val="20"/>
                  <w:rPrChange w:id="1963" w:author="Miku Nosamu" w:date="2025-07-05T15:16:00Z">
                    <w:rPr>
                      <w:color w:val="000000"/>
                    </w:rPr>
                  </w:rPrChange>
                </w:rPr>
                <w:t>assword salah</w:t>
              </w:r>
            </w:ins>
          </w:p>
        </w:tc>
        <w:tc>
          <w:tcPr>
            <w:tcW w:w="1644" w:type="dxa"/>
            <w:vAlign w:val="center"/>
          </w:tcPr>
          <w:p w14:paraId="13976FC3" w14:textId="032FEEDC" w:rsidR="00131196" w:rsidRPr="009B3DC9" w:rsidRDefault="00131196" w:rsidP="00131196">
            <w:pPr>
              <w:pStyle w:val="BodyText"/>
              <w:jc w:val="center"/>
              <w:rPr>
                <w:ins w:id="1964" w:author="Miku Nosamu" w:date="2025-07-05T14:39:00Z"/>
                <w:rFonts w:ascii="Arial" w:hAnsi="Arial" w:cs="Arial"/>
                <w:noProof/>
                <w:color w:val="2C283A" w:themeColor="text2"/>
                <w:sz w:val="20"/>
                <w:szCs w:val="20"/>
                <w:lang w:val="id-ID"/>
              </w:rPr>
            </w:pPr>
            <w:ins w:id="1965" w:author="Miku Nosamu" w:date="2025-07-05T14:45:00Z">
              <w:r>
                <w:rPr>
                  <w:rFonts w:ascii="Arial" w:hAnsi="Arial" w:cs="Arial"/>
                  <w:noProof/>
                  <w:color w:val="2C283A" w:themeColor="text2"/>
                  <w:sz w:val="20"/>
                  <w:szCs w:val="20"/>
                  <w:lang w:val="en-US"/>
                </w:rPr>
                <w:t>F002</w:t>
              </w:r>
            </w:ins>
          </w:p>
        </w:tc>
        <w:tc>
          <w:tcPr>
            <w:tcW w:w="1235" w:type="dxa"/>
            <w:vAlign w:val="center"/>
          </w:tcPr>
          <w:p w14:paraId="33A75220" w14:textId="20F957F8" w:rsidR="00131196" w:rsidRPr="009B3DC9" w:rsidRDefault="00131196" w:rsidP="00131196">
            <w:pPr>
              <w:pStyle w:val="BodyText"/>
              <w:jc w:val="center"/>
              <w:rPr>
                <w:ins w:id="1966" w:author="Miku Nosamu" w:date="2025-07-05T14:39:00Z"/>
                <w:rFonts w:ascii="Arial" w:hAnsi="Arial" w:cs="Arial"/>
                <w:noProof/>
                <w:color w:val="2C283A" w:themeColor="text2"/>
                <w:sz w:val="20"/>
                <w:szCs w:val="20"/>
                <w:lang w:val="id-ID"/>
              </w:rPr>
            </w:pPr>
            <w:ins w:id="1967"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350657A3" w14:textId="471F7F5D" w:rsidR="00131196" w:rsidRPr="009B3DC9" w:rsidRDefault="00131196" w:rsidP="00131196">
            <w:pPr>
              <w:pStyle w:val="BodyText"/>
              <w:jc w:val="center"/>
              <w:rPr>
                <w:ins w:id="1968" w:author="Miku Nosamu" w:date="2025-07-05T14:39:00Z"/>
                <w:rFonts w:ascii="Arial" w:hAnsi="Arial" w:cs="Arial"/>
                <w:noProof/>
                <w:color w:val="2C283A" w:themeColor="text2"/>
                <w:sz w:val="20"/>
                <w:szCs w:val="20"/>
                <w:lang w:val="id-ID"/>
              </w:rPr>
            </w:pPr>
            <w:ins w:id="1969"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4F5CE307" w14:textId="41AC2226" w:rsidR="00131196" w:rsidRPr="009B3DC9" w:rsidRDefault="00131196" w:rsidP="00131196">
            <w:pPr>
              <w:pStyle w:val="BodyText"/>
              <w:jc w:val="center"/>
              <w:rPr>
                <w:ins w:id="1970" w:author="Miku Nosamu" w:date="2025-07-05T14:39:00Z"/>
                <w:rFonts w:ascii="Arial" w:hAnsi="Arial" w:cs="Arial"/>
                <w:noProof/>
                <w:color w:val="2C283A" w:themeColor="text2"/>
                <w:sz w:val="20"/>
                <w:szCs w:val="20"/>
                <w:lang w:val="id-ID"/>
              </w:rPr>
            </w:pPr>
            <w:ins w:id="1971" w:author="Miku Nosamu" w:date="2025-07-05T15:18:00Z">
              <w:r>
                <w:rPr>
                  <w:rFonts w:ascii="Arial" w:hAnsi="Arial" w:cs="Arial"/>
                  <w:noProof/>
                  <w:color w:val="2C283A" w:themeColor="text2"/>
                  <w:sz w:val="20"/>
                  <w:szCs w:val="20"/>
                  <w:lang w:val="en-US"/>
                </w:rPr>
                <w:t>Lucky Abdillah</w:t>
              </w:r>
            </w:ins>
          </w:p>
        </w:tc>
      </w:tr>
      <w:tr w:rsidR="00131196" w:rsidRPr="009B3DC9" w14:paraId="58CF1466" w14:textId="77777777" w:rsidTr="00131196">
        <w:trPr>
          <w:ins w:id="1972" w:author="Miku Nosamu" w:date="2025-07-05T14:39:00Z"/>
        </w:trPr>
        <w:tc>
          <w:tcPr>
            <w:tcW w:w="1346" w:type="dxa"/>
            <w:vAlign w:val="center"/>
          </w:tcPr>
          <w:p w14:paraId="75CC1540" w14:textId="6B7ACB61" w:rsidR="00131196" w:rsidRPr="00DD0904" w:rsidRDefault="00131196" w:rsidP="00131196">
            <w:pPr>
              <w:pStyle w:val="BodyText"/>
              <w:jc w:val="both"/>
              <w:rPr>
                <w:ins w:id="1973" w:author="Miku Nosamu" w:date="2025-07-05T14:39:00Z"/>
                <w:rFonts w:ascii="Arial" w:hAnsi="Arial" w:cs="Arial"/>
                <w:noProof/>
                <w:color w:val="2C283A" w:themeColor="text2"/>
                <w:sz w:val="20"/>
                <w:szCs w:val="20"/>
                <w:lang w:val="en-US"/>
                <w:rPrChange w:id="1974" w:author="Miku Nosamu" w:date="2025-07-05T14:39:00Z">
                  <w:rPr>
                    <w:ins w:id="1975" w:author="Miku Nosamu" w:date="2025-07-05T14:39:00Z"/>
                    <w:rFonts w:ascii="Arial" w:hAnsi="Arial" w:cs="Arial"/>
                    <w:noProof/>
                    <w:color w:val="2C283A" w:themeColor="text2"/>
                    <w:sz w:val="20"/>
                    <w:szCs w:val="20"/>
                    <w:lang w:val="id-ID"/>
                  </w:rPr>
                </w:rPrChange>
              </w:rPr>
            </w:pPr>
            <w:ins w:id="1976" w:author="Miku Nosamu" w:date="2025-07-05T14:39:00Z">
              <w:r w:rsidRPr="009B3DC9">
                <w:rPr>
                  <w:rFonts w:ascii="Arial" w:hAnsi="Arial" w:cs="Arial"/>
                  <w:noProof/>
                  <w:color w:val="2C283A" w:themeColor="text2"/>
                  <w:sz w:val="20"/>
                  <w:szCs w:val="20"/>
                  <w:lang w:val="id-ID"/>
                </w:rPr>
                <w:t>KU-00</w:t>
              </w:r>
              <w:r>
                <w:rPr>
                  <w:rFonts w:ascii="Arial" w:hAnsi="Arial" w:cs="Arial"/>
                  <w:noProof/>
                  <w:color w:val="2C283A" w:themeColor="text2"/>
                  <w:sz w:val="20"/>
                  <w:szCs w:val="20"/>
                  <w:lang w:val="en-US"/>
                </w:rPr>
                <w:t>8</w:t>
              </w:r>
            </w:ins>
          </w:p>
        </w:tc>
        <w:tc>
          <w:tcPr>
            <w:tcW w:w="1695" w:type="dxa"/>
            <w:vAlign w:val="center"/>
          </w:tcPr>
          <w:p w14:paraId="31582E0A" w14:textId="41FDC27A" w:rsidR="00131196" w:rsidRPr="00131196" w:rsidRDefault="00131196">
            <w:pPr>
              <w:pStyle w:val="BodyText"/>
              <w:spacing w:line="360" w:lineRule="auto"/>
              <w:jc w:val="both"/>
              <w:rPr>
                <w:ins w:id="1977" w:author="Miku Nosamu" w:date="2025-07-05T14:39:00Z"/>
                <w:rFonts w:asciiTheme="minorHAnsi" w:hAnsiTheme="minorHAnsi" w:cstheme="minorHAnsi"/>
                <w:noProof/>
                <w:sz w:val="20"/>
                <w:szCs w:val="20"/>
                <w:lang w:val="id-ID"/>
                <w:rPrChange w:id="1978" w:author="Miku Nosamu" w:date="2025-07-05T15:16:00Z">
                  <w:rPr>
                    <w:ins w:id="1979" w:author="Miku Nosamu" w:date="2025-07-05T14:39:00Z"/>
                    <w:rFonts w:ascii="Arial" w:hAnsi="Arial" w:cs="Arial"/>
                    <w:noProof/>
                    <w:color w:val="2C283A" w:themeColor="text2"/>
                    <w:sz w:val="20"/>
                    <w:szCs w:val="20"/>
                    <w:lang w:val="id-ID"/>
                  </w:rPr>
                </w:rPrChange>
              </w:rPr>
              <w:pPrChange w:id="1980" w:author="Miku Nosamu" w:date="2025-07-05T15:16:00Z">
                <w:pPr>
                  <w:pStyle w:val="BodyText"/>
                </w:pPr>
              </w:pPrChange>
            </w:pPr>
            <w:proofErr w:type="spellStart"/>
            <w:ins w:id="1981" w:author="Miku Nosamu" w:date="2025-07-05T14:44:00Z">
              <w:r w:rsidRPr="00131196">
                <w:rPr>
                  <w:rFonts w:asciiTheme="minorHAnsi" w:hAnsiTheme="minorHAnsi" w:cstheme="minorHAnsi"/>
                  <w:sz w:val="20"/>
                  <w:szCs w:val="20"/>
                  <w:lang w:val="en-US"/>
                  <w:rPrChange w:id="1982"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1983" w:author="Miku Nosamu" w:date="2025-07-05T15:16:00Z">
                    <w:rPr>
                      <w:color w:val="000000"/>
                      <w:lang w:val="en-US"/>
                    </w:rPr>
                  </w:rPrChange>
                </w:rPr>
                <w:t xml:space="preserve"> l</w:t>
              </w:r>
              <w:r w:rsidRPr="00131196">
                <w:rPr>
                  <w:rFonts w:asciiTheme="minorHAnsi" w:hAnsiTheme="minorHAnsi" w:cstheme="minorHAnsi"/>
                  <w:sz w:val="20"/>
                  <w:szCs w:val="20"/>
                  <w:rPrChange w:id="1984" w:author="Miku Nosamu" w:date="2025-07-05T15:16:00Z">
                    <w:rPr>
                      <w:color w:val="000000"/>
                    </w:rPr>
                  </w:rPrChange>
                </w:rPr>
                <w:t xml:space="preserve">ogin dengan </w:t>
              </w:r>
              <w:r w:rsidRPr="00131196">
                <w:rPr>
                  <w:rFonts w:asciiTheme="minorHAnsi" w:hAnsiTheme="minorHAnsi" w:cstheme="minorHAnsi"/>
                  <w:sz w:val="20"/>
                  <w:szCs w:val="20"/>
                  <w:lang w:val="en-US"/>
                  <w:rPrChange w:id="1985" w:author="Miku Nosamu" w:date="2025-07-05T15:16:00Z">
                    <w:rPr>
                      <w:color w:val="000000"/>
                      <w:lang w:val="en-US"/>
                    </w:rPr>
                  </w:rPrChange>
                </w:rPr>
                <w:t>e</w:t>
              </w:r>
              <w:r w:rsidRPr="00131196">
                <w:rPr>
                  <w:rFonts w:asciiTheme="minorHAnsi" w:hAnsiTheme="minorHAnsi" w:cstheme="minorHAnsi"/>
                  <w:sz w:val="20"/>
                  <w:szCs w:val="20"/>
                  <w:rPrChange w:id="1986" w:author="Miku Nosamu" w:date="2025-07-05T15:16:00Z">
                    <w:rPr>
                      <w:color w:val="000000"/>
                    </w:rPr>
                  </w:rPrChange>
                </w:rPr>
                <w:t>mail tidak terdaftar</w:t>
              </w:r>
            </w:ins>
          </w:p>
        </w:tc>
        <w:tc>
          <w:tcPr>
            <w:tcW w:w="1644" w:type="dxa"/>
            <w:vAlign w:val="center"/>
          </w:tcPr>
          <w:p w14:paraId="1EEAFDCB" w14:textId="78F5BBF5" w:rsidR="00131196" w:rsidRPr="009B3DC9" w:rsidRDefault="00131196" w:rsidP="00131196">
            <w:pPr>
              <w:pStyle w:val="BodyText"/>
              <w:jc w:val="center"/>
              <w:rPr>
                <w:ins w:id="1987" w:author="Miku Nosamu" w:date="2025-07-05T14:39:00Z"/>
                <w:rFonts w:ascii="Arial" w:hAnsi="Arial" w:cs="Arial"/>
                <w:noProof/>
                <w:color w:val="2C283A" w:themeColor="text2"/>
                <w:sz w:val="20"/>
                <w:szCs w:val="20"/>
                <w:lang w:val="id-ID"/>
              </w:rPr>
            </w:pPr>
            <w:ins w:id="1988" w:author="Miku Nosamu" w:date="2025-07-05T14:45:00Z">
              <w:r>
                <w:rPr>
                  <w:rFonts w:ascii="Arial" w:hAnsi="Arial" w:cs="Arial"/>
                  <w:noProof/>
                  <w:color w:val="2C283A" w:themeColor="text2"/>
                  <w:sz w:val="20"/>
                  <w:szCs w:val="20"/>
                  <w:lang w:val="en-US"/>
                </w:rPr>
                <w:t>F002</w:t>
              </w:r>
            </w:ins>
          </w:p>
        </w:tc>
        <w:tc>
          <w:tcPr>
            <w:tcW w:w="1235" w:type="dxa"/>
            <w:vAlign w:val="center"/>
          </w:tcPr>
          <w:p w14:paraId="38170527" w14:textId="18B095F2" w:rsidR="00131196" w:rsidRPr="009B3DC9" w:rsidRDefault="00131196" w:rsidP="00131196">
            <w:pPr>
              <w:pStyle w:val="BodyText"/>
              <w:jc w:val="center"/>
              <w:rPr>
                <w:ins w:id="1989" w:author="Miku Nosamu" w:date="2025-07-05T14:39:00Z"/>
                <w:rFonts w:ascii="Arial" w:hAnsi="Arial" w:cs="Arial"/>
                <w:noProof/>
                <w:color w:val="2C283A" w:themeColor="text2"/>
                <w:sz w:val="20"/>
                <w:szCs w:val="20"/>
                <w:lang w:val="id-ID"/>
              </w:rPr>
            </w:pPr>
            <w:ins w:id="1990"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62D69AE" w14:textId="1E65EFEC" w:rsidR="00131196" w:rsidRPr="009B3DC9" w:rsidRDefault="00131196" w:rsidP="00131196">
            <w:pPr>
              <w:pStyle w:val="BodyText"/>
              <w:jc w:val="center"/>
              <w:rPr>
                <w:ins w:id="1991" w:author="Miku Nosamu" w:date="2025-07-05T14:39:00Z"/>
                <w:rFonts w:ascii="Arial" w:hAnsi="Arial" w:cs="Arial"/>
                <w:noProof/>
                <w:color w:val="2C283A" w:themeColor="text2"/>
                <w:sz w:val="20"/>
                <w:szCs w:val="20"/>
                <w:lang w:val="id-ID"/>
              </w:rPr>
            </w:pPr>
            <w:ins w:id="1992"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773C211C" w14:textId="03A6F05D" w:rsidR="00131196" w:rsidRPr="009B3DC9" w:rsidRDefault="00131196" w:rsidP="00131196">
            <w:pPr>
              <w:pStyle w:val="BodyText"/>
              <w:jc w:val="center"/>
              <w:rPr>
                <w:ins w:id="1993" w:author="Miku Nosamu" w:date="2025-07-05T14:39:00Z"/>
                <w:rFonts w:ascii="Arial" w:hAnsi="Arial" w:cs="Arial"/>
                <w:noProof/>
                <w:color w:val="2C283A" w:themeColor="text2"/>
                <w:sz w:val="20"/>
                <w:szCs w:val="20"/>
                <w:lang w:val="id-ID"/>
              </w:rPr>
            </w:pPr>
            <w:ins w:id="1994" w:author="Miku Nosamu" w:date="2025-07-05T15:18:00Z">
              <w:r>
                <w:rPr>
                  <w:rFonts w:ascii="Arial" w:hAnsi="Arial" w:cs="Arial"/>
                  <w:noProof/>
                  <w:color w:val="2C283A" w:themeColor="text2"/>
                  <w:sz w:val="20"/>
                  <w:szCs w:val="20"/>
                  <w:lang w:val="en-US"/>
                </w:rPr>
                <w:t>Lucky Abdillah</w:t>
              </w:r>
            </w:ins>
          </w:p>
        </w:tc>
      </w:tr>
      <w:tr w:rsidR="00131196" w:rsidRPr="009B3DC9" w14:paraId="4FC468EE" w14:textId="77777777" w:rsidTr="00131196">
        <w:trPr>
          <w:ins w:id="1995" w:author="Miku Nosamu" w:date="2025-07-05T14:39:00Z"/>
        </w:trPr>
        <w:tc>
          <w:tcPr>
            <w:tcW w:w="1346" w:type="dxa"/>
            <w:vAlign w:val="center"/>
          </w:tcPr>
          <w:p w14:paraId="391D1594" w14:textId="06059F1E" w:rsidR="00131196" w:rsidRPr="00DD0904" w:rsidRDefault="00131196" w:rsidP="00131196">
            <w:pPr>
              <w:pStyle w:val="BodyText"/>
              <w:jc w:val="both"/>
              <w:rPr>
                <w:ins w:id="1996" w:author="Miku Nosamu" w:date="2025-07-05T14:39:00Z"/>
                <w:rFonts w:ascii="Arial" w:hAnsi="Arial" w:cs="Arial"/>
                <w:noProof/>
                <w:color w:val="2C283A" w:themeColor="text2"/>
                <w:sz w:val="20"/>
                <w:szCs w:val="20"/>
                <w:lang w:val="en-US"/>
                <w:rPrChange w:id="1997" w:author="Miku Nosamu" w:date="2025-07-05T14:39:00Z">
                  <w:rPr>
                    <w:ins w:id="1998" w:author="Miku Nosamu" w:date="2025-07-05T14:39:00Z"/>
                    <w:rFonts w:ascii="Arial" w:hAnsi="Arial" w:cs="Arial"/>
                    <w:noProof/>
                    <w:color w:val="2C283A" w:themeColor="text2"/>
                    <w:sz w:val="20"/>
                    <w:szCs w:val="20"/>
                    <w:lang w:val="id-ID"/>
                  </w:rPr>
                </w:rPrChange>
              </w:rPr>
            </w:pPr>
            <w:ins w:id="1999" w:author="Miku Nosamu" w:date="2025-07-05T14:39:00Z">
              <w:r w:rsidRPr="009B3DC9">
                <w:rPr>
                  <w:rFonts w:ascii="Arial" w:hAnsi="Arial" w:cs="Arial"/>
                  <w:noProof/>
                  <w:color w:val="2C283A" w:themeColor="text2"/>
                  <w:sz w:val="20"/>
                  <w:szCs w:val="20"/>
                  <w:lang w:val="id-ID"/>
                </w:rPr>
                <w:t>KU-00</w:t>
              </w:r>
              <w:r>
                <w:rPr>
                  <w:rFonts w:ascii="Arial" w:hAnsi="Arial" w:cs="Arial"/>
                  <w:noProof/>
                  <w:color w:val="2C283A" w:themeColor="text2"/>
                  <w:sz w:val="20"/>
                  <w:szCs w:val="20"/>
                  <w:lang w:val="en-US"/>
                </w:rPr>
                <w:t>9</w:t>
              </w:r>
            </w:ins>
          </w:p>
        </w:tc>
        <w:tc>
          <w:tcPr>
            <w:tcW w:w="1695" w:type="dxa"/>
            <w:vAlign w:val="center"/>
          </w:tcPr>
          <w:p w14:paraId="2BD1B113" w14:textId="557B0DC7" w:rsidR="00131196" w:rsidRPr="00131196" w:rsidRDefault="00131196">
            <w:pPr>
              <w:pStyle w:val="BodyText"/>
              <w:spacing w:line="360" w:lineRule="auto"/>
              <w:jc w:val="both"/>
              <w:rPr>
                <w:ins w:id="2000" w:author="Miku Nosamu" w:date="2025-07-05T14:39:00Z"/>
                <w:rFonts w:asciiTheme="minorHAnsi" w:hAnsiTheme="minorHAnsi" w:cstheme="minorHAnsi"/>
                <w:noProof/>
                <w:sz w:val="20"/>
                <w:szCs w:val="20"/>
                <w:lang w:val="id-ID"/>
                <w:rPrChange w:id="2001" w:author="Miku Nosamu" w:date="2025-07-05T15:16:00Z">
                  <w:rPr>
                    <w:ins w:id="2002" w:author="Miku Nosamu" w:date="2025-07-05T14:39:00Z"/>
                    <w:rFonts w:ascii="Arial" w:hAnsi="Arial" w:cs="Arial"/>
                    <w:noProof/>
                    <w:color w:val="2C283A" w:themeColor="text2"/>
                    <w:sz w:val="20"/>
                    <w:szCs w:val="20"/>
                    <w:lang w:val="id-ID"/>
                  </w:rPr>
                </w:rPrChange>
              </w:rPr>
              <w:pPrChange w:id="2003" w:author="Miku Nosamu" w:date="2025-07-05T15:16:00Z">
                <w:pPr>
                  <w:pStyle w:val="BodyText"/>
                </w:pPr>
              </w:pPrChange>
            </w:pPr>
            <w:proofErr w:type="spellStart"/>
            <w:ins w:id="2004" w:author="Miku Nosamu" w:date="2025-07-05T14:44:00Z">
              <w:r w:rsidRPr="00131196">
                <w:rPr>
                  <w:rFonts w:asciiTheme="minorHAnsi" w:hAnsiTheme="minorHAnsi" w:cstheme="minorHAnsi"/>
                  <w:sz w:val="20"/>
                  <w:szCs w:val="20"/>
                  <w:lang w:val="en-US"/>
                  <w:rPrChange w:id="2005"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006" w:author="Miku Nosamu" w:date="2025-07-05T15:16:00Z">
                    <w:rPr>
                      <w:color w:val="000000"/>
                      <w:lang w:val="en-US"/>
                    </w:rPr>
                  </w:rPrChange>
                </w:rPr>
                <w:t xml:space="preserve"> l</w:t>
              </w:r>
              <w:r w:rsidRPr="00131196">
                <w:rPr>
                  <w:rFonts w:asciiTheme="minorHAnsi" w:hAnsiTheme="minorHAnsi" w:cstheme="minorHAnsi"/>
                  <w:sz w:val="20"/>
                  <w:szCs w:val="20"/>
                  <w:rPrChange w:id="2007" w:author="Miku Nosamu" w:date="2025-07-05T15:16:00Z">
                    <w:rPr>
                      <w:color w:val="000000"/>
                    </w:rPr>
                  </w:rPrChange>
                </w:rPr>
                <w:t xml:space="preserve">ogin dengan </w:t>
              </w:r>
              <w:r w:rsidRPr="00131196">
                <w:rPr>
                  <w:rFonts w:asciiTheme="minorHAnsi" w:hAnsiTheme="minorHAnsi" w:cstheme="minorHAnsi"/>
                  <w:sz w:val="20"/>
                  <w:szCs w:val="20"/>
                  <w:lang w:val="en-US"/>
                  <w:rPrChange w:id="2008" w:author="Miku Nosamu" w:date="2025-07-05T15:16:00Z">
                    <w:rPr>
                      <w:color w:val="000000"/>
                      <w:lang w:val="en-US"/>
                    </w:rPr>
                  </w:rPrChange>
                </w:rPr>
                <w:t>e</w:t>
              </w:r>
              <w:r w:rsidRPr="00131196">
                <w:rPr>
                  <w:rFonts w:asciiTheme="minorHAnsi" w:hAnsiTheme="minorHAnsi" w:cstheme="minorHAnsi"/>
                  <w:sz w:val="20"/>
                  <w:szCs w:val="20"/>
                  <w:rPrChange w:id="2009" w:author="Miku Nosamu" w:date="2025-07-05T15:16:00Z">
                    <w:rPr>
                      <w:color w:val="000000"/>
                    </w:rPr>
                  </w:rPrChange>
                </w:rPr>
                <w:t>mail kosong</w:t>
              </w:r>
            </w:ins>
          </w:p>
        </w:tc>
        <w:tc>
          <w:tcPr>
            <w:tcW w:w="1644" w:type="dxa"/>
            <w:vAlign w:val="center"/>
          </w:tcPr>
          <w:p w14:paraId="2682E55E" w14:textId="79F8AB9B" w:rsidR="00131196" w:rsidRPr="009B3DC9" w:rsidRDefault="00131196" w:rsidP="00131196">
            <w:pPr>
              <w:pStyle w:val="BodyText"/>
              <w:jc w:val="center"/>
              <w:rPr>
                <w:ins w:id="2010" w:author="Miku Nosamu" w:date="2025-07-05T14:39:00Z"/>
                <w:rFonts w:ascii="Arial" w:hAnsi="Arial" w:cs="Arial"/>
                <w:noProof/>
                <w:color w:val="2C283A" w:themeColor="text2"/>
                <w:sz w:val="20"/>
                <w:szCs w:val="20"/>
                <w:lang w:val="id-ID"/>
              </w:rPr>
            </w:pPr>
            <w:ins w:id="2011" w:author="Miku Nosamu" w:date="2025-07-05T14:45:00Z">
              <w:r>
                <w:rPr>
                  <w:rFonts w:ascii="Arial" w:hAnsi="Arial" w:cs="Arial"/>
                  <w:noProof/>
                  <w:color w:val="2C283A" w:themeColor="text2"/>
                  <w:sz w:val="20"/>
                  <w:szCs w:val="20"/>
                  <w:lang w:val="en-US"/>
                </w:rPr>
                <w:t>F002</w:t>
              </w:r>
            </w:ins>
          </w:p>
        </w:tc>
        <w:tc>
          <w:tcPr>
            <w:tcW w:w="1235" w:type="dxa"/>
            <w:vAlign w:val="center"/>
          </w:tcPr>
          <w:p w14:paraId="06A61B39" w14:textId="49751804" w:rsidR="00131196" w:rsidRPr="009B3DC9" w:rsidRDefault="00131196" w:rsidP="00131196">
            <w:pPr>
              <w:pStyle w:val="BodyText"/>
              <w:jc w:val="center"/>
              <w:rPr>
                <w:ins w:id="2012" w:author="Miku Nosamu" w:date="2025-07-05T14:39:00Z"/>
                <w:rFonts w:ascii="Arial" w:hAnsi="Arial" w:cs="Arial"/>
                <w:noProof/>
                <w:color w:val="2C283A" w:themeColor="text2"/>
                <w:sz w:val="20"/>
                <w:szCs w:val="20"/>
                <w:lang w:val="id-ID"/>
              </w:rPr>
            </w:pPr>
            <w:ins w:id="2013"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2D6F058B" w14:textId="47B2021B" w:rsidR="00131196" w:rsidRPr="009B3DC9" w:rsidRDefault="00131196" w:rsidP="00131196">
            <w:pPr>
              <w:pStyle w:val="BodyText"/>
              <w:jc w:val="center"/>
              <w:rPr>
                <w:ins w:id="2014" w:author="Miku Nosamu" w:date="2025-07-05T14:39:00Z"/>
                <w:rFonts w:ascii="Arial" w:hAnsi="Arial" w:cs="Arial"/>
                <w:noProof/>
                <w:color w:val="2C283A" w:themeColor="text2"/>
                <w:sz w:val="20"/>
                <w:szCs w:val="20"/>
                <w:lang w:val="id-ID"/>
              </w:rPr>
            </w:pPr>
            <w:ins w:id="2015"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173462F1" w14:textId="3BC91A61" w:rsidR="00131196" w:rsidRPr="009B3DC9" w:rsidRDefault="00131196" w:rsidP="00131196">
            <w:pPr>
              <w:pStyle w:val="BodyText"/>
              <w:jc w:val="center"/>
              <w:rPr>
                <w:ins w:id="2016" w:author="Miku Nosamu" w:date="2025-07-05T14:39:00Z"/>
                <w:rFonts w:ascii="Arial" w:hAnsi="Arial" w:cs="Arial"/>
                <w:noProof/>
                <w:color w:val="2C283A" w:themeColor="text2"/>
                <w:sz w:val="20"/>
                <w:szCs w:val="20"/>
                <w:lang w:val="id-ID"/>
              </w:rPr>
            </w:pPr>
            <w:ins w:id="2017" w:author="Miku Nosamu" w:date="2025-07-05T15:18:00Z">
              <w:r>
                <w:rPr>
                  <w:rFonts w:ascii="Arial" w:hAnsi="Arial" w:cs="Arial"/>
                  <w:noProof/>
                  <w:color w:val="2C283A" w:themeColor="text2"/>
                  <w:sz w:val="20"/>
                  <w:szCs w:val="20"/>
                  <w:lang w:val="en-US"/>
                </w:rPr>
                <w:t>Lucky Abdillah</w:t>
              </w:r>
            </w:ins>
          </w:p>
        </w:tc>
      </w:tr>
      <w:tr w:rsidR="00131196" w:rsidRPr="009B3DC9" w14:paraId="0FF90CD0" w14:textId="77777777" w:rsidTr="00131196">
        <w:trPr>
          <w:ins w:id="2018" w:author="Miku Nosamu" w:date="2025-07-05T14:39:00Z"/>
        </w:trPr>
        <w:tc>
          <w:tcPr>
            <w:tcW w:w="1346" w:type="dxa"/>
            <w:vAlign w:val="center"/>
          </w:tcPr>
          <w:p w14:paraId="3725D97D" w14:textId="6C03DE3E" w:rsidR="00131196" w:rsidRPr="002B23BC" w:rsidRDefault="00131196" w:rsidP="00131196">
            <w:pPr>
              <w:pStyle w:val="BodyText"/>
              <w:jc w:val="both"/>
              <w:rPr>
                <w:ins w:id="2019" w:author="Miku Nosamu" w:date="2025-07-05T14:39:00Z"/>
                <w:rFonts w:ascii="Arial" w:hAnsi="Arial" w:cs="Arial"/>
                <w:noProof/>
                <w:color w:val="2C283A" w:themeColor="text2"/>
                <w:sz w:val="20"/>
                <w:szCs w:val="20"/>
                <w:lang w:val="en-US"/>
                <w:rPrChange w:id="2020" w:author="Miku Nosamu" w:date="2025-07-05T14:39:00Z">
                  <w:rPr>
                    <w:ins w:id="2021" w:author="Miku Nosamu" w:date="2025-07-05T14:39:00Z"/>
                    <w:rFonts w:ascii="Arial" w:hAnsi="Arial" w:cs="Arial"/>
                    <w:noProof/>
                    <w:color w:val="2C283A" w:themeColor="text2"/>
                    <w:sz w:val="20"/>
                    <w:szCs w:val="20"/>
                    <w:lang w:val="id-ID"/>
                  </w:rPr>
                </w:rPrChange>
              </w:rPr>
            </w:pPr>
            <w:ins w:id="2022"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10</w:t>
              </w:r>
            </w:ins>
          </w:p>
        </w:tc>
        <w:tc>
          <w:tcPr>
            <w:tcW w:w="1695" w:type="dxa"/>
            <w:vAlign w:val="center"/>
          </w:tcPr>
          <w:p w14:paraId="421561DB" w14:textId="223608B2" w:rsidR="00131196" w:rsidRPr="00131196" w:rsidRDefault="00131196">
            <w:pPr>
              <w:pStyle w:val="BodyText"/>
              <w:spacing w:line="360" w:lineRule="auto"/>
              <w:jc w:val="both"/>
              <w:rPr>
                <w:ins w:id="2023" w:author="Miku Nosamu" w:date="2025-07-05T14:39:00Z"/>
                <w:rFonts w:asciiTheme="minorHAnsi" w:hAnsiTheme="minorHAnsi" w:cstheme="minorHAnsi"/>
                <w:noProof/>
                <w:sz w:val="20"/>
                <w:szCs w:val="20"/>
                <w:lang w:val="id-ID"/>
                <w:rPrChange w:id="2024" w:author="Miku Nosamu" w:date="2025-07-05T15:16:00Z">
                  <w:rPr>
                    <w:ins w:id="2025" w:author="Miku Nosamu" w:date="2025-07-05T14:39:00Z"/>
                    <w:rFonts w:ascii="Arial" w:hAnsi="Arial" w:cs="Arial"/>
                    <w:noProof/>
                    <w:color w:val="2C283A" w:themeColor="text2"/>
                    <w:sz w:val="20"/>
                    <w:szCs w:val="20"/>
                    <w:lang w:val="id-ID"/>
                  </w:rPr>
                </w:rPrChange>
              </w:rPr>
              <w:pPrChange w:id="2026" w:author="Miku Nosamu" w:date="2025-07-05T15:16:00Z">
                <w:pPr>
                  <w:pStyle w:val="BodyText"/>
                </w:pPr>
              </w:pPrChange>
            </w:pPr>
            <w:proofErr w:type="spellStart"/>
            <w:ins w:id="2027" w:author="Miku Nosamu" w:date="2025-07-05T14:45:00Z">
              <w:r w:rsidRPr="00131196">
                <w:rPr>
                  <w:rFonts w:asciiTheme="minorHAnsi" w:hAnsiTheme="minorHAnsi" w:cstheme="minorHAnsi"/>
                  <w:sz w:val="20"/>
                  <w:szCs w:val="20"/>
                  <w:lang w:val="en-US"/>
                  <w:rPrChange w:id="2028"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029" w:author="Miku Nosamu" w:date="2025-07-05T15:16:00Z">
                    <w:rPr>
                      <w:color w:val="000000"/>
                      <w:lang w:val="en-US"/>
                    </w:rPr>
                  </w:rPrChange>
                </w:rPr>
                <w:t xml:space="preserve"> l</w:t>
              </w:r>
              <w:r w:rsidRPr="00131196">
                <w:rPr>
                  <w:rFonts w:asciiTheme="minorHAnsi" w:hAnsiTheme="minorHAnsi" w:cstheme="minorHAnsi"/>
                  <w:sz w:val="20"/>
                  <w:szCs w:val="20"/>
                  <w:rPrChange w:id="2030" w:author="Miku Nosamu" w:date="2025-07-05T15:16:00Z">
                    <w:rPr>
                      <w:color w:val="000000"/>
                    </w:rPr>
                  </w:rPrChange>
                </w:rPr>
                <w:t xml:space="preserve">ogin dengan </w:t>
              </w:r>
              <w:r w:rsidRPr="00131196">
                <w:rPr>
                  <w:rFonts w:asciiTheme="minorHAnsi" w:hAnsiTheme="minorHAnsi" w:cstheme="minorHAnsi"/>
                  <w:sz w:val="20"/>
                  <w:szCs w:val="20"/>
                  <w:lang w:val="en-US"/>
                  <w:rPrChange w:id="2031" w:author="Miku Nosamu" w:date="2025-07-05T15:16:00Z">
                    <w:rPr>
                      <w:color w:val="000000"/>
                      <w:lang w:val="en-US"/>
                    </w:rPr>
                  </w:rPrChange>
                </w:rPr>
                <w:t>p</w:t>
              </w:r>
            </w:ins>
            <w:ins w:id="2032" w:author="Miku Nosamu" w:date="2025-07-05T14:44:00Z">
              <w:r w:rsidRPr="00131196">
                <w:rPr>
                  <w:rFonts w:asciiTheme="minorHAnsi" w:hAnsiTheme="minorHAnsi" w:cstheme="minorHAnsi"/>
                  <w:sz w:val="20"/>
                  <w:szCs w:val="20"/>
                  <w:rPrChange w:id="2033" w:author="Miku Nosamu" w:date="2025-07-05T15:16:00Z">
                    <w:rPr>
                      <w:color w:val="000000"/>
                    </w:rPr>
                  </w:rPrChange>
                </w:rPr>
                <w:t>assword kosong</w:t>
              </w:r>
            </w:ins>
          </w:p>
        </w:tc>
        <w:tc>
          <w:tcPr>
            <w:tcW w:w="1644" w:type="dxa"/>
            <w:vAlign w:val="center"/>
          </w:tcPr>
          <w:p w14:paraId="4957F968" w14:textId="475A53C2" w:rsidR="00131196" w:rsidRPr="009B3DC9" w:rsidRDefault="00131196" w:rsidP="00131196">
            <w:pPr>
              <w:pStyle w:val="BodyText"/>
              <w:jc w:val="center"/>
              <w:rPr>
                <w:ins w:id="2034" w:author="Miku Nosamu" w:date="2025-07-05T14:39:00Z"/>
                <w:rFonts w:ascii="Arial" w:hAnsi="Arial" w:cs="Arial"/>
                <w:noProof/>
                <w:color w:val="2C283A" w:themeColor="text2"/>
                <w:sz w:val="20"/>
                <w:szCs w:val="20"/>
                <w:lang w:val="id-ID"/>
              </w:rPr>
            </w:pPr>
            <w:ins w:id="2035" w:author="Miku Nosamu" w:date="2025-07-05T14:45:00Z">
              <w:r>
                <w:rPr>
                  <w:rFonts w:ascii="Arial" w:hAnsi="Arial" w:cs="Arial"/>
                  <w:noProof/>
                  <w:color w:val="2C283A" w:themeColor="text2"/>
                  <w:sz w:val="20"/>
                  <w:szCs w:val="20"/>
                  <w:lang w:val="en-US"/>
                </w:rPr>
                <w:t>F002</w:t>
              </w:r>
            </w:ins>
          </w:p>
        </w:tc>
        <w:tc>
          <w:tcPr>
            <w:tcW w:w="1235" w:type="dxa"/>
            <w:vAlign w:val="center"/>
          </w:tcPr>
          <w:p w14:paraId="4F07E55E" w14:textId="2C2726A6" w:rsidR="00131196" w:rsidRPr="009B3DC9" w:rsidRDefault="00131196" w:rsidP="00131196">
            <w:pPr>
              <w:pStyle w:val="BodyText"/>
              <w:jc w:val="center"/>
              <w:rPr>
                <w:ins w:id="2036" w:author="Miku Nosamu" w:date="2025-07-05T14:39:00Z"/>
                <w:rFonts w:ascii="Arial" w:hAnsi="Arial" w:cs="Arial"/>
                <w:noProof/>
                <w:color w:val="2C283A" w:themeColor="text2"/>
                <w:sz w:val="20"/>
                <w:szCs w:val="20"/>
                <w:lang w:val="id-ID"/>
              </w:rPr>
            </w:pPr>
            <w:ins w:id="2037"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7CF73823" w14:textId="1307A9B1" w:rsidR="00131196" w:rsidRPr="009B3DC9" w:rsidRDefault="00131196" w:rsidP="00131196">
            <w:pPr>
              <w:pStyle w:val="BodyText"/>
              <w:jc w:val="center"/>
              <w:rPr>
                <w:ins w:id="2038" w:author="Miku Nosamu" w:date="2025-07-05T14:39:00Z"/>
                <w:rFonts w:ascii="Arial" w:hAnsi="Arial" w:cs="Arial"/>
                <w:noProof/>
                <w:color w:val="2C283A" w:themeColor="text2"/>
                <w:sz w:val="20"/>
                <w:szCs w:val="20"/>
                <w:lang w:val="id-ID"/>
              </w:rPr>
            </w:pPr>
            <w:ins w:id="2039"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3331939F" w14:textId="2D05DB86" w:rsidR="00131196" w:rsidRPr="009B3DC9" w:rsidRDefault="00131196" w:rsidP="00131196">
            <w:pPr>
              <w:pStyle w:val="BodyText"/>
              <w:jc w:val="center"/>
              <w:rPr>
                <w:ins w:id="2040" w:author="Miku Nosamu" w:date="2025-07-05T14:39:00Z"/>
                <w:rFonts w:ascii="Arial" w:hAnsi="Arial" w:cs="Arial"/>
                <w:noProof/>
                <w:color w:val="2C283A" w:themeColor="text2"/>
                <w:sz w:val="20"/>
                <w:szCs w:val="20"/>
                <w:lang w:val="id-ID"/>
              </w:rPr>
            </w:pPr>
            <w:ins w:id="2041" w:author="Miku Nosamu" w:date="2025-07-05T15:18:00Z">
              <w:r>
                <w:rPr>
                  <w:rFonts w:ascii="Arial" w:hAnsi="Arial" w:cs="Arial"/>
                  <w:noProof/>
                  <w:color w:val="2C283A" w:themeColor="text2"/>
                  <w:sz w:val="20"/>
                  <w:szCs w:val="20"/>
                  <w:lang w:val="en-US"/>
                </w:rPr>
                <w:t>Lucky Abdillah</w:t>
              </w:r>
            </w:ins>
          </w:p>
        </w:tc>
      </w:tr>
      <w:tr w:rsidR="00131196" w:rsidRPr="009B3DC9" w14:paraId="1D1A220C" w14:textId="77777777" w:rsidTr="00131196">
        <w:trPr>
          <w:ins w:id="2042" w:author="Miku Nosamu" w:date="2025-07-05T14:39:00Z"/>
        </w:trPr>
        <w:tc>
          <w:tcPr>
            <w:tcW w:w="1346" w:type="dxa"/>
            <w:vAlign w:val="center"/>
          </w:tcPr>
          <w:p w14:paraId="0E971A85" w14:textId="5BD237E3" w:rsidR="00131196" w:rsidRPr="002B23BC" w:rsidRDefault="00131196" w:rsidP="00131196">
            <w:pPr>
              <w:pStyle w:val="BodyText"/>
              <w:jc w:val="both"/>
              <w:rPr>
                <w:ins w:id="2043" w:author="Miku Nosamu" w:date="2025-07-05T14:39:00Z"/>
                <w:rFonts w:ascii="Arial" w:hAnsi="Arial" w:cs="Arial"/>
                <w:noProof/>
                <w:color w:val="2C283A" w:themeColor="text2"/>
                <w:sz w:val="20"/>
                <w:szCs w:val="20"/>
                <w:lang w:val="en-US"/>
                <w:rPrChange w:id="2044" w:author="Miku Nosamu" w:date="2025-07-05T14:39:00Z">
                  <w:rPr>
                    <w:ins w:id="2045" w:author="Miku Nosamu" w:date="2025-07-05T14:39:00Z"/>
                    <w:rFonts w:ascii="Arial" w:hAnsi="Arial" w:cs="Arial"/>
                    <w:noProof/>
                    <w:color w:val="2C283A" w:themeColor="text2"/>
                    <w:sz w:val="20"/>
                    <w:szCs w:val="20"/>
                    <w:lang w:val="id-ID"/>
                  </w:rPr>
                </w:rPrChange>
              </w:rPr>
            </w:pPr>
            <w:ins w:id="2046"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11</w:t>
              </w:r>
            </w:ins>
          </w:p>
        </w:tc>
        <w:tc>
          <w:tcPr>
            <w:tcW w:w="1695" w:type="dxa"/>
            <w:vAlign w:val="center"/>
          </w:tcPr>
          <w:p w14:paraId="55E10BB3" w14:textId="377C1EED" w:rsidR="00131196" w:rsidRPr="00131196" w:rsidRDefault="00131196">
            <w:pPr>
              <w:pStyle w:val="BodyText"/>
              <w:spacing w:line="360" w:lineRule="auto"/>
              <w:jc w:val="both"/>
              <w:rPr>
                <w:ins w:id="2047" w:author="Miku Nosamu" w:date="2025-07-05T14:39:00Z"/>
                <w:rFonts w:asciiTheme="minorHAnsi" w:hAnsiTheme="minorHAnsi" w:cstheme="minorHAnsi"/>
                <w:noProof/>
                <w:sz w:val="20"/>
                <w:szCs w:val="20"/>
                <w:lang w:val="id-ID"/>
                <w:rPrChange w:id="2048" w:author="Miku Nosamu" w:date="2025-07-05T15:16:00Z">
                  <w:rPr>
                    <w:ins w:id="2049" w:author="Miku Nosamu" w:date="2025-07-05T14:39:00Z"/>
                    <w:rFonts w:ascii="Arial" w:hAnsi="Arial" w:cs="Arial"/>
                    <w:noProof/>
                    <w:color w:val="2C283A" w:themeColor="text2"/>
                    <w:sz w:val="20"/>
                    <w:szCs w:val="20"/>
                    <w:lang w:val="id-ID"/>
                  </w:rPr>
                </w:rPrChange>
              </w:rPr>
              <w:pPrChange w:id="2050" w:author="Miku Nosamu" w:date="2025-07-05T15:16:00Z">
                <w:pPr>
                  <w:pStyle w:val="BodyText"/>
                </w:pPr>
              </w:pPrChange>
            </w:pPr>
            <w:proofErr w:type="spellStart"/>
            <w:ins w:id="2051" w:author="Miku Nosamu" w:date="2025-07-05T14:45:00Z">
              <w:r w:rsidRPr="00131196">
                <w:rPr>
                  <w:rFonts w:asciiTheme="minorHAnsi" w:hAnsiTheme="minorHAnsi" w:cstheme="minorHAnsi"/>
                  <w:sz w:val="20"/>
                  <w:szCs w:val="20"/>
                  <w:lang w:val="en-US"/>
                  <w:rPrChange w:id="2052"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053" w:author="Miku Nosamu" w:date="2025-07-05T15:16:00Z">
                    <w:rPr>
                      <w:color w:val="000000"/>
                      <w:lang w:val="en-US"/>
                    </w:rPr>
                  </w:rPrChange>
                </w:rPr>
                <w:t xml:space="preserve"> l</w:t>
              </w:r>
              <w:r w:rsidRPr="00131196">
                <w:rPr>
                  <w:rFonts w:asciiTheme="minorHAnsi" w:hAnsiTheme="minorHAnsi" w:cstheme="minorHAnsi"/>
                  <w:sz w:val="20"/>
                  <w:szCs w:val="20"/>
                  <w:rPrChange w:id="2054" w:author="Miku Nosamu" w:date="2025-07-05T15:16:00Z">
                    <w:rPr>
                      <w:color w:val="000000"/>
                    </w:rPr>
                  </w:rPrChange>
                </w:rPr>
                <w:t xml:space="preserve">ogin dengan </w:t>
              </w:r>
              <w:r w:rsidRPr="00131196">
                <w:rPr>
                  <w:rFonts w:asciiTheme="minorHAnsi" w:hAnsiTheme="minorHAnsi" w:cstheme="minorHAnsi"/>
                  <w:sz w:val="20"/>
                  <w:szCs w:val="20"/>
                  <w:lang w:val="en-US"/>
                  <w:rPrChange w:id="2055" w:author="Miku Nosamu" w:date="2025-07-05T15:16:00Z">
                    <w:rPr>
                      <w:color w:val="000000"/>
                      <w:lang w:val="en-US"/>
                    </w:rPr>
                  </w:rPrChange>
                </w:rPr>
                <w:t>a</w:t>
              </w:r>
            </w:ins>
            <w:ins w:id="2056" w:author="Miku Nosamu" w:date="2025-07-05T14:44:00Z">
              <w:r w:rsidRPr="00131196">
                <w:rPr>
                  <w:rFonts w:asciiTheme="minorHAnsi" w:hAnsiTheme="minorHAnsi" w:cstheme="minorHAnsi"/>
                  <w:sz w:val="20"/>
                  <w:szCs w:val="20"/>
                  <w:rPrChange w:id="2057" w:author="Miku Nosamu" w:date="2025-07-05T15:16:00Z">
                    <w:rPr>
                      <w:color w:val="000000"/>
                    </w:rPr>
                  </w:rPrChange>
                </w:rPr>
                <w:t>kun belum aktif</w:t>
              </w:r>
            </w:ins>
          </w:p>
        </w:tc>
        <w:tc>
          <w:tcPr>
            <w:tcW w:w="1644" w:type="dxa"/>
            <w:vAlign w:val="center"/>
          </w:tcPr>
          <w:p w14:paraId="358AB263" w14:textId="29D086C3" w:rsidR="00131196" w:rsidRPr="009B3DC9" w:rsidRDefault="00131196" w:rsidP="00131196">
            <w:pPr>
              <w:pStyle w:val="BodyText"/>
              <w:jc w:val="center"/>
              <w:rPr>
                <w:ins w:id="2058" w:author="Miku Nosamu" w:date="2025-07-05T14:39:00Z"/>
                <w:rFonts w:ascii="Arial" w:hAnsi="Arial" w:cs="Arial"/>
                <w:noProof/>
                <w:color w:val="2C283A" w:themeColor="text2"/>
                <w:sz w:val="20"/>
                <w:szCs w:val="20"/>
                <w:lang w:val="id-ID"/>
              </w:rPr>
            </w:pPr>
            <w:ins w:id="2059" w:author="Miku Nosamu" w:date="2025-07-05T14:45:00Z">
              <w:r>
                <w:rPr>
                  <w:rFonts w:ascii="Arial" w:hAnsi="Arial" w:cs="Arial"/>
                  <w:noProof/>
                  <w:color w:val="2C283A" w:themeColor="text2"/>
                  <w:sz w:val="20"/>
                  <w:szCs w:val="20"/>
                  <w:lang w:val="en-US"/>
                </w:rPr>
                <w:t>F002</w:t>
              </w:r>
            </w:ins>
          </w:p>
        </w:tc>
        <w:tc>
          <w:tcPr>
            <w:tcW w:w="1235" w:type="dxa"/>
            <w:vAlign w:val="center"/>
          </w:tcPr>
          <w:p w14:paraId="24EA4A12" w14:textId="750275EF" w:rsidR="00131196" w:rsidRPr="009B3DC9" w:rsidRDefault="00131196" w:rsidP="00131196">
            <w:pPr>
              <w:pStyle w:val="BodyText"/>
              <w:jc w:val="center"/>
              <w:rPr>
                <w:ins w:id="2060" w:author="Miku Nosamu" w:date="2025-07-05T14:39:00Z"/>
                <w:rFonts w:ascii="Arial" w:hAnsi="Arial" w:cs="Arial"/>
                <w:noProof/>
                <w:color w:val="2C283A" w:themeColor="text2"/>
                <w:sz w:val="20"/>
                <w:szCs w:val="20"/>
                <w:lang w:val="id-ID"/>
              </w:rPr>
            </w:pPr>
            <w:ins w:id="2061"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4B2860AA" w14:textId="2805A3A6" w:rsidR="00131196" w:rsidRPr="009B3DC9" w:rsidRDefault="00131196" w:rsidP="00131196">
            <w:pPr>
              <w:pStyle w:val="BodyText"/>
              <w:jc w:val="center"/>
              <w:rPr>
                <w:ins w:id="2062" w:author="Miku Nosamu" w:date="2025-07-05T14:39:00Z"/>
                <w:rFonts w:ascii="Arial" w:hAnsi="Arial" w:cs="Arial"/>
                <w:noProof/>
                <w:color w:val="2C283A" w:themeColor="text2"/>
                <w:sz w:val="20"/>
                <w:szCs w:val="20"/>
                <w:lang w:val="id-ID"/>
              </w:rPr>
            </w:pPr>
            <w:ins w:id="2063"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67114893" w14:textId="0E2F628D" w:rsidR="00131196" w:rsidRPr="009B3DC9" w:rsidRDefault="00131196" w:rsidP="00131196">
            <w:pPr>
              <w:pStyle w:val="BodyText"/>
              <w:jc w:val="center"/>
              <w:rPr>
                <w:ins w:id="2064" w:author="Miku Nosamu" w:date="2025-07-05T14:39:00Z"/>
                <w:rFonts w:ascii="Arial" w:hAnsi="Arial" w:cs="Arial"/>
                <w:noProof/>
                <w:color w:val="2C283A" w:themeColor="text2"/>
                <w:sz w:val="20"/>
                <w:szCs w:val="20"/>
                <w:lang w:val="id-ID"/>
              </w:rPr>
            </w:pPr>
            <w:ins w:id="2065" w:author="Miku Nosamu" w:date="2025-07-05T15:18:00Z">
              <w:r>
                <w:rPr>
                  <w:rFonts w:ascii="Arial" w:hAnsi="Arial" w:cs="Arial"/>
                  <w:noProof/>
                  <w:color w:val="2C283A" w:themeColor="text2"/>
                  <w:sz w:val="20"/>
                  <w:szCs w:val="20"/>
                  <w:lang w:val="en-US"/>
                </w:rPr>
                <w:t>Lucky Abdillah</w:t>
              </w:r>
            </w:ins>
          </w:p>
        </w:tc>
      </w:tr>
      <w:tr w:rsidR="00131196" w:rsidRPr="009B3DC9" w14:paraId="5FAFA9A2" w14:textId="77777777" w:rsidTr="00131196">
        <w:trPr>
          <w:ins w:id="2066" w:author="Miku Nosamu" w:date="2025-07-05T14:39:00Z"/>
        </w:trPr>
        <w:tc>
          <w:tcPr>
            <w:tcW w:w="1346" w:type="dxa"/>
            <w:vAlign w:val="center"/>
          </w:tcPr>
          <w:p w14:paraId="6BE2037F" w14:textId="758F247B" w:rsidR="00131196" w:rsidRPr="002B23BC" w:rsidRDefault="00131196" w:rsidP="00131196">
            <w:pPr>
              <w:pStyle w:val="BodyText"/>
              <w:jc w:val="both"/>
              <w:rPr>
                <w:ins w:id="2067" w:author="Miku Nosamu" w:date="2025-07-05T14:39:00Z"/>
                <w:rFonts w:ascii="Arial" w:hAnsi="Arial" w:cs="Arial"/>
                <w:noProof/>
                <w:color w:val="2C283A" w:themeColor="text2"/>
                <w:sz w:val="20"/>
                <w:szCs w:val="20"/>
                <w:lang w:val="en-US"/>
                <w:rPrChange w:id="2068" w:author="Miku Nosamu" w:date="2025-07-05T14:39:00Z">
                  <w:rPr>
                    <w:ins w:id="2069" w:author="Miku Nosamu" w:date="2025-07-05T14:39:00Z"/>
                    <w:rFonts w:ascii="Arial" w:hAnsi="Arial" w:cs="Arial"/>
                    <w:noProof/>
                    <w:color w:val="2C283A" w:themeColor="text2"/>
                    <w:sz w:val="20"/>
                    <w:szCs w:val="20"/>
                    <w:lang w:val="id-ID"/>
                  </w:rPr>
                </w:rPrChange>
              </w:rPr>
            </w:pPr>
            <w:ins w:id="2070"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12</w:t>
              </w:r>
            </w:ins>
          </w:p>
        </w:tc>
        <w:tc>
          <w:tcPr>
            <w:tcW w:w="1695" w:type="dxa"/>
            <w:vAlign w:val="center"/>
          </w:tcPr>
          <w:p w14:paraId="58AD094F" w14:textId="330CB763" w:rsidR="00131196" w:rsidRPr="00131196" w:rsidRDefault="00131196">
            <w:pPr>
              <w:pStyle w:val="BodyText"/>
              <w:spacing w:line="360" w:lineRule="auto"/>
              <w:jc w:val="both"/>
              <w:rPr>
                <w:ins w:id="2071" w:author="Miku Nosamu" w:date="2025-07-05T14:39:00Z"/>
                <w:rFonts w:asciiTheme="minorHAnsi" w:hAnsiTheme="minorHAnsi" w:cstheme="minorHAnsi"/>
                <w:noProof/>
                <w:sz w:val="20"/>
                <w:szCs w:val="20"/>
                <w:lang w:val="id-ID"/>
                <w:rPrChange w:id="2072" w:author="Miku Nosamu" w:date="2025-07-05T15:16:00Z">
                  <w:rPr>
                    <w:ins w:id="2073" w:author="Miku Nosamu" w:date="2025-07-05T14:39:00Z"/>
                    <w:rFonts w:ascii="Arial" w:hAnsi="Arial" w:cs="Arial"/>
                    <w:noProof/>
                    <w:color w:val="2C283A" w:themeColor="text2"/>
                    <w:sz w:val="20"/>
                    <w:szCs w:val="20"/>
                    <w:lang w:val="id-ID"/>
                  </w:rPr>
                </w:rPrChange>
              </w:rPr>
              <w:pPrChange w:id="2074" w:author="Miku Nosamu" w:date="2025-07-05T15:16:00Z">
                <w:pPr>
                  <w:pStyle w:val="BodyText"/>
                </w:pPr>
              </w:pPrChange>
            </w:pPr>
            <w:proofErr w:type="spellStart"/>
            <w:ins w:id="2075" w:author="Miku Nosamu" w:date="2025-07-05T14:55:00Z">
              <w:r w:rsidRPr="00131196">
                <w:rPr>
                  <w:rFonts w:asciiTheme="minorHAnsi" w:hAnsiTheme="minorHAnsi" w:cstheme="minorHAnsi"/>
                  <w:sz w:val="20"/>
                  <w:szCs w:val="20"/>
                  <w:lang w:val="en-US"/>
                  <w:rPrChange w:id="2076"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077" w:author="Miku Nosamu" w:date="2025-07-05T15:16:00Z">
                    <w:rPr>
                      <w:color w:val="000000"/>
                      <w:lang w:val="en-US"/>
                    </w:rPr>
                  </w:rPrChange>
                </w:rPr>
                <w:t xml:space="preserve"> Vendor </w:t>
              </w:r>
            </w:ins>
            <w:ins w:id="2078" w:author="Miku Nosamu" w:date="2025-07-05T14:49:00Z">
              <w:r w:rsidRPr="00131196">
                <w:rPr>
                  <w:rFonts w:asciiTheme="minorHAnsi" w:hAnsiTheme="minorHAnsi" w:cstheme="minorHAnsi"/>
                  <w:sz w:val="20"/>
                  <w:szCs w:val="20"/>
                  <w:rPrChange w:id="2079" w:author="Miku Nosamu" w:date="2025-07-05T15:16:00Z">
                    <w:rPr>
                      <w:color w:val="000000"/>
                    </w:rPr>
                  </w:rPrChange>
                </w:rPr>
                <w:t>Tambah akun dengan data yang lengkap dan valid</w:t>
              </w:r>
            </w:ins>
          </w:p>
        </w:tc>
        <w:tc>
          <w:tcPr>
            <w:tcW w:w="1644" w:type="dxa"/>
            <w:vAlign w:val="center"/>
          </w:tcPr>
          <w:p w14:paraId="014B0461" w14:textId="12DE3027" w:rsidR="00131196" w:rsidRPr="009B3DC9" w:rsidRDefault="00131196" w:rsidP="00131196">
            <w:pPr>
              <w:pStyle w:val="BodyText"/>
              <w:jc w:val="center"/>
              <w:rPr>
                <w:ins w:id="2080" w:author="Miku Nosamu" w:date="2025-07-05T14:39:00Z"/>
                <w:rFonts w:ascii="Arial" w:hAnsi="Arial" w:cs="Arial"/>
                <w:noProof/>
                <w:color w:val="2C283A" w:themeColor="text2"/>
                <w:sz w:val="20"/>
                <w:szCs w:val="20"/>
                <w:lang w:val="id-ID"/>
              </w:rPr>
            </w:pPr>
            <w:ins w:id="2081" w:author="Miku Nosamu" w:date="2025-07-05T14:55:00Z">
              <w:r>
                <w:rPr>
                  <w:rFonts w:ascii="Arial" w:hAnsi="Arial" w:cs="Arial"/>
                  <w:noProof/>
                  <w:color w:val="2C283A" w:themeColor="text2"/>
                  <w:sz w:val="20"/>
                  <w:szCs w:val="20"/>
                  <w:lang w:val="en-US"/>
                </w:rPr>
                <w:t>F003</w:t>
              </w:r>
            </w:ins>
          </w:p>
        </w:tc>
        <w:tc>
          <w:tcPr>
            <w:tcW w:w="1235" w:type="dxa"/>
            <w:vAlign w:val="center"/>
          </w:tcPr>
          <w:p w14:paraId="35F3A733" w14:textId="7A734489" w:rsidR="00131196" w:rsidRPr="009B3DC9" w:rsidRDefault="00131196" w:rsidP="00131196">
            <w:pPr>
              <w:pStyle w:val="BodyText"/>
              <w:jc w:val="center"/>
              <w:rPr>
                <w:ins w:id="2082" w:author="Miku Nosamu" w:date="2025-07-05T14:39:00Z"/>
                <w:rFonts w:ascii="Arial" w:hAnsi="Arial" w:cs="Arial"/>
                <w:noProof/>
                <w:color w:val="2C283A" w:themeColor="text2"/>
                <w:sz w:val="20"/>
                <w:szCs w:val="20"/>
                <w:lang w:val="id-ID"/>
              </w:rPr>
            </w:pPr>
            <w:ins w:id="2083"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5F621E94" w14:textId="7B63E18E" w:rsidR="00131196" w:rsidRPr="009B3DC9" w:rsidRDefault="00131196" w:rsidP="00131196">
            <w:pPr>
              <w:pStyle w:val="BodyText"/>
              <w:jc w:val="center"/>
              <w:rPr>
                <w:ins w:id="2084" w:author="Miku Nosamu" w:date="2025-07-05T14:39:00Z"/>
                <w:rFonts w:ascii="Arial" w:hAnsi="Arial" w:cs="Arial"/>
                <w:noProof/>
                <w:color w:val="2C283A" w:themeColor="text2"/>
                <w:sz w:val="20"/>
                <w:szCs w:val="20"/>
                <w:lang w:val="id-ID"/>
              </w:rPr>
            </w:pPr>
            <w:ins w:id="2085"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523BEAE8" w14:textId="4AE4845A" w:rsidR="00131196" w:rsidRPr="009B3DC9" w:rsidRDefault="00131196" w:rsidP="00131196">
            <w:pPr>
              <w:pStyle w:val="BodyText"/>
              <w:jc w:val="center"/>
              <w:rPr>
                <w:ins w:id="2086" w:author="Miku Nosamu" w:date="2025-07-05T14:39:00Z"/>
                <w:rFonts w:ascii="Arial" w:hAnsi="Arial" w:cs="Arial"/>
                <w:noProof/>
                <w:color w:val="2C283A" w:themeColor="text2"/>
                <w:sz w:val="20"/>
                <w:szCs w:val="20"/>
                <w:lang w:val="id-ID"/>
              </w:rPr>
            </w:pPr>
            <w:ins w:id="2087" w:author="Miku Nosamu" w:date="2025-07-05T15:18:00Z">
              <w:r>
                <w:rPr>
                  <w:rFonts w:ascii="Arial" w:hAnsi="Arial" w:cs="Arial"/>
                  <w:noProof/>
                  <w:color w:val="2C283A" w:themeColor="text2"/>
                  <w:sz w:val="20"/>
                  <w:szCs w:val="20"/>
                  <w:lang w:val="en-US"/>
                </w:rPr>
                <w:t>Lucky Abdillah</w:t>
              </w:r>
            </w:ins>
          </w:p>
        </w:tc>
      </w:tr>
      <w:tr w:rsidR="00131196" w:rsidRPr="009B3DC9" w14:paraId="68014060" w14:textId="77777777" w:rsidTr="00131196">
        <w:trPr>
          <w:ins w:id="2088" w:author="Miku Nosamu" w:date="2025-07-05T14:39:00Z"/>
        </w:trPr>
        <w:tc>
          <w:tcPr>
            <w:tcW w:w="1346" w:type="dxa"/>
            <w:vAlign w:val="center"/>
          </w:tcPr>
          <w:p w14:paraId="530E40A6" w14:textId="05884CE2" w:rsidR="00131196" w:rsidRPr="002B23BC" w:rsidRDefault="00131196" w:rsidP="00131196">
            <w:pPr>
              <w:pStyle w:val="BodyText"/>
              <w:jc w:val="both"/>
              <w:rPr>
                <w:ins w:id="2089" w:author="Miku Nosamu" w:date="2025-07-05T14:39:00Z"/>
                <w:rFonts w:ascii="Arial" w:hAnsi="Arial" w:cs="Arial"/>
                <w:noProof/>
                <w:color w:val="2C283A" w:themeColor="text2"/>
                <w:sz w:val="20"/>
                <w:szCs w:val="20"/>
                <w:lang w:val="en-US"/>
                <w:rPrChange w:id="2090" w:author="Miku Nosamu" w:date="2025-07-05T14:39:00Z">
                  <w:rPr>
                    <w:ins w:id="2091" w:author="Miku Nosamu" w:date="2025-07-05T14:39:00Z"/>
                    <w:rFonts w:ascii="Arial" w:hAnsi="Arial" w:cs="Arial"/>
                    <w:noProof/>
                    <w:color w:val="2C283A" w:themeColor="text2"/>
                    <w:sz w:val="20"/>
                    <w:szCs w:val="20"/>
                    <w:lang w:val="id-ID"/>
                  </w:rPr>
                </w:rPrChange>
              </w:rPr>
            </w:pPr>
            <w:ins w:id="2092"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13</w:t>
              </w:r>
            </w:ins>
          </w:p>
        </w:tc>
        <w:tc>
          <w:tcPr>
            <w:tcW w:w="1695" w:type="dxa"/>
            <w:vAlign w:val="center"/>
          </w:tcPr>
          <w:p w14:paraId="64D30AED" w14:textId="7959CBED" w:rsidR="00131196" w:rsidRPr="00131196" w:rsidRDefault="00131196">
            <w:pPr>
              <w:pStyle w:val="BodyText"/>
              <w:spacing w:line="360" w:lineRule="auto"/>
              <w:jc w:val="both"/>
              <w:rPr>
                <w:ins w:id="2093" w:author="Miku Nosamu" w:date="2025-07-05T14:39:00Z"/>
                <w:rFonts w:asciiTheme="minorHAnsi" w:hAnsiTheme="minorHAnsi" w:cstheme="minorHAnsi"/>
                <w:noProof/>
                <w:sz w:val="20"/>
                <w:szCs w:val="20"/>
                <w:lang w:val="en-US"/>
                <w:rPrChange w:id="2094" w:author="Miku Nosamu" w:date="2025-07-05T15:16:00Z">
                  <w:rPr>
                    <w:ins w:id="2095" w:author="Miku Nosamu" w:date="2025-07-05T14:39:00Z"/>
                    <w:rFonts w:ascii="Arial" w:hAnsi="Arial" w:cs="Arial"/>
                    <w:noProof/>
                    <w:color w:val="2C283A" w:themeColor="text2"/>
                    <w:sz w:val="20"/>
                    <w:szCs w:val="20"/>
                    <w:lang w:val="id-ID"/>
                  </w:rPr>
                </w:rPrChange>
              </w:rPr>
              <w:pPrChange w:id="2096" w:author="Miku Nosamu" w:date="2025-07-05T15:16:00Z">
                <w:pPr>
                  <w:pStyle w:val="BodyText"/>
                </w:pPr>
              </w:pPrChange>
            </w:pPr>
            <w:proofErr w:type="spellStart"/>
            <w:ins w:id="2097" w:author="Miku Nosamu" w:date="2025-07-05T14:55:00Z">
              <w:r w:rsidRPr="00131196">
                <w:rPr>
                  <w:rFonts w:asciiTheme="minorHAnsi" w:hAnsiTheme="minorHAnsi" w:cstheme="minorHAnsi"/>
                  <w:sz w:val="20"/>
                  <w:szCs w:val="20"/>
                  <w:lang w:val="en-US"/>
                  <w:rPrChange w:id="2098"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099" w:author="Miku Nosamu" w:date="2025-07-05T15:16:00Z">
                    <w:rPr>
                      <w:color w:val="000000"/>
                      <w:lang w:val="en-US"/>
                    </w:rPr>
                  </w:rPrChange>
                </w:rPr>
                <w:t xml:space="preserve"> Vendor </w:t>
              </w:r>
            </w:ins>
            <w:ins w:id="2100" w:author="Miku Nosamu" w:date="2025-07-05T14:49:00Z">
              <w:r w:rsidRPr="00131196">
                <w:rPr>
                  <w:rFonts w:asciiTheme="minorHAnsi" w:hAnsiTheme="minorHAnsi" w:cstheme="minorHAnsi"/>
                  <w:sz w:val="20"/>
                  <w:szCs w:val="20"/>
                  <w:rPrChange w:id="2101" w:author="Miku Nosamu" w:date="2025-07-05T15:16:00Z">
                    <w:rPr>
                      <w:color w:val="000000"/>
                    </w:rPr>
                  </w:rPrChange>
                </w:rPr>
                <w:t>tambah akun dengan email yang sudah terdafta</w:t>
              </w:r>
            </w:ins>
            <w:ins w:id="2102" w:author="Miku Nosamu" w:date="2025-07-05T14:54:00Z">
              <w:r w:rsidRPr="00131196">
                <w:rPr>
                  <w:rFonts w:asciiTheme="minorHAnsi" w:hAnsiTheme="minorHAnsi" w:cstheme="minorHAnsi"/>
                  <w:sz w:val="20"/>
                  <w:szCs w:val="20"/>
                  <w:lang w:val="en-US"/>
                  <w:rPrChange w:id="2103" w:author="Miku Nosamu" w:date="2025-07-05T15:16:00Z">
                    <w:rPr>
                      <w:color w:val="000000"/>
                      <w:lang w:val="en-US"/>
                    </w:rPr>
                  </w:rPrChange>
                </w:rPr>
                <w:t>r</w:t>
              </w:r>
            </w:ins>
          </w:p>
        </w:tc>
        <w:tc>
          <w:tcPr>
            <w:tcW w:w="1644" w:type="dxa"/>
            <w:vAlign w:val="center"/>
          </w:tcPr>
          <w:p w14:paraId="0F571226" w14:textId="5690FFA8" w:rsidR="00131196" w:rsidRPr="009B3DC9" w:rsidRDefault="00131196" w:rsidP="00131196">
            <w:pPr>
              <w:pStyle w:val="BodyText"/>
              <w:jc w:val="center"/>
              <w:rPr>
                <w:ins w:id="2104" w:author="Miku Nosamu" w:date="2025-07-05T14:39:00Z"/>
                <w:rFonts w:ascii="Arial" w:hAnsi="Arial" w:cs="Arial"/>
                <w:noProof/>
                <w:color w:val="2C283A" w:themeColor="text2"/>
                <w:sz w:val="20"/>
                <w:szCs w:val="20"/>
                <w:lang w:val="id-ID"/>
              </w:rPr>
            </w:pPr>
            <w:ins w:id="2105" w:author="Miku Nosamu" w:date="2025-07-05T14:55:00Z">
              <w:r>
                <w:rPr>
                  <w:rFonts w:ascii="Arial" w:hAnsi="Arial" w:cs="Arial"/>
                  <w:noProof/>
                  <w:color w:val="2C283A" w:themeColor="text2"/>
                  <w:sz w:val="20"/>
                  <w:szCs w:val="20"/>
                  <w:lang w:val="en-US"/>
                </w:rPr>
                <w:t>F003</w:t>
              </w:r>
            </w:ins>
          </w:p>
        </w:tc>
        <w:tc>
          <w:tcPr>
            <w:tcW w:w="1235" w:type="dxa"/>
            <w:vAlign w:val="center"/>
          </w:tcPr>
          <w:p w14:paraId="1A5FEC70" w14:textId="33193F92" w:rsidR="00131196" w:rsidRPr="009B3DC9" w:rsidRDefault="00131196" w:rsidP="00131196">
            <w:pPr>
              <w:pStyle w:val="BodyText"/>
              <w:jc w:val="center"/>
              <w:rPr>
                <w:ins w:id="2106" w:author="Miku Nosamu" w:date="2025-07-05T14:39:00Z"/>
                <w:rFonts w:ascii="Arial" w:hAnsi="Arial" w:cs="Arial"/>
                <w:noProof/>
                <w:color w:val="2C283A" w:themeColor="text2"/>
                <w:sz w:val="20"/>
                <w:szCs w:val="20"/>
                <w:lang w:val="id-ID"/>
              </w:rPr>
            </w:pPr>
            <w:ins w:id="2107"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CFE33BD" w14:textId="41D10503" w:rsidR="00131196" w:rsidRPr="009B3DC9" w:rsidRDefault="00131196" w:rsidP="00131196">
            <w:pPr>
              <w:pStyle w:val="BodyText"/>
              <w:jc w:val="center"/>
              <w:rPr>
                <w:ins w:id="2108" w:author="Miku Nosamu" w:date="2025-07-05T14:39:00Z"/>
                <w:rFonts w:ascii="Arial" w:hAnsi="Arial" w:cs="Arial"/>
                <w:noProof/>
                <w:color w:val="2C283A" w:themeColor="text2"/>
                <w:sz w:val="20"/>
                <w:szCs w:val="20"/>
                <w:lang w:val="id-ID"/>
              </w:rPr>
            </w:pPr>
            <w:ins w:id="2109"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6F13DC8F" w14:textId="15891ADD" w:rsidR="00131196" w:rsidRPr="009B3DC9" w:rsidRDefault="00131196" w:rsidP="00131196">
            <w:pPr>
              <w:pStyle w:val="BodyText"/>
              <w:jc w:val="center"/>
              <w:rPr>
                <w:ins w:id="2110" w:author="Miku Nosamu" w:date="2025-07-05T14:39:00Z"/>
                <w:rFonts w:ascii="Arial" w:hAnsi="Arial" w:cs="Arial"/>
                <w:noProof/>
                <w:color w:val="2C283A" w:themeColor="text2"/>
                <w:sz w:val="20"/>
                <w:szCs w:val="20"/>
                <w:lang w:val="id-ID"/>
              </w:rPr>
            </w:pPr>
            <w:ins w:id="2111" w:author="Miku Nosamu" w:date="2025-07-05T15:18:00Z">
              <w:r>
                <w:rPr>
                  <w:rFonts w:ascii="Arial" w:hAnsi="Arial" w:cs="Arial"/>
                  <w:noProof/>
                  <w:color w:val="2C283A" w:themeColor="text2"/>
                  <w:sz w:val="20"/>
                  <w:szCs w:val="20"/>
                  <w:lang w:val="en-US"/>
                </w:rPr>
                <w:t>Lucky Abdillah</w:t>
              </w:r>
            </w:ins>
          </w:p>
        </w:tc>
      </w:tr>
      <w:tr w:rsidR="00131196" w:rsidRPr="009B3DC9" w14:paraId="5BDA56A4" w14:textId="77777777" w:rsidTr="00131196">
        <w:trPr>
          <w:ins w:id="2112" w:author="Miku Nosamu" w:date="2025-07-05T14:39:00Z"/>
        </w:trPr>
        <w:tc>
          <w:tcPr>
            <w:tcW w:w="1346" w:type="dxa"/>
            <w:vAlign w:val="center"/>
          </w:tcPr>
          <w:p w14:paraId="27708C4C" w14:textId="5EA85494" w:rsidR="00131196" w:rsidRPr="002B23BC" w:rsidRDefault="00131196" w:rsidP="00131196">
            <w:pPr>
              <w:pStyle w:val="BodyText"/>
              <w:jc w:val="both"/>
              <w:rPr>
                <w:ins w:id="2113" w:author="Miku Nosamu" w:date="2025-07-05T14:39:00Z"/>
                <w:rFonts w:ascii="Arial" w:hAnsi="Arial" w:cs="Arial"/>
                <w:noProof/>
                <w:color w:val="2C283A" w:themeColor="text2"/>
                <w:sz w:val="20"/>
                <w:szCs w:val="20"/>
                <w:lang w:val="en-US"/>
                <w:rPrChange w:id="2114" w:author="Miku Nosamu" w:date="2025-07-05T14:39:00Z">
                  <w:rPr>
                    <w:ins w:id="2115" w:author="Miku Nosamu" w:date="2025-07-05T14:39:00Z"/>
                    <w:rFonts w:ascii="Arial" w:hAnsi="Arial" w:cs="Arial"/>
                    <w:noProof/>
                    <w:color w:val="2C283A" w:themeColor="text2"/>
                    <w:sz w:val="20"/>
                    <w:szCs w:val="20"/>
                    <w:lang w:val="id-ID"/>
                  </w:rPr>
                </w:rPrChange>
              </w:rPr>
            </w:pPr>
            <w:ins w:id="2116"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14</w:t>
              </w:r>
            </w:ins>
          </w:p>
        </w:tc>
        <w:tc>
          <w:tcPr>
            <w:tcW w:w="1695" w:type="dxa"/>
            <w:vAlign w:val="center"/>
          </w:tcPr>
          <w:p w14:paraId="23C2FAE1" w14:textId="5207F69A" w:rsidR="00131196" w:rsidRPr="00131196" w:rsidRDefault="00131196">
            <w:pPr>
              <w:pStyle w:val="BodyText"/>
              <w:spacing w:line="360" w:lineRule="auto"/>
              <w:jc w:val="both"/>
              <w:rPr>
                <w:ins w:id="2117" w:author="Miku Nosamu" w:date="2025-07-05T14:39:00Z"/>
                <w:rFonts w:asciiTheme="minorHAnsi" w:hAnsiTheme="minorHAnsi" w:cstheme="minorHAnsi"/>
                <w:noProof/>
                <w:sz w:val="20"/>
                <w:szCs w:val="20"/>
                <w:lang w:val="id-ID"/>
                <w:rPrChange w:id="2118" w:author="Miku Nosamu" w:date="2025-07-05T15:16:00Z">
                  <w:rPr>
                    <w:ins w:id="2119" w:author="Miku Nosamu" w:date="2025-07-05T14:39:00Z"/>
                    <w:rFonts w:ascii="Arial" w:hAnsi="Arial" w:cs="Arial"/>
                    <w:noProof/>
                    <w:color w:val="2C283A" w:themeColor="text2"/>
                    <w:sz w:val="20"/>
                    <w:szCs w:val="20"/>
                    <w:lang w:val="id-ID"/>
                  </w:rPr>
                </w:rPrChange>
              </w:rPr>
              <w:pPrChange w:id="2120" w:author="Miku Nosamu" w:date="2025-07-05T15:16:00Z">
                <w:pPr>
                  <w:pStyle w:val="BodyText"/>
                </w:pPr>
              </w:pPrChange>
            </w:pPr>
            <w:proofErr w:type="spellStart"/>
            <w:ins w:id="2121" w:author="Miku Nosamu" w:date="2025-07-05T14:55:00Z">
              <w:r w:rsidRPr="00131196">
                <w:rPr>
                  <w:rFonts w:asciiTheme="minorHAnsi" w:hAnsiTheme="minorHAnsi" w:cstheme="minorHAnsi"/>
                  <w:sz w:val="20"/>
                  <w:szCs w:val="20"/>
                  <w:lang w:val="en-US"/>
                  <w:rPrChange w:id="2122"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123" w:author="Miku Nosamu" w:date="2025-07-05T15:16:00Z">
                    <w:rPr>
                      <w:color w:val="000000"/>
                      <w:lang w:val="en-US"/>
                    </w:rPr>
                  </w:rPrChange>
                </w:rPr>
                <w:t xml:space="preserve"> Vendor </w:t>
              </w:r>
            </w:ins>
            <w:ins w:id="2124" w:author="Miku Nosamu" w:date="2025-07-05T14:54:00Z">
              <w:r w:rsidRPr="00131196">
                <w:rPr>
                  <w:rFonts w:asciiTheme="minorHAnsi" w:hAnsiTheme="minorHAnsi" w:cstheme="minorHAnsi"/>
                  <w:sz w:val="20"/>
                  <w:szCs w:val="20"/>
                  <w:rPrChange w:id="2125" w:author="Miku Nosamu" w:date="2025-07-05T15:16:00Z">
                    <w:rPr>
                      <w:color w:val="000000"/>
                    </w:rPr>
                  </w:rPrChange>
                </w:rPr>
                <w:t xml:space="preserve">Tambah akun </w:t>
              </w:r>
              <w:r w:rsidRPr="00131196">
                <w:rPr>
                  <w:rFonts w:asciiTheme="minorHAnsi" w:hAnsiTheme="minorHAnsi" w:cstheme="minorHAnsi"/>
                  <w:sz w:val="20"/>
                  <w:szCs w:val="20"/>
                  <w:rPrChange w:id="2126" w:author="Miku Nosamu" w:date="2025-07-05T15:16:00Z">
                    <w:rPr>
                      <w:color w:val="000000"/>
                    </w:rPr>
                  </w:rPrChange>
                </w:rPr>
                <w:lastRenderedPageBreak/>
                <w:t>dengan Password pendek (kurang dari 8 karakter)</w:t>
              </w:r>
            </w:ins>
          </w:p>
        </w:tc>
        <w:tc>
          <w:tcPr>
            <w:tcW w:w="1644" w:type="dxa"/>
            <w:vAlign w:val="center"/>
          </w:tcPr>
          <w:p w14:paraId="0A1F5738" w14:textId="6F79B3FC" w:rsidR="00131196" w:rsidRPr="009B3DC9" w:rsidRDefault="00131196" w:rsidP="00131196">
            <w:pPr>
              <w:pStyle w:val="BodyText"/>
              <w:jc w:val="center"/>
              <w:rPr>
                <w:ins w:id="2127" w:author="Miku Nosamu" w:date="2025-07-05T14:39:00Z"/>
                <w:rFonts w:ascii="Arial" w:hAnsi="Arial" w:cs="Arial"/>
                <w:noProof/>
                <w:color w:val="2C283A" w:themeColor="text2"/>
                <w:sz w:val="20"/>
                <w:szCs w:val="20"/>
                <w:lang w:val="id-ID"/>
              </w:rPr>
            </w:pPr>
            <w:ins w:id="2128" w:author="Miku Nosamu" w:date="2025-07-05T14:55:00Z">
              <w:r>
                <w:rPr>
                  <w:rFonts w:ascii="Arial" w:hAnsi="Arial" w:cs="Arial"/>
                  <w:noProof/>
                  <w:color w:val="2C283A" w:themeColor="text2"/>
                  <w:sz w:val="20"/>
                  <w:szCs w:val="20"/>
                  <w:lang w:val="en-US"/>
                </w:rPr>
                <w:lastRenderedPageBreak/>
                <w:t>F003</w:t>
              </w:r>
            </w:ins>
          </w:p>
        </w:tc>
        <w:tc>
          <w:tcPr>
            <w:tcW w:w="1235" w:type="dxa"/>
            <w:vAlign w:val="center"/>
          </w:tcPr>
          <w:p w14:paraId="6F61ABC6" w14:textId="6AA88AFE" w:rsidR="00131196" w:rsidRPr="009B3DC9" w:rsidRDefault="00131196" w:rsidP="00131196">
            <w:pPr>
              <w:pStyle w:val="BodyText"/>
              <w:jc w:val="center"/>
              <w:rPr>
                <w:ins w:id="2129" w:author="Miku Nosamu" w:date="2025-07-05T14:39:00Z"/>
                <w:rFonts w:ascii="Arial" w:hAnsi="Arial" w:cs="Arial"/>
                <w:noProof/>
                <w:color w:val="2C283A" w:themeColor="text2"/>
                <w:sz w:val="20"/>
                <w:szCs w:val="20"/>
                <w:lang w:val="id-ID"/>
              </w:rPr>
            </w:pPr>
            <w:ins w:id="2130"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1107C01F" w14:textId="0ABA2AD2" w:rsidR="00131196" w:rsidRPr="009B3DC9" w:rsidRDefault="00131196" w:rsidP="00131196">
            <w:pPr>
              <w:pStyle w:val="BodyText"/>
              <w:jc w:val="center"/>
              <w:rPr>
                <w:ins w:id="2131" w:author="Miku Nosamu" w:date="2025-07-05T14:39:00Z"/>
                <w:rFonts w:ascii="Arial" w:hAnsi="Arial" w:cs="Arial"/>
                <w:noProof/>
                <w:color w:val="2C283A" w:themeColor="text2"/>
                <w:sz w:val="20"/>
                <w:szCs w:val="20"/>
                <w:lang w:val="id-ID"/>
              </w:rPr>
            </w:pPr>
            <w:ins w:id="2132"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71621C08" w14:textId="47D85E36" w:rsidR="00131196" w:rsidRPr="009B3DC9" w:rsidRDefault="00131196" w:rsidP="00131196">
            <w:pPr>
              <w:pStyle w:val="BodyText"/>
              <w:jc w:val="center"/>
              <w:rPr>
                <w:ins w:id="2133" w:author="Miku Nosamu" w:date="2025-07-05T14:39:00Z"/>
                <w:rFonts w:ascii="Arial" w:hAnsi="Arial" w:cs="Arial"/>
                <w:noProof/>
                <w:color w:val="2C283A" w:themeColor="text2"/>
                <w:sz w:val="20"/>
                <w:szCs w:val="20"/>
                <w:lang w:val="id-ID"/>
              </w:rPr>
            </w:pPr>
            <w:ins w:id="2134" w:author="Miku Nosamu" w:date="2025-07-05T15:18:00Z">
              <w:r>
                <w:rPr>
                  <w:rFonts w:ascii="Arial" w:hAnsi="Arial" w:cs="Arial"/>
                  <w:noProof/>
                  <w:color w:val="2C283A" w:themeColor="text2"/>
                  <w:sz w:val="20"/>
                  <w:szCs w:val="20"/>
                  <w:lang w:val="en-US"/>
                </w:rPr>
                <w:t>Lucky Abdillah</w:t>
              </w:r>
            </w:ins>
          </w:p>
        </w:tc>
      </w:tr>
      <w:tr w:rsidR="00131196" w:rsidRPr="009B3DC9" w14:paraId="7CC5D348" w14:textId="77777777" w:rsidTr="00131196">
        <w:trPr>
          <w:ins w:id="2135" w:author="Miku Nosamu" w:date="2025-07-05T14:39:00Z"/>
        </w:trPr>
        <w:tc>
          <w:tcPr>
            <w:tcW w:w="1346" w:type="dxa"/>
            <w:vAlign w:val="center"/>
          </w:tcPr>
          <w:p w14:paraId="35160EC0" w14:textId="56EA965D" w:rsidR="00131196" w:rsidRPr="002B23BC" w:rsidRDefault="00131196" w:rsidP="00131196">
            <w:pPr>
              <w:pStyle w:val="BodyText"/>
              <w:jc w:val="both"/>
              <w:rPr>
                <w:ins w:id="2136" w:author="Miku Nosamu" w:date="2025-07-05T14:39:00Z"/>
                <w:rFonts w:ascii="Arial" w:hAnsi="Arial" w:cs="Arial"/>
                <w:noProof/>
                <w:color w:val="2C283A" w:themeColor="text2"/>
                <w:sz w:val="20"/>
                <w:szCs w:val="20"/>
                <w:lang w:val="en-US"/>
                <w:rPrChange w:id="2137" w:author="Miku Nosamu" w:date="2025-07-05T14:39:00Z">
                  <w:rPr>
                    <w:ins w:id="2138" w:author="Miku Nosamu" w:date="2025-07-05T14:39:00Z"/>
                    <w:rFonts w:ascii="Arial" w:hAnsi="Arial" w:cs="Arial"/>
                    <w:noProof/>
                    <w:color w:val="2C283A" w:themeColor="text2"/>
                    <w:sz w:val="20"/>
                    <w:szCs w:val="20"/>
                    <w:lang w:val="id-ID"/>
                  </w:rPr>
                </w:rPrChange>
              </w:rPr>
            </w:pPr>
            <w:ins w:id="2139" w:author="Miku Nosamu" w:date="2025-07-05T14:39:00Z">
              <w:r w:rsidRPr="009B3DC9">
                <w:rPr>
                  <w:rFonts w:ascii="Arial" w:hAnsi="Arial" w:cs="Arial"/>
                  <w:noProof/>
                  <w:color w:val="2C283A" w:themeColor="text2"/>
                  <w:sz w:val="20"/>
                  <w:szCs w:val="20"/>
                  <w:lang w:val="id-ID"/>
                </w:rPr>
                <w:lastRenderedPageBreak/>
                <w:t>KU-0</w:t>
              </w:r>
              <w:r>
                <w:rPr>
                  <w:rFonts w:ascii="Arial" w:hAnsi="Arial" w:cs="Arial"/>
                  <w:noProof/>
                  <w:color w:val="2C283A" w:themeColor="text2"/>
                  <w:sz w:val="20"/>
                  <w:szCs w:val="20"/>
                  <w:lang w:val="en-US"/>
                </w:rPr>
                <w:t>15</w:t>
              </w:r>
            </w:ins>
          </w:p>
        </w:tc>
        <w:tc>
          <w:tcPr>
            <w:tcW w:w="1695" w:type="dxa"/>
            <w:vAlign w:val="center"/>
          </w:tcPr>
          <w:p w14:paraId="2A40A6AE" w14:textId="0516F89B" w:rsidR="00131196" w:rsidRPr="00131196" w:rsidRDefault="00131196">
            <w:pPr>
              <w:pStyle w:val="BodyText"/>
              <w:spacing w:line="360" w:lineRule="auto"/>
              <w:jc w:val="both"/>
              <w:rPr>
                <w:ins w:id="2140" w:author="Miku Nosamu" w:date="2025-07-05T14:39:00Z"/>
                <w:rFonts w:asciiTheme="minorHAnsi" w:hAnsiTheme="minorHAnsi" w:cstheme="minorHAnsi"/>
                <w:noProof/>
                <w:sz w:val="20"/>
                <w:szCs w:val="20"/>
                <w:lang w:val="id-ID"/>
                <w:rPrChange w:id="2141" w:author="Miku Nosamu" w:date="2025-07-05T15:16:00Z">
                  <w:rPr>
                    <w:ins w:id="2142" w:author="Miku Nosamu" w:date="2025-07-05T14:39:00Z"/>
                    <w:rFonts w:ascii="Arial" w:hAnsi="Arial" w:cs="Arial"/>
                    <w:noProof/>
                    <w:color w:val="2C283A" w:themeColor="text2"/>
                    <w:sz w:val="20"/>
                    <w:szCs w:val="20"/>
                    <w:lang w:val="id-ID"/>
                  </w:rPr>
                </w:rPrChange>
              </w:rPr>
              <w:pPrChange w:id="2143" w:author="Miku Nosamu" w:date="2025-07-05T15:16:00Z">
                <w:pPr>
                  <w:pStyle w:val="BodyText"/>
                </w:pPr>
              </w:pPrChange>
            </w:pPr>
            <w:proofErr w:type="spellStart"/>
            <w:ins w:id="2144" w:author="Miku Nosamu" w:date="2025-07-05T14:55:00Z">
              <w:r w:rsidRPr="00131196">
                <w:rPr>
                  <w:rFonts w:asciiTheme="minorHAnsi" w:hAnsiTheme="minorHAnsi" w:cstheme="minorHAnsi"/>
                  <w:sz w:val="20"/>
                  <w:szCs w:val="20"/>
                  <w:lang w:val="en-US"/>
                  <w:rPrChange w:id="2145"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146" w:author="Miku Nosamu" w:date="2025-07-05T15:16:00Z">
                    <w:rPr>
                      <w:color w:val="000000"/>
                      <w:lang w:val="en-US"/>
                    </w:rPr>
                  </w:rPrChange>
                </w:rPr>
                <w:t xml:space="preserve"> Vendor </w:t>
              </w:r>
            </w:ins>
            <w:ins w:id="2147" w:author="Miku Nosamu" w:date="2025-07-05T14:54:00Z">
              <w:r w:rsidRPr="00131196">
                <w:rPr>
                  <w:rFonts w:asciiTheme="minorHAnsi" w:hAnsiTheme="minorHAnsi" w:cstheme="minorHAnsi"/>
                  <w:sz w:val="20"/>
                  <w:szCs w:val="20"/>
                  <w:rPrChange w:id="2148" w:author="Miku Nosamu" w:date="2025-07-05T15:16:00Z">
                    <w:rPr>
                      <w:color w:val="000000"/>
                    </w:rPr>
                  </w:rPrChange>
                </w:rPr>
                <w:t>tambah akun dengan email kosong</w:t>
              </w:r>
            </w:ins>
          </w:p>
        </w:tc>
        <w:tc>
          <w:tcPr>
            <w:tcW w:w="1644" w:type="dxa"/>
            <w:vAlign w:val="center"/>
          </w:tcPr>
          <w:p w14:paraId="0D472D44" w14:textId="3C7656E6" w:rsidR="00131196" w:rsidRPr="009B3DC9" w:rsidRDefault="00131196" w:rsidP="00131196">
            <w:pPr>
              <w:pStyle w:val="BodyText"/>
              <w:jc w:val="center"/>
              <w:rPr>
                <w:ins w:id="2149" w:author="Miku Nosamu" w:date="2025-07-05T14:39:00Z"/>
                <w:rFonts w:ascii="Arial" w:hAnsi="Arial" w:cs="Arial"/>
                <w:noProof/>
                <w:color w:val="2C283A" w:themeColor="text2"/>
                <w:sz w:val="20"/>
                <w:szCs w:val="20"/>
                <w:lang w:val="id-ID"/>
              </w:rPr>
            </w:pPr>
            <w:ins w:id="2150" w:author="Miku Nosamu" w:date="2025-07-05T14:55:00Z">
              <w:r>
                <w:rPr>
                  <w:rFonts w:ascii="Arial" w:hAnsi="Arial" w:cs="Arial"/>
                  <w:noProof/>
                  <w:color w:val="2C283A" w:themeColor="text2"/>
                  <w:sz w:val="20"/>
                  <w:szCs w:val="20"/>
                  <w:lang w:val="en-US"/>
                </w:rPr>
                <w:t>F003</w:t>
              </w:r>
            </w:ins>
          </w:p>
        </w:tc>
        <w:tc>
          <w:tcPr>
            <w:tcW w:w="1235" w:type="dxa"/>
            <w:vAlign w:val="center"/>
          </w:tcPr>
          <w:p w14:paraId="7EA04B30" w14:textId="5EE93300" w:rsidR="00131196" w:rsidRPr="009B3DC9" w:rsidRDefault="00131196" w:rsidP="00131196">
            <w:pPr>
              <w:pStyle w:val="BodyText"/>
              <w:jc w:val="center"/>
              <w:rPr>
                <w:ins w:id="2151" w:author="Miku Nosamu" w:date="2025-07-05T14:39:00Z"/>
                <w:rFonts w:ascii="Arial" w:hAnsi="Arial" w:cs="Arial"/>
                <w:noProof/>
                <w:color w:val="2C283A" w:themeColor="text2"/>
                <w:sz w:val="20"/>
                <w:szCs w:val="20"/>
                <w:lang w:val="id-ID"/>
              </w:rPr>
            </w:pPr>
            <w:ins w:id="2152"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6716732" w14:textId="23096EE4" w:rsidR="00131196" w:rsidRPr="009B3DC9" w:rsidRDefault="00131196" w:rsidP="00131196">
            <w:pPr>
              <w:pStyle w:val="BodyText"/>
              <w:jc w:val="center"/>
              <w:rPr>
                <w:ins w:id="2153" w:author="Miku Nosamu" w:date="2025-07-05T14:39:00Z"/>
                <w:rFonts w:ascii="Arial" w:hAnsi="Arial" w:cs="Arial"/>
                <w:noProof/>
                <w:color w:val="2C283A" w:themeColor="text2"/>
                <w:sz w:val="20"/>
                <w:szCs w:val="20"/>
                <w:lang w:val="id-ID"/>
              </w:rPr>
            </w:pPr>
            <w:ins w:id="2154"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2790E59F" w14:textId="18E22682" w:rsidR="00131196" w:rsidRPr="009B3DC9" w:rsidRDefault="00131196" w:rsidP="00131196">
            <w:pPr>
              <w:pStyle w:val="BodyText"/>
              <w:jc w:val="center"/>
              <w:rPr>
                <w:ins w:id="2155" w:author="Miku Nosamu" w:date="2025-07-05T14:39:00Z"/>
                <w:rFonts w:ascii="Arial" w:hAnsi="Arial" w:cs="Arial"/>
                <w:noProof/>
                <w:color w:val="2C283A" w:themeColor="text2"/>
                <w:sz w:val="20"/>
                <w:szCs w:val="20"/>
                <w:lang w:val="id-ID"/>
              </w:rPr>
            </w:pPr>
            <w:ins w:id="2156" w:author="Miku Nosamu" w:date="2025-07-05T15:18:00Z">
              <w:r>
                <w:rPr>
                  <w:rFonts w:ascii="Arial" w:hAnsi="Arial" w:cs="Arial"/>
                  <w:noProof/>
                  <w:color w:val="2C283A" w:themeColor="text2"/>
                  <w:sz w:val="20"/>
                  <w:szCs w:val="20"/>
                  <w:lang w:val="en-US"/>
                </w:rPr>
                <w:t>Lucky Abdillah</w:t>
              </w:r>
            </w:ins>
          </w:p>
        </w:tc>
      </w:tr>
      <w:tr w:rsidR="00131196" w:rsidRPr="009B3DC9" w14:paraId="6F42BEFD" w14:textId="77777777" w:rsidTr="00131196">
        <w:trPr>
          <w:ins w:id="2157" w:author="Miku Nosamu" w:date="2025-07-05T14:39:00Z"/>
        </w:trPr>
        <w:tc>
          <w:tcPr>
            <w:tcW w:w="1346" w:type="dxa"/>
            <w:vAlign w:val="center"/>
          </w:tcPr>
          <w:p w14:paraId="0D6296B3" w14:textId="44849762" w:rsidR="00131196" w:rsidRPr="002B23BC" w:rsidRDefault="00131196" w:rsidP="00131196">
            <w:pPr>
              <w:pStyle w:val="BodyText"/>
              <w:jc w:val="both"/>
              <w:rPr>
                <w:ins w:id="2158" w:author="Miku Nosamu" w:date="2025-07-05T14:39:00Z"/>
                <w:rFonts w:ascii="Arial" w:hAnsi="Arial" w:cs="Arial"/>
                <w:noProof/>
                <w:color w:val="2C283A" w:themeColor="text2"/>
                <w:sz w:val="20"/>
                <w:szCs w:val="20"/>
                <w:lang w:val="en-US"/>
                <w:rPrChange w:id="2159" w:author="Miku Nosamu" w:date="2025-07-05T14:39:00Z">
                  <w:rPr>
                    <w:ins w:id="2160" w:author="Miku Nosamu" w:date="2025-07-05T14:39:00Z"/>
                    <w:rFonts w:ascii="Arial" w:hAnsi="Arial" w:cs="Arial"/>
                    <w:noProof/>
                    <w:color w:val="2C283A" w:themeColor="text2"/>
                    <w:sz w:val="20"/>
                    <w:szCs w:val="20"/>
                    <w:lang w:val="id-ID"/>
                  </w:rPr>
                </w:rPrChange>
              </w:rPr>
            </w:pPr>
            <w:ins w:id="2161"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16</w:t>
              </w:r>
            </w:ins>
          </w:p>
        </w:tc>
        <w:tc>
          <w:tcPr>
            <w:tcW w:w="1695" w:type="dxa"/>
            <w:vAlign w:val="center"/>
          </w:tcPr>
          <w:p w14:paraId="1A3C0CD3" w14:textId="385FB672" w:rsidR="00131196" w:rsidRPr="00131196" w:rsidRDefault="00131196">
            <w:pPr>
              <w:pStyle w:val="BodyText"/>
              <w:spacing w:line="360" w:lineRule="auto"/>
              <w:jc w:val="both"/>
              <w:rPr>
                <w:ins w:id="2162" w:author="Miku Nosamu" w:date="2025-07-05T14:39:00Z"/>
                <w:rFonts w:asciiTheme="minorHAnsi" w:hAnsiTheme="minorHAnsi" w:cstheme="minorHAnsi"/>
                <w:noProof/>
                <w:sz w:val="20"/>
                <w:szCs w:val="20"/>
                <w:lang w:val="id-ID"/>
                <w:rPrChange w:id="2163" w:author="Miku Nosamu" w:date="2025-07-05T15:16:00Z">
                  <w:rPr>
                    <w:ins w:id="2164" w:author="Miku Nosamu" w:date="2025-07-05T14:39:00Z"/>
                    <w:rFonts w:ascii="Arial" w:hAnsi="Arial" w:cs="Arial"/>
                    <w:noProof/>
                    <w:color w:val="2C283A" w:themeColor="text2"/>
                    <w:sz w:val="20"/>
                    <w:szCs w:val="20"/>
                    <w:lang w:val="id-ID"/>
                  </w:rPr>
                </w:rPrChange>
              </w:rPr>
              <w:pPrChange w:id="2165" w:author="Miku Nosamu" w:date="2025-07-05T15:16:00Z">
                <w:pPr>
                  <w:pStyle w:val="BodyText"/>
                </w:pPr>
              </w:pPrChange>
            </w:pPr>
            <w:proofErr w:type="spellStart"/>
            <w:ins w:id="2166" w:author="Miku Nosamu" w:date="2025-07-05T14:55:00Z">
              <w:r w:rsidRPr="00131196">
                <w:rPr>
                  <w:rFonts w:asciiTheme="minorHAnsi" w:hAnsiTheme="minorHAnsi" w:cstheme="minorHAnsi"/>
                  <w:sz w:val="20"/>
                  <w:szCs w:val="20"/>
                  <w:lang w:val="en-US"/>
                  <w:rPrChange w:id="2167"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168" w:author="Miku Nosamu" w:date="2025-07-05T15:16:00Z">
                    <w:rPr>
                      <w:color w:val="000000"/>
                      <w:lang w:val="en-US"/>
                    </w:rPr>
                  </w:rPrChange>
                </w:rPr>
                <w:t xml:space="preserve"> Vendor </w:t>
              </w:r>
            </w:ins>
            <w:ins w:id="2169" w:author="Miku Nosamu" w:date="2025-07-05T14:54:00Z">
              <w:r w:rsidRPr="00131196">
                <w:rPr>
                  <w:rFonts w:asciiTheme="minorHAnsi" w:hAnsiTheme="minorHAnsi" w:cstheme="minorHAnsi"/>
                  <w:sz w:val="20"/>
                  <w:szCs w:val="20"/>
                  <w:rPrChange w:id="2170" w:author="Miku Nosamu" w:date="2025-07-05T15:16:00Z">
                    <w:rPr>
                      <w:color w:val="000000"/>
                    </w:rPr>
                  </w:rPrChange>
                </w:rPr>
                <w:t xml:space="preserve">tambah akun dengan email, nama </w:t>
              </w:r>
              <w:r w:rsidRPr="00131196">
                <w:rPr>
                  <w:rFonts w:asciiTheme="minorHAnsi" w:hAnsiTheme="minorHAnsi" w:cstheme="minorHAnsi"/>
                  <w:b/>
                  <w:bCs/>
                  <w:sz w:val="20"/>
                  <w:szCs w:val="20"/>
                  <w:rPrChange w:id="2171" w:author="Miku Nosamu" w:date="2025-07-05T15:16:00Z">
                    <w:rPr>
                      <w:b/>
                      <w:bCs/>
                      <w:color w:val="000000"/>
                    </w:rPr>
                  </w:rPrChange>
                </w:rPr>
                <w:t xml:space="preserve">atau </w:t>
              </w:r>
              <w:r w:rsidRPr="00131196">
                <w:rPr>
                  <w:rFonts w:asciiTheme="minorHAnsi" w:hAnsiTheme="minorHAnsi" w:cstheme="minorHAnsi"/>
                  <w:sz w:val="20"/>
                  <w:szCs w:val="20"/>
                  <w:rPrChange w:id="2172" w:author="Miku Nosamu" w:date="2025-07-05T15:16:00Z">
                    <w:rPr>
                      <w:color w:val="000000"/>
                    </w:rPr>
                  </w:rPrChange>
                </w:rPr>
                <w:t>password kosong</w:t>
              </w:r>
            </w:ins>
          </w:p>
        </w:tc>
        <w:tc>
          <w:tcPr>
            <w:tcW w:w="1644" w:type="dxa"/>
            <w:vAlign w:val="center"/>
          </w:tcPr>
          <w:p w14:paraId="0CC4AC2F" w14:textId="724B8D21" w:rsidR="00131196" w:rsidRPr="009B3DC9" w:rsidRDefault="00131196" w:rsidP="00131196">
            <w:pPr>
              <w:pStyle w:val="BodyText"/>
              <w:jc w:val="center"/>
              <w:rPr>
                <w:ins w:id="2173" w:author="Miku Nosamu" w:date="2025-07-05T14:39:00Z"/>
                <w:rFonts w:ascii="Arial" w:hAnsi="Arial" w:cs="Arial"/>
                <w:noProof/>
                <w:color w:val="2C283A" w:themeColor="text2"/>
                <w:sz w:val="20"/>
                <w:szCs w:val="20"/>
                <w:lang w:val="id-ID"/>
              </w:rPr>
            </w:pPr>
            <w:ins w:id="2174" w:author="Miku Nosamu" w:date="2025-07-05T14:55:00Z">
              <w:r>
                <w:rPr>
                  <w:rFonts w:ascii="Arial" w:hAnsi="Arial" w:cs="Arial"/>
                  <w:noProof/>
                  <w:color w:val="2C283A" w:themeColor="text2"/>
                  <w:sz w:val="20"/>
                  <w:szCs w:val="20"/>
                  <w:lang w:val="en-US"/>
                </w:rPr>
                <w:t>F003</w:t>
              </w:r>
            </w:ins>
          </w:p>
        </w:tc>
        <w:tc>
          <w:tcPr>
            <w:tcW w:w="1235" w:type="dxa"/>
            <w:vAlign w:val="center"/>
          </w:tcPr>
          <w:p w14:paraId="700E3D05" w14:textId="33566317" w:rsidR="00131196" w:rsidRPr="009B3DC9" w:rsidRDefault="00131196" w:rsidP="00131196">
            <w:pPr>
              <w:pStyle w:val="BodyText"/>
              <w:jc w:val="center"/>
              <w:rPr>
                <w:ins w:id="2175" w:author="Miku Nosamu" w:date="2025-07-05T14:39:00Z"/>
                <w:rFonts w:ascii="Arial" w:hAnsi="Arial" w:cs="Arial"/>
                <w:noProof/>
                <w:color w:val="2C283A" w:themeColor="text2"/>
                <w:sz w:val="20"/>
                <w:szCs w:val="20"/>
                <w:lang w:val="id-ID"/>
              </w:rPr>
            </w:pPr>
            <w:ins w:id="2176"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D47E0A0" w14:textId="3BEFE7F0" w:rsidR="00131196" w:rsidRPr="009B3DC9" w:rsidRDefault="00131196" w:rsidP="00131196">
            <w:pPr>
              <w:pStyle w:val="BodyText"/>
              <w:jc w:val="center"/>
              <w:rPr>
                <w:ins w:id="2177" w:author="Miku Nosamu" w:date="2025-07-05T14:39:00Z"/>
                <w:rFonts w:ascii="Arial" w:hAnsi="Arial" w:cs="Arial"/>
                <w:noProof/>
                <w:color w:val="2C283A" w:themeColor="text2"/>
                <w:sz w:val="20"/>
                <w:szCs w:val="20"/>
                <w:lang w:val="id-ID"/>
              </w:rPr>
            </w:pPr>
            <w:ins w:id="2178"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7981450B" w14:textId="36EC0CD0" w:rsidR="00131196" w:rsidRPr="009B3DC9" w:rsidRDefault="00131196" w:rsidP="00131196">
            <w:pPr>
              <w:pStyle w:val="BodyText"/>
              <w:jc w:val="center"/>
              <w:rPr>
                <w:ins w:id="2179" w:author="Miku Nosamu" w:date="2025-07-05T14:39:00Z"/>
                <w:rFonts w:ascii="Arial" w:hAnsi="Arial" w:cs="Arial"/>
                <w:noProof/>
                <w:color w:val="2C283A" w:themeColor="text2"/>
                <w:sz w:val="20"/>
                <w:szCs w:val="20"/>
                <w:lang w:val="id-ID"/>
              </w:rPr>
            </w:pPr>
            <w:ins w:id="2180" w:author="Miku Nosamu" w:date="2025-07-05T15:18:00Z">
              <w:r>
                <w:rPr>
                  <w:rFonts w:ascii="Arial" w:hAnsi="Arial" w:cs="Arial"/>
                  <w:noProof/>
                  <w:color w:val="2C283A" w:themeColor="text2"/>
                  <w:sz w:val="20"/>
                  <w:szCs w:val="20"/>
                  <w:lang w:val="en-US"/>
                </w:rPr>
                <w:t>Lucky Abdillah</w:t>
              </w:r>
            </w:ins>
          </w:p>
        </w:tc>
      </w:tr>
      <w:tr w:rsidR="00131196" w:rsidRPr="009B3DC9" w14:paraId="19F5EBC0" w14:textId="77777777" w:rsidTr="00131196">
        <w:trPr>
          <w:ins w:id="2181" w:author="Miku Nosamu" w:date="2025-07-05T14:39:00Z"/>
        </w:trPr>
        <w:tc>
          <w:tcPr>
            <w:tcW w:w="1346" w:type="dxa"/>
            <w:vAlign w:val="center"/>
          </w:tcPr>
          <w:p w14:paraId="0A36E5D4" w14:textId="222701EC" w:rsidR="00131196" w:rsidRPr="002B23BC" w:rsidRDefault="00131196" w:rsidP="00131196">
            <w:pPr>
              <w:pStyle w:val="BodyText"/>
              <w:jc w:val="both"/>
              <w:rPr>
                <w:ins w:id="2182" w:author="Miku Nosamu" w:date="2025-07-05T14:39:00Z"/>
                <w:rFonts w:ascii="Arial" w:hAnsi="Arial" w:cs="Arial"/>
                <w:noProof/>
                <w:color w:val="2C283A" w:themeColor="text2"/>
                <w:sz w:val="20"/>
                <w:szCs w:val="20"/>
                <w:lang w:val="en-US"/>
                <w:rPrChange w:id="2183" w:author="Miku Nosamu" w:date="2025-07-05T14:39:00Z">
                  <w:rPr>
                    <w:ins w:id="2184" w:author="Miku Nosamu" w:date="2025-07-05T14:39:00Z"/>
                    <w:rFonts w:ascii="Arial" w:hAnsi="Arial" w:cs="Arial"/>
                    <w:noProof/>
                    <w:color w:val="2C283A" w:themeColor="text2"/>
                    <w:sz w:val="20"/>
                    <w:szCs w:val="20"/>
                    <w:lang w:val="id-ID"/>
                  </w:rPr>
                </w:rPrChange>
              </w:rPr>
            </w:pPr>
            <w:ins w:id="2185"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17</w:t>
              </w:r>
            </w:ins>
          </w:p>
        </w:tc>
        <w:tc>
          <w:tcPr>
            <w:tcW w:w="1695" w:type="dxa"/>
            <w:vAlign w:val="center"/>
          </w:tcPr>
          <w:p w14:paraId="771BB7CD" w14:textId="560FD7D3" w:rsidR="00131196" w:rsidRPr="00131196" w:rsidRDefault="00131196">
            <w:pPr>
              <w:pStyle w:val="BodyText"/>
              <w:spacing w:line="360" w:lineRule="auto"/>
              <w:jc w:val="both"/>
              <w:rPr>
                <w:ins w:id="2186" w:author="Miku Nosamu" w:date="2025-07-05T14:39:00Z"/>
                <w:rFonts w:asciiTheme="minorHAnsi" w:hAnsiTheme="minorHAnsi" w:cstheme="minorHAnsi"/>
                <w:noProof/>
                <w:sz w:val="20"/>
                <w:szCs w:val="20"/>
                <w:lang w:val="id-ID"/>
                <w:rPrChange w:id="2187" w:author="Miku Nosamu" w:date="2025-07-05T15:16:00Z">
                  <w:rPr>
                    <w:ins w:id="2188" w:author="Miku Nosamu" w:date="2025-07-05T14:39:00Z"/>
                    <w:rFonts w:ascii="Arial" w:hAnsi="Arial" w:cs="Arial"/>
                    <w:noProof/>
                    <w:color w:val="2C283A" w:themeColor="text2"/>
                    <w:sz w:val="20"/>
                    <w:szCs w:val="20"/>
                    <w:lang w:val="id-ID"/>
                  </w:rPr>
                </w:rPrChange>
              </w:rPr>
              <w:pPrChange w:id="2189" w:author="Miku Nosamu" w:date="2025-07-05T15:16:00Z">
                <w:pPr>
                  <w:pStyle w:val="BodyText"/>
                </w:pPr>
              </w:pPrChange>
            </w:pPr>
            <w:ins w:id="2190" w:author="Miku Nosamu" w:date="2025-07-05T14:56:00Z">
              <w:r w:rsidRPr="00131196">
                <w:rPr>
                  <w:rFonts w:asciiTheme="minorHAnsi" w:hAnsiTheme="minorHAnsi" w:cstheme="minorHAnsi"/>
                  <w:sz w:val="20"/>
                  <w:szCs w:val="20"/>
                  <w:rPrChange w:id="2191" w:author="Miku Nosamu" w:date="2025-07-05T15:16:00Z">
                    <w:rPr>
                      <w:color w:val="000000"/>
                    </w:rPr>
                  </w:rPrChange>
                </w:rPr>
                <w:t>Pengujian Pengajuan SIK Vendor dengan Dokumen lengkap</w:t>
              </w:r>
            </w:ins>
          </w:p>
        </w:tc>
        <w:tc>
          <w:tcPr>
            <w:tcW w:w="1644" w:type="dxa"/>
            <w:vAlign w:val="center"/>
          </w:tcPr>
          <w:p w14:paraId="7D671FBE" w14:textId="48FE1EBD" w:rsidR="00131196" w:rsidRPr="00085884" w:rsidRDefault="00131196" w:rsidP="00131196">
            <w:pPr>
              <w:pStyle w:val="BodyText"/>
              <w:jc w:val="center"/>
              <w:rPr>
                <w:ins w:id="2192" w:author="Miku Nosamu" w:date="2025-07-05T14:39:00Z"/>
                <w:rFonts w:ascii="Arial" w:hAnsi="Arial" w:cs="Arial"/>
                <w:noProof/>
                <w:color w:val="2C283A" w:themeColor="text2"/>
                <w:sz w:val="20"/>
                <w:szCs w:val="20"/>
                <w:lang w:val="en-US"/>
                <w:rPrChange w:id="2193" w:author="Miku Nosamu" w:date="2025-07-05T14:59:00Z">
                  <w:rPr>
                    <w:ins w:id="2194" w:author="Miku Nosamu" w:date="2025-07-05T14:39:00Z"/>
                    <w:rFonts w:ascii="Arial" w:hAnsi="Arial" w:cs="Arial"/>
                    <w:noProof/>
                    <w:color w:val="2C283A" w:themeColor="text2"/>
                    <w:sz w:val="20"/>
                    <w:szCs w:val="20"/>
                    <w:lang w:val="id-ID"/>
                  </w:rPr>
                </w:rPrChange>
              </w:rPr>
            </w:pPr>
            <w:ins w:id="2195" w:author="Miku Nosamu" w:date="2025-07-05T14:59:00Z">
              <w:r>
                <w:rPr>
                  <w:rFonts w:ascii="Arial" w:hAnsi="Arial" w:cs="Arial"/>
                  <w:noProof/>
                  <w:color w:val="2C283A" w:themeColor="text2"/>
                  <w:sz w:val="20"/>
                  <w:szCs w:val="20"/>
                  <w:lang w:val="en-US"/>
                </w:rPr>
                <w:t>F004</w:t>
              </w:r>
            </w:ins>
          </w:p>
        </w:tc>
        <w:tc>
          <w:tcPr>
            <w:tcW w:w="1235" w:type="dxa"/>
            <w:vAlign w:val="center"/>
          </w:tcPr>
          <w:p w14:paraId="7839A7FE" w14:textId="142425E7" w:rsidR="00131196" w:rsidRPr="009B3DC9" w:rsidRDefault="00131196" w:rsidP="00131196">
            <w:pPr>
              <w:pStyle w:val="BodyText"/>
              <w:jc w:val="center"/>
              <w:rPr>
                <w:ins w:id="2196" w:author="Miku Nosamu" w:date="2025-07-05T14:39:00Z"/>
                <w:rFonts w:ascii="Arial" w:hAnsi="Arial" w:cs="Arial"/>
                <w:noProof/>
                <w:color w:val="2C283A" w:themeColor="text2"/>
                <w:sz w:val="20"/>
                <w:szCs w:val="20"/>
                <w:lang w:val="id-ID"/>
              </w:rPr>
            </w:pPr>
            <w:ins w:id="2197"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56EEB1BC" w14:textId="7DA1A41F" w:rsidR="00131196" w:rsidRPr="009B3DC9" w:rsidRDefault="00131196" w:rsidP="00131196">
            <w:pPr>
              <w:pStyle w:val="BodyText"/>
              <w:jc w:val="center"/>
              <w:rPr>
                <w:ins w:id="2198" w:author="Miku Nosamu" w:date="2025-07-05T14:39:00Z"/>
                <w:rFonts w:ascii="Arial" w:hAnsi="Arial" w:cs="Arial"/>
                <w:noProof/>
                <w:color w:val="2C283A" w:themeColor="text2"/>
                <w:sz w:val="20"/>
                <w:szCs w:val="20"/>
                <w:lang w:val="id-ID"/>
              </w:rPr>
            </w:pPr>
            <w:ins w:id="2199"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1E2559E2" w14:textId="51A53500" w:rsidR="00131196" w:rsidRPr="009B3DC9" w:rsidRDefault="00131196" w:rsidP="00131196">
            <w:pPr>
              <w:pStyle w:val="BodyText"/>
              <w:jc w:val="center"/>
              <w:rPr>
                <w:ins w:id="2200" w:author="Miku Nosamu" w:date="2025-07-05T14:39:00Z"/>
                <w:rFonts w:ascii="Arial" w:hAnsi="Arial" w:cs="Arial"/>
                <w:noProof/>
                <w:color w:val="2C283A" w:themeColor="text2"/>
                <w:sz w:val="20"/>
                <w:szCs w:val="20"/>
                <w:lang w:val="id-ID"/>
              </w:rPr>
            </w:pPr>
            <w:ins w:id="2201" w:author="Miku Nosamu" w:date="2025-07-05T15:18:00Z">
              <w:r>
                <w:rPr>
                  <w:rFonts w:ascii="Arial" w:hAnsi="Arial" w:cs="Arial"/>
                  <w:noProof/>
                  <w:color w:val="2C283A" w:themeColor="text2"/>
                  <w:sz w:val="20"/>
                  <w:szCs w:val="20"/>
                  <w:lang w:val="en-US"/>
                </w:rPr>
                <w:t>Lucky Abdillah</w:t>
              </w:r>
            </w:ins>
          </w:p>
        </w:tc>
      </w:tr>
      <w:tr w:rsidR="00131196" w:rsidRPr="009B3DC9" w14:paraId="65588FBC" w14:textId="77777777" w:rsidTr="00131196">
        <w:trPr>
          <w:ins w:id="2202" w:author="Miku Nosamu" w:date="2025-07-05T14:39:00Z"/>
        </w:trPr>
        <w:tc>
          <w:tcPr>
            <w:tcW w:w="1346" w:type="dxa"/>
            <w:vAlign w:val="center"/>
          </w:tcPr>
          <w:p w14:paraId="62BB978D" w14:textId="145A4EAD" w:rsidR="00131196" w:rsidRPr="002B23BC" w:rsidRDefault="00131196" w:rsidP="00131196">
            <w:pPr>
              <w:pStyle w:val="BodyText"/>
              <w:jc w:val="both"/>
              <w:rPr>
                <w:ins w:id="2203" w:author="Miku Nosamu" w:date="2025-07-05T14:39:00Z"/>
                <w:rFonts w:ascii="Arial" w:hAnsi="Arial" w:cs="Arial"/>
                <w:noProof/>
                <w:color w:val="2C283A" w:themeColor="text2"/>
                <w:sz w:val="20"/>
                <w:szCs w:val="20"/>
                <w:lang w:val="en-US"/>
                <w:rPrChange w:id="2204" w:author="Miku Nosamu" w:date="2025-07-05T14:39:00Z">
                  <w:rPr>
                    <w:ins w:id="2205" w:author="Miku Nosamu" w:date="2025-07-05T14:39:00Z"/>
                    <w:rFonts w:ascii="Arial" w:hAnsi="Arial" w:cs="Arial"/>
                    <w:noProof/>
                    <w:color w:val="2C283A" w:themeColor="text2"/>
                    <w:sz w:val="20"/>
                    <w:szCs w:val="20"/>
                    <w:lang w:val="id-ID"/>
                  </w:rPr>
                </w:rPrChange>
              </w:rPr>
            </w:pPr>
            <w:ins w:id="2206"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18</w:t>
              </w:r>
            </w:ins>
          </w:p>
        </w:tc>
        <w:tc>
          <w:tcPr>
            <w:tcW w:w="1695" w:type="dxa"/>
            <w:vAlign w:val="center"/>
          </w:tcPr>
          <w:p w14:paraId="51B1E7BE" w14:textId="122FB572" w:rsidR="00131196" w:rsidRPr="00131196" w:rsidRDefault="00131196">
            <w:pPr>
              <w:pStyle w:val="BodyText"/>
              <w:spacing w:line="360" w:lineRule="auto"/>
              <w:jc w:val="both"/>
              <w:rPr>
                <w:ins w:id="2207" w:author="Miku Nosamu" w:date="2025-07-05T14:39:00Z"/>
                <w:rFonts w:asciiTheme="minorHAnsi" w:hAnsiTheme="minorHAnsi" w:cstheme="minorHAnsi"/>
                <w:noProof/>
                <w:sz w:val="20"/>
                <w:szCs w:val="20"/>
                <w:lang w:val="id-ID"/>
                <w:rPrChange w:id="2208" w:author="Miku Nosamu" w:date="2025-07-05T15:16:00Z">
                  <w:rPr>
                    <w:ins w:id="2209" w:author="Miku Nosamu" w:date="2025-07-05T14:39:00Z"/>
                    <w:rFonts w:ascii="Arial" w:hAnsi="Arial" w:cs="Arial"/>
                    <w:noProof/>
                    <w:color w:val="2C283A" w:themeColor="text2"/>
                    <w:sz w:val="20"/>
                    <w:szCs w:val="20"/>
                    <w:lang w:val="id-ID"/>
                  </w:rPr>
                </w:rPrChange>
              </w:rPr>
              <w:pPrChange w:id="2210" w:author="Miku Nosamu" w:date="2025-07-05T15:16:00Z">
                <w:pPr>
                  <w:pStyle w:val="BodyText"/>
                </w:pPr>
              </w:pPrChange>
            </w:pPr>
            <w:ins w:id="2211" w:author="Miku Nosamu" w:date="2025-07-05T14:57:00Z">
              <w:r w:rsidRPr="00131196">
                <w:rPr>
                  <w:rFonts w:asciiTheme="minorHAnsi" w:hAnsiTheme="minorHAnsi" w:cstheme="minorHAnsi"/>
                  <w:sz w:val="20"/>
                  <w:szCs w:val="20"/>
                  <w:rPrChange w:id="2212" w:author="Miku Nosamu" w:date="2025-07-05T15:16:00Z">
                    <w:rPr>
                      <w:color w:val="000000"/>
                    </w:rPr>
                  </w:rPrChange>
                </w:rPr>
                <w:t xml:space="preserve">Pengujian Pengajuan SIK Vendor dengan </w:t>
              </w:r>
            </w:ins>
            <w:ins w:id="2213" w:author="Miku Nosamu" w:date="2025-07-05T14:56:00Z">
              <w:r w:rsidRPr="00131196">
                <w:rPr>
                  <w:rFonts w:asciiTheme="minorHAnsi" w:hAnsiTheme="minorHAnsi" w:cstheme="minorHAnsi"/>
                  <w:sz w:val="20"/>
                  <w:szCs w:val="20"/>
                  <w:rPrChange w:id="2214" w:author="Miku Nosamu" w:date="2025-07-05T15:16:00Z">
                    <w:rPr>
                      <w:color w:val="000000"/>
                    </w:rPr>
                  </w:rPrChange>
                </w:rPr>
                <w:t>Hanya upload JSA</w:t>
              </w:r>
            </w:ins>
          </w:p>
        </w:tc>
        <w:tc>
          <w:tcPr>
            <w:tcW w:w="1644" w:type="dxa"/>
            <w:vAlign w:val="center"/>
          </w:tcPr>
          <w:p w14:paraId="311456F7" w14:textId="6C3A579D" w:rsidR="00131196" w:rsidRPr="009B3DC9" w:rsidRDefault="00131196" w:rsidP="00131196">
            <w:pPr>
              <w:pStyle w:val="BodyText"/>
              <w:jc w:val="center"/>
              <w:rPr>
                <w:ins w:id="2215" w:author="Miku Nosamu" w:date="2025-07-05T14:39:00Z"/>
                <w:rFonts w:ascii="Arial" w:hAnsi="Arial" w:cs="Arial"/>
                <w:noProof/>
                <w:color w:val="2C283A" w:themeColor="text2"/>
                <w:sz w:val="20"/>
                <w:szCs w:val="20"/>
                <w:lang w:val="id-ID"/>
              </w:rPr>
            </w:pPr>
            <w:ins w:id="2216" w:author="Miku Nosamu" w:date="2025-07-05T14:59:00Z">
              <w:r>
                <w:rPr>
                  <w:rFonts w:ascii="Arial" w:hAnsi="Arial" w:cs="Arial"/>
                  <w:noProof/>
                  <w:color w:val="2C283A" w:themeColor="text2"/>
                  <w:sz w:val="20"/>
                  <w:szCs w:val="20"/>
                  <w:lang w:val="en-US"/>
                </w:rPr>
                <w:t>F004</w:t>
              </w:r>
            </w:ins>
          </w:p>
        </w:tc>
        <w:tc>
          <w:tcPr>
            <w:tcW w:w="1235" w:type="dxa"/>
            <w:vAlign w:val="center"/>
          </w:tcPr>
          <w:p w14:paraId="74590DA1" w14:textId="49CEB967" w:rsidR="00131196" w:rsidRPr="009B3DC9" w:rsidRDefault="00131196" w:rsidP="00131196">
            <w:pPr>
              <w:pStyle w:val="BodyText"/>
              <w:jc w:val="center"/>
              <w:rPr>
                <w:ins w:id="2217" w:author="Miku Nosamu" w:date="2025-07-05T14:39:00Z"/>
                <w:rFonts w:ascii="Arial" w:hAnsi="Arial" w:cs="Arial"/>
                <w:noProof/>
                <w:color w:val="2C283A" w:themeColor="text2"/>
                <w:sz w:val="20"/>
                <w:szCs w:val="20"/>
                <w:lang w:val="id-ID"/>
              </w:rPr>
            </w:pPr>
            <w:ins w:id="2218"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176CD9C5" w14:textId="3D223378" w:rsidR="00131196" w:rsidRPr="009B3DC9" w:rsidRDefault="00131196" w:rsidP="00131196">
            <w:pPr>
              <w:pStyle w:val="BodyText"/>
              <w:jc w:val="center"/>
              <w:rPr>
                <w:ins w:id="2219" w:author="Miku Nosamu" w:date="2025-07-05T14:39:00Z"/>
                <w:rFonts w:ascii="Arial" w:hAnsi="Arial" w:cs="Arial"/>
                <w:noProof/>
                <w:color w:val="2C283A" w:themeColor="text2"/>
                <w:sz w:val="20"/>
                <w:szCs w:val="20"/>
                <w:lang w:val="id-ID"/>
              </w:rPr>
            </w:pPr>
            <w:ins w:id="2220"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45EB0CD8" w14:textId="49EF2195" w:rsidR="00131196" w:rsidRPr="009B3DC9" w:rsidRDefault="00131196" w:rsidP="00131196">
            <w:pPr>
              <w:pStyle w:val="BodyText"/>
              <w:jc w:val="center"/>
              <w:rPr>
                <w:ins w:id="2221" w:author="Miku Nosamu" w:date="2025-07-05T14:39:00Z"/>
                <w:rFonts w:ascii="Arial" w:hAnsi="Arial" w:cs="Arial"/>
                <w:noProof/>
                <w:color w:val="2C283A" w:themeColor="text2"/>
                <w:sz w:val="20"/>
                <w:szCs w:val="20"/>
                <w:lang w:val="id-ID"/>
              </w:rPr>
            </w:pPr>
            <w:ins w:id="2222" w:author="Miku Nosamu" w:date="2025-07-05T15:18:00Z">
              <w:r>
                <w:rPr>
                  <w:rFonts w:ascii="Arial" w:hAnsi="Arial" w:cs="Arial"/>
                  <w:noProof/>
                  <w:color w:val="2C283A" w:themeColor="text2"/>
                  <w:sz w:val="20"/>
                  <w:szCs w:val="20"/>
                  <w:lang w:val="en-US"/>
                </w:rPr>
                <w:t>Lucky Abdillah</w:t>
              </w:r>
            </w:ins>
          </w:p>
        </w:tc>
      </w:tr>
      <w:tr w:rsidR="00131196" w:rsidRPr="009B3DC9" w14:paraId="30DF392F" w14:textId="77777777" w:rsidTr="00131196">
        <w:trPr>
          <w:ins w:id="2223" w:author="Miku Nosamu" w:date="2025-07-05T14:39:00Z"/>
        </w:trPr>
        <w:tc>
          <w:tcPr>
            <w:tcW w:w="1346" w:type="dxa"/>
            <w:vAlign w:val="center"/>
          </w:tcPr>
          <w:p w14:paraId="3A36F071" w14:textId="10F836BF" w:rsidR="00131196" w:rsidRPr="002B23BC" w:rsidRDefault="00131196" w:rsidP="00131196">
            <w:pPr>
              <w:pStyle w:val="BodyText"/>
              <w:jc w:val="both"/>
              <w:rPr>
                <w:ins w:id="2224" w:author="Miku Nosamu" w:date="2025-07-05T14:39:00Z"/>
                <w:rFonts w:ascii="Arial" w:hAnsi="Arial" w:cs="Arial"/>
                <w:noProof/>
                <w:color w:val="2C283A" w:themeColor="text2"/>
                <w:sz w:val="20"/>
                <w:szCs w:val="20"/>
                <w:lang w:val="en-US"/>
                <w:rPrChange w:id="2225" w:author="Miku Nosamu" w:date="2025-07-05T14:39:00Z">
                  <w:rPr>
                    <w:ins w:id="2226" w:author="Miku Nosamu" w:date="2025-07-05T14:39:00Z"/>
                    <w:rFonts w:ascii="Arial" w:hAnsi="Arial" w:cs="Arial"/>
                    <w:noProof/>
                    <w:color w:val="2C283A" w:themeColor="text2"/>
                    <w:sz w:val="20"/>
                    <w:szCs w:val="20"/>
                    <w:lang w:val="id-ID"/>
                  </w:rPr>
                </w:rPrChange>
              </w:rPr>
            </w:pPr>
            <w:ins w:id="2227"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19</w:t>
              </w:r>
            </w:ins>
          </w:p>
        </w:tc>
        <w:tc>
          <w:tcPr>
            <w:tcW w:w="1695" w:type="dxa"/>
            <w:vAlign w:val="center"/>
          </w:tcPr>
          <w:p w14:paraId="68B2EE66" w14:textId="1F4E351C" w:rsidR="00131196" w:rsidRPr="00131196" w:rsidRDefault="00131196">
            <w:pPr>
              <w:pStyle w:val="BodyText"/>
              <w:spacing w:line="360" w:lineRule="auto"/>
              <w:jc w:val="both"/>
              <w:rPr>
                <w:ins w:id="2228" w:author="Miku Nosamu" w:date="2025-07-05T14:39:00Z"/>
                <w:rFonts w:asciiTheme="minorHAnsi" w:hAnsiTheme="minorHAnsi" w:cstheme="minorHAnsi"/>
                <w:noProof/>
                <w:sz w:val="20"/>
                <w:szCs w:val="20"/>
                <w:lang w:val="id-ID"/>
                <w:rPrChange w:id="2229" w:author="Miku Nosamu" w:date="2025-07-05T15:16:00Z">
                  <w:rPr>
                    <w:ins w:id="2230" w:author="Miku Nosamu" w:date="2025-07-05T14:39:00Z"/>
                    <w:rFonts w:ascii="Arial" w:hAnsi="Arial" w:cs="Arial"/>
                    <w:noProof/>
                    <w:color w:val="2C283A" w:themeColor="text2"/>
                    <w:sz w:val="20"/>
                    <w:szCs w:val="20"/>
                    <w:lang w:val="id-ID"/>
                  </w:rPr>
                </w:rPrChange>
              </w:rPr>
              <w:pPrChange w:id="2231" w:author="Miku Nosamu" w:date="2025-07-05T15:16:00Z">
                <w:pPr>
                  <w:pStyle w:val="BodyText"/>
                </w:pPr>
              </w:pPrChange>
            </w:pPr>
            <w:ins w:id="2232" w:author="Miku Nosamu" w:date="2025-07-05T14:58:00Z">
              <w:r w:rsidRPr="00131196">
                <w:rPr>
                  <w:rFonts w:asciiTheme="minorHAnsi" w:hAnsiTheme="minorHAnsi" w:cstheme="minorHAnsi"/>
                  <w:sz w:val="20"/>
                  <w:szCs w:val="20"/>
                  <w:rPrChange w:id="2233" w:author="Miku Nosamu" w:date="2025-07-05T15:16:00Z">
                    <w:rPr>
                      <w:color w:val="000000"/>
                    </w:rPr>
                  </w:rPrChange>
                </w:rPr>
                <w:t xml:space="preserve">Pengujian Pengajuan SIK Vendor dengan </w:t>
              </w:r>
            </w:ins>
            <w:ins w:id="2234" w:author="Miku Nosamu" w:date="2025-07-05T14:56:00Z">
              <w:r w:rsidRPr="00131196">
                <w:rPr>
                  <w:rFonts w:asciiTheme="minorHAnsi" w:hAnsiTheme="minorHAnsi" w:cstheme="minorHAnsi"/>
                  <w:sz w:val="20"/>
                  <w:szCs w:val="20"/>
                  <w:rPrChange w:id="2235" w:author="Miku Nosamu" w:date="2025-07-05T15:16:00Z">
                    <w:rPr>
                      <w:color w:val="000000"/>
                    </w:rPr>
                  </w:rPrChange>
                </w:rPr>
                <w:t>Mengajukan sik format file selain PDF</w:t>
              </w:r>
            </w:ins>
          </w:p>
        </w:tc>
        <w:tc>
          <w:tcPr>
            <w:tcW w:w="1644" w:type="dxa"/>
            <w:vAlign w:val="center"/>
          </w:tcPr>
          <w:p w14:paraId="3370A69B" w14:textId="0F3887CF" w:rsidR="00131196" w:rsidRPr="009B3DC9" w:rsidRDefault="00131196" w:rsidP="00131196">
            <w:pPr>
              <w:pStyle w:val="BodyText"/>
              <w:jc w:val="center"/>
              <w:rPr>
                <w:ins w:id="2236" w:author="Miku Nosamu" w:date="2025-07-05T14:39:00Z"/>
                <w:rFonts w:ascii="Arial" w:hAnsi="Arial" w:cs="Arial"/>
                <w:noProof/>
                <w:color w:val="2C283A" w:themeColor="text2"/>
                <w:sz w:val="20"/>
                <w:szCs w:val="20"/>
                <w:lang w:val="id-ID"/>
              </w:rPr>
            </w:pPr>
            <w:ins w:id="2237" w:author="Miku Nosamu" w:date="2025-07-05T14:59:00Z">
              <w:r>
                <w:rPr>
                  <w:rFonts w:ascii="Arial" w:hAnsi="Arial" w:cs="Arial"/>
                  <w:noProof/>
                  <w:color w:val="2C283A" w:themeColor="text2"/>
                  <w:sz w:val="20"/>
                  <w:szCs w:val="20"/>
                  <w:lang w:val="en-US"/>
                </w:rPr>
                <w:t>F004</w:t>
              </w:r>
            </w:ins>
          </w:p>
        </w:tc>
        <w:tc>
          <w:tcPr>
            <w:tcW w:w="1235" w:type="dxa"/>
            <w:vAlign w:val="center"/>
          </w:tcPr>
          <w:p w14:paraId="03B46333" w14:textId="1AAB7DE3" w:rsidR="00131196" w:rsidRPr="009B3DC9" w:rsidRDefault="00131196" w:rsidP="00131196">
            <w:pPr>
              <w:pStyle w:val="BodyText"/>
              <w:jc w:val="center"/>
              <w:rPr>
                <w:ins w:id="2238" w:author="Miku Nosamu" w:date="2025-07-05T14:39:00Z"/>
                <w:rFonts w:ascii="Arial" w:hAnsi="Arial" w:cs="Arial"/>
                <w:noProof/>
                <w:color w:val="2C283A" w:themeColor="text2"/>
                <w:sz w:val="20"/>
                <w:szCs w:val="20"/>
                <w:lang w:val="id-ID"/>
              </w:rPr>
            </w:pPr>
            <w:ins w:id="2239"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3A4E5BAB" w14:textId="641D6652" w:rsidR="00131196" w:rsidRPr="009B3DC9" w:rsidRDefault="00131196" w:rsidP="00131196">
            <w:pPr>
              <w:pStyle w:val="BodyText"/>
              <w:jc w:val="center"/>
              <w:rPr>
                <w:ins w:id="2240" w:author="Miku Nosamu" w:date="2025-07-05T14:39:00Z"/>
                <w:rFonts w:ascii="Arial" w:hAnsi="Arial" w:cs="Arial"/>
                <w:noProof/>
                <w:color w:val="2C283A" w:themeColor="text2"/>
                <w:sz w:val="20"/>
                <w:szCs w:val="20"/>
                <w:lang w:val="id-ID"/>
              </w:rPr>
            </w:pPr>
            <w:ins w:id="2241"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6B1F752D" w14:textId="7B1E670F" w:rsidR="00131196" w:rsidRPr="009B3DC9" w:rsidRDefault="00131196" w:rsidP="00131196">
            <w:pPr>
              <w:pStyle w:val="BodyText"/>
              <w:jc w:val="center"/>
              <w:rPr>
                <w:ins w:id="2242" w:author="Miku Nosamu" w:date="2025-07-05T14:39:00Z"/>
                <w:rFonts w:ascii="Arial" w:hAnsi="Arial" w:cs="Arial"/>
                <w:noProof/>
                <w:color w:val="2C283A" w:themeColor="text2"/>
                <w:sz w:val="20"/>
                <w:szCs w:val="20"/>
                <w:lang w:val="id-ID"/>
              </w:rPr>
            </w:pPr>
            <w:ins w:id="2243" w:author="Miku Nosamu" w:date="2025-07-05T15:19:00Z">
              <w:r>
                <w:rPr>
                  <w:rFonts w:ascii="Arial" w:hAnsi="Arial" w:cs="Arial"/>
                  <w:noProof/>
                  <w:color w:val="2C283A" w:themeColor="text2"/>
                  <w:sz w:val="20"/>
                  <w:szCs w:val="20"/>
                  <w:lang w:val="en-US"/>
                </w:rPr>
                <w:t>Lucky Abdillah</w:t>
              </w:r>
            </w:ins>
          </w:p>
        </w:tc>
      </w:tr>
      <w:tr w:rsidR="00131196" w:rsidRPr="009B3DC9" w14:paraId="7CF9066C" w14:textId="77777777" w:rsidTr="00131196">
        <w:trPr>
          <w:ins w:id="2244" w:author="Miku Nosamu" w:date="2025-07-05T14:39:00Z"/>
        </w:trPr>
        <w:tc>
          <w:tcPr>
            <w:tcW w:w="1346" w:type="dxa"/>
            <w:vAlign w:val="center"/>
          </w:tcPr>
          <w:p w14:paraId="7843AAD0" w14:textId="3413EEC2" w:rsidR="00131196" w:rsidRPr="002B23BC" w:rsidRDefault="00131196" w:rsidP="00131196">
            <w:pPr>
              <w:pStyle w:val="BodyText"/>
              <w:jc w:val="both"/>
              <w:rPr>
                <w:ins w:id="2245" w:author="Miku Nosamu" w:date="2025-07-05T14:39:00Z"/>
                <w:rFonts w:ascii="Arial" w:hAnsi="Arial" w:cs="Arial"/>
                <w:noProof/>
                <w:color w:val="2C283A" w:themeColor="text2"/>
                <w:sz w:val="20"/>
                <w:szCs w:val="20"/>
                <w:lang w:val="en-US"/>
                <w:rPrChange w:id="2246" w:author="Miku Nosamu" w:date="2025-07-05T14:39:00Z">
                  <w:rPr>
                    <w:ins w:id="2247" w:author="Miku Nosamu" w:date="2025-07-05T14:39:00Z"/>
                    <w:rFonts w:ascii="Arial" w:hAnsi="Arial" w:cs="Arial"/>
                    <w:noProof/>
                    <w:color w:val="2C283A" w:themeColor="text2"/>
                    <w:sz w:val="20"/>
                    <w:szCs w:val="20"/>
                    <w:lang w:val="id-ID"/>
                  </w:rPr>
                </w:rPrChange>
              </w:rPr>
            </w:pPr>
            <w:ins w:id="2248"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20</w:t>
              </w:r>
            </w:ins>
          </w:p>
        </w:tc>
        <w:tc>
          <w:tcPr>
            <w:tcW w:w="1695" w:type="dxa"/>
            <w:vAlign w:val="center"/>
          </w:tcPr>
          <w:p w14:paraId="56FCF196" w14:textId="6C986665" w:rsidR="00131196" w:rsidRPr="00131196" w:rsidRDefault="00131196">
            <w:pPr>
              <w:pStyle w:val="BodyText"/>
              <w:spacing w:line="360" w:lineRule="auto"/>
              <w:jc w:val="both"/>
              <w:rPr>
                <w:ins w:id="2249" w:author="Miku Nosamu" w:date="2025-07-05T14:39:00Z"/>
                <w:rFonts w:asciiTheme="minorHAnsi" w:hAnsiTheme="minorHAnsi" w:cstheme="minorHAnsi"/>
                <w:noProof/>
                <w:sz w:val="20"/>
                <w:szCs w:val="20"/>
                <w:lang w:val="id-ID"/>
                <w:rPrChange w:id="2250" w:author="Miku Nosamu" w:date="2025-07-05T15:16:00Z">
                  <w:rPr>
                    <w:ins w:id="2251" w:author="Miku Nosamu" w:date="2025-07-05T14:39:00Z"/>
                    <w:rFonts w:ascii="Arial" w:hAnsi="Arial" w:cs="Arial"/>
                    <w:noProof/>
                    <w:color w:val="2C283A" w:themeColor="text2"/>
                    <w:sz w:val="20"/>
                    <w:szCs w:val="20"/>
                    <w:lang w:val="id-ID"/>
                  </w:rPr>
                </w:rPrChange>
              </w:rPr>
              <w:pPrChange w:id="2252" w:author="Miku Nosamu" w:date="2025-07-05T15:16:00Z">
                <w:pPr>
                  <w:pStyle w:val="BodyText"/>
                </w:pPr>
              </w:pPrChange>
            </w:pPr>
            <w:ins w:id="2253" w:author="Miku Nosamu" w:date="2025-07-05T14:59:00Z">
              <w:r w:rsidRPr="00131196">
                <w:rPr>
                  <w:rFonts w:asciiTheme="minorHAnsi" w:hAnsiTheme="minorHAnsi" w:cstheme="minorHAnsi"/>
                  <w:sz w:val="20"/>
                  <w:szCs w:val="20"/>
                  <w:rPrChange w:id="2254" w:author="Miku Nosamu" w:date="2025-07-05T15:16:00Z">
                    <w:rPr>
                      <w:color w:val="000000"/>
                    </w:rPr>
                  </w:rPrChange>
                </w:rPr>
                <w:t xml:space="preserve">Pengujian Pengajuan SIK Vendor dengan </w:t>
              </w:r>
            </w:ins>
            <w:ins w:id="2255" w:author="Miku Nosamu" w:date="2025-07-05T14:56:00Z">
              <w:r w:rsidRPr="00131196">
                <w:rPr>
                  <w:rFonts w:asciiTheme="minorHAnsi" w:hAnsiTheme="minorHAnsi" w:cstheme="minorHAnsi"/>
                  <w:sz w:val="20"/>
                  <w:szCs w:val="20"/>
                  <w:rPrChange w:id="2256" w:author="Miku Nosamu" w:date="2025-07-05T15:16:00Z">
                    <w:rPr>
                      <w:color w:val="000000"/>
                    </w:rPr>
                  </w:rPrChange>
                </w:rPr>
                <w:t xml:space="preserve">Mengajukan SIK upload file </w:t>
              </w:r>
              <w:r w:rsidRPr="00131196">
                <w:rPr>
                  <w:rFonts w:asciiTheme="minorHAnsi" w:hAnsiTheme="minorHAnsi" w:cstheme="minorHAnsi"/>
                  <w:sz w:val="20"/>
                  <w:szCs w:val="20"/>
                  <w:rPrChange w:id="2257" w:author="Miku Nosamu" w:date="2025-07-05T15:16:00Z">
                    <w:rPr>
                      <w:color w:val="000000"/>
                    </w:rPr>
                  </w:rPrChange>
                </w:rPr>
                <w:lastRenderedPageBreak/>
                <w:t>&gt;5MB</w:t>
              </w:r>
            </w:ins>
          </w:p>
        </w:tc>
        <w:tc>
          <w:tcPr>
            <w:tcW w:w="1644" w:type="dxa"/>
            <w:vAlign w:val="center"/>
          </w:tcPr>
          <w:p w14:paraId="40CCE36E" w14:textId="0234A52F" w:rsidR="00131196" w:rsidRPr="009B3DC9" w:rsidRDefault="00131196" w:rsidP="00131196">
            <w:pPr>
              <w:pStyle w:val="BodyText"/>
              <w:jc w:val="center"/>
              <w:rPr>
                <w:ins w:id="2258" w:author="Miku Nosamu" w:date="2025-07-05T14:39:00Z"/>
                <w:rFonts w:ascii="Arial" w:hAnsi="Arial" w:cs="Arial"/>
                <w:noProof/>
                <w:color w:val="2C283A" w:themeColor="text2"/>
                <w:sz w:val="20"/>
                <w:szCs w:val="20"/>
                <w:lang w:val="id-ID"/>
              </w:rPr>
            </w:pPr>
            <w:ins w:id="2259" w:author="Miku Nosamu" w:date="2025-07-05T14:59:00Z">
              <w:r>
                <w:rPr>
                  <w:rFonts w:ascii="Arial" w:hAnsi="Arial" w:cs="Arial"/>
                  <w:noProof/>
                  <w:color w:val="2C283A" w:themeColor="text2"/>
                  <w:sz w:val="20"/>
                  <w:szCs w:val="20"/>
                  <w:lang w:val="en-US"/>
                </w:rPr>
                <w:lastRenderedPageBreak/>
                <w:t>F004</w:t>
              </w:r>
            </w:ins>
          </w:p>
        </w:tc>
        <w:tc>
          <w:tcPr>
            <w:tcW w:w="1235" w:type="dxa"/>
            <w:vAlign w:val="center"/>
          </w:tcPr>
          <w:p w14:paraId="0F3DC7EF" w14:textId="40091C4C" w:rsidR="00131196" w:rsidRPr="009B3DC9" w:rsidRDefault="00131196" w:rsidP="00131196">
            <w:pPr>
              <w:pStyle w:val="BodyText"/>
              <w:jc w:val="center"/>
              <w:rPr>
                <w:ins w:id="2260" w:author="Miku Nosamu" w:date="2025-07-05T14:39:00Z"/>
                <w:rFonts w:ascii="Arial" w:hAnsi="Arial" w:cs="Arial"/>
                <w:noProof/>
                <w:color w:val="2C283A" w:themeColor="text2"/>
                <w:sz w:val="20"/>
                <w:szCs w:val="20"/>
                <w:lang w:val="id-ID"/>
              </w:rPr>
            </w:pPr>
            <w:ins w:id="2261"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502BCE8D" w14:textId="56EB4EED" w:rsidR="00131196" w:rsidRPr="009B3DC9" w:rsidRDefault="00131196" w:rsidP="00131196">
            <w:pPr>
              <w:pStyle w:val="BodyText"/>
              <w:jc w:val="center"/>
              <w:rPr>
                <w:ins w:id="2262" w:author="Miku Nosamu" w:date="2025-07-05T14:39:00Z"/>
                <w:rFonts w:ascii="Arial" w:hAnsi="Arial" w:cs="Arial"/>
                <w:noProof/>
                <w:color w:val="2C283A" w:themeColor="text2"/>
                <w:sz w:val="20"/>
                <w:szCs w:val="20"/>
                <w:lang w:val="id-ID"/>
              </w:rPr>
            </w:pPr>
            <w:ins w:id="2263"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3B9FCFF0" w14:textId="5864A8C7" w:rsidR="00131196" w:rsidRPr="009B3DC9" w:rsidRDefault="00131196" w:rsidP="00131196">
            <w:pPr>
              <w:pStyle w:val="BodyText"/>
              <w:jc w:val="center"/>
              <w:rPr>
                <w:ins w:id="2264" w:author="Miku Nosamu" w:date="2025-07-05T14:39:00Z"/>
                <w:rFonts w:ascii="Arial" w:hAnsi="Arial" w:cs="Arial"/>
                <w:noProof/>
                <w:color w:val="2C283A" w:themeColor="text2"/>
                <w:sz w:val="20"/>
                <w:szCs w:val="20"/>
                <w:lang w:val="id-ID"/>
              </w:rPr>
            </w:pPr>
            <w:ins w:id="2265" w:author="Miku Nosamu" w:date="2025-07-05T15:19:00Z">
              <w:r>
                <w:rPr>
                  <w:rFonts w:ascii="Arial" w:hAnsi="Arial" w:cs="Arial"/>
                  <w:noProof/>
                  <w:color w:val="2C283A" w:themeColor="text2"/>
                  <w:sz w:val="20"/>
                  <w:szCs w:val="20"/>
                  <w:lang w:val="en-US"/>
                </w:rPr>
                <w:t>Lucky Abdillah</w:t>
              </w:r>
            </w:ins>
          </w:p>
        </w:tc>
      </w:tr>
      <w:tr w:rsidR="00131196" w:rsidRPr="009B3DC9" w14:paraId="7E1D3B9E" w14:textId="77777777" w:rsidTr="00131196">
        <w:trPr>
          <w:ins w:id="2266" w:author="Miku Nosamu" w:date="2025-07-05T14:39:00Z"/>
        </w:trPr>
        <w:tc>
          <w:tcPr>
            <w:tcW w:w="1346" w:type="dxa"/>
            <w:vAlign w:val="center"/>
          </w:tcPr>
          <w:p w14:paraId="2BA7B193" w14:textId="4259FB9B" w:rsidR="00131196" w:rsidRPr="002B23BC" w:rsidRDefault="00131196" w:rsidP="00131196">
            <w:pPr>
              <w:pStyle w:val="BodyText"/>
              <w:jc w:val="both"/>
              <w:rPr>
                <w:ins w:id="2267" w:author="Miku Nosamu" w:date="2025-07-05T14:39:00Z"/>
                <w:rFonts w:ascii="Arial" w:hAnsi="Arial" w:cs="Arial"/>
                <w:noProof/>
                <w:color w:val="2C283A" w:themeColor="text2"/>
                <w:sz w:val="20"/>
                <w:szCs w:val="20"/>
                <w:lang w:val="en-US"/>
                <w:rPrChange w:id="2268" w:author="Miku Nosamu" w:date="2025-07-05T14:39:00Z">
                  <w:rPr>
                    <w:ins w:id="2269" w:author="Miku Nosamu" w:date="2025-07-05T14:39:00Z"/>
                    <w:rFonts w:ascii="Arial" w:hAnsi="Arial" w:cs="Arial"/>
                    <w:noProof/>
                    <w:color w:val="2C283A" w:themeColor="text2"/>
                    <w:sz w:val="20"/>
                    <w:szCs w:val="20"/>
                    <w:lang w:val="id-ID"/>
                  </w:rPr>
                </w:rPrChange>
              </w:rPr>
            </w:pPr>
            <w:ins w:id="2270"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21</w:t>
              </w:r>
            </w:ins>
          </w:p>
        </w:tc>
        <w:tc>
          <w:tcPr>
            <w:tcW w:w="1695" w:type="dxa"/>
            <w:vAlign w:val="center"/>
          </w:tcPr>
          <w:p w14:paraId="5B541D4E" w14:textId="7EB7DD8F" w:rsidR="00131196" w:rsidRPr="00131196" w:rsidRDefault="00131196">
            <w:pPr>
              <w:pStyle w:val="BodyText"/>
              <w:spacing w:line="360" w:lineRule="auto"/>
              <w:jc w:val="both"/>
              <w:rPr>
                <w:ins w:id="2271" w:author="Miku Nosamu" w:date="2025-07-05T14:39:00Z"/>
                <w:rFonts w:asciiTheme="minorHAnsi" w:hAnsiTheme="minorHAnsi" w:cstheme="minorHAnsi"/>
                <w:noProof/>
                <w:sz w:val="20"/>
                <w:szCs w:val="20"/>
                <w:lang w:val="id-ID"/>
                <w:rPrChange w:id="2272" w:author="Miku Nosamu" w:date="2025-07-05T15:16:00Z">
                  <w:rPr>
                    <w:ins w:id="2273" w:author="Miku Nosamu" w:date="2025-07-05T14:39:00Z"/>
                    <w:rFonts w:ascii="Arial" w:hAnsi="Arial" w:cs="Arial"/>
                    <w:noProof/>
                    <w:color w:val="2C283A" w:themeColor="text2"/>
                    <w:sz w:val="20"/>
                    <w:szCs w:val="20"/>
                    <w:lang w:val="id-ID"/>
                  </w:rPr>
                </w:rPrChange>
              </w:rPr>
              <w:pPrChange w:id="2274" w:author="Miku Nosamu" w:date="2025-07-05T15:16:00Z">
                <w:pPr>
                  <w:pStyle w:val="BodyText"/>
                </w:pPr>
              </w:pPrChange>
            </w:pPr>
            <w:ins w:id="2275" w:author="Miku Nosamu" w:date="2025-07-05T14:59:00Z">
              <w:r w:rsidRPr="00131196">
                <w:rPr>
                  <w:rFonts w:asciiTheme="minorHAnsi" w:hAnsiTheme="minorHAnsi" w:cstheme="minorHAnsi"/>
                  <w:sz w:val="20"/>
                  <w:szCs w:val="20"/>
                  <w:rPrChange w:id="2276" w:author="Miku Nosamu" w:date="2025-07-05T15:16:00Z">
                    <w:rPr>
                      <w:color w:val="000000"/>
                    </w:rPr>
                  </w:rPrChange>
                </w:rPr>
                <w:t xml:space="preserve">Pengujian Pengajuan SIK Vendor dengan </w:t>
              </w:r>
            </w:ins>
            <w:ins w:id="2277" w:author="Miku Nosamu" w:date="2025-07-05T14:56:00Z">
              <w:r w:rsidRPr="00131196">
                <w:rPr>
                  <w:rFonts w:asciiTheme="minorHAnsi" w:hAnsiTheme="minorHAnsi" w:cstheme="minorHAnsi"/>
                  <w:sz w:val="20"/>
                  <w:szCs w:val="20"/>
                  <w:rPrChange w:id="2278" w:author="Miku Nosamu" w:date="2025-07-05T15:16:00Z">
                    <w:rPr>
                      <w:color w:val="000000"/>
                    </w:rPr>
                  </w:rPrChange>
                </w:rPr>
                <w:t>Form tidak lengkap</w:t>
              </w:r>
            </w:ins>
          </w:p>
        </w:tc>
        <w:tc>
          <w:tcPr>
            <w:tcW w:w="1644" w:type="dxa"/>
            <w:vAlign w:val="center"/>
          </w:tcPr>
          <w:p w14:paraId="44F52F6C" w14:textId="48F95BE2" w:rsidR="00131196" w:rsidRPr="009B3DC9" w:rsidRDefault="00131196" w:rsidP="00131196">
            <w:pPr>
              <w:pStyle w:val="BodyText"/>
              <w:jc w:val="center"/>
              <w:rPr>
                <w:ins w:id="2279" w:author="Miku Nosamu" w:date="2025-07-05T14:39:00Z"/>
                <w:rFonts w:ascii="Arial" w:hAnsi="Arial" w:cs="Arial"/>
                <w:noProof/>
                <w:color w:val="2C283A" w:themeColor="text2"/>
                <w:sz w:val="20"/>
                <w:szCs w:val="20"/>
                <w:lang w:val="id-ID"/>
              </w:rPr>
            </w:pPr>
            <w:ins w:id="2280" w:author="Miku Nosamu" w:date="2025-07-05T14:59:00Z">
              <w:r>
                <w:rPr>
                  <w:rFonts w:ascii="Arial" w:hAnsi="Arial" w:cs="Arial"/>
                  <w:noProof/>
                  <w:color w:val="2C283A" w:themeColor="text2"/>
                  <w:sz w:val="20"/>
                  <w:szCs w:val="20"/>
                  <w:lang w:val="en-US"/>
                </w:rPr>
                <w:t>F004</w:t>
              </w:r>
            </w:ins>
          </w:p>
        </w:tc>
        <w:tc>
          <w:tcPr>
            <w:tcW w:w="1235" w:type="dxa"/>
            <w:vAlign w:val="center"/>
          </w:tcPr>
          <w:p w14:paraId="0D292644" w14:textId="388F573E" w:rsidR="00131196" w:rsidRPr="009B3DC9" w:rsidRDefault="00131196" w:rsidP="00131196">
            <w:pPr>
              <w:pStyle w:val="BodyText"/>
              <w:jc w:val="center"/>
              <w:rPr>
                <w:ins w:id="2281" w:author="Miku Nosamu" w:date="2025-07-05T14:39:00Z"/>
                <w:rFonts w:ascii="Arial" w:hAnsi="Arial" w:cs="Arial"/>
                <w:noProof/>
                <w:color w:val="2C283A" w:themeColor="text2"/>
                <w:sz w:val="20"/>
                <w:szCs w:val="20"/>
                <w:lang w:val="id-ID"/>
              </w:rPr>
            </w:pPr>
            <w:ins w:id="2282"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7EADC4FB" w14:textId="1C3FAC99" w:rsidR="00131196" w:rsidRPr="009B3DC9" w:rsidRDefault="00131196" w:rsidP="00131196">
            <w:pPr>
              <w:pStyle w:val="BodyText"/>
              <w:jc w:val="center"/>
              <w:rPr>
                <w:ins w:id="2283" w:author="Miku Nosamu" w:date="2025-07-05T14:39:00Z"/>
                <w:rFonts w:ascii="Arial" w:hAnsi="Arial" w:cs="Arial"/>
                <w:noProof/>
                <w:color w:val="2C283A" w:themeColor="text2"/>
                <w:sz w:val="20"/>
                <w:szCs w:val="20"/>
                <w:lang w:val="id-ID"/>
              </w:rPr>
            </w:pPr>
            <w:ins w:id="2284"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6B6ADFEB" w14:textId="28ABBDB9" w:rsidR="00131196" w:rsidRPr="009B3DC9" w:rsidRDefault="00131196" w:rsidP="00131196">
            <w:pPr>
              <w:pStyle w:val="BodyText"/>
              <w:jc w:val="center"/>
              <w:rPr>
                <w:ins w:id="2285" w:author="Miku Nosamu" w:date="2025-07-05T14:39:00Z"/>
                <w:rFonts w:ascii="Arial" w:hAnsi="Arial" w:cs="Arial"/>
                <w:noProof/>
                <w:color w:val="2C283A" w:themeColor="text2"/>
                <w:sz w:val="20"/>
                <w:szCs w:val="20"/>
                <w:lang w:val="id-ID"/>
              </w:rPr>
            </w:pPr>
            <w:ins w:id="2286" w:author="Miku Nosamu" w:date="2025-07-05T15:19:00Z">
              <w:r>
                <w:rPr>
                  <w:rFonts w:ascii="Arial" w:hAnsi="Arial" w:cs="Arial"/>
                  <w:noProof/>
                  <w:color w:val="2C283A" w:themeColor="text2"/>
                  <w:sz w:val="20"/>
                  <w:szCs w:val="20"/>
                  <w:lang w:val="en-US"/>
                </w:rPr>
                <w:t>Lucky Abdillah</w:t>
              </w:r>
            </w:ins>
          </w:p>
        </w:tc>
      </w:tr>
      <w:tr w:rsidR="00131196" w:rsidRPr="009B3DC9" w14:paraId="75F88B68" w14:textId="77777777" w:rsidTr="00131196">
        <w:trPr>
          <w:ins w:id="2287" w:author="Miku Nosamu" w:date="2025-07-05T14:39:00Z"/>
        </w:trPr>
        <w:tc>
          <w:tcPr>
            <w:tcW w:w="1346" w:type="dxa"/>
            <w:vAlign w:val="center"/>
          </w:tcPr>
          <w:p w14:paraId="2D2CA11F" w14:textId="43AF8711" w:rsidR="00131196" w:rsidRPr="002B23BC" w:rsidRDefault="00131196" w:rsidP="00131196">
            <w:pPr>
              <w:pStyle w:val="BodyText"/>
              <w:jc w:val="both"/>
              <w:rPr>
                <w:ins w:id="2288" w:author="Miku Nosamu" w:date="2025-07-05T14:39:00Z"/>
                <w:rFonts w:ascii="Arial" w:hAnsi="Arial" w:cs="Arial"/>
                <w:noProof/>
                <w:color w:val="2C283A" w:themeColor="text2"/>
                <w:sz w:val="20"/>
                <w:szCs w:val="20"/>
                <w:lang w:val="en-US"/>
                <w:rPrChange w:id="2289" w:author="Miku Nosamu" w:date="2025-07-05T14:39:00Z">
                  <w:rPr>
                    <w:ins w:id="2290" w:author="Miku Nosamu" w:date="2025-07-05T14:39:00Z"/>
                    <w:rFonts w:ascii="Arial" w:hAnsi="Arial" w:cs="Arial"/>
                    <w:noProof/>
                    <w:color w:val="2C283A" w:themeColor="text2"/>
                    <w:sz w:val="20"/>
                    <w:szCs w:val="20"/>
                    <w:lang w:val="id-ID"/>
                  </w:rPr>
                </w:rPrChange>
              </w:rPr>
            </w:pPr>
            <w:ins w:id="2291"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22</w:t>
              </w:r>
            </w:ins>
          </w:p>
        </w:tc>
        <w:tc>
          <w:tcPr>
            <w:tcW w:w="1695" w:type="dxa"/>
            <w:vAlign w:val="center"/>
          </w:tcPr>
          <w:p w14:paraId="242DF7D5" w14:textId="46C51516" w:rsidR="00131196" w:rsidRPr="00131196" w:rsidRDefault="00131196">
            <w:pPr>
              <w:pStyle w:val="BodyText"/>
              <w:spacing w:line="360" w:lineRule="auto"/>
              <w:jc w:val="both"/>
              <w:rPr>
                <w:ins w:id="2292" w:author="Miku Nosamu" w:date="2025-07-05T14:39:00Z"/>
                <w:rFonts w:asciiTheme="minorHAnsi" w:hAnsiTheme="minorHAnsi" w:cstheme="minorHAnsi"/>
                <w:noProof/>
                <w:sz w:val="20"/>
                <w:szCs w:val="20"/>
                <w:lang w:val="id-ID"/>
                <w:rPrChange w:id="2293" w:author="Miku Nosamu" w:date="2025-07-05T15:16:00Z">
                  <w:rPr>
                    <w:ins w:id="2294" w:author="Miku Nosamu" w:date="2025-07-05T14:39:00Z"/>
                    <w:rFonts w:ascii="Arial" w:hAnsi="Arial" w:cs="Arial"/>
                    <w:noProof/>
                    <w:color w:val="2C283A" w:themeColor="text2"/>
                    <w:sz w:val="20"/>
                    <w:szCs w:val="20"/>
                    <w:lang w:val="id-ID"/>
                  </w:rPr>
                </w:rPrChange>
              </w:rPr>
              <w:pPrChange w:id="2295" w:author="Miku Nosamu" w:date="2025-07-05T15:16:00Z">
                <w:pPr>
                  <w:pStyle w:val="BodyText"/>
                </w:pPr>
              </w:pPrChange>
            </w:pPr>
            <w:ins w:id="2296" w:author="Miku Nosamu" w:date="2025-07-05T15:00:00Z">
              <w:r w:rsidRPr="00131196">
                <w:rPr>
                  <w:rFonts w:asciiTheme="minorHAnsi" w:hAnsiTheme="minorHAnsi" w:cstheme="minorHAnsi"/>
                  <w:sz w:val="20"/>
                  <w:szCs w:val="20"/>
                  <w:rPrChange w:id="2297" w:author="Miku Nosamu" w:date="2025-07-05T15:16:00Z">
                    <w:rPr>
                      <w:color w:val="000000"/>
                    </w:rPr>
                  </w:rPrChange>
                </w:rPr>
                <w:t>Pengujian Notifikasi pada SIK baru diajukan</w:t>
              </w:r>
            </w:ins>
          </w:p>
        </w:tc>
        <w:tc>
          <w:tcPr>
            <w:tcW w:w="1644" w:type="dxa"/>
            <w:vAlign w:val="center"/>
          </w:tcPr>
          <w:p w14:paraId="12896A7E" w14:textId="45240D9B" w:rsidR="00131196" w:rsidRPr="00E07702" w:rsidRDefault="00131196" w:rsidP="00131196">
            <w:pPr>
              <w:pStyle w:val="BodyText"/>
              <w:jc w:val="center"/>
              <w:rPr>
                <w:ins w:id="2298" w:author="Miku Nosamu" w:date="2025-07-05T14:39:00Z"/>
                <w:rFonts w:ascii="Arial" w:hAnsi="Arial" w:cs="Arial"/>
                <w:noProof/>
                <w:color w:val="2C283A" w:themeColor="text2"/>
                <w:sz w:val="20"/>
                <w:szCs w:val="20"/>
                <w:lang w:val="en-US"/>
                <w:rPrChange w:id="2299" w:author="Miku Nosamu" w:date="2025-07-05T15:01:00Z">
                  <w:rPr>
                    <w:ins w:id="2300" w:author="Miku Nosamu" w:date="2025-07-05T14:39:00Z"/>
                    <w:rFonts w:ascii="Arial" w:hAnsi="Arial" w:cs="Arial"/>
                    <w:noProof/>
                    <w:color w:val="2C283A" w:themeColor="text2"/>
                    <w:sz w:val="20"/>
                    <w:szCs w:val="20"/>
                    <w:lang w:val="id-ID"/>
                  </w:rPr>
                </w:rPrChange>
              </w:rPr>
            </w:pPr>
            <w:ins w:id="2301" w:author="Miku Nosamu" w:date="2025-07-05T15:01:00Z">
              <w:r>
                <w:rPr>
                  <w:rFonts w:ascii="Arial" w:hAnsi="Arial" w:cs="Arial"/>
                  <w:noProof/>
                  <w:color w:val="2C283A" w:themeColor="text2"/>
                  <w:sz w:val="20"/>
                  <w:szCs w:val="20"/>
                  <w:lang w:val="en-US"/>
                </w:rPr>
                <w:t>F005</w:t>
              </w:r>
            </w:ins>
          </w:p>
        </w:tc>
        <w:tc>
          <w:tcPr>
            <w:tcW w:w="1235" w:type="dxa"/>
            <w:vAlign w:val="center"/>
          </w:tcPr>
          <w:p w14:paraId="3CC71B85" w14:textId="6E12B1DF" w:rsidR="00131196" w:rsidRPr="009B3DC9" w:rsidRDefault="00131196" w:rsidP="00131196">
            <w:pPr>
              <w:pStyle w:val="BodyText"/>
              <w:jc w:val="center"/>
              <w:rPr>
                <w:ins w:id="2302" w:author="Miku Nosamu" w:date="2025-07-05T14:39:00Z"/>
                <w:rFonts w:ascii="Arial" w:hAnsi="Arial" w:cs="Arial"/>
                <w:noProof/>
                <w:color w:val="2C283A" w:themeColor="text2"/>
                <w:sz w:val="20"/>
                <w:szCs w:val="20"/>
                <w:lang w:val="id-ID"/>
              </w:rPr>
            </w:pPr>
            <w:ins w:id="2303"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3D779C8D" w14:textId="51CD1C88" w:rsidR="00131196" w:rsidRPr="009B3DC9" w:rsidRDefault="00131196" w:rsidP="00131196">
            <w:pPr>
              <w:pStyle w:val="BodyText"/>
              <w:jc w:val="center"/>
              <w:rPr>
                <w:ins w:id="2304" w:author="Miku Nosamu" w:date="2025-07-05T14:39:00Z"/>
                <w:rFonts w:ascii="Arial" w:hAnsi="Arial" w:cs="Arial"/>
                <w:noProof/>
                <w:color w:val="2C283A" w:themeColor="text2"/>
                <w:sz w:val="20"/>
                <w:szCs w:val="20"/>
                <w:lang w:val="id-ID"/>
              </w:rPr>
            </w:pPr>
            <w:ins w:id="2305"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30BDA1E5" w14:textId="5F9A3D78" w:rsidR="00131196" w:rsidRPr="009B3DC9" w:rsidRDefault="00131196" w:rsidP="00131196">
            <w:pPr>
              <w:pStyle w:val="BodyText"/>
              <w:jc w:val="center"/>
              <w:rPr>
                <w:ins w:id="2306" w:author="Miku Nosamu" w:date="2025-07-05T14:39:00Z"/>
                <w:rFonts w:ascii="Arial" w:hAnsi="Arial" w:cs="Arial"/>
                <w:noProof/>
                <w:color w:val="2C283A" w:themeColor="text2"/>
                <w:sz w:val="20"/>
                <w:szCs w:val="20"/>
                <w:lang w:val="id-ID"/>
              </w:rPr>
            </w:pPr>
            <w:ins w:id="2307" w:author="Miku Nosamu" w:date="2025-07-05T15:19:00Z">
              <w:r>
                <w:rPr>
                  <w:rFonts w:ascii="Arial" w:hAnsi="Arial" w:cs="Arial"/>
                  <w:noProof/>
                  <w:color w:val="2C283A" w:themeColor="text2"/>
                  <w:sz w:val="20"/>
                  <w:szCs w:val="20"/>
                  <w:lang w:val="en-US"/>
                </w:rPr>
                <w:t>Lucky Abdillah</w:t>
              </w:r>
            </w:ins>
          </w:p>
        </w:tc>
      </w:tr>
      <w:tr w:rsidR="00131196" w:rsidRPr="009B3DC9" w14:paraId="63DD9B28" w14:textId="77777777" w:rsidTr="00131196">
        <w:trPr>
          <w:ins w:id="2308" w:author="Miku Nosamu" w:date="2025-07-05T14:39:00Z"/>
        </w:trPr>
        <w:tc>
          <w:tcPr>
            <w:tcW w:w="1346" w:type="dxa"/>
            <w:vAlign w:val="center"/>
          </w:tcPr>
          <w:p w14:paraId="69E078EF" w14:textId="1CC4D327" w:rsidR="00131196" w:rsidRPr="002B23BC" w:rsidRDefault="00131196" w:rsidP="00131196">
            <w:pPr>
              <w:pStyle w:val="BodyText"/>
              <w:jc w:val="both"/>
              <w:rPr>
                <w:ins w:id="2309" w:author="Miku Nosamu" w:date="2025-07-05T14:39:00Z"/>
                <w:rFonts w:ascii="Arial" w:hAnsi="Arial" w:cs="Arial"/>
                <w:noProof/>
                <w:color w:val="2C283A" w:themeColor="text2"/>
                <w:sz w:val="20"/>
                <w:szCs w:val="20"/>
                <w:lang w:val="en-US"/>
                <w:rPrChange w:id="2310" w:author="Miku Nosamu" w:date="2025-07-05T14:39:00Z">
                  <w:rPr>
                    <w:ins w:id="2311" w:author="Miku Nosamu" w:date="2025-07-05T14:39:00Z"/>
                    <w:rFonts w:ascii="Arial" w:hAnsi="Arial" w:cs="Arial"/>
                    <w:noProof/>
                    <w:color w:val="2C283A" w:themeColor="text2"/>
                    <w:sz w:val="20"/>
                    <w:szCs w:val="20"/>
                    <w:lang w:val="id-ID"/>
                  </w:rPr>
                </w:rPrChange>
              </w:rPr>
            </w:pPr>
            <w:ins w:id="2312"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23</w:t>
              </w:r>
            </w:ins>
          </w:p>
        </w:tc>
        <w:tc>
          <w:tcPr>
            <w:tcW w:w="1695" w:type="dxa"/>
            <w:vAlign w:val="center"/>
          </w:tcPr>
          <w:p w14:paraId="638C4941" w14:textId="19FB6CFE" w:rsidR="00131196" w:rsidRPr="00131196" w:rsidRDefault="00131196">
            <w:pPr>
              <w:pStyle w:val="BodyText"/>
              <w:spacing w:line="360" w:lineRule="auto"/>
              <w:jc w:val="both"/>
              <w:rPr>
                <w:ins w:id="2313" w:author="Miku Nosamu" w:date="2025-07-05T14:39:00Z"/>
                <w:rFonts w:asciiTheme="minorHAnsi" w:hAnsiTheme="minorHAnsi" w:cstheme="minorHAnsi"/>
                <w:noProof/>
                <w:sz w:val="20"/>
                <w:szCs w:val="20"/>
                <w:lang w:val="id-ID"/>
                <w:rPrChange w:id="2314" w:author="Miku Nosamu" w:date="2025-07-05T15:16:00Z">
                  <w:rPr>
                    <w:ins w:id="2315" w:author="Miku Nosamu" w:date="2025-07-05T14:39:00Z"/>
                    <w:rFonts w:ascii="Arial" w:hAnsi="Arial" w:cs="Arial"/>
                    <w:noProof/>
                    <w:color w:val="2C283A" w:themeColor="text2"/>
                    <w:sz w:val="20"/>
                    <w:szCs w:val="20"/>
                    <w:lang w:val="id-ID"/>
                  </w:rPr>
                </w:rPrChange>
              </w:rPr>
              <w:pPrChange w:id="2316" w:author="Miku Nosamu" w:date="2025-07-05T15:16:00Z">
                <w:pPr>
                  <w:pStyle w:val="BodyText"/>
                </w:pPr>
              </w:pPrChange>
            </w:pPr>
            <w:ins w:id="2317" w:author="Miku Nosamu" w:date="2025-07-05T15:00:00Z">
              <w:r w:rsidRPr="00131196">
                <w:rPr>
                  <w:rFonts w:asciiTheme="minorHAnsi" w:hAnsiTheme="minorHAnsi" w:cstheme="minorHAnsi"/>
                  <w:sz w:val="20"/>
                  <w:szCs w:val="20"/>
                  <w:rPrChange w:id="2318" w:author="Miku Nosamu" w:date="2025-07-05T15:16:00Z">
                    <w:rPr>
                      <w:color w:val="000000"/>
                    </w:rPr>
                  </w:rPrChange>
                </w:rPr>
                <w:t xml:space="preserve">Pengujian Notifikasi pada </w:t>
              </w:r>
            </w:ins>
            <w:ins w:id="2319" w:author="Miku Nosamu" w:date="2025-07-05T15:01:00Z">
              <w:r w:rsidRPr="00131196">
                <w:rPr>
                  <w:rFonts w:asciiTheme="minorHAnsi" w:hAnsiTheme="minorHAnsi" w:cstheme="minorHAnsi"/>
                  <w:sz w:val="20"/>
                  <w:szCs w:val="20"/>
                  <w:lang w:val="en-US"/>
                  <w:rPrChange w:id="2320" w:author="Miku Nosamu" w:date="2025-07-05T15:16:00Z">
                    <w:rPr>
                      <w:color w:val="000000"/>
                      <w:lang w:val="en-US"/>
                    </w:rPr>
                  </w:rPrChange>
                </w:rPr>
                <w:t>p</w:t>
              </w:r>
            </w:ins>
            <w:ins w:id="2321" w:author="Miku Nosamu" w:date="2025-07-05T15:00:00Z">
              <w:r w:rsidRPr="00131196">
                <w:rPr>
                  <w:rFonts w:asciiTheme="minorHAnsi" w:hAnsiTheme="minorHAnsi" w:cstheme="minorHAnsi"/>
                  <w:sz w:val="20"/>
                  <w:szCs w:val="20"/>
                  <w:rPrChange w:id="2322" w:author="Miku Nosamu" w:date="2025-07-05T15:16:00Z">
                    <w:rPr>
                      <w:color w:val="000000"/>
                    </w:rPr>
                  </w:rPrChange>
                </w:rPr>
                <w:t>engajuan SIK diverifikasi</w:t>
              </w:r>
            </w:ins>
          </w:p>
        </w:tc>
        <w:tc>
          <w:tcPr>
            <w:tcW w:w="1644" w:type="dxa"/>
            <w:vAlign w:val="center"/>
          </w:tcPr>
          <w:p w14:paraId="17E33A0D" w14:textId="33D66C95" w:rsidR="00131196" w:rsidRPr="009B3DC9" w:rsidRDefault="00131196" w:rsidP="00131196">
            <w:pPr>
              <w:pStyle w:val="BodyText"/>
              <w:jc w:val="center"/>
              <w:rPr>
                <w:ins w:id="2323" w:author="Miku Nosamu" w:date="2025-07-05T14:39:00Z"/>
                <w:rFonts w:ascii="Arial" w:hAnsi="Arial" w:cs="Arial"/>
                <w:noProof/>
                <w:color w:val="2C283A" w:themeColor="text2"/>
                <w:sz w:val="20"/>
                <w:szCs w:val="20"/>
                <w:lang w:val="id-ID"/>
              </w:rPr>
            </w:pPr>
            <w:ins w:id="2324" w:author="Miku Nosamu" w:date="2025-07-05T15:01:00Z">
              <w:r>
                <w:rPr>
                  <w:rFonts w:ascii="Arial" w:hAnsi="Arial" w:cs="Arial"/>
                  <w:noProof/>
                  <w:color w:val="2C283A" w:themeColor="text2"/>
                  <w:sz w:val="20"/>
                  <w:szCs w:val="20"/>
                  <w:lang w:val="en-US"/>
                </w:rPr>
                <w:t>F005</w:t>
              </w:r>
            </w:ins>
          </w:p>
        </w:tc>
        <w:tc>
          <w:tcPr>
            <w:tcW w:w="1235" w:type="dxa"/>
            <w:vAlign w:val="center"/>
          </w:tcPr>
          <w:p w14:paraId="0336CCBC" w14:textId="5E3EBBBC" w:rsidR="00131196" w:rsidRPr="009B3DC9" w:rsidRDefault="00131196" w:rsidP="00131196">
            <w:pPr>
              <w:pStyle w:val="BodyText"/>
              <w:jc w:val="center"/>
              <w:rPr>
                <w:ins w:id="2325" w:author="Miku Nosamu" w:date="2025-07-05T14:39:00Z"/>
                <w:rFonts w:ascii="Arial" w:hAnsi="Arial" w:cs="Arial"/>
                <w:noProof/>
                <w:color w:val="2C283A" w:themeColor="text2"/>
                <w:sz w:val="20"/>
                <w:szCs w:val="20"/>
                <w:lang w:val="id-ID"/>
              </w:rPr>
            </w:pPr>
            <w:ins w:id="2326"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858EAC3" w14:textId="44CC7B07" w:rsidR="00131196" w:rsidRPr="009B3DC9" w:rsidRDefault="00131196" w:rsidP="00131196">
            <w:pPr>
              <w:pStyle w:val="BodyText"/>
              <w:jc w:val="center"/>
              <w:rPr>
                <w:ins w:id="2327" w:author="Miku Nosamu" w:date="2025-07-05T14:39:00Z"/>
                <w:rFonts w:ascii="Arial" w:hAnsi="Arial" w:cs="Arial"/>
                <w:noProof/>
                <w:color w:val="2C283A" w:themeColor="text2"/>
                <w:sz w:val="20"/>
                <w:szCs w:val="20"/>
                <w:lang w:val="id-ID"/>
              </w:rPr>
            </w:pPr>
            <w:ins w:id="2328"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363329F6" w14:textId="3B350793" w:rsidR="00131196" w:rsidRPr="009B3DC9" w:rsidRDefault="00131196" w:rsidP="00131196">
            <w:pPr>
              <w:pStyle w:val="BodyText"/>
              <w:jc w:val="center"/>
              <w:rPr>
                <w:ins w:id="2329" w:author="Miku Nosamu" w:date="2025-07-05T14:39:00Z"/>
                <w:rFonts w:ascii="Arial" w:hAnsi="Arial" w:cs="Arial"/>
                <w:noProof/>
                <w:color w:val="2C283A" w:themeColor="text2"/>
                <w:sz w:val="20"/>
                <w:szCs w:val="20"/>
                <w:lang w:val="id-ID"/>
              </w:rPr>
            </w:pPr>
            <w:ins w:id="2330" w:author="Miku Nosamu" w:date="2025-07-05T15:19:00Z">
              <w:r>
                <w:rPr>
                  <w:rFonts w:ascii="Arial" w:hAnsi="Arial" w:cs="Arial"/>
                  <w:noProof/>
                  <w:color w:val="2C283A" w:themeColor="text2"/>
                  <w:sz w:val="20"/>
                  <w:szCs w:val="20"/>
                  <w:lang w:val="en-US"/>
                </w:rPr>
                <w:t>Lucky Abdillah</w:t>
              </w:r>
            </w:ins>
          </w:p>
        </w:tc>
      </w:tr>
      <w:tr w:rsidR="00131196" w:rsidRPr="009B3DC9" w14:paraId="5ABAF7C3" w14:textId="77777777" w:rsidTr="00131196">
        <w:trPr>
          <w:ins w:id="2331" w:author="Miku Nosamu" w:date="2025-07-05T14:39:00Z"/>
        </w:trPr>
        <w:tc>
          <w:tcPr>
            <w:tcW w:w="1346" w:type="dxa"/>
            <w:vAlign w:val="center"/>
          </w:tcPr>
          <w:p w14:paraId="1FDB78CB" w14:textId="6B6383A9" w:rsidR="00131196" w:rsidRPr="002B23BC" w:rsidRDefault="00131196" w:rsidP="00131196">
            <w:pPr>
              <w:pStyle w:val="BodyText"/>
              <w:jc w:val="both"/>
              <w:rPr>
                <w:ins w:id="2332" w:author="Miku Nosamu" w:date="2025-07-05T14:39:00Z"/>
                <w:rFonts w:ascii="Arial" w:hAnsi="Arial" w:cs="Arial"/>
                <w:noProof/>
                <w:color w:val="2C283A" w:themeColor="text2"/>
                <w:sz w:val="20"/>
                <w:szCs w:val="20"/>
                <w:lang w:val="en-US"/>
                <w:rPrChange w:id="2333" w:author="Miku Nosamu" w:date="2025-07-05T14:39:00Z">
                  <w:rPr>
                    <w:ins w:id="2334" w:author="Miku Nosamu" w:date="2025-07-05T14:39:00Z"/>
                    <w:rFonts w:ascii="Arial" w:hAnsi="Arial" w:cs="Arial"/>
                    <w:noProof/>
                    <w:color w:val="2C283A" w:themeColor="text2"/>
                    <w:sz w:val="20"/>
                    <w:szCs w:val="20"/>
                    <w:lang w:val="id-ID"/>
                  </w:rPr>
                </w:rPrChange>
              </w:rPr>
            </w:pPr>
            <w:ins w:id="2335"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24</w:t>
              </w:r>
            </w:ins>
          </w:p>
        </w:tc>
        <w:tc>
          <w:tcPr>
            <w:tcW w:w="1695" w:type="dxa"/>
            <w:vAlign w:val="center"/>
          </w:tcPr>
          <w:p w14:paraId="41B5BB45" w14:textId="14DC4003" w:rsidR="00131196" w:rsidRPr="00131196" w:rsidRDefault="00131196">
            <w:pPr>
              <w:pStyle w:val="BodyText"/>
              <w:spacing w:line="360" w:lineRule="auto"/>
              <w:jc w:val="both"/>
              <w:rPr>
                <w:ins w:id="2336" w:author="Miku Nosamu" w:date="2025-07-05T14:39:00Z"/>
                <w:rFonts w:asciiTheme="minorHAnsi" w:hAnsiTheme="minorHAnsi" w:cstheme="minorHAnsi"/>
                <w:noProof/>
                <w:sz w:val="20"/>
                <w:szCs w:val="20"/>
                <w:lang w:val="id-ID"/>
                <w:rPrChange w:id="2337" w:author="Miku Nosamu" w:date="2025-07-05T15:16:00Z">
                  <w:rPr>
                    <w:ins w:id="2338" w:author="Miku Nosamu" w:date="2025-07-05T14:39:00Z"/>
                    <w:rFonts w:ascii="Arial" w:hAnsi="Arial" w:cs="Arial"/>
                    <w:noProof/>
                    <w:color w:val="2C283A" w:themeColor="text2"/>
                    <w:sz w:val="20"/>
                    <w:szCs w:val="20"/>
                    <w:lang w:val="id-ID"/>
                  </w:rPr>
                </w:rPrChange>
              </w:rPr>
              <w:pPrChange w:id="2339" w:author="Miku Nosamu" w:date="2025-07-05T15:16:00Z">
                <w:pPr>
                  <w:pStyle w:val="BodyText"/>
                </w:pPr>
              </w:pPrChange>
            </w:pPr>
            <w:ins w:id="2340" w:author="Miku Nosamu" w:date="2025-07-05T15:01:00Z">
              <w:r w:rsidRPr="00131196">
                <w:rPr>
                  <w:rFonts w:asciiTheme="minorHAnsi" w:hAnsiTheme="minorHAnsi" w:cstheme="minorHAnsi"/>
                  <w:sz w:val="20"/>
                  <w:szCs w:val="20"/>
                  <w:rPrChange w:id="2341" w:author="Miku Nosamu" w:date="2025-07-05T15:16:00Z">
                    <w:rPr>
                      <w:color w:val="000000"/>
                    </w:rPr>
                  </w:rPrChange>
                </w:rPr>
                <w:t xml:space="preserve">Pengujian Notifikasi </w:t>
              </w:r>
            </w:ins>
            <w:ins w:id="2342" w:author="Miku Nosamu" w:date="2025-07-05T15:00:00Z">
              <w:r w:rsidRPr="00131196">
                <w:rPr>
                  <w:rFonts w:asciiTheme="minorHAnsi" w:hAnsiTheme="minorHAnsi" w:cstheme="minorHAnsi"/>
                  <w:sz w:val="20"/>
                  <w:szCs w:val="20"/>
                  <w:rPrChange w:id="2343" w:author="Miku Nosamu" w:date="2025-07-05T15:16:00Z">
                    <w:rPr>
                      <w:color w:val="000000"/>
                    </w:rPr>
                  </w:rPrChange>
                </w:rPr>
                <w:t>(Verifikator, Vendor) membuka notifikasi</w:t>
              </w:r>
            </w:ins>
          </w:p>
        </w:tc>
        <w:tc>
          <w:tcPr>
            <w:tcW w:w="1644" w:type="dxa"/>
            <w:vAlign w:val="center"/>
          </w:tcPr>
          <w:p w14:paraId="73DE1064" w14:textId="2A243DE9" w:rsidR="00131196" w:rsidRPr="009B3DC9" w:rsidRDefault="00131196" w:rsidP="00131196">
            <w:pPr>
              <w:pStyle w:val="BodyText"/>
              <w:jc w:val="center"/>
              <w:rPr>
                <w:ins w:id="2344" w:author="Miku Nosamu" w:date="2025-07-05T14:39:00Z"/>
                <w:rFonts w:ascii="Arial" w:hAnsi="Arial" w:cs="Arial"/>
                <w:noProof/>
                <w:color w:val="2C283A" w:themeColor="text2"/>
                <w:sz w:val="20"/>
                <w:szCs w:val="20"/>
                <w:lang w:val="id-ID"/>
              </w:rPr>
            </w:pPr>
            <w:ins w:id="2345" w:author="Miku Nosamu" w:date="2025-07-05T15:01:00Z">
              <w:r>
                <w:rPr>
                  <w:rFonts w:ascii="Arial" w:hAnsi="Arial" w:cs="Arial"/>
                  <w:noProof/>
                  <w:color w:val="2C283A" w:themeColor="text2"/>
                  <w:sz w:val="20"/>
                  <w:szCs w:val="20"/>
                  <w:lang w:val="en-US"/>
                </w:rPr>
                <w:t>F005</w:t>
              </w:r>
            </w:ins>
          </w:p>
        </w:tc>
        <w:tc>
          <w:tcPr>
            <w:tcW w:w="1235" w:type="dxa"/>
            <w:vAlign w:val="center"/>
          </w:tcPr>
          <w:p w14:paraId="2927D3BA" w14:textId="27B501BA" w:rsidR="00131196" w:rsidRPr="009B3DC9" w:rsidRDefault="00131196" w:rsidP="00131196">
            <w:pPr>
              <w:pStyle w:val="BodyText"/>
              <w:jc w:val="center"/>
              <w:rPr>
                <w:ins w:id="2346" w:author="Miku Nosamu" w:date="2025-07-05T14:39:00Z"/>
                <w:rFonts w:ascii="Arial" w:hAnsi="Arial" w:cs="Arial"/>
                <w:noProof/>
                <w:color w:val="2C283A" w:themeColor="text2"/>
                <w:sz w:val="20"/>
                <w:szCs w:val="20"/>
                <w:lang w:val="id-ID"/>
              </w:rPr>
            </w:pPr>
            <w:ins w:id="2347"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77F242BC" w14:textId="73988B6A" w:rsidR="00131196" w:rsidRPr="009B3DC9" w:rsidRDefault="00131196" w:rsidP="00131196">
            <w:pPr>
              <w:pStyle w:val="BodyText"/>
              <w:jc w:val="center"/>
              <w:rPr>
                <w:ins w:id="2348" w:author="Miku Nosamu" w:date="2025-07-05T14:39:00Z"/>
                <w:rFonts w:ascii="Arial" w:hAnsi="Arial" w:cs="Arial"/>
                <w:noProof/>
                <w:color w:val="2C283A" w:themeColor="text2"/>
                <w:sz w:val="20"/>
                <w:szCs w:val="20"/>
                <w:lang w:val="id-ID"/>
              </w:rPr>
            </w:pPr>
            <w:ins w:id="2349"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23F72108" w14:textId="7C706A37" w:rsidR="00131196" w:rsidRPr="009B3DC9" w:rsidRDefault="00131196" w:rsidP="00131196">
            <w:pPr>
              <w:pStyle w:val="BodyText"/>
              <w:jc w:val="center"/>
              <w:rPr>
                <w:ins w:id="2350" w:author="Miku Nosamu" w:date="2025-07-05T14:39:00Z"/>
                <w:rFonts w:ascii="Arial" w:hAnsi="Arial" w:cs="Arial"/>
                <w:noProof/>
                <w:color w:val="2C283A" w:themeColor="text2"/>
                <w:sz w:val="20"/>
                <w:szCs w:val="20"/>
                <w:lang w:val="id-ID"/>
              </w:rPr>
            </w:pPr>
            <w:ins w:id="2351" w:author="Miku Nosamu" w:date="2025-07-05T15:19:00Z">
              <w:r>
                <w:rPr>
                  <w:rFonts w:ascii="Arial" w:hAnsi="Arial" w:cs="Arial"/>
                  <w:noProof/>
                  <w:color w:val="2C283A" w:themeColor="text2"/>
                  <w:sz w:val="20"/>
                  <w:szCs w:val="20"/>
                  <w:lang w:val="en-US"/>
                </w:rPr>
                <w:t>Lucky Abdillah</w:t>
              </w:r>
            </w:ins>
          </w:p>
        </w:tc>
      </w:tr>
      <w:tr w:rsidR="00131196" w:rsidRPr="009B3DC9" w14:paraId="380B5491" w14:textId="77777777" w:rsidTr="00131196">
        <w:trPr>
          <w:ins w:id="2352" w:author="Miku Nosamu" w:date="2025-07-05T14:39:00Z"/>
        </w:trPr>
        <w:tc>
          <w:tcPr>
            <w:tcW w:w="1346" w:type="dxa"/>
            <w:vAlign w:val="center"/>
          </w:tcPr>
          <w:p w14:paraId="7F0E50CF" w14:textId="02866C58" w:rsidR="00131196" w:rsidRPr="002B23BC" w:rsidRDefault="00131196" w:rsidP="00131196">
            <w:pPr>
              <w:pStyle w:val="BodyText"/>
              <w:jc w:val="both"/>
              <w:rPr>
                <w:ins w:id="2353" w:author="Miku Nosamu" w:date="2025-07-05T14:39:00Z"/>
                <w:rFonts w:ascii="Arial" w:hAnsi="Arial" w:cs="Arial"/>
                <w:noProof/>
                <w:color w:val="2C283A" w:themeColor="text2"/>
                <w:sz w:val="20"/>
                <w:szCs w:val="20"/>
                <w:lang w:val="en-US"/>
                <w:rPrChange w:id="2354" w:author="Miku Nosamu" w:date="2025-07-05T14:39:00Z">
                  <w:rPr>
                    <w:ins w:id="2355" w:author="Miku Nosamu" w:date="2025-07-05T14:39:00Z"/>
                    <w:rFonts w:ascii="Arial" w:hAnsi="Arial" w:cs="Arial"/>
                    <w:noProof/>
                    <w:color w:val="2C283A" w:themeColor="text2"/>
                    <w:sz w:val="20"/>
                    <w:szCs w:val="20"/>
                    <w:lang w:val="id-ID"/>
                  </w:rPr>
                </w:rPrChange>
              </w:rPr>
            </w:pPr>
            <w:ins w:id="2356" w:author="Miku Nosamu" w:date="2025-07-05T14:39: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en-US"/>
                </w:rPr>
                <w:t>25</w:t>
              </w:r>
            </w:ins>
          </w:p>
        </w:tc>
        <w:tc>
          <w:tcPr>
            <w:tcW w:w="1695" w:type="dxa"/>
            <w:vAlign w:val="center"/>
          </w:tcPr>
          <w:p w14:paraId="633F20A4" w14:textId="196C83A0" w:rsidR="00131196" w:rsidRPr="00131196" w:rsidRDefault="00131196">
            <w:pPr>
              <w:pStyle w:val="BodyText"/>
              <w:spacing w:line="360" w:lineRule="auto"/>
              <w:jc w:val="both"/>
              <w:rPr>
                <w:ins w:id="2357" w:author="Miku Nosamu" w:date="2025-07-05T14:39:00Z"/>
                <w:rFonts w:asciiTheme="minorHAnsi" w:hAnsiTheme="minorHAnsi" w:cstheme="minorHAnsi"/>
                <w:noProof/>
                <w:sz w:val="20"/>
                <w:szCs w:val="20"/>
                <w:lang w:val="id-ID"/>
                <w:rPrChange w:id="2358" w:author="Miku Nosamu" w:date="2025-07-05T15:16:00Z">
                  <w:rPr>
                    <w:ins w:id="2359" w:author="Miku Nosamu" w:date="2025-07-05T14:39:00Z"/>
                    <w:rFonts w:ascii="Arial" w:hAnsi="Arial" w:cs="Arial"/>
                    <w:noProof/>
                    <w:color w:val="2C283A" w:themeColor="text2"/>
                    <w:sz w:val="20"/>
                    <w:szCs w:val="20"/>
                    <w:lang w:val="id-ID"/>
                  </w:rPr>
                </w:rPrChange>
              </w:rPr>
              <w:pPrChange w:id="2360" w:author="Miku Nosamu" w:date="2025-07-05T15:16:00Z">
                <w:pPr>
                  <w:pStyle w:val="BodyText"/>
                </w:pPr>
              </w:pPrChange>
            </w:pPr>
            <w:proofErr w:type="spellStart"/>
            <w:ins w:id="2361" w:author="Miku Nosamu" w:date="2025-07-05T15:01:00Z">
              <w:r w:rsidRPr="00131196">
                <w:rPr>
                  <w:rFonts w:asciiTheme="minorHAnsi" w:hAnsiTheme="minorHAnsi" w:cstheme="minorHAnsi"/>
                  <w:sz w:val="20"/>
                  <w:szCs w:val="20"/>
                  <w:lang w:val="en-US"/>
                  <w:rPrChange w:id="2362"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363" w:author="Miku Nosamu" w:date="2025-07-05T15:16:00Z">
                    <w:rPr>
                      <w:color w:val="000000"/>
                      <w:lang w:val="en-US"/>
                    </w:rPr>
                  </w:rPrChange>
                </w:rPr>
                <w:t xml:space="preserve"> </w:t>
              </w:r>
              <w:r w:rsidRPr="00131196">
                <w:rPr>
                  <w:rFonts w:asciiTheme="minorHAnsi" w:hAnsiTheme="minorHAnsi" w:cstheme="minorHAnsi"/>
                  <w:sz w:val="20"/>
                  <w:szCs w:val="20"/>
                  <w:rPrChange w:id="2364" w:author="Miku Nosamu" w:date="2025-07-05T15:16:00Z">
                    <w:rPr>
                      <w:color w:val="000000"/>
                    </w:rPr>
                  </w:rPrChange>
                </w:rPr>
                <w:t>Verifikator memeriksa dokumen pengajuan</w:t>
              </w:r>
            </w:ins>
          </w:p>
        </w:tc>
        <w:tc>
          <w:tcPr>
            <w:tcW w:w="1644" w:type="dxa"/>
            <w:vAlign w:val="center"/>
          </w:tcPr>
          <w:p w14:paraId="07D40EC5" w14:textId="632A1AE2" w:rsidR="00131196" w:rsidRPr="00E07702" w:rsidRDefault="00131196" w:rsidP="00131196">
            <w:pPr>
              <w:pStyle w:val="BodyText"/>
              <w:jc w:val="center"/>
              <w:rPr>
                <w:ins w:id="2365" w:author="Miku Nosamu" w:date="2025-07-05T14:39:00Z"/>
                <w:rFonts w:ascii="Arial" w:hAnsi="Arial" w:cs="Arial"/>
                <w:noProof/>
                <w:color w:val="2C283A" w:themeColor="text2"/>
                <w:sz w:val="20"/>
                <w:szCs w:val="20"/>
                <w:lang w:val="en-US"/>
                <w:rPrChange w:id="2366" w:author="Miku Nosamu" w:date="2025-07-05T15:01:00Z">
                  <w:rPr>
                    <w:ins w:id="2367" w:author="Miku Nosamu" w:date="2025-07-05T14:39:00Z"/>
                    <w:rFonts w:ascii="Arial" w:hAnsi="Arial" w:cs="Arial"/>
                    <w:noProof/>
                    <w:color w:val="2C283A" w:themeColor="text2"/>
                    <w:sz w:val="20"/>
                    <w:szCs w:val="20"/>
                    <w:lang w:val="id-ID"/>
                  </w:rPr>
                </w:rPrChange>
              </w:rPr>
            </w:pPr>
            <w:ins w:id="2368" w:author="Miku Nosamu" w:date="2025-07-05T15:01:00Z">
              <w:r>
                <w:rPr>
                  <w:rFonts w:ascii="Arial" w:hAnsi="Arial" w:cs="Arial"/>
                  <w:noProof/>
                  <w:color w:val="2C283A" w:themeColor="text2"/>
                  <w:sz w:val="20"/>
                  <w:szCs w:val="20"/>
                  <w:lang w:val="en-US"/>
                </w:rPr>
                <w:t>F006</w:t>
              </w:r>
            </w:ins>
          </w:p>
        </w:tc>
        <w:tc>
          <w:tcPr>
            <w:tcW w:w="1235" w:type="dxa"/>
            <w:vAlign w:val="center"/>
          </w:tcPr>
          <w:p w14:paraId="6D475136" w14:textId="660FFBA8" w:rsidR="00131196" w:rsidRPr="009B3DC9" w:rsidRDefault="00131196" w:rsidP="00131196">
            <w:pPr>
              <w:pStyle w:val="BodyText"/>
              <w:jc w:val="center"/>
              <w:rPr>
                <w:ins w:id="2369" w:author="Miku Nosamu" w:date="2025-07-05T14:39:00Z"/>
                <w:rFonts w:ascii="Arial" w:hAnsi="Arial" w:cs="Arial"/>
                <w:noProof/>
                <w:color w:val="2C283A" w:themeColor="text2"/>
                <w:sz w:val="20"/>
                <w:szCs w:val="20"/>
                <w:lang w:val="id-ID"/>
              </w:rPr>
            </w:pPr>
            <w:ins w:id="2370"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40386EA" w14:textId="3E295379" w:rsidR="00131196" w:rsidRPr="009B3DC9" w:rsidRDefault="00131196" w:rsidP="00131196">
            <w:pPr>
              <w:pStyle w:val="BodyText"/>
              <w:jc w:val="center"/>
              <w:rPr>
                <w:ins w:id="2371" w:author="Miku Nosamu" w:date="2025-07-05T14:39:00Z"/>
                <w:rFonts w:ascii="Arial" w:hAnsi="Arial" w:cs="Arial"/>
                <w:noProof/>
                <w:color w:val="2C283A" w:themeColor="text2"/>
                <w:sz w:val="20"/>
                <w:szCs w:val="20"/>
                <w:lang w:val="id-ID"/>
              </w:rPr>
            </w:pPr>
            <w:ins w:id="2372"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765BBA69" w14:textId="3FDB5E06" w:rsidR="00131196" w:rsidRPr="009B3DC9" w:rsidRDefault="00131196" w:rsidP="00131196">
            <w:pPr>
              <w:pStyle w:val="BodyText"/>
              <w:jc w:val="center"/>
              <w:rPr>
                <w:ins w:id="2373" w:author="Miku Nosamu" w:date="2025-07-05T14:39:00Z"/>
                <w:rFonts w:ascii="Arial" w:hAnsi="Arial" w:cs="Arial"/>
                <w:noProof/>
                <w:color w:val="2C283A" w:themeColor="text2"/>
                <w:sz w:val="20"/>
                <w:szCs w:val="20"/>
                <w:lang w:val="id-ID"/>
              </w:rPr>
            </w:pPr>
            <w:ins w:id="2374" w:author="Miku Nosamu" w:date="2025-07-05T15:19:00Z">
              <w:r>
                <w:rPr>
                  <w:rFonts w:ascii="Arial" w:hAnsi="Arial" w:cs="Arial"/>
                  <w:noProof/>
                  <w:color w:val="2C283A" w:themeColor="text2"/>
                  <w:sz w:val="20"/>
                  <w:szCs w:val="20"/>
                  <w:lang w:val="en-US"/>
                </w:rPr>
                <w:t>Lucky Abdillah</w:t>
              </w:r>
            </w:ins>
          </w:p>
        </w:tc>
      </w:tr>
      <w:tr w:rsidR="00131196" w:rsidRPr="009B3DC9" w14:paraId="4362794D" w14:textId="77777777" w:rsidTr="00131196">
        <w:trPr>
          <w:ins w:id="2375" w:author="Miku Nosamu" w:date="2025-07-05T14:39:00Z"/>
        </w:trPr>
        <w:tc>
          <w:tcPr>
            <w:tcW w:w="1346" w:type="dxa"/>
            <w:vAlign w:val="center"/>
          </w:tcPr>
          <w:p w14:paraId="2BBAAE0A" w14:textId="0C8468DD" w:rsidR="00131196" w:rsidRPr="002B23BC" w:rsidRDefault="00131196" w:rsidP="00131196">
            <w:pPr>
              <w:pStyle w:val="BodyText"/>
              <w:jc w:val="both"/>
              <w:rPr>
                <w:ins w:id="2376" w:author="Miku Nosamu" w:date="2025-07-05T14:39:00Z"/>
                <w:rFonts w:ascii="Arial" w:hAnsi="Arial" w:cs="Arial"/>
                <w:noProof/>
                <w:color w:val="2C283A" w:themeColor="text2"/>
                <w:sz w:val="20"/>
                <w:szCs w:val="20"/>
                <w:lang w:val="en-US"/>
                <w:rPrChange w:id="2377" w:author="Miku Nosamu" w:date="2025-07-05T14:40:00Z">
                  <w:rPr>
                    <w:ins w:id="2378" w:author="Miku Nosamu" w:date="2025-07-05T14:39:00Z"/>
                    <w:rFonts w:ascii="Arial" w:hAnsi="Arial" w:cs="Arial"/>
                    <w:noProof/>
                    <w:color w:val="2C283A" w:themeColor="text2"/>
                    <w:sz w:val="20"/>
                    <w:szCs w:val="20"/>
                    <w:lang w:val="id-ID"/>
                  </w:rPr>
                </w:rPrChange>
              </w:rPr>
            </w:pPr>
            <w:ins w:id="2379" w:author="Miku Nosamu" w:date="2025-07-05T14:39:00Z">
              <w:r w:rsidRPr="009B3DC9">
                <w:rPr>
                  <w:rFonts w:ascii="Arial" w:hAnsi="Arial" w:cs="Arial"/>
                  <w:noProof/>
                  <w:color w:val="2C283A" w:themeColor="text2"/>
                  <w:sz w:val="20"/>
                  <w:szCs w:val="20"/>
                  <w:lang w:val="id-ID"/>
                </w:rPr>
                <w:t>KU-0</w:t>
              </w:r>
            </w:ins>
            <w:ins w:id="2380" w:author="Miku Nosamu" w:date="2025-07-05T14:40:00Z">
              <w:r>
                <w:rPr>
                  <w:rFonts w:ascii="Arial" w:hAnsi="Arial" w:cs="Arial"/>
                  <w:noProof/>
                  <w:color w:val="2C283A" w:themeColor="text2"/>
                  <w:sz w:val="20"/>
                  <w:szCs w:val="20"/>
                  <w:lang w:val="en-US"/>
                </w:rPr>
                <w:t>26</w:t>
              </w:r>
            </w:ins>
          </w:p>
        </w:tc>
        <w:tc>
          <w:tcPr>
            <w:tcW w:w="1695" w:type="dxa"/>
            <w:vAlign w:val="center"/>
          </w:tcPr>
          <w:p w14:paraId="33B3759F" w14:textId="47BBAB02" w:rsidR="00131196" w:rsidRPr="00131196" w:rsidRDefault="00131196">
            <w:pPr>
              <w:pStyle w:val="BodyText"/>
              <w:spacing w:line="360" w:lineRule="auto"/>
              <w:jc w:val="both"/>
              <w:rPr>
                <w:ins w:id="2381" w:author="Miku Nosamu" w:date="2025-07-05T14:39:00Z"/>
                <w:rFonts w:asciiTheme="minorHAnsi" w:hAnsiTheme="minorHAnsi" w:cstheme="minorHAnsi"/>
                <w:noProof/>
                <w:sz w:val="20"/>
                <w:szCs w:val="20"/>
                <w:lang w:val="id-ID"/>
                <w:rPrChange w:id="2382" w:author="Miku Nosamu" w:date="2025-07-05T15:16:00Z">
                  <w:rPr>
                    <w:ins w:id="2383" w:author="Miku Nosamu" w:date="2025-07-05T14:39:00Z"/>
                    <w:rFonts w:ascii="Arial" w:hAnsi="Arial" w:cs="Arial"/>
                    <w:noProof/>
                    <w:color w:val="2C283A" w:themeColor="text2"/>
                    <w:sz w:val="20"/>
                    <w:szCs w:val="20"/>
                    <w:lang w:val="id-ID"/>
                  </w:rPr>
                </w:rPrChange>
              </w:rPr>
              <w:pPrChange w:id="2384" w:author="Miku Nosamu" w:date="2025-07-05T15:16:00Z">
                <w:pPr>
                  <w:pStyle w:val="BodyText"/>
                </w:pPr>
              </w:pPrChange>
            </w:pPr>
            <w:proofErr w:type="spellStart"/>
            <w:ins w:id="2385" w:author="Miku Nosamu" w:date="2025-07-05T15:01:00Z">
              <w:r w:rsidRPr="00131196">
                <w:rPr>
                  <w:rFonts w:asciiTheme="minorHAnsi" w:hAnsiTheme="minorHAnsi" w:cstheme="minorHAnsi"/>
                  <w:sz w:val="20"/>
                  <w:szCs w:val="20"/>
                  <w:lang w:val="en-US"/>
                  <w:rPrChange w:id="2386"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387" w:author="Miku Nosamu" w:date="2025-07-05T15:16:00Z">
                    <w:rPr>
                      <w:color w:val="000000"/>
                      <w:lang w:val="en-US"/>
                    </w:rPr>
                  </w:rPrChange>
                </w:rPr>
                <w:t xml:space="preserve"> </w:t>
              </w:r>
              <w:r w:rsidRPr="00131196">
                <w:rPr>
                  <w:rFonts w:asciiTheme="minorHAnsi" w:hAnsiTheme="minorHAnsi" w:cstheme="minorHAnsi"/>
                  <w:sz w:val="20"/>
                  <w:szCs w:val="20"/>
                  <w:rPrChange w:id="2388" w:author="Miku Nosamu" w:date="2025-07-05T15:16:00Z">
                    <w:rPr>
                      <w:color w:val="000000"/>
                    </w:rPr>
                  </w:rPrChange>
                </w:rPr>
                <w:t>Verifikator validasi dokumen pengajuan</w:t>
              </w:r>
            </w:ins>
          </w:p>
        </w:tc>
        <w:tc>
          <w:tcPr>
            <w:tcW w:w="1644" w:type="dxa"/>
            <w:vAlign w:val="center"/>
          </w:tcPr>
          <w:p w14:paraId="06B43340" w14:textId="70737EE5" w:rsidR="00131196" w:rsidRPr="00E07702" w:rsidRDefault="00131196" w:rsidP="00131196">
            <w:pPr>
              <w:pStyle w:val="BodyText"/>
              <w:jc w:val="center"/>
              <w:rPr>
                <w:ins w:id="2389" w:author="Miku Nosamu" w:date="2025-07-05T14:39:00Z"/>
                <w:rFonts w:ascii="Arial" w:hAnsi="Arial" w:cs="Arial"/>
                <w:noProof/>
                <w:color w:val="2C283A" w:themeColor="text2"/>
                <w:sz w:val="20"/>
                <w:szCs w:val="20"/>
                <w:lang w:val="en-US"/>
                <w:rPrChange w:id="2390" w:author="Miku Nosamu" w:date="2025-07-05T15:01:00Z">
                  <w:rPr>
                    <w:ins w:id="2391" w:author="Miku Nosamu" w:date="2025-07-05T14:39:00Z"/>
                    <w:rFonts w:ascii="Arial" w:hAnsi="Arial" w:cs="Arial"/>
                    <w:noProof/>
                    <w:color w:val="2C283A" w:themeColor="text2"/>
                    <w:sz w:val="20"/>
                    <w:szCs w:val="20"/>
                    <w:lang w:val="id-ID"/>
                  </w:rPr>
                </w:rPrChange>
              </w:rPr>
            </w:pPr>
            <w:ins w:id="2392" w:author="Miku Nosamu" w:date="2025-07-05T15:01:00Z">
              <w:r>
                <w:rPr>
                  <w:rFonts w:ascii="Arial" w:hAnsi="Arial" w:cs="Arial"/>
                  <w:noProof/>
                  <w:color w:val="2C283A" w:themeColor="text2"/>
                  <w:sz w:val="20"/>
                  <w:szCs w:val="20"/>
                  <w:lang w:val="en-US"/>
                </w:rPr>
                <w:t>F006</w:t>
              </w:r>
            </w:ins>
          </w:p>
        </w:tc>
        <w:tc>
          <w:tcPr>
            <w:tcW w:w="1235" w:type="dxa"/>
            <w:vAlign w:val="center"/>
          </w:tcPr>
          <w:p w14:paraId="4A1ED399" w14:textId="0E3659FD" w:rsidR="00131196" w:rsidRPr="009B3DC9" w:rsidRDefault="00131196" w:rsidP="00131196">
            <w:pPr>
              <w:pStyle w:val="BodyText"/>
              <w:jc w:val="center"/>
              <w:rPr>
                <w:ins w:id="2393" w:author="Miku Nosamu" w:date="2025-07-05T14:39:00Z"/>
                <w:rFonts w:ascii="Arial" w:hAnsi="Arial" w:cs="Arial"/>
                <w:noProof/>
                <w:color w:val="2C283A" w:themeColor="text2"/>
                <w:sz w:val="20"/>
                <w:szCs w:val="20"/>
                <w:lang w:val="id-ID"/>
              </w:rPr>
            </w:pPr>
            <w:ins w:id="2394"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1BA87B03" w14:textId="52742D6F" w:rsidR="00131196" w:rsidRPr="009B3DC9" w:rsidRDefault="00131196" w:rsidP="00131196">
            <w:pPr>
              <w:pStyle w:val="BodyText"/>
              <w:jc w:val="center"/>
              <w:rPr>
                <w:ins w:id="2395" w:author="Miku Nosamu" w:date="2025-07-05T14:39:00Z"/>
                <w:rFonts w:ascii="Arial" w:hAnsi="Arial" w:cs="Arial"/>
                <w:noProof/>
                <w:color w:val="2C283A" w:themeColor="text2"/>
                <w:sz w:val="20"/>
                <w:szCs w:val="20"/>
                <w:lang w:val="id-ID"/>
              </w:rPr>
            </w:pPr>
            <w:ins w:id="2396"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2983E12E" w14:textId="5DB2DDB3" w:rsidR="00131196" w:rsidRPr="009B3DC9" w:rsidRDefault="00131196" w:rsidP="00131196">
            <w:pPr>
              <w:pStyle w:val="BodyText"/>
              <w:jc w:val="center"/>
              <w:rPr>
                <w:ins w:id="2397" w:author="Miku Nosamu" w:date="2025-07-05T14:39:00Z"/>
                <w:rFonts w:ascii="Arial" w:hAnsi="Arial" w:cs="Arial"/>
                <w:noProof/>
                <w:color w:val="2C283A" w:themeColor="text2"/>
                <w:sz w:val="20"/>
                <w:szCs w:val="20"/>
                <w:lang w:val="id-ID"/>
              </w:rPr>
            </w:pPr>
            <w:ins w:id="2398" w:author="Miku Nosamu" w:date="2025-07-05T15:19:00Z">
              <w:r>
                <w:rPr>
                  <w:rFonts w:ascii="Arial" w:hAnsi="Arial" w:cs="Arial"/>
                  <w:noProof/>
                  <w:color w:val="2C283A" w:themeColor="text2"/>
                  <w:sz w:val="20"/>
                  <w:szCs w:val="20"/>
                  <w:lang w:val="en-US"/>
                </w:rPr>
                <w:t>Lucky Abdillah</w:t>
              </w:r>
            </w:ins>
          </w:p>
        </w:tc>
      </w:tr>
      <w:tr w:rsidR="00131196" w:rsidRPr="009B3DC9" w14:paraId="7786C9D0" w14:textId="77777777" w:rsidTr="00131196">
        <w:trPr>
          <w:ins w:id="2399" w:author="Miku Nosamu" w:date="2025-07-05T14:39:00Z"/>
        </w:trPr>
        <w:tc>
          <w:tcPr>
            <w:tcW w:w="1346" w:type="dxa"/>
            <w:vAlign w:val="center"/>
          </w:tcPr>
          <w:p w14:paraId="7D2A04AE" w14:textId="1FEA740B" w:rsidR="00131196" w:rsidRPr="002B23BC" w:rsidRDefault="00131196" w:rsidP="00131196">
            <w:pPr>
              <w:pStyle w:val="BodyText"/>
              <w:jc w:val="both"/>
              <w:rPr>
                <w:ins w:id="2400" w:author="Miku Nosamu" w:date="2025-07-05T14:39:00Z"/>
                <w:rFonts w:ascii="Arial" w:hAnsi="Arial" w:cs="Arial"/>
                <w:noProof/>
                <w:color w:val="2C283A" w:themeColor="text2"/>
                <w:sz w:val="20"/>
                <w:szCs w:val="20"/>
                <w:lang w:val="en-US"/>
                <w:rPrChange w:id="2401" w:author="Miku Nosamu" w:date="2025-07-05T14:40:00Z">
                  <w:rPr>
                    <w:ins w:id="2402" w:author="Miku Nosamu" w:date="2025-07-05T14:39:00Z"/>
                    <w:rFonts w:ascii="Arial" w:hAnsi="Arial" w:cs="Arial"/>
                    <w:noProof/>
                    <w:color w:val="2C283A" w:themeColor="text2"/>
                    <w:sz w:val="20"/>
                    <w:szCs w:val="20"/>
                    <w:lang w:val="id-ID"/>
                  </w:rPr>
                </w:rPrChange>
              </w:rPr>
            </w:pPr>
            <w:ins w:id="2403" w:author="Miku Nosamu" w:date="2025-07-05T14:39:00Z">
              <w:r w:rsidRPr="009B3DC9">
                <w:rPr>
                  <w:rFonts w:ascii="Arial" w:hAnsi="Arial" w:cs="Arial"/>
                  <w:noProof/>
                  <w:color w:val="2C283A" w:themeColor="text2"/>
                  <w:sz w:val="20"/>
                  <w:szCs w:val="20"/>
                  <w:lang w:val="id-ID"/>
                </w:rPr>
                <w:t>KU-0</w:t>
              </w:r>
            </w:ins>
            <w:ins w:id="2404" w:author="Miku Nosamu" w:date="2025-07-05T14:40:00Z">
              <w:r>
                <w:rPr>
                  <w:rFonts w:ascii="Arial" w:hAnsi="Arial" w:cs="Arial"/>
                  <w:noProof/>
                  <w:color w:val="2C283A" w:themeColor="text2"/>
                  <w:sz w:val="20"/>
                  <w:szCs w:val="20"/>
                  <w:lang w:val="en-US"/>
                </w:rPr>
                <w:t>27</w:t>
              </w:r>
            </w:ins>
          </w:p>
        </w:tc>
        <w:tc>
          <w:tcPr>
            <w:tcW w:w="1695" w:type="dxa"/>
            <w:vAlign w:val="center"/>
          </w:tcPr>
          <w:p w14:paraId="5002907B" w14:textId="71010F8A" w:rsidR="00131196" w:rsidRPr="00131196" w:rsidRDefault="00131196">
            <w:pPr>
              <w:pStyle w:val="BodyText"/>
              <w:spacing w:line="360" w:lineRule="auto"/>
              <w:jc w:val="both"/>
              <w:rPr>
                <w:ins w:id="2405" w:author="Miku Nosamu" w:date="2025-07-05T14:39:00Z"/>
                <w:rFonts w:asciiTheme="minorHAnsi" w:hAnsiTheme="minorHAnsi" w:cstheme="minorHAnsi"/>
                <w:noProof/>
                <w:sz w:val="20"/>
                <w:szCs w:val="20"/>
                <w:lang w:val="id-ID"/>
                <w:rPrChange w:id="2406" w:author="Miku Nosamu" w:date="2025-07-05T15:16:00Z">
                  <w:rPr>
                    <w:ins w:id="2407" w:author="Miku Nosamu" w:date="2025-07-05T14:39:00Z"/>
                    <w:rFonts w:ascii="Arial" w:hAnsi="Arial" w:cs="Arial"/>
                    <w:noProof/>
                    <w:color w:val="2C283A" w:themeColor="text2"/>
                    <w:sz w:val="20"/>
                    <w:szCs w:val="20"/>
                    <w:lang w:val="id-ID"/>
                  </w:rPr>
                </w:rPrChange>
              </w:rPr>
              <w:pPrChange w:id="2408" w:author="Miku Nosamu" w:date="2025-07-05T15:16:00Z">
                <w:pPr>
                  <w:pStyle w:val="BodyText"/>
                </w:pPr>
              </w:pPrChange>
            </w:pPr>
            <w:proofErr w:type="spellStart"/>
            <w:ins w:id="2409" w:author="Miku Nosamu" w:date="2025-07-05T15:02:00Z">
              <w:r w:rsidRPr="00131196">
                <w:rPr>
                  <w:rFonts w:asciiTheme="minorHAnsi" w:hAnsiTheme="minorHAnsi" w:cstheme="minorHAnsi"/>
                  <w:sz w:val="20"/>
                  <w:szCs w:val="20"/>
                  <w:lang w:val="en-US"/>
                  <w:rPrChange w:id="2410"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411" w:author="Miku Nosamu" w:date="2025-07-05T15:16:00Z">
                    <w:rPr>
                      <w:color w:val="000000"/>
                      <w:lang w:val="en-US"/>
                    </w:rPr>
                  </w:rPrChange>
                </w:rPr>
                <w:t xml:space="preserve"> Approver </w:t>
              </w:r>
              <w:r w:rsidRPr="00131196">
                <w:rPr>
                  <w:rFonts w:asciiTheme="minorHAnsi" w:hAnsiTheme="minorHAnsi" w:cstheme="minorHAnsi"/>
                  <w:sz w:val="20"/>
                  <w:szCs w:val="20"/>
                  <w:rPrChange w:id="2412" w:author="Miku Nosamu" w:date="2025-07-05T15:16:00Z">
                    <w:rPr>
                      <w:color w:val="000000"/>
                    </w:rPr>
                  </w:rPrChange>
                </w:rPr>
                <w:t>Setujui pengajuan</w:t>
              </w:r>
            </w:ins>
          </w:p>
        </w:tc>
        <w:tc>
          <w:tcPr>
            <w:tcW w:w="1644" w:type="dxa"/>
            <w:vAlign w:val="center"/>
          </w:tcPr>
          <w:p w14:paraId="0D6D8F89" w14:textId="7B59BF37" w:rsidR="00131196" w:rsidRPr="00E07702" w:rsidRDefault="00131196" w:rsidP="00131196">
            <w:pPr>
              <w:pStyle w:val="BodyText"/>
              <w:jc w:val="center"/>
              <w:rPr>
                <w:ins w:id="2413" w:author="Miku Nosamu" w:date="2025-07-05T14:39:00Z"/>
                <w:rFonts w:ascii="Arial" w:hAnsi="Arial" w:cs="Arial"/>
                <w:noProof/>
                <w:color w:val="2C283A" w:themeColor="text2"/>
                <w:sz w:val="20"/>
                <w:szCs w:val="20"/>
                <w:lang w:val="en-US"/>
                <w:rPrChange w:id="2414" w:author="Miku Nosamu" w:date="2025-07-05T15:02:00Z">
                  <w:rPr>
                    <w:ins w:id="2415" w:author="Miku Nosamu" w:date="2025-07-05T14:39:00Z"/>
                    <w:rFonts w:ascii="Arial" w:hAnsi="Arial" w:cs="Arial"/>
                    <w:noProof/>
                    <w:color w:val="2C283A" w:themeColor="text2"/>
                    <w:sz w:val="20"/>
                    <w:szCs w:val="20"/>
                    <w:lang w:val="id-ID"/>
                  </w:rPr>
                </w:rPrChange>
              </w:rPr>
            </w:pPr>
            <w:ins w:id="2416" w:author="Miku Nosamu" w:date="2025-07-05T15:02:00Z">
              <w:r>
                <w:rPr>
                  <w:rFonts w:ascii="Arial" w:hAnsi="Arial" w:cs="Arial"/>
                  <w:noProof/>
                  <w:color w:val="2C283A" w:themeColor="text2"/>
                  <w:sz w:val="20"/>
                  <w:szCs w:val="20"/>
                  <w:lang w:val="en-US"/>
                </w:rPr>
                <w:t>F007</w:t>
              </w:r>
            </w:ins>
          </w:p>
        </w:tc>
        <w:tc>
          <w:tcPr>
            <w:tcW w:w="1235" w:type="dxa"/>
            <w:vAlign w:val="center"/>
          </w:tcPr>
          <w:p w14:paraId="3F282DDF" w14:textId="5626FF59" w:rsidR="00131196" w:rsidRPr="009B3DC9" w:rsidRDefault="00131196" w:rsidP="00131196">
            <w:pPr>
              <w:pStyle w:val="BodyText"/>
              <w:jc w:val="center"/>
              <w:rPr>
                <w:ins w:id="2417" w:author="Miku Nosamu" w:date="2025-07-05T14:39:00Z"/>
                <w:rFonts w:ascii="Arial" w:hAnsi="Arial" w:cs="Arial"/>
                <w:noProof/>
                <w:color w:val="2C283A" w:themeColor="text2"/>
                <w:sz w:val="20"/>
                <w:szCs w:val="20"/>
                <w:lang w:val="id-ID"/>
              </w:rPr>
            </w:pPr>
            <w:ins w:id="2418"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03749936" w14:textId="4DFFEB6B" w:rsidR="00131196" w:rsidRPr="009B3DC9" w:rsidRDefault="00131196" w:rsidP="00131196">
            <w:pPr>
              <w:pStyle w:val="BodyText"/>
              <w:jc w:val="center"/>
              <w:rPr>
                <w:ins w:id="2419" w:author="Miku Nosamu" w:date="2025-07-05T14:39:00Z"/>
                <w:rFonts w:ascii="Arial" w:hAnsi="Arial" w:cs="Arial"/>
                <w:noProof/>
                <w:color w:val="2C283A" w:themeColor="text2"/>
                <w:sz w:val="20"/>
                <w:szCs w:val="20"/>
                <w:lang w:val="id-ID"/>
              </w:rPr>
            </w:pPr>
            <w:ins w:id="2420"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2B264DE3" w14:textId="31F00DD8" w:rsidR="00131196" w:rsidRPr="009B3DC9" w:rsidRDefault="00131196" w:rsidP="00131196">
            <w:pPr>
              <w:pStyle w:val="BodyText"/>
              <w:jc w:val="center"/>
              <w:rPr>
                <w:ins w:id="2421" w:author="Miku Nosamu" w:date="2025-07-05T14:39:00Z"/>
                <w:rFonts w:ascii="Arial" w:hAnsi="Arial" w:cs="Arial"/>
                <w:noProof/>
                <w:color w:val="2C283A" w:themeColor="text2"/>
                <w:sz w:val="20"/>
                <w:szCs w:val="20"/>
                <w:lang w:val="id-ID"/>
              </w:rPr>
            </w:pPr>
            <w:ins w:id="2422" w:author="Miku Nosamu" w:date="2025-07-05T15:19:00Z">
              <w:r>
                <w:rPr>
                  <w:rFonts w:ascii="Arial" w:hAnsi="Arial" w:cs="Arial"/>
                  <w:noProof/>
                  <w:color w:val="2C283A" w:themeColor="text2"/>
                  <w:sz w:val="20"/>
                  <w:szCs w:val="20"/>
                  <w:lang w:val="en-US"/>
                </w:rPr>
                <w:t>Lucky Abdillah</w:t>
              </w:r>
            </w:ins>
          </w:p>
        </w:tc>
      </w:tr>
      <w:tr w:rsidR="00131196" w:rsidRPr="009B3DC9" w14:paraId="424245CD" w14:textId="77777777" w:rsidTr="00131196">
        <w:trPr>
          <w:ins w:id="2423" w:author="Miku Nosamu" w:date="2025-07-05T14:39:00Z"/>
        </w:trPr>
        <w:tc>
          <w:tcPr>
            <w:tcW w:w="1346" w:type="dxa"/>
            <w:vAlign w:val="center"/>
          </w:tcPr>
          <w:p w14:paraId="0077E955" w14:textId="30C7C68A" w:rsidR="00131196" w:rsidRPr="002B23BC" w:rsidRDefault="00131196" w:rsidP="00131196">
            <w:pPr>
              <w:pStyle w:val="BodyText"/>
              <w:jc w:val="both"/>
              <w:rPr>
                <w:ins w:id="2424" w:author="Miku Nosamu" w:date="2025-07-05T14:39:00Z"/>
                <w:rFonts w:ascii="Arial" w:hAnsi="Arial" w:cs="Arial"/>
                <w:noProof/>
                <w:color w:val="2C283A" w:themeColor="text2"/>
                <w:sz w:val="20"/>
                <w:szCs w:val="20"/>
                <w:lang w:val="en-US"/>
                <w:rPrChange w:id="2425" w:author="Miku Nosamu" w:date="2025-07-05T14:40:00Z">
                  <w:rPr>
                    <w:ins w:id="2426" w:author="Miku Nosamu" w:date="2025-07-05T14:39:00Z"/>
                    <w:rFonts w:ascii="Arial" w:hAnsi="Arial" w:cs="Arial"/>
                    <w:noProof/>
                    <w:color w:val="2C283A" w:themeColor="text2"/>
                    <w:sz w:val="20"/>
                    <w:szCs w:val="20"/>
                    <w:lang w:val="id-ID"/>
                  </w:rPr>
                </w:rPrChange>
              </w:rPr>
            </w:pPr>
            <w:ins w:id="2427" w:author="Miku Nosamu" w:date="2025-07-05T14:39:00Z">
              <w:r w:rsidRPr="009B3DC9">
                <w:rPr>
                  <w:rFonts w:ascii="Arial" w:hAnsi="Arial" w:cs="Arial"/>
                  <w:noProof/>
                  <w:color w:val="2C283A" w:themeColor="text2"/>
                  <w:sz w:val="20"/>
                  <w:szCs w:val="20"/>
                  <w:lang w:val="id-ID"/>
                </w:rPr>
                <w:lastRenderedPageBreak/>
                <w:t>KU-0</w:t>
              </w:r>
            </w:ins>
            <w:ins w:id="2428" w:author="Miku Nosamu" w:date="2025-07-05T14:40:00Z">
              <w:r>
                <w:rPr>
                  <w:rFonts w:ascii="Arial" w:hAnsi="Arial" w:cs="Arial"/>
                  <w:noProof/>
                  <w:color w:val="2C283A" w:themeColor="text2"/>
                  <w:sz w:val="20"/>
                  <w:szCs w:val="20"/>
                  <w:lang w:val="en-US"/>
                </w:rPr>
                <w:t>28</w:t>
              </w:r>
            </w:ins>
          </w:p>
        </w:tc>
        <w:tc>
          <w:tcPr>
            <w:tcW w:w="1695" w:type="dxa"/>
            <w:vAlign w:val="center"/>
          </w:tcPr>
          <w:p w14:paraId="133F19C7" w14:textId="2295A045" w:rsidR="00131196" w:rsidRPr="00131196" w:rsidRDefault="00131196">
            <w:pPr>
              <w:pStyle w:val="BodyText"/>
              <w:spacing w:line="360" w:lineRule="auto"/>
              <w:jc w:val="both"/>
              <w:rPr>
                <w:ins w:id="2429" w:author="Miku Nosamu" w:date="2025-07-05T14:39:00Z"/>
                <w:rFonts w:asciiTheme="minorHAnsi" w:hAnsiTheme="minorHAnsi" w:cstheme="minorHAnsi"/>
                <w:noProof/>
                <w:sz w:val="20"/>
                <w:szCs w:val="20"/>
                <w:lang w:val="id-ID"/>
                <w:rPrChange w:id="2430" w:author="Miku Nosamu" w:date="2025-07-05T15:16:00Z">
                  <w:rPr>
                    <w:ins w:id="2431" w:author="Miku Nosamu" w:date="2025-07-05T14:39:00Z"/>
                    <w:rFonts w:ascii="Arial" w:hAnsi="Arial" w:cs="Arial"/>
                    <w:noProof/>
                    <w:color w:val="2C283A" w:themeColor="text2"/>
                    <w:sz w:val="20"/>
                    <w:szCs w:val="20"/>
                    <w:lang w:val="id-ID"/>
                  </w:rPr>
                </w:rPrChange>
              </w:rPr>
              <w:pPrChange w:id="2432" w:author="Miku Nosamu" w:date="2025-07-05T15:16:00Z">
                <w:pPr>
                  <w:pStyle w:val="BodyText"/>
                </w:pPr>
              </w:pPrChange>
            </w:pPr>
            <w:proofErr w:type="spellStart"/>
            <w:ins w:id="2433" w:author="Miku Nosamu" w:date="2025-07-05T15:02:00Z">
              <w:r w:rsidRPr="00131196">
                <w:rPr>
                  <w:rFonts w:asciiTheme="minorHAnsi" w:hAnsiTheme="minorHAnsi" w:cstheme="minorHAnsi"/>
                  <w:sz w:val="20"/>
                  <w:szCs w:val="20"/>
                  <w:lang w:val="en-US"/>
                  <w:rPrChange w:id="2434"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435" w:author="Miku Nosamu" w:date="2025-07-05T15:16:00Z">
                    <w:rPr>
                      <w:color w:val="000000"/>
                      <w:lang w:val="en-US"/>
                    </w:rPr>
                  </w:rPrChange>
                </w:rPr>
                <w:t xml:space="preserve"> Approver t</w:t>
              </w:r>
              <w:r w:rsidRPr="00131196">
                <w:rPr>
                  <w:rFonts w:asciiTheme="minorHAnsi" w:hAnsiTheme="minorHAnsi" w:cstheme="minorHAnsi"/>
                  <w:sz w:val="20"/>
                  <w:szCs w:val="20"/>
                  <w:rPrChange w:id="2436" w:author="Miku Nosamu" w:date="2025-07-05T15:16:00Z">
                    <w:rPr>
                      <w:color w:val="000000"/>
                    </w:rPr>
                  </w:rPrChange>
                </w:rPr>
                <w:t>olak pengajuan dan input alasan penolakan</w:t>
              </w:r>
            </w:ins>
          </w:p>
        </w:tc>
        <w:tc>
          <w:tcPr>
            <w:tcW w:w="1644" w:type="dxa"/>
            <w:vAlign w:val="center"/>
          </w:tcPr>
          <w:p w14:paraId="76CCAE19" w14:textId="2D1FF665" w:rsidR="00131196" w:rsidRPr="00E07702" w:rsidRDefault="00131196" w:rsidP="00131196">
            <w:pPr>
              <w:pStyle w:val="BodyText"/>
              <w:jc w:val="center"/>
              <w:rPr>
                <w:ins w:id="2437" w:author="Miku Nosamu" w:date="2025-07-05T14:39:00Z"/>
                <w:rFonts w:ascii="Arial" w:hAnsi="Arial" w:cs="Arial"/>
                <w:noProof/>
                <w:color w:val="2C283A" w:themeColor="text2"/>
                <w:sz w:val="20"/>
                <w:szCs w:val="20"/>
                <w:lang w:val="en-US"/>
                <w:rPrChange w:id="2438" w:author="Miku Nosamu" w:date="2025-07-05T15:02:00Z">
                  <w:rPr>
                    <w:ins w:id="2439" w:author="Miku Nosamu" w:date="2025-07-05T14:39:00Z"/>
                    <w:rFonts w:ascii="Arial" w:hAnsi="Arial" w:cs="Arial"/>
                    <w:noProof/>
                    <w:color w:val="2C283A" w:themeColor="text2"/>
                    <w:sz w:val="20"/>
                    <w:szCs w:val="20"/>
                    <w:lang w:val="id-ID"/>
                  </w:rPr>
                </w:rPrChange>
              </w:rPr>
            </w:pPr>
            <w:ins w:id="2440" w:author="Miku Nosamu" w:date="2025-07-05T15:02:00Z">
              <w:r>
                <w:rPr>
                  <w:rFonts w:ascii="Arial" w:hAnsi="Arial" w:cs="Arial"/>
                  <w:noProof/>
                  <w:color w:val="2C283A" w:themeColor="text2"/>
                  <w:sz w:val="20"/>
                  <w:szCs w:val="20"/>
                  <w:lang w:val="en-US"/>
                </w:rPr>
                <w:t>F007</w:t>
              </w:r>
            </w:ins>
          </w:p>
        </w:tc>
        <w:tc>
          <w:tcPr>
            <w:tcW w:w="1235" w:type="dxa"/>
            <w:vAlign w:val="center"/>
          </w:tcPr>
          <w:p w14:paraId="253FF360" w14:textId="311EDB44" w:rsidR="00131196" w:rsidRPr="009B3DC9" w:rsidRDefault="00131196" w:rsidP="00131196">
            <w:pPr>
              <w:pStyle w:val="BodyText"/>
              <w:jc w:val="center"/>
              <w:rPr>
                <w:ins w:id="2441" w:author="Miku Nosamu" w:date="2025-07-05T14:39:00Z"/>
                <w:rFonts w:ascii="Arial" w:hAnsi="Arial" w:cs="Arial"/>
                <w:noProof/>
                <w:color w:val="2C283A" w:themeColor="text2"/>
                <w:sz w:val="20"/>
                <w:szCs w:val="20"/>
                <w:lang w:val="id-ID"/>
              </w:rPr>
            </w:pPr>
            <w:ins w:id="2442"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21687687" w14:textId="6DF73784" w:rsidR="00131196" w:rsidRPr="009B3DC9" w:rsidRDefault="00131196" w:rsidP="00131196">
            <w:pPr>
              <w:pStyle w:val="BodyText"/>
              <w:jc w:val="center"/>
              <w:rPr>
                <w:ins w:id="2443" w:author="Miku Nosamu" w:date="2025-07-05T14:39:00Z"/>
                <w:rFonts w:ascii="Arial" w:hAnsi="Arial" w:cs="Arial"/>
                <w:noProof/>
                <w:color w:val="2C283A" w:themeColor="text2"/>
                <w:sz w:val="20"/>
                <w:szCs w:val="20"/>
                <w:lang w:val="id-ID"/>
              </w:rPr>
            </w:pPr>
            <w:ins w:id="2444"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3F97EBEA" w14:textId="614FEDEF" w:rsidR="00131196" w:rsidRPr="009B3DC9" w:rsidRDefault="00131196" w:rsidP="00131196">
            <w:pPr>
              <w:pStyle w:val="BodyText"/>
              <w:jc w:val="center"/>
              <w:rPr>
                <w:ins w:id="2445" w:author="Miku Nosamu" w:date="2025-07-05T14:39:00Z"/>
                <w:rFonts w:ascii="Arial" w:hAnsi="Arial" w:cs="Arial"/>
                <w:noProof/>
                <w:color w:val="2C283A" w:themeColor="text2"/>
                <w:sz w:val="20"/>
                <w:szCs w:val="20"/>
                <w:lang w:val="id-ID"/>
              </w:rPr>
            </w:pPr>
            <w:ins w:id="2446" w:author="Miku Nosamu" w:date="2025-07-05T15:19:00Z">
              <w:r>
                <w:rPr>
                  <w:rFonts w:ascii="Arial" w:hAnsi="Arial" w:cs="Arial"/>
                  <w:noProof/>
                  <w:color w:val="2C283A" w:themeColor="text2"/>
                  <w:sz w:val="20"/>
                  <w:szCs w:val="20"/>
                  <w:lang w:val="en-US"/>
                </w:rPr>
                <w:t>Lucky Abdillah</w:t>
              </w:r>
            </w:ins>
          </w:p>
        </w:tc>
      </w:tr>
      <w:tr w:rsidR="00131196" w:rsidRPr="009B3DC9" w14:paraId="31C50FAF" w14:textId="77777777" w:rsidTr="00131196">
        <w:trPr>
          <w:ins w:id="2447" w:author="Miku Nosamu" w:date="2025-07-05T14:39:00Z"/>
        </w:trPr>
        <w:tc>
          <w:tcPr>
            <w:tcW w:w="1346" w:type="dxa"/>
            <w:vAlign w:val="center"/>
          </w:tcPr>
          <w:p w14:paraId="57E2D4D0" w14:textId="266A201A" w:rsidR="00131196" w:rsidRPr="002B23BC" w:rsidRDefault="00131196" w:rsidP="00131196">
            <w:pPr>
              <w:pStyle w:val="BodyText"/>
              <w:jc w:val="both"/>
              <w:rPr>
                <w:ins w:id="2448" w:author="Miku Nosamu" w:date="2025-07-05T14:39:00Z"/>
                <w:rFonts w:ascii="Arial" w:hAnsi="Arial" w:cs="Arial"/>
                <w:noProof/>
                <w:color w:val="2C283A" w:themeColor="text2"/>
                <w:sz w:val="20"/>
                <w:szCs w:val="20"/>
                <w:lang w:val="en-US"/>
                <w:rPrChange w:id="2449" w:author="Miku Nosamu" w:date="2025-07-05T14:40:00Z">
                  <w:rPr>
                    <w:ins w:id="2450" w:author="Miku Nosamu" w:date="2025-07-05T14:39:00Z"/>
                    <w:rFonts w:ascii="Arial" w:hAnsi="Arial" w:cs="Arial"/>
                    <w:noProof/>
                    <w:color w:val="2C283A" w:themeColor="text2"/>
                    <w:sz w:val="20"/>
                    <w:szCs w:val="20"/>
                    <w:lang w:val="id-ID"/>
                  </w:rPr>
                </w:rPrChange>
              </w:rPr>
            </w:pPr>
            <w:ins w:id="2451" w:author="Miku Nosamu" w:date="2025-07-05T14:39:00Z">
              <w:r w:rsidRPr="009B3DC9">
                <w:rPr>
                  <w:rFonts w:ascii="Arial" w:hAnsi="Arial" w:cs="Arial"/>
                  <w:noProof/>
                  <w:color w:val="2C283A" w:themeColor="text2"/>
                  <w:sz w:val="20"/>
                  <w:szCs w:val="20"/>
                  <w:lang w:val="id-ID"/>
                </w:rPr>
                <w:t>KU-0</w:t>
              </w:r>
            </w:ins>
            <w:ins w:id="2452" w:author="Miku Nosamu" w:date="2025-07-05T14:40:00Z">
              <w:r>
                <w:rPr>
                  <w:rFonts w:ascii="Arial" w:hAnsi="Arial" w:cs="Arial"/>
                  <w:noProof/>
                  <w:color w:val="2C283A" w:themeColor="text2"/>
                  <w:sz w:val="20"/>
                  <w:szCs w:val="20"/>
                  <w:lang w:val="en-US"/>
                </w:rPr>
                <w:t>29</w:t>
              </w:r>
            </w:ins>
          </w:p>
        </w:tc>
        <w:tc>
          <w:tcPr>
            <w:tcW w:w="1695" w:type="dxa"/>
            <w:vAlign w:val="center"/>
          </w:tcPr>
          <w:p w14:paraId="340B19F6" w14:textId="6C120719" w:rsidR="00131196" w:rsidRPr="00131196" w:rsidRDefault="00131196">
            <w:pPr>
              <w:pStyle w:val="BodyText"/>
              <w:spacing w:line="360" w:lineRule="auto"/>
              <w:jc w:val="both"/>
              <w:rPr>
                <w:ins w:id="2453" w:author="Miku Nosamu" w:date="2025-07-05T14:39:00Z"/>
                <w:rFonts w:asciiTheme="minorHAnsi" w:hAnsiTheme="minorHAnsi" w:cstheme="minorHAnsi"/>
                <w:noProof/>
                <w:sz w:val="20"/>
                <w:szCs w:val="20"/>
                <w:lang w:val="id-ID"/>
                <w:rPrChange w:id="2454" w:author="Miku Nosamu" w:date="2025-07-05T15:16:00Z">
                  <w:rPr>
                    <w:ins w:id="2455" w:author="Miku Nosamu" w:date="2025-07-05T14:39:00Z"/>
                    <w:rFonts w:ascii="Arial" w:hAnsi="Arial" w:cs="Arial"/>
                    <w:noProof/>
                    <w:color w:val="2C283A" w:themeColor="text2"/>
                    <w:sz w:val="20"/>
                    <w:szCs w:val="20"/>
                    <w:lang w:val="id-ID"/>
                  </w:rPr>
                </w:rPrChange>
              </w:rPr>
              <w:pPrChange w:id="2456" w:author="Miku Nosamu" w:date="2025-07-05T15:16:00Z">
                <w:pPr>
                  <w:pStyle w:val="BodyText"/>
                </w:pPr>
              </w:pPrChange>
            </w:pPr>
            <w:proofErr w:type="spellStart"/>
            <w:ins w:id="2457" w:author="Miku Nosamu" w:date="2025-07-05T15:02:00Z">
              <w:r w:rsidRPr="00131196">
                <w:rPr>
                  <w:rFonts w:asciiTheme="minorHAnsi" w:hAnsiTheme="minorHAnsi" w:cstheme="minorHAnsi"/>
                  <w:sz w:val="20"/>
                  <w:szCs w:val="20"/>
                  <w:lang w:val="en-US"/>
                  <w:rPrChange w:id="2458"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459" w:author="Miku Nosamu" w:date="2025-07-05T15:16:00Z">
                    <w:rPr>
                      <w:color w:val="000000"/>
                      <w:lang w:val="en-US"/>
                    </w:rPr>
                  </w:rPrChange>
                </w:rPr>
                <w:t xml:space="preserve"> </w:t>
              </w:r>
            </w:ins>
            <w:ins w:id="2460" w:author="Miku Nosamu" w:date="2025-07-05T15:03:00Z">
              <w:r w:rsidRPr="00131196">
                <w:rPr>
                  <w:rFonts w:asciiTheme="minorHAnsi" w:hAnsiTheme="minorHAnsi" w:cstheme="minorHAnsi"/>
                  <w:sz w:val="20"/>
                  <w:szCs w:val="20"/>
                  <w:lang w:val="en-US"/>
                  <w:rPrChange w:id="2461" w:author="Miku Nosamu" w:date="2025-07-05T15:16:00Z">
                    <w:rPr>
                      <w:color w:val="000000"/>
                      <w:lang w:val="en-US"/>
                    </w:rPr>
                  </w:rPrChange>
                </w:rPr>
                <w:t xml:space="preserve">generate file SIK dengan QR Code </w:t>
              </w:r>
              <w:proofErr w:type="spellStart"/>
              <w:r w:rsidRPr="00131196">
                <w:rPr>
                  <w:rFonts w:asciiTheme="minorHAnsi" w:hAnsiTheme="minorHAnsi" w:cstheme="minorHAnsi"/>
                  <w:sz w:val="20"/>
                  <w:szCs w:val="20"/>
                  <w:lang w:val="en-US"/>
                  <w:rPrChange w:id="2462" w:author="Miku Nosamu" w:date="2025-07-05T15:16:00Z">
                    <w:rPr>
                      <w:color w:val="000000"/>
                      <w:lang w:val="en-US"/>
                    </w:rPr>
                  </w:rPrChange>
                </w:rPr>
                <w:t>saat</w:t>
              </w:r>
              <w:proofErr w:type="spellEnd"/>
              <w:r w:rsidRPr="00131196">
                <w:rPr>
                  <w:rFonts w:asciiTheme="minorHAnsi" w:hAnsiTheme="minorHAnsi" w:cstheme="minorHAnsi"/>
                  <w:sz w:val="20"/>
                  <w:szCs w:val="20"/>
                  <w:lang w:val="en-US"/>
                  <w:rPrChange w:id="2463" w:author="Miku Nosamu" w:date="2025-07-05T15:16:00Z">
                    <w:rPr>
                      <w:color w:val="000000"/>
                      <w:lang w:val="en-US"/>
                    </w:rPr>
                  </w:rPrChange>
                </w:rPr>
                <w:t xml:space="preserve"> </w:t>
              </w:r>
            </w:ins>
            <w:ins w:id="2464" w:author="Miku Nosamu" w:date="2025-07-05T15:02:00Z">
              <w:r w:rsidRPr="00131196">
                <w:rPr>
                  <w:rFonts w:asciiTheme="minorHAnsi" w:hAnsiTheme="minorHAnsi" w:cstheme="minorHAnsi"/>
                  <w:sz w:val="20"/>
                  <w:szCs w:val="20"/>
                  <w:rPrChange w:id="2465" w:author="Miku Nosamu" w:date="2025-07-05T15:16:00Z">
                    <w:rPr>
                      <w:color w:val="000000"/>
                    </w:rPr>
                  </w:rPrChange>
                </w:rPr>
                <w:t>Approver menyetujui Pengajuan</w:t>
              </w:r>
            </w:ins>
          </w:p>
        </w:tc>
        <w:tc>
          <w:tcPr>
            <w:tcW w:w="1644" w:type="dxa"/>
            <w:vAlign w:val="center"/>
          </w:tcPr>
          <w:p w14:paraId="28EFC983" w14:textId="10211587" w:rsidR="00131196" w:rsidRPr="00657B56" w:rsidRDefault="00131196" w:rsidP="00131196">
            <w:pPr>
              <w:pStyle w:val="BodyText"/>
              <w:jc w:val="center"/>
              <w:rPr>
                <w:ins w:id="2466" w:author="Miku Nosamu" w:date="2025-07-05T14:39:00Z"/>
                <w:rFonts w:ascii="Arial" w:hAnsi="Arial" w:cs="Arial"/>
                <w:noProof/>
                <w:color w:val="2C283A" w:themeColor="text2"/>
                <w:sz w:val="20"/>
                <w:szCs w:val="20"/>
                <w:lang w:val="en-US"/>
                <w:rPrChange w:id="2467" w:author="Miku Nosamu" w:date="2025-07-05T15:03:00Z">
                  <w:rPr>
                    <w:ins w:id="2468" w:author="Miku Nosamu" w:date="2025-07-05T14:39:00Z"/>
                    <w:rFonts w:ascii="Arial" w:hAnsi="Arial" w:cs="Arial"/>
                    <w:noProof/>
                    <w:color w:val="2C283A" w:themeColor="text2"/>
                    <w:sz w:val="20"/>
                    <w:szCs w:val="20"/>
                    <w:lang w:val="id-ID"/>
                  </w:rPr>
                </w:rPrChange>
              </w:rPr>
            </w:pPr>
            <w:ins w:id="2469" w:author="Miku Nosamu" w:date="2025-07-05T15:03:00Z">
              <w:r>
                <w:rPr>
                  <w:rFonts w:ascii="Arial" w:hAnsi="Arial" w:cs="Arial"/>
                  <w:noProof/>
                  <w:color w:val="2C283A" w:themeColor="text2"/>
                  <w:sz w:val="20"/>
                  <w:szCs w:val="20"/>
                  <w:lang w:val="en-US"/>
                </w:rPr>
                <w:t>F008</w:t>
              </w:r>
            </w:ins>
          </w:p>
        </w:tc>
        <w:tc>
          <w:tcPr>
            <w:tcW w:w="1235" w:type="dxa"/>
            <w:vAlign w:val="center"/>
          </w:tcPr>
          <w:p w14:paraId="12126396" w14:textId="07CE82B1" w:rsidR="00131196" w:rsidRPr="009B3DC9" w:rsidRDefault="00131196" w:rsidP="00131196">
            <w:pPr>
              <w:pStyle w:val="BodyText"/>
              <w:jc w:val="center"/>
              <w:rPr>
                <w:ins w:id="2470" w:author="Miku Nosamu" w:date="2025-07-05T14:39:00Z"/>
                <w:rFonts w:ascii="Arial" w:hAnsi="Arial" w:cs="Arial"/>
                <w:noProof/>
                <w:color w:val="2C283A" w:themeColor="text2"/>
                <w:sz w:val="20"/>
                <w:szCs w:val="20"/>
                <w:lang w:val="id-ID"/>
              </w:rPr>
            </w:pPr>
            <w:ins w:id="2471"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66831F6C" w14:textId="4019C661" w:rsidR="00131196" w:rsidRPr="009B3DC9" w:rsidRDefault="00131196" w:rsidP="00131196">
            <w:pPr>
              <w:pStyle w:val="BodyText"/>
              <w:jc w:val="center"/>
              <w:rPr>
                <w:ins w:id="2472" w:author="Miku Nosamu" w:date="2025-07-05T14:39:00Z"/>
                <w:rFonts w:ascii="Arial" w:hAnsi="Arial" w:cs="Arial"/>
                <w:noProof/>
                <w:color w:val="2C283A" w:themeColor="text2"/>
                <w:sz w:val="20"/>
                <w:szCs w:val="20"/>
                <w:lang w:val="id-ID"/>
              </w:rPr>
            </w:pPr>
            <w:ins w:id="2473"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4F595956" w14:textId="5267DB31" w:rsidR="00131196" w:rsidRPr="009B3DC9" w:rsidRDefault="00131196" w:rsidP="00131196">
            <w:pPr>
              <w:pStyle w:val="BodyText"/>
              <w:jc w:val="center"/>
              <w:rPr>
                <w:ins w:id="2474" w:author="Miku Nosamu" w:date="2025-07-05T14:39:00Z"/>
                <w:rFonts w:ascii="Arial" w:hAnsi="Arial" w:cs="Arial"/>
                <w:noProof/>
                <w:color w:val="2C283A" w:themeColor="text2"/>
                <w:sz w:val="20"/>
                <w:szCs w:val="20"/>
                <w:lang w:val="id-ID"/>
              </w:rPr>
            </w:pPr>
            <w:ins w:id="2475" w:author="Miku Nosamu" w:date="2025-07-05T15:19:00Z">
              <w:r>
                <w:rPr>
                  <w:rFonts w:ascii="Arial" w:hAnsi="Arial" w:cs="Arial"/>
                  <w:noProof/>
                  <w:color w:val="2C283A" w:themeColor="text2"/>
                  <w:sz w:val="20"/>
                  <w:szCs w:val="20"/>
                  <w:lang w:val="en-US"/>
                </w:rPr>
                <w:t>Lucky Abdillah</w:t>
              </w:r>
            </w:ins>
          </w:p>
        </w:tc>
      </w:tr>
      <w:tr w:rsidR="00131196" w:rsidRPr="009B3DC9" w14:paraId="24645778" w14:textId="77777777" w:rsidTr="00131196">
        <w:trPr>
          <w:ins w:id="2476" w:author="Miku Nosamu" w:date="2025-07-05T14:39:00Z"/>
        </w:trPr>
        <w:tc>
          <w:tcPr>
            <w:tcW w:w="1346" w:type="dxa"/>
            <w:vAlign w:val="center"/>
          </w:tcPr>
          <w:p w14:paraId="0199CEE7" w14:textId="2C3671D1" w:rsidR="00131196" w:rsidRPr="002B23BC" w:rsidRDefault="00131196" w:rsidP="00131196">
            <w:pPr>
              <w:pStyle w:val="BodyText"/>
              <w:jc w:val="both"/>
              <w:rPr>
                <w:ins w:id="2477" w:author="Miku Nosamu" w:date="2025-07-05T14:39:00Z"/>
                <w:rFonts w:ascii="Arial" w:hAnsi="Arial" w:cs="Arial"/>
                <w:noProof/>
                <w:color w:val="2C283A" w:themeColor="text2"/>
                <w:sz w:val="20"/>
                <w:szCs w:val="20"/>
                <w:lang w:val="en-US"/>
                <w:rPrChange w:id="2478" w:author="Miku Nosamu" w:date="2025-07-05T14:40:00Z">
                  <w:rPr>
                    <w:ins w:id="2479" w:author="Miku Nosamu" w:date="2025-07-05T14:39:00Z"/>
                    <w:rFonts w:ascii="Arial" w:hAnsi="Arial" w:cs="Arial"/>
                    <w:noProof/>
                    <w:color w:val="2C283A" w:themeColor="text2"/>
                    <w:sz w:val="20"/>
                    <w:szCs w:val="20"/>
                    <w:lang w:val="id-ID"/>
                  </w:rPr>
                </w:rPrChange>
              </w:rPr>
            </w:pPr>
            <w:ins w:id="2480" w:author="Miku Nosamu" w:date="2025-07-05T14:39:00Z">
              <w:r w:rsidRPr="009B3DC9">
                <w:rPr>
                  <w:rFonts w:ascii="Arial" w:hAnsi="Arial" w:cs="Arial"/>
                  <w:noProof/>
                  <w:color w:val="2C283A" w:themeColor="text2"/>
                  <w:sz w:val="20"/>
                  <w:szCs w:val="20"/>
                  <w:lang w:val="id-ID"/>
                </w:rPr>
                <w:t>KU-0</w:t>
              </w:r>
            </w:ins>
            <w:ins w:id="2481" w:author="Miku Nosamu" w:date="2025-07-05T14:40:00Z">
              <w:r>
                <w:rPr>
                  <w:rFonts w:ascii="Arial" w:hAnsi="Arial" w:cs="Arial"/>
                  <w:noProof/>
                  <w:color w:val="2C283A" w:themeColor="text2"/>
                  <w:sz w:val="20"/>
                  <w:szCs w:val="20"/>
                  <w:lang w:val="en-US"/>
                </w:rPr>
                <w:t>30</w:t>
              </w:r>
            </w:ins>
          </w:p>
        </w:tc>
        <w:tc>
          <w:tcPr>
            <w:tcW w:w="1695" w:type="dxa"/>
            <w:vAlign w:val="center"/>
          </w:tcPr>
          <w:p w14:paraId="04A32214" w14:textId="19B8A157" w:rsidR="00131196" w:rsidRPr="00131196" w:rsidRDefault="00131196">
            <w:pPr>
              <w:pStyle w:val="BodyText"/>
              <w:spacing w:line="360" w:lineRule="auto"/>
              <w:jc w:val="both"/>
              <w:rPr>
                <w:ins w:id="2482" w:author="Miku Nosamu" w:date="2025-07-05T14:39:00Z"/>
                <w:rFonts w:asciiTheme="minorHAnsi" w:hAnsiTheme="minorHAnsi" w:cstheme="minorHAnsi"/>
                <w:noProof/>
                <w:sz w:val="20"/>
                <w:szCs w:val="20"/>
                <w:lang w:val="en-US"/>
                <w:rPrChange w:id="2483" w:author="Miku Nosamu" w:date="2025-07-05T15:16:00Z">
                  <w:rPr>
                    <w:ins w:id="2484" w:author="Miku Nosamu" w:date="2025-07-05T14:39:00Z"/>
                    <w:rFonts w:ascii="Arial" w:hAnsi="Arial" w:cs="Arial"/>
                    <w:noProof/>
                    <w:color w:val="2C283A" w:themeColor="text2"/>
                    <w:sz w:val="20"/>
                    <w:szCs w:val="20"/>
                    <w:lang w:val="id-ID"/>
                  </w:rPr>
                </w:rPrChange>
              </w:rPr>
              <w:pPrChange w:id="2485" w:author="Miku Nosamu" w:date="2025-07-05T15:16:00Z">
                <w:pPr>
                  <w:pStyle w:val="BodyText"/>
                </w:pPr>
              </w:pPrChange>
            </w:pPr>
            <w:proofErr w:type="spellStart"/>
            <w:ins w:id="2486" w:author="Miku Nosamu" w:date="2025-07-05T15:03:00Z">
              <w:r w:rsidRPr="00131196">
                <w:rPr>
                  <w:rFonts w:asciiTheme="minorHAnsi" w:hAnsiTheme="minorHAnsi" w:cstheme="minorHAnsi"/>
                  <w:sz w:val="20"/>
                  <w:szCs w:val="20"/>
                  <w:lang w:val="en-US"/>
                  <w:rPrChange w:id="2487"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488" w:author="Miku Nosamu" w:date="2025-07-05T15:16:00Z">
                    <w:rPr>
                      <w:color w:val="000000"/>
                      <w:lang w:val="en-US"/>
                    </w:rPr>
                  </w:rPrChange>
                </w:rPr>
                <w:t xml:space="preserve"> </w:t>
              </w:r>
              <w:r w:rsidRPr="00131196">
                <w:rPr>
                  <w:rFonts w:asciiTheme="minorHAnsi" w:hAnsiTheme="minorHAnsi" w:cstheme="minorHAnsi"/>
                  <w:sz w:val="20"/>
                  <w:szCs w:val="20"/>
                  <w:rPrChange w:id="2489" w:author="Miku Nosamu" w:date="2025-07-05T15:16:00Z">
                    <w:rPr>
                      <w:color w:val="000000"/>
                    </w:rPr>
                  </w:rPrChange>
                </w:rPr>
                <w:t>Admin ekspor data SIK</w:t>
              </w:r>
              <w:r w:rsidRPr="00131196">
                <w:rPr>
                  <w:rFonts w:asciiTheme="minorHAnsi" w:hAnsiTheme="minorHAnsi" w:cstheme="minorHAnsi"/>
                  <w:sz w:val="20"/>
                  <w:szCs w:val="20"/>
                  <w:lang w:val="en-US"/>
                  <w:rPrChange w:id="2490"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2491" w:author="Miku Nosamu" w:date="2025-07-05T15:16:00Z">
                    <w:rPr>
                      <w:color w:val="000000"/>
                      <w:lang w:val="en-US"/>
                    </w:rPr>
                  </w:rPrChange>
                </w:rPr>
                <w:t>ke</w:t>
              </w:r>
              <w:proofErr w:type="spellEnd"/>
              <w:r w:rsidRPr="00131196">
                <w:rPr>
                  <w:rFonts w:asciiTheme="minorHAnsi" w:hAnsiTheme="minorHAnsi" w:cstheme="minorHAnsi"/>
                  <w:sz w:val="20"/>
                  <w:szCs w:val="20"/>
                  <w:lang w:val="en-US"/>
                  <w:rPrChange w:id="2492" w:author="Miku Nosamu" w:date="2025-07-05T15:16:00Z">
                    <w:rPr>
                      <w:color w:val="000000"/>
                      <w:lang w:val="en-US"/>
                    </w:rPr>
                  </w:rPrChange>
                </w:rPr>
                <w:t xml:space="preserve"> Excel</w:t>
              </w:r>
            </w:ins>
          </w:p>
        </w:tc>
        <w:tc>
          <w:tcPr>
            <w:tcW w:w="1644" w:type="dxa"/>
            <w:vAlign w:val="center"/>
          </w:tcPr>
          <w:p w14:paraId="015F088D" w14:textId="36D7FDEB" w:rsidR="00131196" w:rsidRPr="00357F0D" w:rsidRDefault="00131196" w:rsidP="00131196">
            <w:pPr>
              <w:pStyle w:val="BodyText"/>
              <w:jc w:val="center"/>
              <w:rPr>
                <w:ins w:id="2493" w:author="Miku Nosamu" w:date="2025-07-05T14:39:00Z"/>
                <w:rFonts w:ascii="Arial" w:hAnsi="Arial" w:cs="Arial"/>
                <w:noProof/>
                <w:color w:val="2C283A" w:themeColor="text2"/>
                <w:sz w:val="20"/>
                <w:szCs w:val="20"/>
                <w:lang w:val="en-US"/>
                <w:rPrChange w:id="2494" w:author="Miku Nosamu" w:date="2025-07-05T15:03:00Z">
                  <w:rPr>
                    <w:ins w:id="2495" w:author="Miku Nosamu" w:date="2025-07-05T14:39:00Z"/>
                    <w:rFonts w:ascii="Arial" w:hAnsi="Arial" w:cs="Arial"/>
                    <w:noProof/>
                    <w:color w:val="2C283A" w:themeColor="text2"/>
                    <w:sz w:val="20"/>
                    <w:szCs w:val="20"/>
                    <w:lang w:val="id-ID"/>
                  </w:rPr>
                </w:rPrChange>
              </w:rPr>
            </w:pPr>
            <w:ins w:id="2496" w:author="Miku Nosamu" w:date="2025-07-05T15:03:00Z">
              <w:r>
                <w:rPr>
                  <w:rFonts w:ascii="Arial" w:hAnsi="Arial" w:cs="Arial"/>
                  <w:noProof/>
                  <w:color w:val="2C283A" w:themeColor="text2"/>
                  <w:sz w:val="20"/>
                  <w:szCs w:val="20"/>
                  <w:lang w:val="en-US"/>
                </w:rPr>
                <w:t>F009</w:t>
              </w:r>
            </w:ins>
          </w:p>
        </w:tc>
        <w:tc>
          <w:tcPr>
            <w:tcW w:w="1235" w:type="dxa"/>
            <w:vAlign w:val="center"/>
          </w:tcPr>
          <w:p w14:paraId="35D7B96F" w14:textId="1878829D" w:rsidR="00131196" w:rsidRPr="009B3DC9" w:rsidRDefault="00131196" w:rsidP="00131196">
            <w:pPr>
              <w:pStyle w:val="BodyText"/>
              <w:jc w:val="center"/>
              <w:rPr>
                <w:ins w:id="2497" w:author="Miku Nosamu" w:date="2025-07-05T14:39:00Z"/>
                <w:rFonts w:ascii="Arial" w:hAnsi="Arial" w:cs="Arial"/>
                <w:noProof/>
                <w:color w:val="2C283A" w:themeColor="text2"/>
                <w:sz w:val="20"/>
                <w:szCs w:val="20"/>
                <w:lang w:val="id-ID"/>
              </w:rPr>
            </w:pPr>
            <w:ins w:id="2498"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2FF1B856" w14:textId="37DC41CB" w:rsidR="00131196" w:rsidRPr="009B3DC9" w:rsidRDefault="00131196" w:rsidP="00131196">
            <w:pPr>
              <w:pStyle w:val="BodyText"/>
              <w:jc w:val="center"/>
              <w:rPr>
                <w:ins w:id="2499" w:author="Miku Nosamu" w:date="2025-07-05T14:39:00Z"/>
                <w:rFonts w:ascii="Arial" w:hAnsi="Arial" w:cs="Arial"/>
                <w:noProof/>
                <w:color w:val="2C283A" w:themeColor="text2"/>
                <w:sz w:val="20"/>
                <w:szCs w:val="20"/>
                <w:lang w:val="id-ID"/>
              </w:rPr>
            </w:pPr>
            <w:ins w:id="2500"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67398305" w14:textId="7550B9D2" w:rsidR="00131196" w:rsidRPr="009B3DC9" w:rsidRDefault="00131196" w:rsidP="00131196">
            <w:pPr>
              <w:pStyle w:val="BodyText"/>
              <w:jc w:val="center"/>
              <w:rPr>
                <w:ins w:id="2501" w:author="Miku Nosamu" w:date="2025-07-05T14:39:00Z"/>
                <w:rFonts w:ascii="Arial" w:hAnsi="Arial" w:cs="Arial"/>
                <w:noProof/>
                <w:color w:val="2C283A" w:themeColor="text2"/>
                <w:sz w:val="20"/>
                <w:szCs w:val="20"/>
                <w:lang w:val="id-ID"/>
              </w:rPr>
            </w:pPr>
            <w:ins w:id="2502" w:author="Miku Nosamu" w:date="2025-07-05T15:19:00Z">
              <w:r>
                <w:rPr>
                  <w:rFonts w:ascii="Arial" w:hAnsi="Arial" w:cs="Arial"/>
                  <w:noProof/>
                  <w:color w:val="2C283A" w:themeColor="text2"/>
                  <w:sz w:val="20"/>
                  <w:szCs w:val="20"/>
                  <w:lang w:val="en-US"/>
                </w:rPr>
                <w:t>Lucky Abdillah</w:t>
              </w:r>
            </w:ins>
          </w:p>
        </w:tc>
      </w:tr>
      <w:tr w:rsidR="00131196" w:rsidRPr="009B3DC9" w14:paraId="06328C66" w14:textId="77777777" w:rsidTr="00131196">
        <w:trPr>
          <w:ins w:id="2503" w:author="Miku Nosamu" w:date="2025-07-05T15:03:00Z"/>
        </w:trPr>
        <w:tc>
          <w:tcPr>
            <w:tcW w:w="1346" w:type="dxa"/>
            <w:vAlign w:val="center"/>
          </w:tcPr>
          <w:p w14:paraId="44046111" w14:textId="7F377620" w:rsidR="00131196" w:rsidRPr="009B3DC9" w:rsidRDefault="00131196" w:rsidP="00131196">
            <w:pPr>
              <w:pStyle w:val="BodyText"/>
              <w:jc w:val="both"/>
              <w:rPr>
                <w:ins w:id="2504" w:author="Miku Nosamu" w:date="2025-07-05T15:03:00Z"/>
                <w:rFonts w:ascii="Arial" w:hAnsi="Arial" w:cs="Arial"/>
                <w:noProof/>
                <w:color w:val="2C283A" w:themeColor="text2"/>
                <w:sz w:val="20"/>
                <w:szCs w:val="20"/>
                <w:lang w:val="id-ID"/>
              </w:rPr>
            </w:pPr>
            <w:ins w:id="2505" w:author="Miku Nosamu" w:date="2025-07-05T15:03: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id-ID"/>
                </w:rPr>
                <w:t>31</w:t>
              </w:r>
            </w:ins>
          </w:p>
        </w:tc>
        <w:tc>
          <w:tcPr>
            <w:tcW w:w="1695" w:type="dxa"/>
            <w:vAlign w:val="center"/>
          </w:tcPr>
          <w:p w14:paraId="770CB299" w14:textId="241453B6" w:rsidR="00131196" w:rsidRPr="00131196" w:rsidRDefault="00131196">
            <w:pPr>
              <w:pStyle w:val="BodyText"/>
              <w:spacing w:line="360" w:lineRule="auto"/>
              <w:jc w:val="both"/>
              <w:rPr>
                <w:ins w:id="2506" w:author="Miku Nosamu" w:date="2025-07-05T15:03:00Z"/>
                <w:rFonts w:asciiTheme="minorHAnsi" w:hAnsiTheme="minorHAnsi" w:cstheme="minorHAnsi"/>
                <w:sz w:val="20"/>
                <w:szCs w:val="20"/>
                <w:lang w:val="en-US"/>
                <w:rPrChange w:id="2507" w:author="Miku Nosamu" w:date="2025-07-05T15:16:00Z">
                  <w:rPr>
                    <w:ins w:id="2508" w:author="Miku Nosamu" w:date="2025-07-05T15:03:00Z"/>
                    <w:color w:val="000000"/>
                    <w:lang w:val="en-US"/>
                  </w:rPr>
                </w:rPrChange>
              </w:rPr>
              <w:pPrChange w:id="2509" w:author="Miku Nosamu" w:date="2025-07-05T15:16:00Z">
                <w:pPr>
                  <w:pStyle w:val="BodyText"/>
                </w:pPr>
              </w:pPrChange>
            </w:pPr>
            <w:proofErr w:type="spellStart"/>
            <w:ins w:id="2510" w:author="Miku Nosamu" w:date="2025-07-05T15:14:00Z">
              <w:r w:rsidRPr="00131196">
                <w:rPr>
                  <w:rFonts w:asciiTheme="minorHAnsi" w:hAnsiTheme="minorHAnsi" w:cstheme="minorHAnsi"/>
                  <w:sz w:val="20"/>
                  <w:szCs w:val="20"/>
                  <w:lang w:val="en-US"/>
                  <w:rPrChange w:id="2511"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512" w:author="Miku Nosamu" w:date="2025-07-05T15:16:00Z">
                    <w:rPr>
                      <w:color w:val="000000"/>
                      <w:lang w:val="en-US"/>
                    </w:rPr>
                  </w:rPrChange>
                </w:rPr>
                <w:t xml:space="preserve"> super user t</w:t>
              </w:r>
            </w:ins>
            <w:ins w:id="2513" w:author="Miku Nosamu" w:date="2025-07-05T15:07:00Z">
              <w:r w:rsidRPr="00131196">
                <w:rPr>
                  <w:rFonts w:asciiTheme="minorHAnsi" w:hAnsiTheme="minorHAnsi" w:cstheme="minorHAnsi"/>
                  <w:sz w:val="20"/>
                  <w:szCs w:val="20"/>
                  <w:rPrChange w:id="2514" w:author="Miku Nosamu" w:date="2025-07-05T15:16:00Z">
                    <w:rPr>
                      <w:color w:val="000000"/>
                    </w:rPr>
                  </w:rPrChange>
                </w:rPr>
                <w:t>ambah data approver dengan isian lengkap dan valid</w:t>
              </w:r>
            </w:ins>
          </w:p>
        </w:tc>
        <w:tc>
          <w:tcPr>
            <w:tcW w:w="1644" w:type="dxa"/>
            <w:vAlign w:val="center"/>
          </w:tcPr>
          <w:p w14:paraId="3D2C873A" w14:textId="21BD9BE3" w:rsidR="00131196" w:rsidRDefault="00131196" w:rsidP="00131196">
            <w:pPr>
              <w:pStyle w:val="BodyText"/>
              <w:jc w:val="center"/>
              <w:rPr>
                <w:ins w:id="2515" w:author="Miku Nosamu" w:date="2025-07-05T15:03:00Z"/>
                <w:rFonts w:ascii="Arial" w:hAnsi="Arial" w:cs="Arial"/>
                <w:noProof/>
                <w:color w:val="2C283A" w:themeColor="text2"/>
                <w:sz w:val="20"/>
                <w:szCs w:val="20"/>
                <w:lang w:val="en-US"/>
              </w:rPr>
            </w:pPr>
            <w:ins w:id="2516" w:author="Miku Nosamu" w:date="2025-07-05T15:15:00Z">
              <w:r>
                <w:rPr>
                  <w:rFonts w:ascii="Arial" w:hAnsi="Arial" w:cs="Arial"/>
                  <w:noProof/>
                  <w:color w:val="2C283A" w:themeColor="text2"/>
                  <w:sz w:val="20"/>
                  <w:szCs w:val="20"/>
                  <w:lang w:val="en-US"/>
                </w:rPr>
                <w:t>F010</w:t>
              </w:r>
            </w:ins>
          </w:p>
        </w:tc>
        <w:tc>
          <w:tcPr>
            <w:tcW w:w="1235" w:type="dxa"/>
            <w:vAlign w:val="center"/>
          </w:tcPr>
          <w:p w14:paraId="704C886B" w14:textId="6237915B" w:rsidR="00131196" w:rsidRPr="009B3DC9" w:rsidRDefault="00131196" w:rsidP="00131196">
            <w:pPr>
              <w:pStyle w:val="BodyText"/>
              <w:jc w:val="center"/>
              <w:rPr>
                <w:ins w:id="2517" w:author="Miku Nosamu" w:date="2025-07-05T15:03:00Z"/>
                <w:rFonts w:ascii="Arial" w:hAnsi="Arial" w:cs="Arial"/>
                <w:noProof/>
                <w:color w:val="2C283A" w:themeColor="text2"/>
                <w:sz w:val="20"/>
                <w:szCs w:val="20"/>
                <w:lang w:val="id-ID"/>
              </w:rPr>
            </w:pPr>
            <w:ins w:id="2518"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431A7498" w14:textId="17D4D853" w:rsidR="00131196" w:rsidRPr="009B3DC9" w:rsidRDefault="00131196" w:rsidP="00131196">
            <w:pPr>
              <w:pStyle w:val="BodyText"/>
              <w:jc w:val="center"/>
              <w:rPr>
                <w:ins w:id="2519" w:author="Miku Nosamu" w:date="2025-07-05T15:03:00Z"/>
                <w:rFonts w:ascii="Arial" w:hAnsi="Arial" w:cs="Arial"/>
                <w:noProof/>
                <w:color w:val="2C283A" w:themeColor="text2"/>
                <w:sz w:val="20"/>
                <w:szCs w:val="20"/>
                <w:lang w:val="id-ID"/>
              </w:rPr>
            </w:pPr>
            <w:ins w:id="2520"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68F7D1A5" w14:textId="2101448E" w:rsidR="00131196" w:rsidRPr="009B3DC9" w:rsidRDefault="00131196" w:rsidP="00131196">
            <w:pPr>
              <w:pStyle w:val="BodyText"/>
              <w:jc w:val="center"/>
              <w:rPr>
                <w:ins w:id="2521" w:author="Miku Nosamu" w:date="2025-07-05T15:03:00Z"/>
                <w:rFonts w:ascii="Arial" w:hAnsi="Arial" w:cs="Arial"/>
                <w:noProof/>
                <w:color w:val="2C283A" w:themeColor="text2"/>
                <w:sz w:val="20"/>
                <w:szCs w:val="20"/>
                <w:lang w:val="id-ID"/>
              </w:rPr>
            </w:pPr>
            <w:ins w:id="2522" w:author="Miku Nosamu" w:date="2025-07-05T15:19:00Z">
              <w:r>
                <w:rPr>
                  <w:rFonts w:ascii="Arial" w:hAnsi="Arial" w:cs="Arial"/>
                  <w:noProof/>
                  <w:color w:val="2C283A" w:themeColor="text2"/>
                  <w:sz w:val="20"/>
                  <w:szCs w:val="20"/>
                  <w:lang w:val="en-US"/>
                </w:rPr>
                <w:t>Lucky Abdillah</w:t>
              </w:r>
            </w:ins>
          </w:p>
        </w:tc>
      </w:tr>
      <w:tr w:rsidR="00131196" w:rsidRPr="009B3DC9" w14:paraId="1BC6F421" w14:textId="77777777" w:rsidTr="00131196">
        <w:trPr>
          <w:ins w:id="2523" w:author="Miku Nosamu" w:date="2025-07-05T15:03:00Z"/>
        </w:trPr>
        <w:tc>
          <w:tcPr>
            <w:tcW w:w="1346" w:type="dxa"/>
            <w:vAlign w:val="center"/>
          </w:tcPr>
          <w:p w14:paraId="3CE21F6C" w14:textId="4ED1C264" w:rsidR="00131196" w:rsidRPr="009B3DC9" w:rsidRDefault="00131196" w:rsidP="00131196">
            <w:pPr>
              <w:pStyle w:val="BodyText"/>
              <w:jc w:val="both"/>
              <w:rPr>
                <w:ins w:id="2524" w:author="Miku Nosamu" w:date="2025-07-05T15:03:00Z"/>
                <w:rFonts w:ascii="Arial" w:hAnsi="Arial" w:cs="Arial"/>
                <w:noProof/>
                <w:color w:val="2C283A" w:themeColor="text2"/>
                <w:sz w:val="20"/>
                <w:szCs w:val="20"/>
                <w:lang w:val="id-ID"/>
              </w:rPr>
            </w:pPr>
            <w:ins w:id="2525" w:author="Miku Nosamu" w:date="2025-07-05T15:03: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id-ID"/>
                </w:rPr>
                <w:t>32</w:t>
              </w:r>
            </w:ins>
          </w:p>
        </w:tc>
        <w:tc>
          <w:tcPr>
            <w:tcW w:w="1695" w:type="dxa"/>
            <w:vAlign w:val="center"/>
          </w:tcPr>
          <w:p w14:paraId="49DC3FA3" w14:textId="15B6ED35" w:rsidR="00131196" w:rsidRPr="00131196" w:rsidRDefault="00131196">
            <w:pPr>
              <w:pStyle w:val="BodyText"/>
              <w:spacing w:line="360" w:lineRule="auto"/>
              <w:jc w:val="both"/>
              <w:rPr>
                <w:ins w:id="2526" w:author="Miku Nosamu" w:date="2025-07-05T15:03:00Z"/>
                <w:rFonts w:asciiTheme="minorHAnsi" w:hAnsiTheme="minorHAnsi" w:cstheme="minorHAnsi"/>
                <w:sz w:val="20"/>
                <w:szCs w:val="20"/>
                <w:lang w:val="en-US"/>
                <w:rPrChange w:id="2527" w:author="Miku Nosamu" w:date="2025-07-05T15:16:00Z">
                  <w:rPr>
                    <w:ins w:id="2528" w:author="Miku Nosamu" w:date="2025-07-05T15:03:00Z"/>
                    <w:color w:val="000000"/>
                    <w:lang w:val="en-US"/>
                  </w:rPr>
                </w:rPrChange>
              </w:rPr>
              <w:pPrChange w:id="2529" w:author="Miku Nosamu" w:date="2025-07-05T15:16:00Z">
                <w:pPr>
                  <w:pStyle w:val="BodyText"/>
                </w:pPr>
              </w:pPrChange>
            </w:pPr>
            <w:proofErr w:type="spellStart"/>
            <w:ins w:id="2530" w:author="Miku Nosamu" w:date="2025-07-05T15:14:00Z">
              <w:r w:rsidRPr="00131196">
                <w:rPr>
                  <w:rFonts w:asciiTheme="minorHAnsi" w:hAnsiTheme="minorHAnsi" w:cstheme="minorHAnsi"/>
                  <w:sz w:val="20"/>
                  <w:szCs w:val="20"/>
                  <w:lang w:val="en-US"/>
                  <w:rPrChange w:id="2531"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532" w:author="Miku Nosamu" w:date="2025-07-05T15:16:00Z">
                    <w:rPr>
                      <w:color w:val="000000"/>
                      <w:lang w:val="en-US"/>
                    </w:rPr>
                  </w:rPrChange>
                </w:rPr>
                <w:t xml:space="preserve"> super user t</w:t>
              </w:r>
            </w:ins>
            <w:ins w:id="2533" w:author="Miku Nosamu" w:date="2025-07-05T15:07:00Z">
              <w:r w:rsidRPr="00131196">
                <w:rPr>
                  <w:rFonts w:asciiTheme="minorHAnsi" w:hAnsiTheme="minorHAnsi" w:cstheme="minorHAnsi"/>
                  <w:sz w:val="20"/>
                  <w:szCs w:val="20"/>
                  <w:rPrChange w:id="2534" w:author="Miku Nosamu" w:date="2025-07-05T15:16:00Z">
                    <w:rPr>
                      <w:color w:val="000000"/>
                    </w:rPr>
                  </w:rPrChange>
                </w:rPr>
                <w:t>ambah data approver dengan isian yang kosong</w:t>
              </w:r>
            </w:ins>
          </w:p>
        </w:tc>
        <w:tc>
          <w:tcPr>
            <w:tcW w:w="1644" w:type="dxa"/>
            <w:vAlign w:val="center"/>
          </w:tcPr>
          <w:p w14:paraId="21821C0B" w14:textId="50EBF989" w:rsidR="00131196" w:rsidRDefault="00131196" w:rsidP="00131196">
            <w:pPr>
              <w:pStyle w:val="BodyText"/>
              <w:jc w:val="center"/>
              <w:rPr>
                <w:ins w:id="2535" w:author="Miku Nosamu" w:date="2025-07-05T15:03:00Z"/>
                <w:rFonts w:ascii="Arial" w:hAnsi="Arial" w:cs="Arial"/>
                <w:noProof/>
                <w:color w:val="2C283A" w:themeColor="text2"/>
                <w:sz w:val="20"/>
                <w:szCs w:val="20"/>
                <w:lang w:val="en-US"/>
              </w:rPr>
            </w:pPr>
            <w:ins w:id="2536" w:author="Miku Nosamu" w:date="2025-07-05T15:15:00Z">
              <w:r>
                <w:rPr>
                  <w:rFonts w:ascii="Arial" w:hAnsi="Arial" w:cs="Arial"/>
                  <w:noProof/>
                  <w:color w:val="2C283A" w:themeColor="text2"/>
                  <w:sz w:val="20"/>
                  <w:szCs w:val="20"/>
                  <w:lang w:val="en-US"/>
                </w:rPr>
                <w:t>F010</w:t>
              </w:r>
            </w:ins>
          </w:p>
        </w:tc>
        <w:tc>
          <w:tcPr>
            <w:tcW w:w="1235" w:type="dxa"/>
            <w:vAlign w:val="center"/>
          </w:tcPr>
          <w:p w14:paraId="177AA4F2" w14:textId="08D0457A" w:rsidR="00131196" w:rsidRPr="009B3DC9" w:rsidRDefault="00131196" w:rsidP="00131196">
            <w:pPr>
              <w:pStyle w:val="BodyText"/>
              <w:jc w:val="center"/>
              <w:rPr>
                <w:ins w:id="2537" w:author="Miku Nosamu" w:date="2025-07-05T15:03:00Z"/>
                <w:rFonts w:ascii="Arial" w:hAnsi="Arial" w:cs="Arial"/>
                <w:noProof/>
                <w:color w:val="2C283A" w:themeColor="text2"/>
                <w:sz w:val="20"/>
                <w:szCs w:val="20"/>
                <w:lang w:val="id-ID"/>
              </w:rPr>
            </w:pPr>
            <w:ins w:id="2538"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57168E50" w14:textId="5B7B97E1" w:rsidR="00131196" w:rsidRPr="009B3DC9" w:rsidRDefault="00131196" w:rsidP="00131196">
            <w:pPr>
              <w:pStyle w:val="BodyText"/>
              <w:jc w:val="center"/>
              <w:rPr>
                <w:ins w:id="2539" w:author="Miku Nosamu" w:date="2025-07-05T15:03:00Z"/>
                <w:rFonts w:ascii="Arial" w:hAnsi="Arial" w:cs="Arial"/>
                <w:noProof/>
                <w:color w:val="2C283A" w:themeColor="text2"/>
                <w:sz w:val="20"/>
                <w:szCs w:val="20"/>
                <w:lang w:val="id-ID"/>
              </w:rPr>
            </w:pPr>
            <w:ins w:id="2540"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175E67F6" w14:textId="48AFB894" w:rsidR="00131196" w:rsidRPr="009B3DC9" w:rsidRDefault="00131196" w:rsidP="00131196">
            <w:pPr>
              <w:pStyle w:val="BodyText"/>
              <w:jc w:val="center"/>
              <w:rPr>
                <w:ins w:id="2541" w:author="Miku Nosamu" w:date="2025-07-05T15:03:00Z"/>
                <w:rFonts w:ascii="Arial" w:hAnsi="Arial" w:cs="Arial"/>
                <w:noProof/>
                <w:color w:val="2C283A" w:themeColor="text2"/>
                <w:sz w:val="20"/>
                <w:szCs w:val="20"/>
                <w:lang w:val="id-ID"/>
              </w:rPr>
            </w:pPr>
            <w:ins w:id="2542" w:author="Miku Nosamu" w:date="2025-07-05T15:19:00Z">
              <w:r>
                <w:rPr>
                  <w:rFonts w:ascii="Arial" w:hAnsi="Arial" w:cs="Arial"/>
                  <w:noProof/>
                  <w:color w:val="2C283A" w:themeColor="text2"/>
                  <w:sz w:val="20"/>
                  <w:szCs w:val="20"/>
                  <w:lang w:val="en-US"/>
                </w:rPr>
                <w:t>Lucky Abdillah</w:t>
              </w:r>
            </w:ins>
          </w:p>
        </w:tc>
      </w:tr>
      <w:tr w:rsidR="00131196" w:rsidRPr="009B3DC9" w14:paraId="47DB8F86" w14:textId="77777777" w:rsidTr="00131196">
        <w:trPr>
          <w:ins w:id="2543" w:author="Miku Nosamu" w:date="2025-07-05T15:03:00Z"/>
        </w:trPr>
        <w:tc>
          <w:tcPr>
            <w:tcW w:w="1346" w:type="dxa"/>
            <w:vAlign w:val="center"/>
          </w:tcPr>
          <w:p w14:paraId="3364F218" w14:textId="41ABC5B2" w:rsidR="00131196" w:rsidRPr="009B3DC9" w:rsidRDefault="00131196" w:rsidP="00131196">
            <w:pPr>
              <w:pStyle w:val="BodyText"/>
              <w:jc w:val="both"/>
              <w:rPr>
                <w:ins w:id="2544" w:author="Miku Nosamu" w:date="2025-07-05T15:03:00Z"/>
                <w:rFonts w:ascii="Arial" w:hAnsi="Arial" w:cs="Arial"/>
                <w:noProof/>
                <w:color w:val="2C283A" w:themeColor="text2"/>
                <w:sz w:val="20"/>
                <w:szCs w:val="20"/>
                <w:lang w:val="id-ID"/>
              </w:rPr>
            </w:pPr>
            <w:ins w:id="2545" w:author="Miku Nosamu" w:date="2025-07-05T15:03:00Z">
              <w:r w:rsidRPr="009B3DC9">
                <w:rPr>
                  <w:rFonts w:ascii="Arial" w:hAnsi="Arial" w:cs="Arial"/>
                  <w:noProof/>
                  <w:color w:val="2C283A" w:themeColor="text2"/>
                  <w:sz w:val="20"/>
                  <w:szCs w:val="20"/>
                  <w:lang w:val="id-ID"/>
                </w:rPr>
                <w:t>KU-0</w:t>
              </w:r>
            </w:ins>
            <w:ins w:id="2546" w:author="Miku Nosamu" w:date="2025-07-05T15:04:00Z">
              <w:r>
                <w:rPr>
                  <w:rFonts w:ascii="Arial" w:hAnsi="Arial" w:cs="Arial"/>
                  <w:noProof/>
                  <w:color w:val="2C283A" w:themeColor="text2"/>
                  <w:sz w:val="20"/>
                  <w:szCs w:val="20"/>
                  <w:lang w:val="id-ID"/>
                </w:rPr>
                <w:t>33</w:t>
              </w:r>
            </w:ins>
          </w:p>
        </w:tc>
        <w:tc>
          <w:tcPr>
            <w:tcW w:w="1695" w:type="dxa"/>
            <w:vAlign w:val="center"/>
          </w:tcPr>
          <w:p w14:paraId="42A853A4" w14:textId="68BFBB49" w:rsidR="00131196" w:rsidRPr="00131196" w:rsidRDefault="00131196">
            <w:pPr>
              <w:pStyle w:val="BodyText"/>
              <w:spacing w:line="360" w:lineRule="auto"/>
              <w:jc w:val="both"/>
              <w:rPr>
                <w:ins w:id="2547" w:author="Miku Nosamu" w:date="2025-07-05T15:03:00Z"/>
                <w:rFonts w:asciiTheme="minorHAnsi" w:hAnsiTheme="minorHAnsi" w:cstheme="minorHAnsi"/>
                <w:sz w:val="20"/>
                <w:szCs w:val="20"/>
                <w:lang w:val="en-US"/>
                <w:rPrChange w:id="2548" w:author="Miku Nosamu" w:date="2025-07-05T15:16:00Z">
                  <w:rPr>
                    <w:ins w:id="2549" w:author="Miku Nosamu" w:date="2025-07-05T15:03:00Z"/>
                    <w:color w:val="000000"/>
                    <w:lang w:val="en-US"/>
                  </w:rPr>
                </w:rPrChange>
              </w:rPr>
              <w:pPrChange w:id="2550" w:author="Miku Nosamu" w:date="2025-07-05T15:16:00Z">
                <w:pPr>
                  <w:pStyle w:val="BodyText"/>
                </w:pPr>
              </w:pPrChange>
            </w:pPr>
            <w:proofErr w:type="spellStart"/>
            <w:ins w:id="2551" w:author="Miku Nosamu" w:date="2025-07-05T15:14:00Z">
              <w:r w:rsidRPr="00131196">
                <w:rPr>
                  <w:rFonts w:asciiTheme="minorHAnsi" w:hAnsiTheme="minorHAnsi" w:cstheme="minorHAnsi"/>
                  <w:sz w:val="20"/>
                  <w:szCs w:val="20"/>
                  <w:lang w:val="en-US"/>
                  <w:rPrChange w:id="2552"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553" w:author="Miku Nosamu" w:date="2025-07-05T15:16:00Z">
                    <w:rPr>
                      <w:color w:val="000000"/>
                      <w:lang w:val="en-US"/>
                    </w:rPr>
                  </w:rPrChange>
                </w:rPr>
                <w:t xml:space="preserve"> super user t</w:t>
              </w:r>
            </w:ins>
            <w:ins w:id="2554" w:author="Miku Nosamu" w:date="2025-07-05T15:07:00Z">
              <w:r w:rsidRPr="00131196">
                <w:rPr>
                  <w:rFonts w:asciiTheme="minorHAnsi" w:hAnsiTheme="minorHAnsi" w:cstheme="minorHAnsi"/>
                  <w:sz w:val="20"/>
                  <w:szCs w:val="20"/>
                  <w:rPrChange w:id="2555" w:author="Miku Nosamu" w:date="2025-07-05T15:16:00Z">
                    <w:rPr>
                      <w:color w:val="000000"/>
                    </w:rPr>
                  </w:rPrChange>
                </w:rPr>
                <w:t xml:space="preserve">ambah data approver dengan email yang sudah </w:t>
              </w:r>
              <w:r w:rsidRPr="00131196">
                <w:rPr>
                  <w:rFonts w:asciiTheme="minorHAnsi" w:hAnsiTheme="minorHAnsi" w:cstheme="minorHAnsi"/>
                  <w:sz w:val="20"/>
                  <w:szCs w:val="20"/>
                  <w:rPrChange w:id="2556" w:author="Miku Nosamu" w:date="2025-07-05T15:16:00Z">
                    <w:rPr>
                      <w:color w:val="000000"/>
                    </w:rPr>
                  </w:rPrChange>
                </w:rPr>
                <w:lastRenderedPageBreak/>
                <w:t>terdaftar</w:t>
              </w:r>
            </w:ins>
          </w:p>
        </w:tc>
        <w:tc>
          <w:tcPr>
            <w:tcW w:w="1644" w:type="dxa"/>
            <w:vAlign w:val="center"/>
          </w:tcPr>
          <w:p w14:paraId="4E9D9B03" w14:textId="20433F29" w:rsidR="00131196" w:rsidRDefault="00131196" w:rsidP="00131196">
            <w:pPr>
              <w:pStyle w:val="BodyText"/>
              <w:jc w:val="center"/>
              <w:rPr>
                <w:ins w:id="2557" w:author="Miku Nosamu" w:date="2025-07-05T15:03:00Z"/>
                <w:rFonts w:ascii="Arial" w:hAnsi="Arial" w:cs="Arial"/>
                <w:noProof/>
                <w:color w:val="2C283A" w:themeColor="text2"/>
                <w:sz w:val="20"/>
                <w:szCs w:val="20"/>
                <w:lang w:val="en-US"/>
              </w:rPr>
            </w:pPr>
            <w:ins w:id="2558" w:author="Miku Nosamu" w:date="2025-07-05T15:15:00Z">
              <w:r>
                <w:rPr>
                  <w:rFonts w:ascii="Arial" w:hAnsi="Arial" w:cs="Arial"/>
                  <w:noProof/>
                  <w:color w:val="2C283A" w:themeColor="text2"/>
                  <w:sz w:val="20"/>
                  <w:szCs w:val="20"/>
                  <w:lang w:val="en-US"/>
                </w:rPr>
                <w:lastRenderedPageBreak/>
                <w:t>F010</w:t>
              </w:r>
            </w:ins>
          </w:p>
        </w:tc>
        <w:tc>
          <w:tcPr>
            <w:tcW w:w="1235" w:type="dxa"/>
            <w:vAlign w:val="center"/>
          </w:tcPr>
          <w:p w14:paraId="0F50932A" w14:textId="3905FEA3" w:rsidR="00131196" w:rsidRPr="009B3DC9" w:rsidRDefault="00131196" w:rsidP="00131196">
            <w:pPr>
              <w:pStyle w:val="BodyText"/>
              <w:jc w:val="center"/>
              <w:rPr>
                <w:ins w:id="2559" w:author="Miku Nosamu" w:date="2025-07-05T15:03:00Z"/>
                <w:rFonts w:ascii="Arial" w:hAnsi="Arial" w:cs="Arial"/>
                <w:noProof/>
                <w:color w:val="2C283A" w:themeColor="text2"/>
                <w:sz w:val="20"/>
                <w:szCs w:val="20"/>
                <w:lang w:val="id-ID"/>
              </w:rPr>
            </w:pPr>
            <w:ins w:id="2560"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212A7A44" w14:textId="2F7E87A1" w:rsidR="00131196" w:rsidRPr="009B3DC9" w:rsidRDefault="00131196" w:rsidP="00131196">
            <w:pPr>
              <w:pStyle w:val="BodyText"/>
              <w:jc w:val="center"/>
              <w:rPr>
                <w:ins w:id="2561" w:author="Miku Nosamu" w:date="2025-07-05T15:03:00Z"/>
                <w:rFonts w:ascii="Arial" w:hAnsi="Arial" w:cs="Arial"/>
                <w:noProof/>
                <w:color w:val="2C283A" w:themeColor="text2"/>
                <w:sz w:val="20"/>
                <w:szCs w:val="20"/>
                <w:lang w:val="id-ID"/>
              </w:rPr>
            </w:pPr>
            <w:ins w:id="2562"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75A14B88" w14:textId="1848DA10" w:rsidR="00131196" w:rsidRPr="009B3DC9" w:rsidRDefault="00131196" w:rsidP="00131196">
            <w:pPr>
              <w:pStyle w:val="BodyText"/>
              <w:jc w:val="center"/>
              <w:rPr>
                <w:ins w:id="2563" w:author="Miku Nosamu" w:date="2025-07-05T15:03:00Z"/>
                <w:rFonts w:ascii="Arial" w:hAnsi="Arial" w:cs="Arial"/>
                <w:noProof/>
                <w:color w:val="2C283A" w:themeColor="text2"/>
                <w:sz w:val="20"/>
                <w:szCs w:val="20"/>
                <w:lang w:val="id-ID"/>
              </w:rPr>
            </w:pPr>
            <w:ins w:id="2564" w:author="Miku Nosamu" w:date="2025-07-05T15:19:00Z">
              <w:r>
                <w:rPr>
                  <w:rFonts w:ascii="Arial" w:hAnsi="Arial" w:cs="Arial"/>
                  <w:noProof/>
                  <w:color w:val="2C283A" w:themeColor="text2"/>
                  <w:sz w:val="20"/>
                  <w:szCs w:val="20"/>
                  <w:lang w:val="en-US"/>
                </w:rPr>
                <w:t>Lucky Abdillah</w:t>
              </w:r>
            </w:ins>
          </w:p>
        </w:tc>
      </w:tr>
      <w:tr w:rsidR="00131196" w:rsidRPr="009B3DC9" w14:paraId="2251B302" w14:textId="77777777" w:rsidTr="00131196">
        <w:trPr>
          <w:ins w:id="2565" w:author="Miku Nosamu" w:date="2025-07-05T15:13:00Z"/>
        </w:trPr>
        <w:tc>
          <w:tcPr>
            <w:tcW w:w="1346" w:type="dxa"/>
            <w:vAlign w:val="center"/>
          </w:tcPr>
          <w:p w14:paraId="0FB07614" w14:textId="7AA71F3C" w:rsidR="00131196" w:rsidRPr="00131196" w:rsidRDefault="00131196" w:rsidP="00131196">
            <w:pPr>
              <w:pStyle w:val="BodyText"/>
              <w:jc w:val="both"/>
              <w:rPr>
                <w:ins w:id="2566" w:author="Miku Nosamu" w:date="2025-07-05T15:13:00Z"/>
                <w:rFonts w:ascii="Arial" w:hAnsi="Arial" w:cs="Arial"/>
                <w:noProof/>
                <w:color w:val="2C283A" w:themeColor="text2"/>
                <w:sz w:val="20"/>
                <w:szCs w:val="20"/>
                <w:lang w:val="en-US"/>
                <w:rPrChange w:id="2567" w:author="Miku Nosamu" w:date="2025-07-05T15:13:00Z">
                  <w:rPr>
                    <w:ins w:id="2568" w:author="Miku Nosamu" w:date="2025-07-05T15:13:00Z"/>
                    <w:rFonts w:ascii="Arial" w:hAnsi="Arial" w:cs="Arial"/>
                    <w:noProof/>
                    <w:color w:val="2C283A" w:themeColor="text2"/>
                    <w:sz w:val="20"/>
                    <w:szCs w:val="20"/>
                    <w:lang w:val="id-ID"/>
                  </w:rPr>
                </w:rPrChange>
              </w:rPr>
            </w:pPr>
            <w:ins w:id="2569" w:author="Miku Nosamu" w:date="2025-07-05T15:13: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id-ID"/>
                </w:rPr>
                <w:t>3</w:t>
              </w:r>
              <w:r>
                <w:rPr>
                  <w:rFonts w:ascii="Arial" w:hAnsi="Arial" w:cs="Arial"/>
                  <w:noProof/>
                  <w:color w:val="2C283A" w:themeColor="text2"/>
                  <w:sz w:val="20"/>
                  <w:szCs w:val="20"/>
                  <w:lang w:val="en-US"/>
                </w:rPr>
                <w:t>4</w:t>
              </w:r>
            </w:ins>
          </w:p>
        </w:tc>
        <w:tc>
          <w:tcPr>
            <w:tcW w:w="1695" w:type="dxa"/>
            <w:vAlign w:val="center"/>
          </w:tcPr>
          <w:p w14:paraId="7FAE8E6A" w14:textId="191DB045" w:rsidR="00131196" w:rsidRPr="00131196" w:rsidRDefault="00131196">
            <w:pPr>
              <w:pStyle w:val="BodyText"/>
              <w:spacing w:line="360" w:lineRule="auto"/>
              <w:jc w:val="both"/>
              <w:rPr>
                <w:ins w:id="2570" w:author="Miku Nosamu" w:date="2025-07-05T15:13:00Z"/>
                <w:rFonts w:asciiTheme="minorHAnsi" w:hAnsiTheme="minorHAnsi" w:cstheme="minorHAnsi"/>
                <w:sz w:val="20"/>
                <w:szCs w:val="20"/>
                <w:rPrChange w:id="2571" w:author="Miku Nosamu" w:date="2025-07-05T15:16:00Z">
                  <w:rPr>
                    <w:ins w:id="2572" w:author="Miku Nosamu" w:date="2025-07-05T15:13:00Z"/>
                    <w:color w:val="000000"/>
                  </w:rPr>
                </w:rPrChange>
              </w:rPr>
              <w:pPrChange w:id="2573" w:author="Miku Nosamu" w:date="2025-07-05T15:16:00Z">
                <w:pPr>
                  <w:pStyle w:val="BodyText"/>
                </w:pPr>
              </w:pPrChange>
            </w:pPr>
            <w:proofErr w:type="spellStart"/>
            <w:ins w:id="2574" w:author="Miku Nosamu" w:date="2025-07-05T15:15:00Z">
              <w:r w:rsidRPr="00131196">
                <w:rPr>
                  <w:rFonts w:asciiTheme="minorHAnsi" w:hAnsiTheme="minorHAnsi" w:cstheme="minorHAnsi"/>
                  <w:sz w:val="20"/>
                  <w:szCs w:val="20"/>
                  <w:lang w:val="en-US"/>
                  <w:rPrChange w:id="2575"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576" w:author="Miku Nosamu" w:date="2025-07-05T15:16:00Z">
                    <w:rPr>
                      <w:color w:val="000000"/>
                      <w:lang w:val="en-US"/>
                    </w:rPr>
                  </w:rPrChange>
                </w:rPr>
                <w:t xml:space="preserve"> super user t</w:t>
              </w:r>
            </w:ins>
            <w:ins w:id="2577" w:author="Miku Nosamu" w:date="2025-07-05T15:13:00Z">
              <w:r w:rsidRPr="00131196">
                <w:rPr>
                  <w:rFonts w:asciiTheme="minorHAnsi" w:hAnsiTheme="minorHAnsi" w:cstheme="minorHAnsi"/>
                  <w:sz w:val="20"/>
                  <w:szCs w:val="20"/>
                  <w:rPrChange w:id="2578" w:author="Miku Nosamu" w:date="2025-07-05T15:16:00Z">
                    <w:rPr>
                      <w:color w:val="000000"/>
                    </w:rPr>
                  </w:rPrChange>
                </w:rPr>
                <w:t>ambah data approver dengan upload tanda tangan dengan format selain jpg/png</w:t>
              </w:r>
            </w:ins>
          </w:p>
        </w:tc>
        <w:tc>
          <w:tcPr>
            <w:tcW w:w="1644" w:type="dxa"/>
            <w:vAlign w:val="center"/>
          </w:tcPr>
          <w:p w14:paraId="669A7EB4" w14:textId="274ACD69" w:rsidR="00131196" w:rsidRDefault="00131196" w:rsidP="00131196">
            <w:pPr>
              <w:pStyle w:val="BodyText"/>
              <w:jc w:val="center"/>
              <w:rPr>
                <w:ins w:id="2579" w:author="Miku Nosamu" w:date="2025-07-05T15:13:00Z"/>
                <w:rFonts w:ascii="Arial" w:hAnsi="Arial" w:cs="Arial"/>
                <w:noProof/>
                <w:color w:val="2C283A" w:themeColor="text2"/>
                <w:sz w:val="20"/>
                <w:szCs w:val="20"/>
                <w:lang w:val="en-US"/>
              </w:rPr>
            </w:pPr>
            <w:ins w:id="2580" w:author="Miku Nosamu" w:date="2025-07-05T15:15:00Z">
              <w:r>
                <w:rPr>
                  <w:rFonts w:ascii="Arial" w:hAnsi="Arial" w:cs="Arial"/>
                  <w:noProof/>
                  <w:color w:val="2C283A" w:themeColor="text2"/>
                  <w:sz w:val="20"/>
                  <w:szCs w:val="20"/>
                  <w:lang w:val="en-US"/>
                </w:rPr>
                <w:t>F010</w:t>
              </w:r>
            </w:ins>
          </w:p>
        </w:tc>
        <w:tc>
          <w:tcPr>
            <w:tcW w:w="1235" w:type="dxa"/>
            <w:vAlign w:val="center"/>
          </w:tcPr>
          <w:p w14:paraId="4FFBA584" w14:textId="3606783A" w:rsidR="00131196" w:rsidRPr="009B3DC9" w:rsidRDefault="00131196" w:rsidP="00131196">
            <w:pPr>
              <w:pStyle w:val="BodyText"/>
              <w:jc w:val="center"/>
              <w:rPr>
                <w:ins w:id="2581" w:author="Miku Nosamu" w:date="2025-07-05T15:13:00Z"/>
                <w:rFonts w:ascii="Arial" w:hAnsi="Arial" w:cs="Arial"/>
                <w:noProof/>
                <w:color w:val="2C283A" w:themeColor="text2"/>
                <w:sz w:val="20"/>
                <w:szCs w:val="20"/>
                <w:lang w:val="id-ID"/>
              </w:rPr>
            </w:pPr>
            <w:ins w:id="2582"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0409A8E6" w14:textId="2425ECC1" w:rsidR="00131196" w:rsidRPr="009B3DC9" w:rsidRDefault="00131196" w:rsidP="00131196">
            <w:pPr>
              <w:pStyle w:val="BodyText"/>
              <w:jc w:val="center"/>
              <w:rPr>
                <w:ins w:id="2583" w:author="Miku Nosamu" w:date="2025-07-05T15:13:00Z"/>
                <w:rFonts w:ascii="Arial" w:hAnsi="Arial" w:cs="Arial"/>
                <w:noProof/>
                <w:color w:val="2C283A" w:themeColor="text2"/>
                <w:sz w:val="20"/>
                <w:szCs w:val="20"/>
                <w:lang w:val="id-ID"/>
              </w:rPr>
            </w:pPr>
            <w:ins w:id="2584"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01A14145" w14:textId="3DE2588D" w:rsidR="00131196" w:rsidRPr="009B3DC9" w:rsidRDefault="00131196" w:rsidP="00131196">
            <w:pPr>
              <w:pStyle w:val="BodyText"/>
              <w:jc w:val="center"/>
              <w:rPr>
                <w:ins w:id="2585" w:author="Miku Nosamu" w:date="2025-07-05T15:13:00Z"/>
                <w:rFonts w:ascii="Arial" w:hAnsi="Arial" w:cs="Arial"/>
                <w:noProof/>
                <w:color w:val="2C283A" w:themeColor="text2"/>
                <w:sz w:val="20"/>
                <w:szCs w:val="20"/>
                <w:lang w:val="id-ID"/>
              </w:rPr>
            </w:pPr>
            <w:ins w:id="2586" w:author="Miku Nosamu" w:date="2025-07-05T15:19:00Z">
              <w:r>
                <w:rPr>
                  <w:rFonts w:ascii="Arial" w:hAnsi="Arial" w:cs="Arial"/>
                  <w:noProof/>
                  <w:color w:val="2C283A" w:themeColor="text2"/>
                  <w:sz w:val="20"/>
                  <w:szCs w:val="20"/>
                  <w:lang w:val="en-US"/>
                </w:rPr>
                <w:t>Lucky Abdillah</w:t>
              </w:r>
            </w:ins>
          </w:p>
        </w:tc>
      </w:tr>
      <w:tr w:rsidR="00131196" w:rsidRPr="009B3DC9" w14:paraId="776EE011" w14:textId="77777777" w:rsidTr="00131196">
        <w:trPr>
          <w:ins w:id="2587" w:author="Miku Nosamu" w:date="2025-07-05T15:13:00Z"/>
        </w:trPr>
        <w:tc>
          <w:tcPr>
            <w:tcW w:w="1346" w:type="dxa"/>
            <w:vAlign w:val="center"/>
          </w:tcPr>
          <w:p w14:paraId="0B7FD902" w14:textId="04EF994D" w:rsidR="00131196" w:rsidRPr="00131196" w:rsidRDefault="00131196" w:rsidP="00131196">
            <w:pPr>
              <w:pStyle w:val="BodyText"/>
              <w:jc w:val="both"/>
              <w:rPr>
                <w:ins w:id="2588" w:author="Miku Nosamu" w:date="2025-07-05T15:13:00Z"/>
                <w:rFonts w:ascii="Arial" w:hAnsi="Arial" w:cs="Arial"/>
                <w:noProof/>
                <w:color w:val="2C283A" w:themeColor="text2"/>
                <w:sz w:val="20"/>
                <w:szCs w:val="20"/>
                <w:lang w:val="en-US"/>
                <w:rPrChange w:id="2589" w:author="Miku Nosamu" w:date="2025-07-05T15:14:00Z">
                  <w:rPr>
                    <w:ins w:id="2590" w:author="Miku Nosamu" w:date="2025-07-05T15:13:00Z"/>
                    <w:rFonts w:ascii="Arial" w:hAnsi="Arial" w:cs="Arial"/>
                    <w:noProof/>
                    <w:color w:val="2C283A" w:themeColor="text2"/>
                    <w:sz w:val="20"/>
                    <w:szCs w:val="20"/>
                    <w:lang w:val="id-ID"/>
                  </w:rPr>
                </w:rPrChange>
              </w:rPr>
            </w:pPr>
            <w:ins w:id="2591" w:author="Miku Nosamu" w:date="2025-07-05T15:13: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id-ID"/>
                </w:rPr>
                <w:t>3</w:t>
              </w:r>
            </w:ins>
            <w:ins w:id="2592" w:author="Miku Nosamu" w:date="2025-07-05T15:14:00Z">
              <w:r>
                <w:rPr>
                  <w:rFonts w:ascii="Arial" w:hAnsi="Arial" w:cs="Arial"/>
                  <w:noProof/>
                  <w:color w:val="2C283A" w:themeColor="text2"/>
                  <w:sz w:val="20"/>
                  <w:szCs w:val="20"/>
                  <w:lang w:val="en-US"/>
                </w:rPr>
                <w:t>5</w:t>
              </w:r>
            </w:ins>
          </w:p>
        </w:tc>
        <w:tc>
          <w:tcPr>
            <w:tcW w:w="1695" w:type="dxa"/>
            <w:vAlign w:val="center"/>
          </w:tcPr>
          <w:p w14:paraId="42B4DC78" w14:textId="1F87DF9C" w:rsidR="00131196" w:rsidRPr="00131196" w:rsidRDefault="00131196">
            <w:pPr>
              <w:pStyle w:val="BodyText"/>
              <w:spacing w:line="360" w:lineRule="auto"/>
              <w:jc w:val="both"/>
              <w:rPr>
                <w:ins w:id="2593" w:author="Miku Nosamu" w:date="2025-07-05T15:13:00Z"/>
                <w:rFonts w:asciiTheme="minorHAnsi" w:hAnsiTheme="minorHAnsi" w:cstheme="minorHAnsi"/>
                <w:sz w:val="20"/>
                <w:szCs w:val="20"/>
                <w:rPrChange w:id="2594" w:author="Miku Nosamu" w:date="2025-07-05T15:16:00Z">
                  <w:rPr>
                    <w:ins w:id="2595" w:author="Miku Nosamu" w:date="2025-07-05T15:13:00Z"/>
                    <w:color w:val="000000"/>
                  </w:rPr>
                </w:rPrChange>
              </w:rPr>
              <w:pPrChange w:id="2596" w:author="Miku Nosamu" w:date="2025-07-05T15:16:00Z">
                <w:pPr>
                  <w:pStyle w:val="BodyText"/>
                </w:pPr>
              </w:pPrChange>
            </w:pPr>
            <w:proofErr w:type="spellStart"/>
            <w:ins w:id="2597" w:author="Miku Nosamu" w:date="2025-07-05T15:15:00Z">
              <w:r w:rsidRPr="00131196">
                <w:rPr>
                  <w:rFonts w:asciiTheme="minorHAnsi" w:hAnsiTheme="minorHAnsi" w:cstheme="minorHAnsi"/>
                  <w:sz w:val="20"/>
                  <w:szCs w:val="20"/>
                  <w:lang w:val="en-US"/>
                  <w:rPrChange w:id="2598"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599" w:author="Miku Nosamu" w:date="2025-07-05T15:16:00Z">
                    <w:rPr>
                      <w:color w:val="000000"/>
                      <w:lang w:val="en-US"/>
                    </w:rPr>
                  </w:rPrChange>
                </w:rPr>
                <w:t xml:space="preserve"> super user u</w:t>
              </w:r>
            </w:ins>
            <w:ins w:id="2600" w:author="Miku Nosamu" w:date="2025-07-05T15:14:00Z">
              <w:r w:rsidRPr="00131196">
                <w:rPr>
                  <w:rFonts w:asciiTheme="minorHAnsi" w:hAnsiTheme="minorHAnsi" w:cstheme="minorHAnsi"/>
                  <w:sz w:val="20"/>
                  <w:szCs w:val="20"/>
                  <w:rPrChange w:id="2601" w:author="Miku Nosamu" w:date="2025-07-05T15:16:00Z">
                    <w:rPr>
                      <w:color w:val="000000"/>
                    </w:rPr>
                  </w:rPrChange>
                </w:rPr>
                <w:t>bah data apporver</w:t>
              </w:r>
            </w:ins>
          </w:p>
        </w:tc>
        <w:tc>
          <w:tcPr>
            <w:tcW w:w="1644" w:type="dxa"/>
            <w:vAlign w:val="center"/>
          </w:tcPr>
          <w:p w14:paraId="2F7AD105" w14:textId="30E8AF72" w:rsidR="00131196" w:rsidRDefault="00131196" w:rsidP="00131196">
            <w:pPr>
              <w:pStyle w:val="BodyText"/>
              <w:jc w:val="center"/>
              <w:rPr>
                <w:ins w:id="2602" w:author="Miku Nosamu" w:date="2025-07-05T15:13:00Z"/>
                <w:rFonts w:ascii="Arial" w:hAnsi="Arial" w:cs="Arial"/>
                <w:noProof/>
                <w:color w:val="2C283A" w:themeColor="text2"/>
                <w:sz w:val="20"/>
                <w:szCs w:val="20"/>
                <w:lang w:val="en-US"/>
              </w:rPr>
            </w:pPr>
            <w:ins w:id="2603" w:author="Miku Nosamu" w:date="2025-07-05T15:15:00Z">
              <w:r>
                <w:rPr>
                  <w:rFonts w:ascii="Arial" w:hAnsi="Arial" w:cs="Arial"/>
                  <w:noProof/>
                  <w:color w:val="2C283A" w:themeColor="text2"/>
                  <w:sz w:val="20"/>
                  <w:szCs w:val="20"/>
                  <w:lang w:val="en-US"/>
                </w:rPr>
                <w:t>F010</w:t>
              </w:r>
            </w:ins>
          </w:p>
        </w:tc>
        <w:tc>
          <w:tcPr>
            <w:tcW w:w="1235" w:type="dxa"/>
            <w:vAlign w:val="center"/>
          </w:tcPr>
          <w:p w14:paraId="15B17619" w14:textId="313F07B6" w:rsidR="00131196" w:rsidRPr="009B3DC9" w:rsidRDefault="00131196" w:rsidP="00131196">
            <w:pPr>
              <w:pStyle w:val="BodyText"/>
              <w:jc w:val="center"/>
              <w:rPr>
                <w:ins w:id="2604" w:author="Miku Nosamu" w:date="2025-07-05T15:13:00Z"/>
                <w:rFonts w:ascii="Arial" w:hAnsi="Arial" w:cs="Arial"/>
                <w:noProof/>
                <w:color w:val="2C283A" w:themeColor="text2"/>
                <w:sz w:val="20"/>
                <w:szCs w:val="20"/>
                <w:lang w:val="id-ID"/>
              </w:rPr>
            </w:pPr>
            <w:ins w:id="2605"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540C6949" w14:textId="5DF8639B" w:rsidR="00131196" w:rsidRPr="009B3DC9" w:rsidRDefault="00131196" w:rsidP="00131196">
            <w:pPr>
              <w:pStyle w:val="BodyText"/>
              <w:jc w:val="center"/>
              <w:rPr>
                <w:ins w:id="2606" w:author="Miku Nosamu" w:date="2025-07-05T15:13:00Z"/>
                <w:rFonts w:ascii="Arial" w:hAnsi="Arial" w:cs="Arial"/>
                <w:noProof/>
                <w:color w:val="2C283A" w:themeColor="text2"/>
                <w:sz w:val="20"/>
                <w:szCs w:val="20"/>
                <w:lang w:val="id-ID"/>
              </w:rPr>
            </w:pPr>
            <w:ins w:id="2607"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7B2FE4F1" w14:textId="2F6BF0AA" w:rsidR="00131196" w:rsidRPr="009B3DC9" w:rsidRDefault="00131196" w:rsidP="00131196">
            <w:pPr>
              <w:pStyle w:val="BodyText"/>
              <w:jc w:val="center"/>
              <w:rPr>
                <w:ins w:id="2608" w:author="Miku Nosamu" w:date="2025-07-05T15:13:00Z"/>
                <w:rFonts w:ascii="Arial" w:hAnsi="Arial" w:cs="Arial"/>
                <w:noProof/>
                <w:color w:val="2C283A" w:themeColor="text2"/>
                <w:sz w:val="20"/>
                <w:szCs w:val="20"/>
                <w:lang w:val="id-ID"/>
              </w:rPr>
            </w:pPr>
            <w:ins w:id="2609" w:author="Miku Nosamu" w:date="2025-07-05T15:19:00Z">
              <w:r>
                <w:rPr>
                  <w:rFonts w:ascii="Arial" w:hAnsi="Arial" w:cs="Arial"/>
                  <w:noProof/>
                  <w:color w:val="2C283A" w:themeColor="text2"/>
                  <w:sz w:val="20"/>
                  <w:szCs w:val="20"/>
                  <w:lang w:val="en-US"/>
                </w:rPr>
                <w:t>Lucky Abdillah</w:t>
              </w:r>
            </w:ins>
          </w:p>
        </w:tc>
      </w:tr>
      <w:tr w:rsidR="00131196" w:rsidRPr="009B3DC9" w14:paraId="0ACED429" w14:textId="77777777" w:rsidTr="00131196">
        <w:trPr>
          <w:ins w:id="2610" w:author="Miku Nosamu" w:date="2025-07-05T15:13:00Z"/>
        </w:trPr>
        <w:tc>
          <w:tcPr>
            <w:tcW w:w="1346" w:type="dxa"/>
            <w:vAlign w:val="center"/>
          </w:tcPr>
          <w:p w14:paraId="316F35BE" w14:textId="775ED3D3" w:rsidR="00131196" w:rsidRPr="00131196" w:rsidRDefault="00131196" w:rsidP="00131196">
            <w:pPr>
              <w:pStyle w:val="BodyText"/>
              <w:jc w:val="both"/>
              <w:rPr>
                <w:ins w:id="2611" w:author="Miku Nosamu" w:date="2025-07-05T15:13:00Z"/>
                <w:rFonts w:ascii="Arial" w:hAnsi="Arial" w:cs="Arial"/>
                <w:noProof/>
                <w:color w:val="2C283A" w:themeColor="text2"/>
                <w:sz w:val="20"/>
                <w:szCs w:val="20"/>
                <w:lang w:val="en-US"/>
                <w:rPrChange w:id="2612" w:author="Miku Nosamu" w:date="2025-07-05T15:14:00Z">
                  <w:rPr>
                    <w:ins w:id="2613" w:author="Miku Nosamu" w:date="2025-07-05T15:13:00Z"/>
                    <w:rFonts w:ascii="Arial" w:hAnsi="Arial" w:cs="Arial"/>
                    <w:noProof/>
                    <w:color w:val="2C283A" w:themeColor="text2"/>
                    <w:sz w:val="20"/>
                    <w:szCs w:val="20"/>
                    <w:lang w:val="id-ID"/>
                  </w:rPr>
                </w:rPrChange>
              </w:rPr>
            </w:pPr>
            <w:ins w:id="2614" w:author="Miku Nosamu" w:date="2025-07-05T15:13: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id-ID"/>
                </w:rPr>
                <w:t>3</w:t>
              </w:r>
            </w:ins>
            <w:ins w:id="2615" w:author="Miku Nosamu" w:date="2025-07-05T15:14:00Z">
              <w:r>
                <w:rPr>
                  <w:rFonts w:ascii="Arial" w:hAnsi="Arial" w:cs="Arial"/>
                  <w:noProof/>
                  <w:color w:val="2C283A" w:themeColor="text2"/>
                  <w:sz w:val="20"/>
                  <w:szCs w:val="20"/>
                  <w:lang w:val="en-US"/>
                </w:rPr>
                <w:t>6</w:t>
              </w:r>
            </w:ins>
          </w:p>
        </w:tc>
        <w:tc>
          <w:tcPr>
            <w:tcW w:w="1695" w:type="dxa"/>
            <w:vAlign w:val="center"/>
          </w:tcPr>
          <w:p w14:paraId="126D7765" w14:textId="0F64C841" w:rsidR="00131196" w:rsidRPr="00131196" w:rsidRDefault="00131196">
            <w:pPr>
              <w:pStyle w:val="BodyText"/>
              <w:spacing w:line="360" w:lineRule="auto"/>
              <w:jc w:val="both"/>
              <w:rPr>
                <w:ins w:id="2616" w:author="Miku Nosamu" w:date="2025-07-05T15:13:00Z"/>
                <w:rFonts w:asciiTheme="minorHAnsi" w:hAnsiTheme="minorHAnsi" w:cstheme="minorHAnsi"/>
                <w:sz w:val="20"/>
                <w:szCs w:val="20"/>
                <w:rPrChange w:id="2617" w:author="Miku Nosamu" w:date="2025-07-05T15:16:00Z">
                  <w:rPr>
                    <w:ins w:id="2618" w:author="Miku Nosamu" w:date="2025-07-05T15:13:00Z"/>
                    <w:color w:val="000000"/>
                  </w:rPr>
                </w:rPrChange>
              </w:rPr>
              <w:pPrChange w:id="2619" w:author="Miku Nosamu" w:date="2025-07-05T15:16:00Z">
                <w:pPr>
                  <w:pStyle w:val="BodyText"/>
                </w:pPr>
              </w:pPrChange>
            </w:pPr>
            <w:proofErr w:type="spellStart"/>
            <w:ins w:id="2620" w:author="Miku Nosamu" w:date="2025-07-05T15:15:00Z">
              <w:r w:rsidRPr="00131196">
                <w:rPr>
                  <w:rFonts w:asciiTheme="minorHAnsi" w:hAnsiTheme="minorHAnsi" w:cstheme="minorHAnsi"/>
                  <w:sz w:val="20"/>
                  <w:szCs w:val="20"/>
                  <w:lang w:val="en-US"/>
                  <w:rPrChange w:id="2621"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622" w:author="Miku Nosamu" w:date="2025-07-05T15:16:00Z">
                    <w:rPr>
                      <w:color w:val="000000"/>
                      <w:lang w:val="en-US"/>
                    </w:rPr>
                  </w:rPrChange>
                </w:rPr>
                <w:t xml:space="preserve"> super user u</w:t>
              </w:r>
            </w:ins>
            <w:ins w:id="2623" w:author="Miku Nosamu" w:date="2025-07-05T15:14:00Z">
              <w:r w:rsidRPr="00131196">
                <w:rPr>
                  <w:rFonts w:asciiTheme="minorHAnsi" w:hAnsiTheme="minorHAnsi" w:cstheme="minorHAnsi"/>
                  <w:sz w:val="20"/>
                  <w:szCs w:val="20"/>
                  <w:rPrChange w:id="2624" w:author="Miku Nosamu" w:date="2025-07-05T15:16:00Z">
                    <w:rPr>
                      <w:color w:val="000000"/>
                    </w:rPr>
                  </w:rPrChange>
                </w:rPr>
                <w:t>bah data approver dengan mengosongkan data</w:t>
              </w:r>
            </w:ins>
          </w:p>
        </w:tc>
        <w:tc>
          <w:tcPr>
            <w:tcW w:w="1644" w:type="dxa"/>
            <w:vAlign w:val="center"/>
          </w:tcPr>
          <w:p w14:paraId="0C8A081B" w14:textId="2BDB8EE6" w:rsidR="00131196" w:rsidRDefault="00131196" w:rsidP="00131196">
            <w:pPr>
              <w:pStyle w:val="BodyText"/>
              <w:jc w:val="center"/>
              <w:rPr>
                <w:ins w:id="2625" w:author="Miku Nosamu" w:date="2025-07-05T15:13:00Z"/>
                <w:rFonts w:ascii="Arial" w:hAnsi="Arial" w:cs="Arial"/>
                <w:noProof/>
                <w:color w:val="2C283A" w:themeColor="text2"/>
                <w:sz w:val="20"/>
                <w:szCs w:val="20"/>
                <w:lang w:val="en-US"/>
              </w:rPr>
            </w:pPr>
            <w:ins w:id="2626" w:author="Miku Nosamu" w:date="2025-07-05T15:15:00Z">
              <w:r>
                <w:rPr>
                  <w:rFonts w:ascii="Arial" w:hAnsi="Arial" w:cs="Arial"/>
                  <w:noProof/>
                  <w:color w:val="2C283A" w:themeColor="text2"/>
                  <w:sz w:val="20"/>
                  <w:szCs w:val="20"/>
                  <w:lang w:val="en-US"/>
                </w:rPr>
                <w:t>F010</w:t>
              </w:r>
            </w:ins>
          </w:p>
        </w:tc>
        <w:tc>
          <w:tcPr>
            <w:tcW w:w="1235" w:type="dxa"/>
            <w:vAlign w:val="center"/>
          </w:tcPr>
          <w:p w14:paraId="26659FF1" w14:textId="5A17A543" w:rsidR="00131196" w:rsidRPr="009B3DC9" w:rsidRDefault="00131196" w:rsidP="00131196">
            <w:pPr>
              <w:pStyle w:val="BodyText"/>
              <w:jc w:val="center"/>
              <w:rPr>
                <w:ins w:id="2627" w:author="Miku Nosamu" w:date="2025-07-05T15:13:00Z"/>
                <w:rFonts w:ascii="Arial" w:hAnsi="Arial" w:cs="Arial"/>
                <w:noProof/>
                <w:color w:val="2C283A" w:themeColor="text2"/>
                <w:sz w:val="20"/>
                <w:szCs w:val="20"/>
                <w:lang w:val="id-ID"/>
              </w:rPr>
            </w:pPr>
            <w:ins w:id="2628"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23B5B9DE" w14:textId="1D1213B1" w:rsidR="00131196" w:rsidRPr="009B3DC9" w:rsidRDefault="00131196" w:rsidP="00131196">
            <w:pPr>
              <w:pStyle w:val="BodyText"/>
              <w:jc w:val="center"/>
              <w:rPr>
                <w:ins w:id="2629" w:author="Miku Nosamu" w:date="2025-07-05T15:13:00Z"/>
                <w:rFonts w:ascii="Arial" w:hAnsi="Arial" w:cs="Arial"/>
                <w:noProof/>
                <w:color w:val="2C283A" w:themeColor="text2"/>
                <w:sz w:val="20"/>
                <w:szCs w:val="20"/>
                <w:lang w:val="id-ID"/>
              </w:rPr>
            </w:pPr>
            <w:ins w:id="2630"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0DA840E9" w14:textId="5AFC829F" w:rsidR="00131196" w:rsidRPr="009B3DC9" w:rsidRDefault="00131196" w:rsidP="00131196">
            <w:pPr>
              <w:pStyle w:val="BodyText"/>
              <w:jc w:val="center"/>
              <w:rPr>
                <w:ins w:id="2631" w:author="Miku Nosamu" w:date="2025-07-05T15:13:00Z"/>
                <w:rFonts w:ascii="Arial" w:hAnsi="Arial" w:cs="Arial"/>
                <w:noProof/>
                <w:color w:val="2C283A" w:themeColor="text2"/>
                <w:sz w:val="20"/>
                <w:szCs w:val="20"/>
                <w:lang w:val="id-ID"/>
              </w:rPr>
            </w:pPr>
            <w:ins w:id="2632" w:author="Miku Nosamu" w:date="2025-07-05T15:19:00Z">
              <w:r>
                <w:rPr>
                  <w:rFonts w:ascii="Arial" w:hAnsi="Arial" w:cs="Arial"/>
                  <w:noProof/>
                  <w:color w:val="2C283A" w:themeColor="text2"/>
                  <w:sz w:val="20"/>
                  <w:szCs w:val="20"/>
                  <w:lang w:val="en-US"/>
                </w:rPr>
                <w:t>Lucky Abdillah</w:t>
              </w:r>
            </w:ins>
          </w:p>
        </w:tc>
      </w:tr>
      <w:tr w:rsidR="00131196" w:rsidRPr="009B3DC9" w14:paraId="0047CE28" w14:textId="77777777" w:rsidTr="00131196">
        <w:trPr>
          <w:ins w:id="2633" w:author="Miku Nosamu" w:date="2025-07-05T15:14:00Z"/>
        </w:trPr>
        <w:tc>
          <w:tcPr>
            <w:tcW w:w="1346" w:type="dxa"/>
            <w:vAlign w:val="center"/>
          </w:tcPr>
          <w:p w14:paraId="1DAC0C61" w14:textId="5199DAE3" w:rsidR="00131196" w:rsidRPr="00131196" w:rsidRDefault="00131196" w:rsidP="00131196">
            <w:pPr>
              <w:pStyle w:val="BodyText"/>
              <w:jc w:val="both"/>
              <w:rPr>
                <w:ins w:id="2634" w:author="Miku Nosamu" w:date="2025-07-05T15:14:00Z"/>
                <w:rFonts w:ascii="Arial" w:hAnsi="Arial" w:cs="Arial"/>
                <w:noProof/>
                <w:color w:val="2C283A" w:themeColor="text2"/>
                <w:sz w:val="20"/>
                <w:szCs w:val="20"/>
                <w:lang w:val="en-US"/>
                <w:rPrChange w:id="2635" w:author="Miku Nosamu" w:date="2025-07-05T15:14:00Z">
                  <w:rPr>
                    <w:ins w:id="2636" w:author="Miku Nosamu" w:date="2025-07-05T15:14:00Z"/>
                    <w:rFonts w:ascii="Arial" w:hAnsi="Arial" w:cs="Arial"/>
                    <w:noProof/>
                    <w:color w:val="2C283A" w:themeColor="text2"/>
                    <w:sz w:val="20"/>
                    <w:szCs w:val="20"/>
                    <w:lang w:val="id-ID"/>
                  </w:rPr>
                </w:rPrChange>
              </w:rPr>
            </w:pPr>
            <w:ins w:id="2637" w:author="Miku Nosamu" w:date="2025-07-05T15:14: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id-ID"/>
                </w:rPr>
                <w:t>3</w:t>
              </w:r>
              <w:r>
                <w:rPr>
                  <w:rFonts w:ascii="Arial" w:hAnsi="Arial" w:cs="Arial"/>
                  <w:noProof/>
                  <w:color w:val="2C283A" w:themeColor="text2"/>
                  <w:sz w:val="20"/>
                  <w:szCs w:val="20"/>
                  <w:lang w:val="en-US"/>
                </w:rPr>
                <w:t>7</w:t>
              </w:r>
            </w:ins>
          </w:p>
        </w:tc>
        <w:tc>
          <w:tcPr>
            <w:tcW w:w="1695" w:type="dxa"/>
            <w:vAlign w:val="center"/>
          </w:tcPr>
          <w:p w14:paraId="6C63B615" w14:textId="6C36F2A6" w:rsidR="00131196" w:rsidRPr="00131196" w:rsidRDefault="00131196">
            <w:pPr>
              <w:pStyle w:val="BodyText"/>
              <w:spacing w:line="360" w:lineRule="auto"/>
              <w:jc w:val="both"/>
              <w:rPr>
                <w:ins w:id="2638" w:author="Miku Nosamu" w:date="2025-07-05T15:14:00Z"/>
                <w:rFonts w:asciiTheme="minorHAnsi" w:hAnsiTheme="minorHAnsi" w:cstheme="minorHAnsi"/>
                <w:sz w:val="20"/>
                <w:szCs w:val="20"/>
                <w:rPrChange w:id="2639" w:author="Miku Nosamu" w:date="2025-07-05T15:16:00Z">
                  <w:rPr>
                    <w:ins w:id="2640" w:author="Miku Nosamu" w:date="2025-07-05T15:14:00Z"/>
                    <w:color w:val="000000"/>
                  </w:rPr>
                </w:rPrChange>
              </w:rPr>
              <w:pPrChange w:id="2641" w:author="Miku Nosamu" w:date="2025-07-05T15:16:00Z">
                <w:pPr>
                  <w:pStyle w:val="BodyText"/>
                </w:pPr>
              </w:pPrChange>
            </w:pPr>
            <w:proofErr w:type="spellStart"/>
            <w:ins w:id="2642" w:author="Miku Nosamu" w:date="2025-07-05T15:15:00Z">
              <w:r w:rsidRPr="00131196">
                <w:rPr>
                  <w:rFonts w:asciiTheme="minorHAnsi" w:hAnsiTheme="minorHAnsi" w:cstheme="minorHAnsi"/>
                  <w:sz w:val="20"/>
                  <w:szCs w:val="20"/>
                  <w:lang w:val="en-US"/>
                  <w:rPrChange w:id="2643"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644" w:author="Miku Nosamu" w:date="2025-07-05T15:16:00Z">
                    <w:rPr>
                      <w:color w:val="000000"/>
                      <w:lang w:val="en-US"/>
                    </w:rPr>
                  </w:rPrChange>
                </w:rPr>
                <w:t xml:space="preserve"> super user h</w:t>
              </w:r>
            </w:ins>
            <w:ins w:id="2645" w:author="Miku Nosamu" w:date="2025-07-05T15:14:00Z">
              <w:r w:rsidRPr="00131196">
                <w:rPr>
                  <w:rFonts w:asciiTheme="minorHAnsi" w:hAnsiTheme="minorHAnsi" w:cstheme="minorHAnsi"/>
                  <w:sz w:val="20"/>
                  <w:szCs w:val="20"/>
                  <w:rPrChange w:id="2646" w:author="Miku Nosamu" w:date="2025-07-05T15:16:00Z">
                    <w:rPr>
                      <w:color w:val="000000"/>
                    </w:rPr>
                  </w:rPrChange>
                </w:rPr>
                <w:t>apus data approver</w:t>
              </w:r>
            </w:ins>
          </w:p>
        </w:tc>
        <w:tc>
          <w:tcPr>
            <w:tcW w:w="1644" w:type="dxa"/>
            <w:vAlign w:val="center"/>
          </w:tcPr>
          <w:p w14:paraId="484D4375" w14:textId="60D5A708" w:rsidR="00131196" w:rsidRDefault="00131196" w:rsidP="00131196">
            <w:pPr>
              <w:pStyle w:val="BodyText"/>
              <w:jc w:val="center"/>
              <w:rPr>
                <w:ins w:id="2647" w:author="Miku Nosamu" w:date="2025-07-05T15:14:00Z"/>
                <w:rFonts w:ascii="Arial" w:hAnsi="Arial" w:cs="Arial"/>
                <w:noProof/>
                <w:color w:val="2C283A" w:themeColor="text2"/>
                <w:sz w:val="20"/>
                <w:szCs w:val="20"/>
                <w:lang w:val="en-US"/>
              </w:rPr>
            </w:pPr>
            <w:ins w:id="2648" w:author="Miku Nosamu" w:date="2025-07-05T15:15:00Z">
              <w:r>
                <w:rPr>
                  <w:rFonts w:ascii="Arial" w:hAnsi="Arial" w:cs="Arial"/>
                  <w:noProof/>
                  <w:color w:val="2C283A" w:themeColor="text2"/>
                  <w:sz w:val="20"/>
                  <w:szCs w:val="20"/>
                  <w:lang w:val="en-US"/>
                </w:rPr>
                <w:t>F010</w:t>
              </w:r>
            </w:ins>
          </w:p>
        </w:tc>
        <w:tc>
          <w:tcPr>
            <w:tcW w:w="1235" w:type="dxa"/>
            <w:vAlign w:val="center"/>
          </w:tcPr>
          <w:p w14:paraId="5721B4D9" w14:textId="582BD481" w:rsidR="00131196" w:rsidRPr="009B3DC9" w:rsidRDefault="00131196" w:rsidP="00131196">
            <w:pPr>
              <w:pStyle w:val="BodyText"/>
              <w:jc w:val="center"/>
              <w:rPr>
                <w:ins w:id="2649" w:author="Miku Nosamu" w:date="2025-07-05T15:14:00Z"/>
                <w:rFonts w:ascii="Arial" w:hAnsi="Arial" w:cs="Arial"/>
                <w:noProof/>
                <w:color w:val="2C283A" w:themeColor="text2"/>
                <w:sz w:val="20"/>
                <w:szCs w:val="20"/>
                <w:lang w:val="id-ID"/>
              </w:rPr>
            </w:pPr>
            <w:ins w:id="2650"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4323BE66" w14:textId="598A33BB" w:rsidR="00131196" w:rsidRPr="009B3DC9" w:rsidRDefault="00131196" w:rsidP="00131196">
            <w:pPr>
              <w:pStyle w:val="BodyText"/>
              <w:jc w:val="center"/>
              <w:rPr>
                <w:ins w:id="2651" w:author="Miku Nosamu" w:date="2025-07-05T15:14:00Z"/>
                <w:rFonts w:ascii="Arial" w:hAnsi="Arial" w:cs="Arial"/>
                <w:noProof/>
                <w:color w:val="2C283A" w:themeColor="text2"/>
                <w:sz w:val="20"/>
                <w:szCs w:val="20"/>
                <w:lang w:val="id-ID"/>
              </w:rPr>
            </w:pPr>
            <w:ins w:id="2652"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4D4C3987" w14:textId="3DEC92D3" w:rsidR="00131196" w:rsidRPr="009B3DC9" w:rsidRDefault="00131196" w:rsidP="00131196">
            <w:pPr>
              <w:pStyle w:val="BodyText"/>
              <w:jc w:val="center"/>
              <w:rPr>
                <w:ins w:id="2653" w:author="Miku Nosamu" w:date="2025-07-05T15:14:00Z"/>
                <w:rFonts w:ascii="Arial" w:hAnsi="Arial" w:cs="Arial"/>
                <w:noProof/>
                <w:color w:val="2C283A" w:themeColor="text2"/>
                <w:sz w:val="20"/>
                <w:szCs w:val="20"/>
                <w:lang w:val="id-ID"/>
              </w:rPr>
            </w:pPr>
            <w:ins w:id="2654" w:author="Miku Nosamu" w:date="2025-07-05T15:19:00Z">
              <w:r>
                <w:rPr>
                  <w:rFonts w:ascii="Arial" w:hAnsi="Arial" w:cs="Arial"/>
                  <w:noProof/>
                  <w:color w:val="2C283A" w:themeColor="text2"/>
                  <w:sz w:val="20"/>
                  <w:szCs w:val="20"/>
                  <w:lang w:val="en-US"/>
                </w:rPr>
                <w:t>Lucky Abdillah</w:t>
              </w:r>
            </w:ins>
          </w:p>
        </w:tc>
      </w:tr>
      <w:tr w:rsidR="00131196" w:rsidRPr="009B3DC9" w14:paraId="38B1DE26" w14:textId="77777777" w:rsidTr="00131196">
        <w:trPr>
          <w:ins w:id="2655" w:author="Miku Nosamu" w:date="2025-07-05T15:14:00Z"/>
        </w:trPr>
        <w:tc>
          <w:tcPr>
            <w:tcW w:w="1346" w:type="dxa"/>
            <w:vAlign w:val="center"/>
          </w:tcPr>
          <w:p w14:paraId="477796AA" w14:textId="3D52D7B3" w:rsidR="00131196" w:rsidRPr="00131196" w:rsidRDefault="00131196" w:rsidP="00131196">
            <w:pPr>
              <w:pStyle w:val="BodyText"/>
              <w:jc w:val="both"/>
              <w:rPr>
                <w:ins w:id="2656" w:author="Miku Nosamu" w:date="2025-07-05T15:14:00Z"/>
                <w:rFonts w:ascii="Arial" w:hAnsi="Arial" w:cs="Arial"/>
                <w:noProof/>
                <w:color w:val="2C283A" w:themeColor="text2"/>
                <w:sz w:val="20"/>
                <w:szCs w:val="20"/>
                <w:lang w:val="en-US"/>
                <w:rPrChange w:id="2657" w:author="Miku Nosamu" w:date="2025-07-05T15:14:00Z">
                  <w:rPr>
                    <w:ins w:id="2658" w:author="Miku Nosamu" w:date="2025-07-05T15:14:00Z"/>
                    <w:rFonts w:ascii="Arial" w:hAnsi="Arial" w:cs="Arial"/>
                    <w:noProof/>
                    <w:color w:val="2C283A" w:themeColor="text2"/>
                    <w:sz w:val="20"/>
                    <w:szCs w:val="20"/>
                    <w:lang w:val="id-ID"/>
                  </w:rPr>
                </w:rPrChange>
              </w:rPr>
            </w:pPr>
            <w:ins w:id="2659" w:author="Miku Nosamu" w:date="2025-07-05T15:14:00Z">
              <w:r w:rsidRPr="009B3DC9">
                <w:rPr>
                  <w:rFonts w:ascii="Arial" w:hAnsi="Arial" w:cs="Arial"/>
                  <w:noProof/>
                  <w:color w:val="2C283A" w:themeColor="text2"/>
                  <w:sz w:val="20"/>
                  <w:szCs w:val="20"/>
                  <w:lang w:val="id-ID"/>
                </w:rPr>
                <w:t>KU-0</w:t>
              </w:r>
              <w:r>
                <w:rPr>
                  <w:rFonts w:ascii="Arial" w:hAnsi="Arial" w:cs="Arial"/>
                  <w:noProof/>
                  <w:color w:val="2C283A" w:themeColor="text2"/>
                  <w:sz w:val="20"/>
                  <w:szCs w:val="20"/>
                  <w:lang w:val="id-ID"/>
                </w:rPr>
                <w:t>3</w:t>
              </w:r>
              <w:r>
                <w:rPr>
                  <w:rFonts w:ascii="Arial" w:hAnsi="Arial" w:cs="Arial"/>
                  <w:noProof/>
                  <w:color w:val="2C283A" w:themeColor="text2"/>
                  <w:sz w:val="20"/>
                  <w:szCs w:val="20"/>
                  <w:lang w:val="en-US"/>
                </w:rPr>
                <w:t>8</w:t>
              </w:r>
            </w:ins>
          </w:p>
        </w:tc>
        <w:tc>
          <w:tcPr>
            <w:tcW w:w="1695" w:type="dxa"/>
            <w:vAlign w:val="center"/>
          </w:tcPr>
          <w:p w14:paraId="51DBDD36" w14:textId="05F8CBD1" w:rsidR="00131196" w:rsidRPr="00131196" w:rsidRDefault="00131196">
            <w:pPr>
              <w:pStyle w:val="BodyText"/>
              <w:spacing w:line="360" w:lineRule="auto"/>
              <w:jc w:val="both"/>
              <w:rPr>
                <w:ins w:id="2660" w:author="Miku Nosamu" w:date="2025-07-05T15:14:00Z"/>
                <w:rFonts w:asciiTheme="minorHAnsi" w:hAnsiTheme="minorHAnsi" w:cstheme="minorHAnsi"/>
                <w:sz w:val="20"/>
                <w:szCs w:val="20"/>
                <w:lang w:val="en-US"/>
                <w:rPrChange w:id="2661" w:author="Miku Nosamu" w:date="2025-07-05T15:16:00Z">
                  <w:rPr>
                    <w:ins w:id="2662" w:author="Miku Nosamu" w:date="2025-07-05T15:14:00Z"/>
                    <w:color w:val="000000"/>
                  </w:rPr>
                </w:rPrChange>
              </w:rPr>
              <w:pPrChange w:id="2663" w:author="Miku Nosamu" w:date="2025-07-05T15:16:00Z">
                <w:pPr>
                  <w:pStyle w:val="BodyText"/>
                </w:pPr>
              </w:pPrChange>
            </w:pPr>
            <w:proofErr w:type="spellStart"/>
            <w:ins w:id="2664" w:author="Miku Nosamu" w:date="2025-07-05T15:15:00Z">
              <w:r w:rsidRPr="00131196">
                <w:rPr>
                  <w:rFonts w:asciiTheme="minorHAnsi" w:hAnsiTheme="minorHAnsi" w:cstheme="minorHAnsi"/>
                  <w:sz w:val="20"/>
                  <w:szCs w:val="20"/>
                  <w:lang w:val="en-US"/>
                  <w:rPrChange w:id="2665" w:author="Miku Nosamu" w:date="2025-07-05T15:16:00Z">
                    <w:rPr>
                      <w:color w:val="000000"/>
                      <w:lang w:val="en-US"/>
                    </w:rPr>
                  </w:rPrChange>
                </w:rPr>
                <w:t>Pengujian</w:t>
              </w:r>
              <w:proofErr w:type="spellEnd"/>
              <w:r w:rsidRPr="00131196">
                <w:rPr>
                  <w:rFonts w:asciiTheme="minorHAnsi" w:hAnsiTheme="minorHAnsi" w:cstheme="minorHAnsi"/>
                  <w:sz w:val="20"/>
                  <w:szCs w:val="20"/>
                  <w:lang w:val="en-US"/>
                  <w:rPrChange w:id="2666"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2667" w:author="Miku Nosamu" w:date="2025-07-05T15:16:00Z">
                    <w:rPr>
                      <w:color w:val="000000"/>
                      <w:lang w:val="en-US"/>
                    </w:rPr>
                  </w:rPrChange>
                </w:rPr>
                <w:t>mengirim</w:t>
              </w:r>
              <w:proofErr w:type="spellEnd"/>
              <w:r w:rsidRPr="00131196">
                <w:rPr>
                  <w:rFonts w:asciiTheme="minorHAnsi" w:hAnsiTheme="minorHAnsi" w:cstheme="minorHAnsi"/>
                  <w:sz w:val="20"/>
                  <w:szCs w:val="20"/>
                  <w:lang w:val="en-US"/>
                  <w:rPrChange w:id="2668" w:author="Miku Nosamu" w:date="2025-07-05T15:16:00Z">
                    <w:rPr>
                      <w:color w:val="000000"/>
                      <w:lang w:val="en-US"/>
                    </w:rPr>
                  </w:rPrChange>
                </w:rPr>
                <w:t xml:space="preserve"> email </w:t>
              </w:r>
              <w:proofErr w:type="spellStart"/>
              <w:r w:rsidRPr="00131196">
                <w:rPr>
                  <w:rFonts w:asciiTheme="minorHAnsi" w:hAnsiTheme="minorHAnsi" w:cstheme="minorHAnsi"/>
                  <w:sz w:val="20"/>
                  <w:szCs w:val="20"/>
                  <w:lang w:val="en-US"/>
                  <w:rPrChange w:id="2669" w:author="Miku Nosamu" w:date="2025-07-05T15:16:00Z">
                    <w:rPr>
                      <w:color w:val="000000"/>
                      <w:lang w:val="en-US"/>
                    </w:rPr>
                  </w:rPrChange>
                </w:rPr>
                <w:t>ke</w:t>
              </w:r>
              <w:proofErr w:type="spellEnd"/>
              <w:r w:rsidRPr="00131196">
                <w:rPr>
                  <w:rFonts w:asciiTheme="minorHAnsi" w:hAnsiTheme="minorHAnsi" w:cstheme="minorHAnsi"/>
                  <w:sz w:val="20"/>
                  <w:szCs w:val="20"/>
                  <w:lang w:val="en-US"/>
                  <w:rPrChange w:id="2670"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2671" w:author="Miku Nosamu" w:date="2025-07-05T15:16:00Z">
                    <w:rPr>
                      <w:color w:val="000000"/>
                      <w:lang w:val="en-US"/>
                    </w:rPr>
                  </w:rPrChange>
                </w:rPr>
                <w:t>tembusan</w:t>
              </w:r>
              <w:proofErr w:type="spellEnd"/>
              <w:r w:rsidRPr="00131196">
                <w:rPr>
                  <w:rFonts w:asciiTheme="minorHAnsi" w:hAnsiTheme="minorHAnsi" w:cstheme="minorHAnsi"/>
                  <w:sz w:val="20"/>
                  <w:szCs w:val="20"/>
                  <w:lang w:val="en-US"/>
                  <w:rPrChange w:id="2672" w:author="Miku Nosamu" w:date="2025-07-05T15:16:00Z">
                    <w:rPr>
                      <w:color w:val="000000"/>
                      <w:lang w:val="en-US"/>
                    </w:rPr>
                  </w:rPrChange>
                </w:rPr>
                <w:t xml:space="preserve"> </w:t>
              </w:r>
              <w:proofErr w:type="spellStart"/>
              <w:r w:rsidRPr="00131196">
                <w:rPr>
                  <w:rFonts w:asciiTheme="minorHAnsi" w:hAnsiTheme="minorHAnsi" w:cstheme="minorHAnsi"/>
                  <w:sz w:val="20"/>
                  <w:szCs w:val="20"/>
                  <w:lang w:val="en-US"/>
                  <w:rPrChange w:id="2673" w:author="Miku Nosamu" w:date="2025-07-05T15:16:00Z">
                    <w:rPr>
                      <w:color w:val="000000"/>
                      <w:lang w:val="en-US"/>
                    </w:rPr>
                  </w:rPrChange>
                </w:rPr>
                <w:t>saat</w:t>
              </w:r>
              <w:proofErr w:type="spellEnd"/>
              <w:r w:rsidRPr="00131196">
                <w:rPr>
                  <w:rFonts w:asciiTheme="minorHAnsi" w:hAnsiTheme="minorHAnsi" w:cstheme="minorHAnsi"/>
                  <w:sz w:val="20"/>
                  <w:szCs w:val="20"/>
                  <w:lang w:val="en-US"/>
                  <w:rPrChange w:id="2674" w:author="Miku Nosamu" w:date="2025-07-05T15:16:00Z">
                    <w:rPr>
                      <w:color w:val="000000"/>
                      <w:lang w:val="en-US"/>
                    </w:rPr>
                  </w:rPrChange>
                </w:rPr>
                <w:t xml:space="preserve"> system </w:t>
              </w:r>
              <w:proofErr w:type="spellStart"/>
              <w:r w:rsidRPr="00131196">
                <w:rPr>
                  <w:rFonts w:asciiTheme="minorHAnsi" w:hAnsiTheme="minorHAnsi" w:cstheme="minorHAnsi"/>
                  <w:sz w:val="20"/>
                  <w:szCs w:val="20"/>
                  <w:lang w:val="en-US"/>
                  <w:rPrChange w:id="2675" w:author="Miku Nosamu" w:date="2025-07-05T15:16:00Z">
                    <w:rPr>
                      <w:color w:val="000000"/>
                      <w:lang w:val="en-US"/>
                    </w:rPr>
                  </w:rPrChange>
                </w:rPr>
                <w:t>berhasil</w:t>
              </w:r>
            </w:ins>
            <w:proofErr w:type="spellEnd"/>
            <w:ins w:id="2676" w:author="Miku Nosamu" w:date="2025-07-05T15:16:00Z">
              <w:r w:rsidRPr="00131196">
                <w:rPr>
                  <w:rFonts w:asciiTheme="minorHAnsi" w:hAnsiTheme="minorHAnsi" w:cstheme="minorHAnsi"/>
                  <w:sz w:val="20"/>
                  <w:szCs w:val="20"/>
                  <w:lang w:val="en-US"/>
                  <w:rPrChange w:id="2677" w:author="Miku Nosamu" w:date="2025-07-05T15:16:00Z">
                    <w:rPr>
                      <w:color w:val="000000"/>
                      <w:lang w:val="en-US"/>
                    </w:rPr>
                  </w:rPrChange>
                </w:rPr>
                <w:t xml:space="preserve"> generate SIK</w:t>
              </w:r>
            </w:ins>
          </w:p>
        </w:tc>
        <w:tc>
          <w:tcPr>
            <w:tcW w:w="1644" w:type="dxa"/>
            <w:vAlign w:val="center"/>
          </w:tcPr>
          <w:p w14:paraId="7AC23835" w14:textId="60AACCBC" w:rsidR="00131196" w:rsidRDefault="00131196" w:rsidP="00131196">
            <w:pPr>
              <w:pStyle w:val="BodyText"/>
              <w:jc w:val="center"/>
              <w:rPr>
                <w:ins w:id="2678" w:author="Miku Nosamu" w:date="2025-07-05T15:14:00Z"/>
                <w:rFonts w:ascii="Arial" w:hAnsi="Arial" w:cs="Arial"/>
                <w:noProof/>
                <w:color w:val="2C283A" w:themeColor="text2"/>
                <w:sz w:val="20"/>
                <w:szCs w:val="20"/>
                <w:lang w:val="en-US"/>
              </w:rPr>
            </w:pPr>
            <w:ins w:id="2679" w:author="Miku Nosamu" w:date="2025-07-05T15:16:00Z">
              <w:r>
                <w:rPr>
                  <w:rFonts w:ascii="Arial" w:hAnsi="Arial" w:cs="Arial"/>
                  <w:noProof/>
                  <w:color w:val="2C283A" w:themeColor="text2"/>
                  <w:sz w:val="20"/>
                  <w:szCs w:val="20"/>
                  <w:lang w:val="en-US"/>
                </w:rPr>
                <w:t>F011</w:t>
              </w:r>
            </w:ins>
          </w:p>
        </w:tc>
        <w:tc>
          <w:tcPr>
            <w:tcW w:w="1235" w:type="dxa"/>
            <w:vAlign w:val="center"/>
          </w:tcPr>
          <w:p w14:paraId="07F3300F" w14:textId="2484388C" w:rsidR="00131196" w:rsidRPr="009B3DC9" w:rsidRDefault="00131196" w:rsidP="00131196">
            <w:pPr>
              <w:pStyle w:val="BodyText"/>
              <w:jc w:val="center"/>
              <w:rPr>
                <w:ins w:id="2680" w:author="Miku Nosamu" w:date="2025-07-05T15:14:00Z"/>
                <w:rFonts w:ascii="Arial" w:hAnsi="Arial" w:cs="Arial"/>
                <w:noProof/>
                <w:color w:val="2C283A" w:themeColor="text2"/>
                <w:sz w:val="20"/>
                <w:szCs w:val="20"/>
                <w:lang w:val="id-ID"/>
              </w:rPr>
            </w:pPr>
            <w:ins w:id="2681" w:author="Miku Nosamu" w:date="2025-07-05T15:18:00Z">
              <w:r w:rsidRPr="009B3DC9">
                <w:rPr>
                  <w:rFonts w:ascii="Arial" w:hAnsi="Arial" w:cs="Arial"/>
                  <w:noProof/>
                  <w:color w:val="2C283A" w:themeColor="text2"/>
                  <w:sz w:val="20"/>
                  <w:szCs w:val="20"/>
                  <w:lang w:val="id-ID"/>
                </w:rPr>
                <w:t>Black box</w:t>
              </w:r>
            </w:ins>
          </w:p>
        </w:tc>
        <w:tc>
          <w:tcPr>
            <w:tcW w:w="2290" w:type="dxa"/>
            <w:vAlign w:val="center"/>
          </w:tcPr>
          <w:p w14:paraId="17876B05" w14:textId="25EF833F" w:rsidR="00131196" w:rsidRPr="009B3DC9" w:rsidRDefault="00131196" w:rsidP="00131196">
            <w:pPr>
              <w:pStyle w:val="BodyText"/>
              <w:jc w:val="center"/>
              <w:rPr>
                <w:ins w:id="2682" w:author="Miku Nosamu" w:date="2025-07-05T15:14:00Z"/>
                <w:rFonts w:ascii="Arial" w:hAnsi="Arial" w:cs="Arial"/>
                <w:noProof/>
                <w:color w:val="2C283A" w:themeColor="text2"/>
                <w:sz w:val="20"/>
                <w:szCs w:val="20"/>
                <w:lang w:val="id-ID"/>
              </w:rPr>
            </w:pPr>
            <w:ins w:id="2683" w:author="Miku Nosamu" w:date="2025-07-05T15:18:00Z">
              <w:r w:rsidRPr="009B3DC9">
                <w:rPr>
                  <w:rFonts w:ascii="Arial" w:hAnsi="Arial" w:cs="Arial"/>
                  <w:noProof/>
                  <w:color w:val="2C283A" w:themeColor="text2"/>
                  <w:sz w:val="20"/>
                  <w:szCs w:val="20"/>
                  <w:lang w:val="id-ID"/>
                </w:rPr>
                <w:t>0</w:t>
              </w:r>
              <w:r>
                <w:rPr>
                  <w:rFonts w:ascii="Arial" w:hAnsi="Arial" w:cs="Arial"/>
                  <w:noProof/>
                  <w:color w:val="2C283A" w:themeColor="text2"/>
                  <w:sz w:val="20"/>
                  <w:szCs w:val="20"/>
                  <w:lang w:val="en-US"/>
                </w:rPr>
                <w:t>9</w:t>
              </w:r>
              <w:r w:rsidRPr="009B3DC9">
                <w:rPr>
                  <w:rFonts w:ascii="Arial" w:hAnsi="Arial" w:cs="Arial"/>
                  <w:noProof/>
                  <w:color w:val="2C283A" w:themeColor="text2"/>
                  <w:sz w:val="20"/>
                  <w:szCs w:val="20"/>
                  <w:lang w:val="id-ID"/>
                </w:rPr>
                <w:t>/</w:t>
              </w:r>
              <w:r>
                <w:rPr>
                  <w:rFonts w:ascii="Arial" w:hAnsi="Arial" w:cs="Arial"/>
                  <w:noProof/>
                  <w:color w:val="2C283A" w:themeColor="text2"/>
                  <w:sz w:val="20"/>
                  <w:szCs w:val="20"/>
                  <w:lang w:val="en-US"/>
                </w:rPr>
                <w:t>07</w:t>
              </w:r>
              <w:r w:rsidRPr="009B3DC9">
                <w:rPr>
                  <w:rFonts w:ascii="Arial" w:hAnsi="Arial" w:cs="Arial"/>
                  <w:noProof/>
                  <w:color w:val="2C283A" w:themeColor="text2"/>
                  <w:sz w:val="20"/>
                  <w:szCs w:val="20"/>
                  <w:lang w:val="id-ID"/>
                </w:rPr>
                <w:t>/202</w:t>
              </w:r>
              <w:r>
                <w:rPr>
                  <w:rFonts w:ascii="Arial" w:hAnsi="Arial" w:cs="Arial"/>
                  <w:noProof/>
                  <w:color w:val="2C283A" w:themeColor="text2"/>
                  <w:sz w:val="20"/>
                  <w:szCs w:val="20"/>
                  <w:lang w:val="en-US"/>
                </w:rPr>
                <w:t>5</w:t>
              </w:r>
            </w:ins>
          </w:p>
        </w:tc>
        <w:tc>
          <w:tcPr>
            <w:tcW w:w="1141" w:type="dxa"/>
            <w:vAlign w:val="center"/>
          </w:tcPr>
          <w:p w14:paraId="412161CD" w14:textId="778AAF2E" w:rsidR="00131196" w:rsidRPr="009B3DC9" w:rsidRDefault="00131196" w:rsidP="00131196">
            <w:pPr>
              <w:pStyle w:val="BodyText"/>
              <w:jc w:val="center"/>
              <w:rPr>
                <w:ins w:id="2684" w:author="Miku Nosamu" w:date="2025-07-05T15:14:00Z"/>
                <w:rFonts w:ascii="Arial" w:hAnsi="Arial" w:cs="Arial"/>
                <w:noProof/>
                <w:color w:val="2C283A" w:themeColor="text2"/>
                <w:sz w:val="20"/>
                <w:szCs w:val="20"/>
                <w:lang w:val="id-ID"/>
              </w:rPr>
            </w:pPr>
            <w:ins w:id="2685" w:author="Miku Nosamu" w:date="2025-07-05T15:19:00Z">
              <w:r>
                <w:rPr>
                  <w:rFonts w:ascii="Arial" w:hAnsi="Arial" w:cs="Arial"/>
                  <w:noProof/>
                  <w:color w:val="2C283A" w:themeColor="text2"/>
                  <w:sz w:val="20"/>
                  <w:szCs w:val="20"/>
                  <w:lang w:val="en-US"/>
                </w:rPr>
                <w:t>Lucky Abdillah</w:t>
              </w:r>
            </w:ins>
          </w:p>
        </w:tc>
      </w:tr>
    </w:tbl>
    <w:p w14:paraId="779D1085" w14:textId="7BC4CD68" w:rsidR="0003128A" w:rsidRDefault="0003128A" w:rsidP="00546376">
      <w:pPr>
        <w:rPr>
          <w:noProof/>
          <w:color w:val="auto"/>
          <w:lang w:val="id-ID"/>
        </w:rPr>
      </w:pPr>
    </w:p>
    <w:p w14:paraId="08F004DB" w14:textId="7D737905" w:rsidR="00E618EB" w:rsidRDefault="0003128A" w:rsidP="00546376">
      <w:pPr>
        <w:rPr>
          <w:ins w:id="2686" w:author="Miku Nosamu" w:date="2025-07-05T15:20:00Z"/>
          <w:noProof/>
          <w:color w:val="auto"/>
          <w:lang w:val="id-ID"/>
        </w:rPr>
      </w:pPr>
      <w:r w:rsidRPr="0003128A">
        <w:rPr>
          <w:noProof/>
          <w:color w:val="auto"/>
          <w:lang w:val="id-ID"/>
        </w:rPr>
        <w:t>Rencana pengujian cukup dibuat untuk use case yang diimplementasikan. Use case yang tidak diimplementasikan tidak perlu dibuat rencana pengujiannya.</w:t>
      </w:r>
    </w:p>
    <w:p w14:paraId="46A9A565" w14:textId="77777777" w:rsidR="00015C48" w:rsidRDefault="00015C48" w:rsidP="00546376">
      <w:pPr>
        <w:rPr>
          <w:noProof/>
          <w:color w:val="auto"/>
          <w:lang w:val="id-ID"/>
        </w:rPr>
      </w:pPr>
    </w:p>
    <w:p w14:paraId="389283D0" w14:textId="7B2CDFC9" w:rsidR="002A7611" w:rsidRPr="002A7611" w:rsidRDefault="002A7611" w:rsidP="002A7611">
      <w:pPr>
        <w:pStyle w:val="Heading2"/>
        <w:rPr>
          <w:noProof/>
          <w:lang w:val="id-ID"/>
        </w:rPr>
      </w:pPr>
      <w:bookmarkStart w:id="2687" w:name="_Toc202649917"/>
      <w:r w:rsidRPr="002A7611">
        <w:rPr>
          <w:noProof/>
          <w:lang w:val="id-ID"/>
        </w:rPr>
        <w:lastRenderedPageBreak/>
        <w:t>Deskripsi dan Hasil Uji</w:t>
      </w:r>
      <w:bookmarkEnd w:id="2687"/>
    </w:p>
    <w:p w14:paraId="717A2BE5" w14:textId="1DEE38DC" w:rsidR="00E618EB" w:rsidDel="00DD0904" w:rsidRDefault="002A7611" w:rsidP="002A7611">
      <w:pPr>
        <w:rPr>
          <w:del w:id="2688" w:author="Miku Nosamu" w:date="2025-07-05T14:35:00Z"/>
          <w:noProof/>
          <w:color w:val="auto"/>
          <w:lang w:val="id-ID"/>
        </w:rPr>
      </w:pPr>
      <w:r w:rsidRPr="002A7611">
        <w:rPr>
          <w:noProof/>
          <w:color w:val="auto"/>
          <w:lang w:val="id-ID"/>
        </w:rPr>
        <w:t>Untuk setiap kasus uji, harus dibuat scenario pengujiannya serta hasil yang diharapkan dan hasil dari pengujian yang dilakukan. Minimal berisi identifikasi, nama kasus uji (merujuk pada tabel rencana pengujian di sub bab sebelumnya), deskripsi, scenario, hasil yang diharapkan, hasil pengamatan, serta kesimpulan dari pengujian. Dapat dituliskan seperti contoh berikut</w:t>
      </w:r>
      <w:r>
        <w:rPr>
          <w:noProof/>
          <w:color w:val="auto"/>
          <w:lang w:val="id-ID"/>
        </w:rPr>
        <w:t>:</w:t>
      </w:r>
    </w:p>
    <w:p w14:paraId="2270360E" w14:textId="77777777" w:rsidR="00041683" w:rsidDel="00DD0904" w:rsidRDefault="00041683" w:rsidP="002A7611">
      <w:pPr>
        <w:rPr>
          <w:del w:id="2689" w:author="Miku Nosamu" w:date="2025-07-05T14:35:00Z"/>
          <w:noProof/>
          <w:color w:val="auto"/>
          <w:lang w:val="id-ID"/>
        </w:rPr>
      </w:pPr>
    </w:p>
    <w:p w14:paraId="4DF0E5EA" w14:textId="77777777" w:rsidR="00041683" w:rsidDel="00015C48" w:rsidRDefault="00041683" w:rsidP="002A7611">
      <w:pPr>
        <w:rPr>
          <w:del w:id="2690" w:author="Miku Nosamu" w:date="2025-07-05T15:20:00Z"/>
          <w:noProof/>
          <w:color w:val="auto"/>
          <w:lang w:val="id-ID"/>
        </w:rPr>
      </w:pPr>
    </w:p>
    <w:p w14:paraId="0012D3A9" w14:textId="77777777" w:rsidR="00041683" w:rsidRDefault="00041683" w:rsidP="002A7611">
      <w:pPr>
        <w:rPr>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041683" w:rsidRPr="00041683" w14:paraId="5CB48079" w14:textId="77777777" w:rsidTr="00041683">
        <w:trPr>
          <w:cnfStyle w:val="100000000000" w:firstRow="1" w:lastRow="0" w:firstColumn="0" w:lastColumn="0" w:oddVBand="0" w:evenVBand="0" w:oddHBand="0" w:evenHBand="0" w:firstRowFirstColumn="0" w:firstRowLastColumn="0" w:lastRowFirstColumn="0" w:lastRowLastColumn="0"/>
        </w:trPr>
        <w:tc>
          <w:tcPr>
            <w:tcW w:w="3192" w:type="dxa"/>
            <w:vAlign w:val="center"/>
          </w:tcPr>
          <w:p w14:paraId="2DF3BDC8" w14:textId="77777777" w:rsidR="00803970" w:rsidRPr="00041683" w:rsidRDefault="00803970" w:rsidP="00E24328">
            <w:pPr>
              <w:jc w:val="center"/>
              <w:rPr>
                <w:rFonts w:ascii="Arial" w:hAnsi="Arial" w:cs="Arial"/>
                <w:noProof/>
                <w:color w:val="2C283A" w:themeColor="text2"/>
                <w:kern w:val="1"/>
                <w:szCs w:val="20"/>
                <w:lang w:val="id-ID"/>
              </w:rPr>
            </w:pPr>
            <w:r w:rsidRPr="00041683">
              <w:rPr>
                <w:rFonts w:ascii="Arial" w:hAnsi="Arial" w:cs="Arial"/>
                <w:noProof/>
                <w:color w:val="2C283A" w:themeColor="text2"/>
                <w:kern w:val="1"/>
                <w:szCs w:val="20"/>
                <w:lang w:val="id-ID"/>
              </w:rPr>
              <w:t>Identifikasi</w:t>
            </w:r>
          </w:p>
        </w:tc>
        <w:tc>
          <w:tcPr>
            <w:tcW w:w="6384" w:type="dxa"/>
            <w:gridSpan w:val="2"/>
            <w:vAlign w:val="center"/>
          </w:tcPr>
          <w:p w14:paraId="7AC46DC8" w14:textId="77777777" w:rsidR="00803970" w:rsidRPr="00041683" w:rsidRDefault="00803970" w:rsidP="00E24328">
            <w:pPr>
              <w:jc w:val="center"/>
              <w:rPr>
                <w:rFonts w:ascii="Arial" w:hAnsi="Arial" w:cs="Arial"/>
                <w:noProof/>
                <w:color w:val="2C283A" w:themeColor="text2"/>
                <w:kern w:val="1"/>
                <w:szCs w:val="20"/>
                <w:lang w:val="id-ID"/>
              </w:rPr>
            </w:pPr>
            <w:r w:rsidRPr="00041683">
              <w:rPr>
                <w:rFonts w:ascii="Arial" w:hAnsi="Arial" w:cs="Arial"/>
                <w:noProof/>
                <w:color w:val="2C283A" w:themeColor="text2"/>
                <w:kern w:val="1"/>
                <w:szCs w:val="20"/>
                <w:lang w:val="id-ID"/>
              </w:rPr>
              <w:t>KU-001</w:t>
            </w:r>
          </w:p>
        </w:tc>
      </w:tr>
      <w:tr w:rsidR="00041683" w:rsidRPr="00041683" w14:paraId="3119AFBF" w14:textId="77777777" w:rsidTr="00041683">
        <w:tc>
          <w:tcPr>
            <w:tcW w:w="3192" w:type="dxa"/>
            <w:vAlign w:val="center"/>
          </w:tcPr>
          <w:p w14:paraId="13B194AD" w14:textId="77777777" w:rsidR="00803970" w:rsidRPr="001E7B8B" w:rsidRDefault="00803970" w:rsidP="00E24328">
            <w:pPr>
              <w:jc w:val="center"/>
              <w:rPr>
                <w:rFonts w:ascii="Arial" w:hAnsi="Arial" w:cs="Arial"/>
                <w:noProof/>
                <w:color w:val="auto"/>
                <w:kern w:val="1"/>
                <w:szCs w:val="20"/>
                <w:lang w:val="id-ID"/>
                <w:rPrChange w:id="2691"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692" w:author="Miku Nosamu" w:date="2025-07-05T16:00:00Z">
                  <w:rPr>
                    <w:rFonts w:ascii="Arial" w:hAnsi="Arial" w:cs="Arial"/>
                    <w:noProof/>
                    <w:color w:val="2C283A" w:themeColor="text2"/>
                    <w:kern w:val="1"/>
                    <w:szCs w:val="20"/>
                    <w:lang w:val="id-ID"/>
                  </w:rPr>
                </w:rPrChange>
              </w:rPr>
              <w:t>Nama Kasus Uji</w:t>
            </w:r>
          </w:p>
        </w:tc>
        <w:tc>
          <w:tcPr>
            <w:tcW w:w="6384" w:type="dxa"/>
            <w:gridSpan w:val="2"/>
            <w:vAlign w:val="center"/>
          </w:tcPr>
          <w:p w14:paraId="1EA167D9" w14:textId="50CE145C" w:rsidR="00803970" w:rsidRPr="001E7B8B" w:rsidRDefault="001E7B8B" w:rsidP="00E24328">
            <w:pPr>
              <w:jc w:val="center"/>
              <w:rPr>
                <w:rFonts w:ascii="Arial" w:hAnsi="Arial" w:cs="Arial"/>
                <w:noProof/>
                <w:color w:val="auto"/>
                <w:kern w:val="1"/>
                <w:szCs w:val="20"/>
                <w:lang w:val="id-ID"/>
                <w:rPrChange w:id="2693" w:author="Miku Nosamu" w:date="2025-07-05T16:00:00Z">
                  <w:rPr>
                    <w:rFonts w:ascii="Arial" w:hAnsi="Arial" w:cs="Arial"/>
                    <w:noProof/>
                    <w:color w:val="2C283A" w:themeColor="text2"/>
                    <w:kern w:val="1"/>
                    <w:szCs w:val="20"/>
                    <w:lang w:val="id-ID"/>
                  </w:rPr>
                </w:rPrChange>
              </w:rPr>
            </w:pPr>
            <w:proofErr w:type="spellStart"/>
            <w:ins w:id="2694" w:author="Miku Nosamu" w:date="2025-07-05T15:56:00Z">
              <w:r w:rsidRPr="001E7B8B">
                <w:rPr>
                  <w:color w:val="auto"/>
                  <w:rPrChange w:id="2695" w:author="Miku Nosamu" w:date="2025-07-05T16:00:00Z">
                    <w:rPr/>
                  </w:rPrChange>
                </w:rPr>
                <w:t>Pengujian</w:t>
              </w:r>
              <w:proofErr w:type="spellEnd"/>
              <w:r w:rsidRPr="001E7B8B">
                <w:rPr>
                  <w:color w:val="auto"/>
                  <w:rPrChange w:id="2696" w:author="Miku Nosamu" w:date="2025-07-05T16:00:00Z">
                    <w:rPr/>
                  </w:rPrChange>
                </w:rPr>
                <w:t xml:space="preserve"> </w:t>
              </w:r>
              <w:proofErr w:type="spellStart"/>
              <w:r w:rsidRPr="001E7B8B">
                <w:rPr>
                  <w:color w:val="auto"/>
                  <w:rPrChange w:id="2697" w:author="Miku Nosamu" w:date="2025-07-05T16:00:00Z">
                    <w:rPr/>
                  </w:rPrChange>
                </w:rPr>
                <w:t>registrasi</w:t>
              </w:r>
              <w:proofErr w:type="spellEnd"/>
              <w:r w:rsidRPr="001E7B8B">
                <w:rPr>
                  <w:color w:val="auto"/>
                  <w:rPrChange w:id="2698" w:author="Miku Nosamu" w:date="2025-07-05T16:00:00Z">
                    <w:rPr/>
                  </w:rPrChange>
                </w:rPr>
                <w:t xml:space="preserve"> dengan data </w:t>
              </w:r>
              <w:proofErr w:type="spellStart"/>
              <w:r w:rsidRPr="001E7B8B">
                <w:rPr>
                  <w:color w:val="auto"/>
                  <w:rPrChange w:id="2699" w:author="Miku Nosamu" w:date="2025-07-05T16:00:00Z">
                    <w:rPr/>
                  </w:rPrChange>
                </w:rPr>
                <w:t>lengkap</w:t>
              </w:r>
              <w:proofErr w:type="spellEnd"/>
              <w:r w:rsidRPr="001E7B8B">
                <w:rPr>
                  <w:color w:val="auto"/>
                  <w:rPrChange w:id="2700" w:author="Miku Nosamu" w:date="2025-07-05T16:00:00Z">
                    <w:rPr/>
                  </w:rPrChange>
                </w:rPr>
                <w:t xml:space="preserve"> dan valid</w:t>
              </w:r>
            </w:ins>
            <w:del w:id="2701" w:author="Miku Nosamu" w:date="2025-07-05T15:56:00Z">
              <w:r w:rsidR="00803970" w:rsidRPr="001E7B8B" w:rsidDel="001E7B8B">
                <w:rPr>
                  <w:rFonts w:ascii="Arial" w:hAnsi="Arial" w:cs="Arial"/>
                  <w:noProof/>
                  <w:color w:val="auto"/>
                  <w:kern w:val="1"/>
                  <w:szCs w:val="20"/>
                  <w:lang w:val="id-ID"/>
                  <w:rPrChange w:id="2702" w:author="Miku Nosamu" w:date="2025-07-05T16:00:00Z">
                    <w:rPr>
                      <w:rFonts w:ascii="Arial" w:hAnsi="Arial" w:cs="Arial"/>
                      <w:noProof/>
                      <w:color w:val="2C283A" w:themeColor="text2"/>
                      <w:kern w:val="1"/>
                      <w:szCs w:val="20"/>
                      <w:lang w:val="id-ID"/>
                    </w:rPr>
                  </w:rPrChange>
                </w:rPr>
                <w:delText>Pengujian fungsi login dengan data normal</w:delText>
              </w:r>
            </w:del>
          </w:p>
        </w:tc>
      </w:tr>
      <w:tr w:rsidR="00041683" w:rsidRPr="00041683" w14:paraId="44DC25CD" w14:textId="77777777" w:rsidTr="00041683">
        <w:tc>
          <w:tcPr>
            <w:tcW w:w="3192" w:type="dxa"/>
            <w:vAlign w:val="center"/>
          </w:tcPr>
          <w:p w14:paraId="417809E7" w14:textId="77777777" w:rsidR="00803970" w:rsidRPr="001E7B8B" w:rsidRDefault="00803970" w:rsidP="00E24328">
            <w:pPr>
              <w:jc w:val="center"/>
              <w:rPr>
                <w:rFonts w:ascii="Arial" w:hAnsi="Arial" w:cs="Arial"/>
                <w:noProof/>
                <w:color w:val="auto"/>
                <w:kern w:val="1"/>
                <w:szCs w:val="20"/>
                <w:lang w:val="id-ID"/>
                <w:rPrChange w:id="2703"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04" w:author="Miku Nosamu" w:date="2025-07-05T16:00:00Z">
                  <w:rPr>
                    <w:rFonts w:ascii="Arial" w:hAnsi="Arial" w:cs="Arial"/>
                    <w:noProof/>
                    <w:color w:val="2C283A" w:themeColor="text2"/>
                    <w:kern w:val="1"/>
                    <w:szCs w:val="20"/>
                    <w:lang w:val="id-ID"/>
                  </w:rPr>
                </w:rPrChange>
              </w:rPr>
              <w:t>Deskripsi</w:t>
            </w:r>
          </w:p>
        </w:tc>
        <w:tc>
          <w:tcPr>
            <w:tcW w:w="6384" w:type="dxa"/>
            <w:gridSpan w:val="2"/>
            <w:vAlign w:val="center"/>
          </w:tcPr>
          <w:p w14:paraId="3520C2C1" w14:textId="008C76BD" w:rsidR="00803970" w:rsidRPr="001E7B8B" w:rsidRDefault="001E7B8B" w:rsidP="00E24328">
            <w:pPr>
              <w:jc w:val="center"/>
              <w:rPr>
                <w:rFonts w:ascii="Arial" w:hAnsi="Arial" w:cs="Arial"/>
                <w:noProof/>
                <w:color w:val="auto"/>
                <w:kern w:val="1"/>
                <w:szCs w:val="20"/>
                <w:lang w:val="id-ID"/>
                <w:rPrChange w:id="2705" w:author="Miku Nosamu" w:date="2025-07-05T16:00:00Z">
                  <w:rPr>
                    <w:rFonts w:ascii="Arial" w:hAnsi="Arial" w:cs="Arial"/>
                    <w:noProof/>
                    <w:color w:val="2C283A" w:themeColor="text2"/>
                    <w:kern w:val="1"/>
                    <w:szCs w:val="20"/>
                    <w:lang w:val="id-ID"/>
                  </w:rPr>
                </w:rPrChange>
              </w:rPr>
            </w:pPr>
            <w:proofErr w:type="spellStart"/>
            <w:ins w:id="2706" w:author="Miku Nosamu" w:date="2025-07-05T15:56:00Z">
              <w:r w:rsidRPr="001E7B8B">
                <w:rPr>
                  <w:color w:val="auto"/>
                  <w:rPrChange w:id="2707" w:author="Miku Nosamu" w:date="2025-07-05T16:00:00Z">
                    <w:rPr/>
                  </w:rPrChange>
                </w:rPr>
                <w:t>Registrasi</w:t>
              </w:r>
              <w:proofErr w:type="spellEnd"/>
              <w:r w:rsidRPr="001E7B8B">
                <w:rPr>
                  <w:color w:val="auto"/>
                  <w:rPrChange w:id="2708" w:author="Miku Nosamu" w:date="2025-07-05T16:00:00Z">
                    <w:rPr/>
                  </w:rPrChange>
                </w:rPr>
                <w:t xml:space="preserve"> </w:t>
              </w:r>
              <w:proofErr w:type="spellStart"/>
              <w:r w:rsidRPr="001E7B8B">
                <w:rPr>
                  <w:color w:val="auto"/>
                  <w:rPrChange w:id="2709" w:author="Miku Nosamu" w:date="2025-07-05T16:00:00Z">
                    <w:rPr/>
                  </w:rPrChange>
                </w:rPr>
                <w:t>berhasil</w:t>
              </w:r>
              <w:proofErr w:type="spellEnd"/>
              <w:r w:rsidRPr="001E7B8B">
                <w:rPr>
                  <w:color w:val="auto"/>
                  <w:rPrChange w:id="2710" w:author="Miku Nosamu" w:date="2025-07-05T16:00:00Z">
                    <w:rPr/>
                  </w:rPrChange>
                </w:rPr>
                <w:t xml:space="preserve"> </w:t>
              </w:r>
              <w:proofErr w:type="spellStart"/>
              <w:r w:rsidRPr="001E7B8B">
                <w:rPr>
                  <w:color w:val="auto"/>
                  <w:rPrChange w:id="2711" w:author="Miku Nosamu" w:date="2025-07-05T16:00:00Z">
                    <w:rPr/>
                  </w:rPrChange>
                </w:rPr>
                <w:t>dilakukan</w:t>
              </w:r>
              <w:proofErr w:type="spellEnd"/>
              <w:r w:rsidRPr="001E7B8B">
                <w:rPr>
                  <w:color w:val="auto"/>
                  <w:rPrChange w:id="2712" w:author="Miku Nosamu" w:date="2025-07-05T16:00:00Z">
                    <w:rPr/>
                  </w:rPrChange>
                </w:rPr>
                <w:t xml:space="preserve"> dengan data valid</w:t>
              </w:r>
            </w:ins>
            <w:del w:id="2713" w:author="Miku Nosamu" w:date="2025-07-05T15:56:00Z">
              <w:r w:rsidR="00803970" w:rsidRPr="001E7B8B" w:rsidDel="001E7B8B">
                <w:rPr>
                  <w:rFonts w:ascii="Arial" w:hAnsi="Arial" w:cs="Arial"/>
                  <w:noProof/>
                  <w:color w:val="auto"/>
                  <w:kern w:val="1"/>
                  <w:szCs w:val="20"/>
                  <w:lang w:val="id-ID"/>
                  <w:rPrChange w:id="2714" w:author="Miku Nosamu" w:date="2025-07-05T16:00:00Z">
                    <w:rPr>
                      <w:rFonts w:ascii="Arial" w:hAnsi="Arial" w:cs="Arial"/>
                      <w:noProof/>
                      <w:color w:val="2C283A" w:themeColor="text2"/>
                      <w:kern w:val="1"/>
                      <w:szCs w:val="20"/>
                      <w:lang w:val="id-ID"/>
                    </w:rPr>
                  </w:rPrChange>
                </w:rPr>
                <w:delText>Login kondisi Normal</w:delText>
              </w:r>
            </w:del>
          </w:p>
        </w:tc>
      </w:tr>
      <w:tr w:rsidR="00041683" w:rsidRPr="00041683" w14:paraId="6783C499" w14:textId="77777777" w:rsidTr="00041683">
        <w:tc>
          <w:tcPr>
            <w:tcW w:w="3192" w:type="dxa"/>
            <w:vAlign w:val="center"/>
          </w:tcPr>
          <w:p w14:paraId="4CA31272" w14:textId="77777777" w:rsidR="00803970" w:rsidRPr="001E7B8B" w:rsidRDefault="00803970" w:rsidP="00E24328">
            <w:pPr>
              <w:jc w:val="center"/>
              <w:rPr>
                <w:rFonts w:ascii="Arial" w:hAnsi="Arial" w:cs="Arial"/>
                <w:noProof/>
                <w:color w:val="auto"/>
                <w:kern w:val="1"/>
                <w:szCs w:val="20"/>
                <w:lang w:val="id-ID"/>
                <w:rPrChange w:id="2715"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16" w:author="Miku Nosamu" w:date="2025-07-05T16:00:00Z">
                  <w:rPr>
                    <w:rFonts w:ascii="Arial" w:hAnsi="Arial" w:cs="Arial"/>
                    <w:noProof/>
                    <w:color w:val="2C283A" w:themeColor="text2"/>
                    <w:kern w:val="1"/>
                    <w:szCs w:val="20"/>
                    <w:lang w:val="id-ID"/>
                  </w:rPr>
                </w:rPrChange>
              </w:rPr>
              <w:t>Kondisi Awal</w:t>
            </w:r>
          </w:p>
        </w:tc>
        <w:tc>
          <w:tcPr>
            <w:tcW w:w="6384" w:type="dxa"/>
            <w:gridSpan w:val="2"/>
            <w:vAlign w:val="center"/>
          </w:tcPr>
          <w:p w14:paraId="27078B9D" w14:textId="0CA6037E" w:rsidR="00803970" w:rsidRPr="001E7B8B" w:rsidRDefault="001E7B8B" w:rsidP="00E24328">
            <w:pPr>
              <w:jc w:val="center"/>
              <w:rPr>
                <w:rFonts w:ascii="Arial" w:hAnsi="Arial" w:cs="Arial"/>
                <w:noProof/>
                <w:color w:val="auto"/>
                <w:kern w:val="1"/>
                <w:szCs w:val="20"/>
                <w:lang w:val="id-ID"/>
                <w:rPrChange w:id="2717" w:author="Miku Nosamu" w:date="2025-07-05T16:00:00Z">
                  <w:rPr>
                    <w:rFonts w:ascii="Arial" w:hAnsi="Arial" w:cs="Arial"/>
                    <w:noProof/>
                    <w:color w:val="2C283A" w:themeColor="text2"/>
                    <w:kern w:val="1"/>
                    <w:szCs w:val="20"/>
                    <w:lang w:val="id-ID"/>
                  </w:rPr>
                </w:rPrChange>
              </w:rPr>
            </w:pPr>
            <w:proofErr w:type="spellStart"/>
            <w:ins w:id="2718" w:author="Miku Nosamu" w:date="2025-07-05T15:59:00Z">
              <w:r w:rsidRPr="001E7B8B">
                <w:rPr>
                  <w:color w:val="auto"/>
                  <w:rPrChange w:id="2719" w:author="Miku Nosamu" w:date="2025-07-05T16:00:00Z">
                    <w:rPr/>
                  </w:rPrChange>
                </w:rPr>
                <w:t>Sistem</w:t>
              </w:r>
              <w:proofErr w:type="spellEnd"/>
              <w:r w:rsidRPr="001E7B8B">
                <w:rPr>
                  <w:color w:val="auto"/>
                  <w:rPrChange w:id="2720" w:author="Miku Nosamu" w:date="2025-07-05T16:00:00Z">
                    <w:rPr/>
                  </w:rPrChange>
                </w:rPr>
                <w:t xml:space="preserve"> </w:t>
              </w:r>
              <w:proofErr w:type="spellStart"/>
              <w:r w:rsidRPr="001E7B8B">
                <w:rPr>
                  <w:color w:val="auto"/>
                  <w:rPrChange w:id="2721" w:author="Miku Nosamu" w:date="2025-07-05T16:00:00Z">
                    <w:rPr/>
                  </w:rPrChange>
                </w:rPr>
                <w:t>dalam</w:t>
              </w:r>
              <w:proofErr w:type="spellEnd"/>
              <w:r w:rsidRPr="001E7B8B">
                <w:rPr>
                  <w:color w:val="auto"/>
                  <w:rPrChange w:id="2722" w:author="Miku Nosamu" w:date="2025-07-05T16:00:00Z">
                    <w:rPr/>
                  </w:rPrChange>
                </w:rPr>
                <w:t xml:space="preserve"> </w:t>
              </w:r>
              <w:proofErr w:type="spellStart"/>
              <w:r w:rsidRPr="001E7B8B">
                <w:rPr>
                  <w:color w:val="auto"/>
                  <w:rPrChange w:id="2723" w:author="Miku Nosamu" w:date="2025-07-05T16:00:00Z">
                    <w:rPr/>
                  </w:rPrChange>
                </w:rPr>
                <w:t>keadaan</w:t>
              </w:r>
              <w:proofErr w:type="spellEnd"/>
              <w:r w:rsidRPr="001E7B8B">
                <w:rPr>
                  <w:color w:val="auto"/>
                  <w:rPrChange w:id="2724" w:author="Miku Nosamu" w:date="2025-07-05T16:00:00Z">
                    <w:rPr/>
                  </w:rPrChange>
                </w:rPr>
                <w:t xml:space="preserve"> </w:t>
              </w:r>
              <w:proofErr w:type="spellStart"/>
              <w:r w:rsidRPr="001E7B8B">
                <w:rPr>
                  <w:color w:val="auto"/>
                  <w:rPrChange w:id="2725" w:author="Miku Nosamu" w:date="2025-07-05T16:00:00Z">
                    <w:rPr/>
                  </w:rPrChange>
                </w:rPr>
                <w:t>aktif</w:t>
              </w:r>
              <w:proofErr w:type="spellEnd"/>
              <w:r w:rsidRPr="001E7B8B">
                <w:rPr>
                  <w:color w:val="auto"/>
                  <w:rPrChange w:id="2726" w:author="Miku Nosamu" w:date="2025-07-05T16:00:00Z">
                    <w:rPr/>
                  </w:rPrChange>
                </w:rPr>
                <w:t xml:space="preserve"> dan </w:t>
              </w:r>
              <w:proofErr w:type="spellStart"/>
              <w:r w:rsidRPr="001E7B8B">
                <w:rPr>
                  <w:color w:val="auto"/>
                  <w:rPrChange w:id="2727" w:author="Miku Nosamu" w:date="2025-07-05T16:00:00Z">
                    <w:rPr/>
                  </w:rPrChange>
                </w:rPr>
                <w:t>belum</w:t>
              </w:r>
              <w:proofErr w:type="spellEnd"/>
              <w:r w:rsidRPr="001E7B8B">
                <w:rPr>
                  <w:color w:val="auto"/>
                  <w:rPrChange w:id="2728" w:author="Miku Nosamu" w:date="2025-07-05T16:00:00Z">
                    <w:rPr/>
                  </w:rPrChange>
                </w:rPr>
                <w:t xml:space="preserve"> </w:t>
              </w:r>
              <w:proofErr w:type="spellStart"/>
              <w:r w:rsidRPr="001E7B8B">
                <w:rPr>
                  <w:color w:val="auto"/>
                  <w:rPrChange w:id="2729" w:author="Miku Nosamu" w:date="2025-07-05T16:00:00Z">
                    <w:rPr/>
                  </w:rPrChange>
                </w:rPr>
                <w:t>ada</w:t>
              </w:r>
              <w:proofErr w:type="spellEnd"/>
              <w:r w:rsidRPr="001E7B8B">
                <w:rPr>
                  <w:color w:val="auto"/>
                  <w:rPrChange w:id="2730" w:author="Miku Nosamu" w:date="2025-07-05T16:00:00Z">
                    <w:rPr/>
                  </w:rPrChange>
                </w:rPr>
                <w:t xml:space="preserve"> akun dengan email yang </w:t>
              </w:r>
              <w:proofErr w:type="spellStart"/>
              <w:r w:rsidRPr="001E7B8B">
                <w:rPr>
                  <w:color w:val="auto"/>
                  <w:rPrChange w:id="2731" w:author="Miku Nosamu" w:date="2025-07-05T16:00:00Z">
                    <w:rPr/>
                  </w:rPrChange>
                </w:rPr>
                <w:t>digunakan</w:t>
              </w:r>
            </w:ins>
            <w:proofErr w:type="spellEnd"/>
            <w:del w:id="2732" w:author="Miku Nosamu" w:date="2025-07-05T15:59:00Z">
              <w:r w:rsidR="00803970" w:rsidRPr="001E7B8B" w:rsidDel="001E7B8B">
                <w:rPr>
                  <w:rFonts w:ascii="Arial" w:hAnsi="Arial" w:cs="Arial"/>
                  <w:noProof/>
                  <w:color w:val="auto"/>
                  <w:kern w:val="1"/>
                  <w:szCs w:val="20"/>
                  <w:lang w:val="id-ID"/>
                  <w:rPrChange w:id="2733" w:author="Miku Nosamu" w:date="2025-07-05T16:00:00Z">
                    <w:rPr>
                      <w:rFonts w:ascii="Arial" w:hAnsi="Arial" w:cs="Arial"/>
                      <w:noProof/>
                      <w:color w:val="2C283A" w:themeColor="text2"/>
                      <w:kern w:val="1"/>
                      <w:szCs w:val="20"/>
                      <w:lang w:val="id-ID"/>
                    </w:rPr>
                  </w:rPrChange>
                </w:rPr>
                <w:delText>Sudah terdapat account administrator</w:delText>
              </w:r>
            </w:del>
          </w:p>
        </w:tc>
      </w:tr>
      <w:tr w:rsidR="00041683" w:rsidRPr="00041683" w14:paraId="37C5912B" w14:textId="77777777" w:rsidTr="00041683">
        <w:tc>
          <w:tcPr>
            <w:tcW w:w="3192" w:type="dxa"/>
            <w:vAlign w:val="center"/>
          </w:tcPr>
          <w:p w14:paraId="451A151F" w14:textId="77777777" w:rsidR="00803970" w:rsidRPr="001E7B8B" w:rsidRDefault="00803970" w:rsidP="00E24328">
            <w:pPr>
              <w:jc w:val="center"/>
              <w:rPr>
                <w:rFonts w:ascii="Arial" w:hAnsi="Arial" w:cs="Arial"/>
                <w:noProof/>
                <w:color w:val="auto"/>
                <w:kern w:val="1"/>
                <w:szCs w:val="20"/>
                <w:lang w:val="id-ID"/>
                <w:rPrChange w:id="2734"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35" w:author="Miku Nosamu" w:date="2025-07-05T16:00:00Z">
                  <w:rPr>
                    <w:rFonts w:ascii="Arial" w:hAnsi="Arial" w:cs="Arial"/>
                    <w:noProof/>
                    <w:color w:val="2C283A" w:themeColor="text2"/>
                    <w:kern w:val="1"/>
                    <w:szCs w:val="20"/>
                    <w:lang w:val="id-ID"/>
                  </w:rPr>
                </w:rPrChange>
              </w:rPr>
              <w:t>Tanggal Pengujian</w:t>
            </w:r>
          </w:p>
        </w:tc>
        <w:tc>
          <w:tcPr>
            <w:tcW w:w="6384" w:type="dxa"/>
            <w:gridSpan w:val="2"/>
            <w:vAlign w:val="center"/>
          </w:tcPr>
          <w:p w14:paraId="14A9238D" w14:textId="5A788834" w:rsidR="00803970" w:rsidRPr="001E7B8B" w:rsidRDefault="00803970" w:rsidP="00E24328">
            <w:pPr>
              <w:jc w:val="center"/>
              <w:rPr>
                <w:rFonts w:ascii="Arial" w:hAnsi="Arial" w:cs="Arial"/>
                <w:noProof/>
                <w:color w:val="auto"/>
                <w:kern w:val="1"/>
                <w:szCs w:val="20"/>
                <w:rPrChange w:id="2736" w:author="Miku Nosamu" w:date="2025-07-05T16:00:00Z">
                  <w:rPr>
                    <w:rFonts w:ascii="Arial" w:hAnsi="Arial" w:cs="Arial"/>
                    <w:noProof/>
                    <w:color w:val="2C283A" w:themeColor="text2"/>
                    <w:kern w:val="1"/>
                    <w:szCs w:val="20"/>
                    <w:lang w:val="id-ID"/>
                  </w:rPr>
                </w:rPrChange>
              </w:rPr>
            </w:pPr>
            <w:del w:id="2737" w:author="Miku Nosamu" w:date="2025-07-05T15:59:00Z">
              <w:r w:rsidRPr="001E7B8B" w:rsidDel="001E7B8B">
                <w:rPr>
                  <w:rFonts w:ascii="Arial" w:hAnsi="Arial" w:cs="Arial"/>
                  <w:noProof/>
                  <w:color w:val="auto"/>
                  <w:kern w:val="1"/>
                  <w:szCs w:val="20"/>
                  <w:lang w:val="id-ID"/>
                  <w:rPrChange w:id="2738" w:author="Miku Nosamu" w:date="2025-07-05T16:00:00Z">
                    <w:rPr>
                      <w:rFonts w:ascii="Arial" w:hAnsi="Arial" w:cs="Arial"/>
                      <w:noProof/>
                      <w:color w:val="2C283A" w:themeColor="text2"/>
                      <w:kern w:val="1"/>
                      <w:szCs w:val="20"/>
                      <w:lang w:val="id-ID"/>
                    </w:rPr>
                  </w:rPrChange>
                </w:rPr>
                <w:delText>1 Oktober 2022</w:delText>
              </w:r>
            </w:del>
            <w:ins w:id="2739" w:author="Miku Nosamu" w:date="2025-07-05T15:59:00Z">
              <w:r w:rsidR="001E7B8B" w:rsidRPr="001E7B8B">
                <w:rPr>
                  <w:rFonts w:ascii="Arial" w:hAnsi="Arial" w:cs="Arial"/>
                  <w:noProof/>
                  <w:color w:val="auto"/>
                  <w:kern w:val="1"/>
                  <w:szCs w:val="20"/>
                  <w:rPrChange w:id="2740" w:author="Miku Nosamu" w:date="2025-07-05T16:00:00Z">
                    <w:rPr>
                      <w:rFonts w:ascii="Arial" w:hAnsi="Arial" w:cs="Arial"/>
                      <w:noProof/>
                      <w:color w:val="2C283A" w:themeColor="text2"/>
                      <w:kern w:val="1"/>
                      <w:szCs w:val="20"/>
                    </w:rPr>
                  </w:rPrChange>
                </w:rPr>
                <w:t>9 Juli 2025</w:t>
              </w:r>
            </w:ins>
          </w:p>
        </w:tc>
      </w:tr>
      <w:tr w:rsidR="00041683" w:rsidRPr="00041683" w14:paraId="3B78ACE6" w14:textId="77777777" w:rsidTr="00041683">
        <w:tc>
          <w:tcPr>
            <w:tcW w:w="3192" w:type="dxa"/>
            <w:vAlign w:val="center"/>
          </w:tcPr>
          <w:p w14:paraId="315EFA42" w14:textId="77777777" w:rsidR="00803970" w:rsidRPr="001E7B8B" w:rsidRDefault="00803970" w:rsidP="00E24328">
            <w:pPr>
              <w:jc w:val="center"/>
              <w:rPr>
                <w:rFonts w:ascii="Arial" w:hAnsi="Arial" w:cs="Arial"/>
                <w:noProof/>
                <w:color w:val="auto"/>
                <w:kern w:val="1"/>
                <w:szCs w:val="20"/>
                <w:lang w:val="id-ID"/>
                <w:rPrChange w:id="2741"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42" w:author="Miku Nosamu" w:date="2025-07-05T16:00:00Z">
                  <w:rPr>
                    <w:rFonts w:ascii="Arial" w:hAnsi="Arial" w:cs="Arial"/>
                    <w:noProof/>
                    <w:color w:val="2C283A" w:themeColor="text2"/>
                    <w:kern w:val="1"/>
                    <w:szCs w:val="20"/>
                    <w:lang w:val="id-ID"/>
                  </w:rPr>
                </w:rPrChange>
              </w:rPr>
              <w:t>Penguji</w:t>
            </w:r>
          </w:p>
        </w:tc>
        <w:tc>
          <w:tcPr>
            <w:tcW w:w="6384" w:type="dxa"/>
            <w:gridSpan w:val="2"/>
            <w:vAlign w:val="center"/>
          </w:tcPr>
          <w:p w14:paraId="23B39570" w14:textId="322CA993" w:rsidR="00803970" w:rsidRPr="001E7B8B" w:rsidRDefault="001E7B8B" w:rsidP="00E24328">
            <w:pPr>
              <w:jc w:val="center"/>
              <w:rPr>
                <w:rFonts w:ascii="Arial" w:hAnsi="Arial" w:cs="Arial"/>
                <w:noProof/>
                <w:color w:val="auto"/>
                <w:kern w:val="1"/>
                <w:szCs w:val="20"/>
                <w:lang w:val="id-ID"/>
                <w:rPrChange w:id="2743" w:author="Miku Nosamu" w:date="2025-07-05T16:00:00Z">
                  <w:rPr>
                    <w:rFonts w:ascii="Arial" w:hAnsi="Arial" w:cs="Arial"/>
                    <w:noProof/>
                    <w:color w:val="2C283A" w:themeColor="text2"/>
                    <w:kern w:val="1"/>
                    <w:szCs w:val="20"/>
                    <w:lang w:val="id-ID"/>
                  </w:rPr>
                </w:rPrChange>
              </w:rPr>
            </w:pPr>
            <w:ins w:id="2744" w:author="Miku Nosamu" w:date="2025-07-05T15:59:00Z">
              <w:r w:rsidRPr="001E7B8B">
                <w:rPr>
                  <w:rFonts w:ascii="Arial" w:hAnsi="Arial" w:cs="Arial"/>
                  <w:noProof/>
                  <w:color w:val="auto"/>
                  <w:kern w:val="1"/>
                  <w:szCs w:val="20"/>
                  <w:rPrChange w:id="2745" w:author="Miku Nosamu" w:date="2025-07-05T16:00:00Z">
                    <w:rPr>
                      <w:rFonts w:ascii="Arial" w:hAnsi="Arial" w:cs="Arial"/>
                      <w:noProof/>
                      <w:color w:val="2C283A" w:themeColor="text2"/>
                      <w:kern w:val="1"/>
                      <w:szCs w:val="20"/>
                    </w:rPr>
                  </w:rPrChange>
                </w:rPr>
                <w:t>Lucky Abdillah</w:t>
              </w:r>
            </w:ins>
            <w:del w:id="2746" w:author="Miku Nosamu" w:date="2025-07-05T15:59:00Z">
              <w:r w:rsidR="00803970" w:rsidRPr="001E7B8B" w:rsidDel="001E7B8B">
                <w:rPr>
                  <w:rFonts w:ascii="Arial" w:hAnsi="Arial" w:cs="Arial"/>
                  <w:noProof/>
                  <w:color w:val="auto"/>
                  <w:kern w:val="1"/>
                  <w:szCs w:val="20"/>
                  <w:lang w:val="id-ID"/>
                  <w:rPrChange w:id="2747" w:author="Miku Nosamu" w:date="2025-07-05T16:00:00Z">
                    <w:rPr>
                      <w:rFonts w:ascii="Arial" w:hAnsi="Arial" w:cs="Arial"/>
                      <w:noProof/>
                      <w:color w:val="2C283A" w:themeColor="text2"/>
                      <w:kern w:val="1"/>
                      <w:szCs w:val="20"/>
                      <w:lang w:val="id-ID"/>
                    </w:rPr>
                  </w:rPrChange>
                </w:rPr>
                <w:delText>A</w:delText>
              </w:r>
            </w:del>
          </w:p>
        </w:tc>
      </w:tr>
      <w:tr w:rsidR="00041683" w:rsidRPr="00041683" w14:paraId="1DA8D1E4" w14:textId="77777777" w:rsidTr="00041683">
        <w:tc>
          <w:tcPr>
            <w:tcW w:w="9576" w:type="dxa"/>
            <w:gridSpan w:val="3"/>
            <w:vAlign w:val="center"/>
          </w:tcPr>
          <w:p w14:paraId="1F8DCAC6" w14:textId="77777777" w:rsidR="00803970" w:rsidRPr="001E7B8B" w:rsidRDefault="00803970" w:rsidP="00E24328">
            <w:pPr>
              <w:jc w:val="center"/>
              <w:rPr>
                <w:rFonts w:ascii="Arial" w:hAnsi="Arial" w:cs="Arial"/>
                <w:noProof/>
                <w:color w:val="auto"/>
                <w:kern w:val="1"/>
                <w:szCs w:val="20"/>
                <w:lang w:val="id-ID"/>
                <w:rPrChange w:id="2748"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49" w:author="Miku Nosamu" w:date="2025-07-05T16:00:00Z">
                  <w:rPr>
                    <w:rFonts w:ascii="Arial" w:hAnsi="Arial" w:cs="Arial"/>
                    <w:noProof/>
                    <w:color w:val="2C283A" w:themeColor="text2"/>
                    <w:kern w:val="1"/>
                    <w:szCs w:val="20"/>
                    <w:lang w:val="id-ID"/>
                  </w:rPr>
                </w:rPrChange>
              </w:rPr>
              <w:t>Skenario</w:t>
            </w:r>
          </w:p>
        </w:tc>
      </w:tr>
      <w:tr w:rsidR="00041683" w:rsidRPr="00041683" w14:paraId="5FDF2F50" w14:textId="77777777" w:rsidTr="00041683">
        <w:tc>
          <w:tcPr>
            <w:tcW w:w="9576" w:type="dxa"/>
            <w:gridSpan w:val="3"/>
            <w:vAlign w:val="center"/>
          </w:tcPr>
          <w:p w14:paraId="7088E800" w14:textId="094DA755" w:rsidR="00803970" w:rsidRPr="001E7B8B" w:rsidDel="001E7B8B" w:rsidRDefault="001E7B8B">
            <w:pPr>
              <w:pStyle w:val="ListParagraph"/>
              <w:numPr>
                <w:ilvl w:val="0"/>
                <w:numId w:val="20"/>
              </w:numPr>
              <w:spacing w:before="0" w:after="0" w:line="360" w:lineRule="auto"/>
              <w:jc w:val="left"/>
              <w:rPr>
                <w:del w:id="2750" w:author="Miku Nosamu" w:date="2025-07-05T15:59:00Z"/>
                <w:rFonts w:ascii="Arial" w:hAnsi="Arial" w:cs="Arial"/>
                <w:noProof/>
                <w:color w:val="auto"/>
                <w:kern w:val="1"/>
                <w:szCs w:val="20"/>
                <w:lang w:val="id-ID"/>
                <w:rPrChange w:id="2751" w:author="Miku Nosamu" w:date="2025-07-05T16:00:00Z">
                  <w:rPr>
                    <w:del w:id="2752" w:author="Miku Nosamu" w:date="2025-07-05T15:59:00Z"/>
                    <w:rFonts w:ascii="Arial" w:hAnsi="Arial" w:cs="Arial"/>
                    <w:noProof/>
                    <w:color w:val="2C283A" w:themeColor="text2"/>
                    <w:kern w:val="1"/>
                    <w:szCs w:val="20"/>
                    <w:lang w:val="id-ID"/>
                  </w:rPr>
                </w:rPrChange>
              </w:rPr>
              <w:pPrChange w:id="2753" w:author="Miku Nosamu" w:date="2025-07-05T16:00:00Z">
                <w:pPr>
                  <w:pStyle w:val="ListParagraph"/>
                  <w:numPr>
                    <w:numId w:val="20"/>
                  </w:numPr>
                  <w:spacing w:before="0" w:after="0"/>
                  <w:ind w:hanging="360"/>
                  <w:jc w:val="left"/>
                </w:pPr>
              </w:pPrChange>
            </w:pPr>
            <w:ins w:id="2754" w:author="Miku Nosamu" w:date="2025-07-05T15:59:00Z">
              <w:r w:rsidRPr="001E7B8B">
                <w:rPr>
                  <w:color w:val="auto"/>
                  <w:rPrChange w:id="2755" w:author="Miku Nosamu" w:date="2025-07-05T16:00:00Z">
                    <w:rPr/>
                  </w:rPrChange>
                </w:rPr>
                <w:t xml:space="preserve">Buka </w:t>
              </w:r>
              <w:proofErr w:type="spellStart"/>
              <w:r w:rsidRPr="001E7B8B">
                <w:rPr>
                  <w:color w:val="auto"/>
                  <w:rPrChange w:id="2756" w:author="Miku Nosamu" w:date="2025-07-05T16:00:00Z">
                    <w:rPr/>
                  </w:rPrChange>
                </w:rPr>
                <w:t>halaman</w:t>
              </w:r>
              <w:proofErr w:type="spellEnd"/>
              <w:r w:rsidRPr="001E7B8B">
                <w:rPr>
                  <w:color w:val="auto"/>
                  <w:rPrChange w:id="2757" w:author="Miku Nosamu" w:date="2025-07-05T16:00:00Z">
                    <w:rPr/>
                  </w:rPrChange>
                </w:rPr>
                <w:t xml:space="preserve"> </w:t>
              </w:r>
              <w:proofErr w:type="spellStart"/>
              <w:r w:rsidRPr="001E7B8B">
                <w:rPr>
                  <w:color w:val="auto"/>
                  <w:rPrChange w:id="2758" w:author="Miku Nosamu" w:date="2025-07-05T16:00:00Z">
                    <w:rPr/>
                  </w:rPrChange>
                </w:rPr>
                <w:t>registrasi</w:t>
              </w:r>
            </w:ins>
            <w:proofErr w:type="spellEnd"/>
            <w:del w:id="2759" w:author="Miku Nosamu" w:date="2025-07-05T15:59:00Z">
              <w:r w:rsidR="00803970" w:rsidRPr="001E7B8B" w:rsidDel="001E7B8B">
                <w:rPr>
                  <w:rFonts w:ascii="Arial" w:hAnsi="Arial" w:cs="Arial"/>
                  <w:noProof/>
                  <w:color w:val="auto"/>
                  <w:kern w:val="1"/>
                  <w:szCs w:val="20"/>
                  <w:lang w:val="id-ID"/>
                  <w:rPrChange w:id="2760" w:author="Miku Nosamu" w:date="2025-07-05T16:00:00Z">
                    <w:rPr>
                      <w:rFonts w:ascii="Arial" w:hAnsi="Arial" w:cs="Arial"/>
                      <w:noProof/>
                      <w:color w:val="2C283A" w:themeColor="text2"/>
                      <w:kern w:val="1"/>
                      <w:szCs w:val="20"/>
                      <w:lang w:val="id-ID"/>
                    </w:rPr>
                  </w:rPrChange>
                </w:rPr>
                <w:delText>Log in dengan User-ID : admin dan password : passwd_admin</w:delText>
              </w:r>
            </w:del>
          </w:p>
          <w:p w14:paraId="621CDBFD" w14:textId="77777777" w:rsidR="001E7B8B" w:rsidRPr="001E7B8B" w:rsidRDefault="001E7B8B">
            <w:pPr>
              <w:pStyle w:val="ListParagraph"/>
              <w:numPr>
                <w:ilvl w:val="0"/>
                <w:numId w:val="20"/>
              </w:numPr>
              <w:spacing w:before="0" w:after="0" w:line="360" w:lineRule="auto"/>
              <w:jc w:val="left"/>
              <w:rPr>
                <w:ins w:id="2761" w:author="Miku Nosamu" w:date="2025-07-05T15:59:00Z"/>
                <w:rFonts w:ascii="Arial" w:hAnsi="Arial" w:cs="Arial"/>
                <w:noProof/>
                <w:color w:val="auto"/>
                <w:kern w:val="1"/>
                <w:szCs w:val="20"/>
                <w:lang w:val="id-ID"/>
                <w:rPrChange w:id="2762" w:author="Miku Nosamu" w:date="2025-07-05T16:00:00Z">
                  <w:rPr>
                    <w:ins w:id="2763" w:author="Miku Nosamu" w:date="2025-07-05T15:59:00Z"/>
                    <w:rFonts w:ascii="Arial" w:hAnsi="Arial" w:cs="Arial"/>
                    <w:noProof/>
                    <w:color w:val="2C283A" w:themeColor="text2"/>
                    <w:kern w:val="1"/>
                    <w:szCs w:val="20"/>
                    <w:lang w:val="id-ID"/>
                  </w:rPr>
                </w:rPrChange>
              </w:rPr>
              <w:pPrChange w:id="2764" w:author="Miku Nosamu" w:date="2025-07-05T16:00:00Z">
                <w:pPr>
                  <w:pStyle w:val="ListParagraph"/>
                  <w:numPr>
                    <w:numId w:val="20"/>
                  </w:numPr>
                  <w:spacing w:before="0" w:after="0"/>
                  <w:ind w:hanging="360"/>
                  <w:jc w:val="left"/>
                </w:pPr>
              </w:pPrChange>
            </w:pPr>
          </w:p>
          <w:p w14:paraId="2F58654B" w14:textId="77777777" w:rsidR="00803970" w:rsidRPr="001E7B8B" w:rsidRDefault="001E7B8B">
            <w:pPr>
              <w:pStyle w:val="ListParagraph"/>
              <w:numPr>
                <w:ilvl w:val="0"/>
                <w:numId w:val="20"/>
              </w:numPr>
              <w:spacing w:before="0" w:after="0" w:line="360" w:lineRule="auto"/>
              <w:jc w:val="left"/>
              <w:rPr>
                <w:ins w:id="2765" w:author="Miku Nosamu" w:date="2025-07-05T16:00:00Z"/>
                <w:rFonts w:ascii="Arial" w:hAnsi="Arial" w:cs="Arial"/>
                <w:noProof/>
                <w:color w:val="auto"/>
                <w:kern w:val="1"/>
                <w:szCs w:val="20"/>
                <w:lang w:val="id-ID"/>
                <w:rPrChange w:id="2766" w:author="Miku Nosamu" w:date="2025-07-05T16:00:00Z">
                  <w:rPr>
                    <w:ins w:id="2767" w:author="Miku Nosamu" w:date="2025-07-05T16:00:00Z"/>
                  </w:rPr>
                </w:rPrChange>
              </w:rPr>
              <w:pPrChange w:id="2768" w:author="Miku Nosamu" w:date="2025-07-05T16:00:00Z">
                <w:pPr>
                  <w:pStyle w:val="ListParagraph"/>
                  <w:numPr>
                    <w:numId w:val="20"/>
                  </w:numPr>
                  <w:spacing w:before="0" w:after="0"/>
                  <w:ind w:hanging="360"/>
                  <w:jc w:val="left"/>
                </w:pPr>
              </w:pPrChange>
            </w:pPr>
            <w:ins w:id="2769" w:author="Miku Nosamu" w:date="2025-07-05T16:00:00Z">
              <w:r w:rsidRPr="001E7B8B">
                <w:rPr>
                  <w:color w:val="auto"/>
                  <w:rPrChange w:id="2770" w:author="Miku Nosamu" w:date="2025-07-05T16:00:00Z">
                    <w:rPr/>
                  </w:rPrChange>
                </w:rPr>
                <w:t xml:space="preserve">Isi semua field dengan data </w:t>
              </w:r>
              <w:proofErr w:type="spellStart"/>
              <w:r w:rsidRPr="001E7B8B">
                <w:rPr>
                  <w:color w:val="auto"/>
                  <w:rPrChange w:id="2771" w:author="Miku Nosamu" w:date="2025-07-05T16:00:00Z">
                    <w:rPr/>
                  </w:rPrChange>
                </w:rPr>
                <w:t>lengkap</w:t>
              </w:r>
              <w:proofErr w:type="spellEnd"/>
              <w:r w:rsidRPr="001E7B8B">
                <w:rPr>
                  <w:color w:val="auto"/>
                  <w:rPrChange w:id="2772" w:author="Miku Nosamu" w:date="2025-07-05T16:00:00Z">
                    <w:rPr/>
                  </w:rPrChange>
                </w:rPr>
                <w:t xml:space="preserve"> dan valid</w:t>
              </w:r>
            </w:ins>
            <w:del w:id="2773" w:author="Miku Nosamu" w:date="2025-07-05T15:59:00Z">
              <w:r w:rsidR="00803970" w:rsidRPr="001E7B8B" w:rsidDel="001E7B8B">
                <w:rPr>
                  <w:rFonts w:ascii="Arial" w:hAnsi="Arial" w:cs="Arial"/>
                  <w:noProof/>
                  <w:color w:val="auto"/>
                  <w:kern w:val="1"/>
                  <w:szCs w:val="20"/>
                  <w:lang w:val="id-ID"/>
                  <w:rPrChange w:id="2774" w:author="Miku Nosamu" w:date="2025-07-05T16:00:00Z">
                    <w:rPr>
                      <w:rFonts w:ascii="Arial" w:hAnsi="Arial" w:cs="Arial"/>
                      <w:noProof/>
                      <w:color w:val="2C283A" w:themeColor="text2"/>
                      <w:kern w:val="1"/>
                      <w:szCs w:val="20"/>
                      <w:lang w:val="id-ID"/>
                    </w:rPr>
                  </w:rPrChange>
                </w:rPr>
                <w:delText>Periksa hasil log in</w:delText>
              </w:r>
            </w:del>
          </w:p>
          <w:p w14:paraId="4F392F7A" w14:textId="781E0342" w:rsidR="001E7B8B" w:rsidRPr="001E7B8B" w:rsidRDefault="001E7B8B">
            <w:pPr>
              <w:pStyle w:val="ListParagraph"/>
              <w:numPr>
                <w:ilvl w:val="0"/>
                <w:numId w:val="20"/>
              </w:numPr>
              <w:spacing w:before="0" w:after="0" w:line="360" w:lineRule="auto"/>
              <w:jc w:val="left"/>
              <w:rPr>
                <w:rFonts w:ascii="Arial" w:hAnsi="Arial" w:cs="Arial"/>
                <w:noProof/>
                <w:color w:val="auto"/>
                <w:kern w:val="1"/>
                <w:szCs w:val="20"/>
                <w:lang w:val="id-ID"/>
                <w:rPrChange w:id="2775" w:author="Miku Nosamu" w:date="2025-07-05T16:00:00Z">
                  <w:rPr>
                    <w:rFonts w:ascii="Arial" w:hAnsi="Arial" w:cs="Arial"/>
                    <w:noProof/>
                    <w:color w:val="2C283A" w:themeColor="text2"/>
                    <w:kern w:val="1"/>
                    <w:szCs w:val="20"/>
                    <w:lang w:val="id-ID"/>
                  </w:rPr>
                </w:rPrChange>
              </w:rPr>
              <w:pPrChange w:id="2776" w:author="Miku Nosamu" w:date="2025-07-05T16:00:00Z">
                <w:pPr>
                  <w:pStyle w:val="ListParagraph"/>
                  <w:numPr>
                    <w:numId w:val="20"/>
                  </w:numPr>
                  <w:spacing w:before="0" w:after="0"/>
                  <w:ind w:hanging="360"/>
                  <w:jc w:val="left"/>
                </w:pPr>
              </w:pPrChange>
            </w:pPr>
            <w:proofErr w:type="spellStart"/>
            <w:ins w:id="2777" w:author="Miku Nosamu" w:date="2025-07-05T16:00:00Z">
              <w:r w:rsidRPr="001E7B8B">
                <w:rPr>
                  <w:color w:val="auto"/>
                  <w:rPrChange w:id="2778" w:author="Miku Nosamu" w:date="2025-07-05T16:00:00Z">
                    <w:rPr/>
                  </w:rPrChange>
                </w:rPr>
                <w:t>Klik</w:t>
              </w:r>
              <w:proofErr w:type="spellEnd"/>
              <w:r w:rsidRPr="001E7B8B">
                <w:rPr>
                  <w:color w:val="auto"/>
                  <w:rPrChange w:id="2779" w:author="Miku Nosamu" w:date="2025-07-05T16:00:00Z">
                    <w:rPr/>
                  </w:rPrChange>
                </w:rPr>
                <w:t xml:space="preserve"> </w:t>
              </w:r>
              <w:proofErr w:type="spellStart"/>
              <w:r w:rsidRPr="001E7B8B">
                <w:rPr>
                  <w:color w:val="auto"/>
                  <w:rPrChange w:id="2780" w:author="Miku Nosamu" w:date="2025-07-05T16:00:00Z">
                    <w:rPr/>
                  </w:rPrChange>
                </w:rPr>
                <w:t>tombol</w:t>
              </w:r>
              <w:proofErr w:type="spellEnd"/>
              <w:r w:rsidRPr="001E7B8B">
                <w:rPr>
                  <w:color w:val="auto"/>
                  <w:rPrChange w:id="2781" w:author="Miku Nosamu" w:date="2025-07-05T16:00:00Z">
                    <w:rPr/>
                  </w:rPrChange>
                </w:rPr>
                <w:t xml:space="preserve"> “Daftar”</w:t>
              </w:r>
            </w:ins>
          </w:p>
        </w:tc>
      </w:tr>
      <w:tr w:rsidR="00041683" w:rsidRPr="00041683" w14:paraId="40909564" w14:textId="77777777" w:rsidTr="00041683">
        <w:trPr>
          <w:trHeight w:val="101"/>
        </w:trPr>
        <w:tc>
          <w:tcPr>
            <w:tcW w:w="3192" w:type="dxa"/>
            <w:vAlign w:val="center"/>
          </w:tcPr>
          <w:p w14:paraId="102701A8" w14:textId="77777777" w:rsidR="00803970" w:rsidRPr="001E7B8B" w:rsidRDefault="00803970" w:rsidP="00E24328">
            <w:pPr>
              <w:jc w:val="center"/>
              <w:rPr>
                <w:rFonts w:ascii="Arial" w:hAnsi="Arial" w:cs="Arial"/>
                <w:noProof/>
                <w:color w:val="auto"/>
                <w:kern w:val="1"/>
                <w:szCs w:val="20"/>
                <w:lang w:val="id-ID"/>
                <w:rPrChange w:id="2782"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83" w:author="Miku Nosamu" w:date="2025-07-05T16:00:00Z">
                  <w:rPr>
                    <w:rFonts w:ascii="Arial" w:hAnsi="Arial" w:cs="Arial"/>
                    <w:noProof/>
                    <w:color w:val="2C283A" w:themeColor="text2"/>
                    <w:kern w:val="1"/>
                    <w:szCs w:val="20"/>
                    <w:lang w:val="id-ID"/>
                  </w:rPr>
                </w:rPrChange>
              </w:rPr>
              <w:t>Hasil yang Diharapkan</w:t>
            </w:r>
          </w:p>
        </w:tc>
        <w:tc>
          <w:tcPr>
            <w:tcW w:w="3192" w:type="dxa"/>
            <w:vAlign w:val="center"/>
          </w:tcPr>
          <w:p w14:paraId="43774B98" w14:textId="77777777" w:rsidR="00803970" w:rsidRPr="001E7B8B" w:rsidRDefault="00803970" w:rsidP="00E24328">
            <w:pPr>
              <w:jc w:val="center"/>
              <w:rPr>
                <w:rFonts w:ascii="Arial" w:hAnsi="Arial" w:cs="Arial"/>
                <w:noProof/>
                <w:color w:val="auto"/>
                <w:kern w:val="1"/>
                <w:szCs w:val="20"/>
                <w:lang w:val="id-ID"/>
                <w:rPrChange w:id="2784"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85" w:author="Miku Nosamu" w:date="2025-07-05T16:00:00Z">
                  <w:rPr>
                    <w:rFonts w:ascii="Arial" w:hAnsi="Arial" w:cs="Arial"/>
                    <w:noProof/>
                    <w:color w:val="2C283A" w:themeColor="text2"/>
                    <w:kern w:val="1"/>
                    <w:szCs w:val="20"/>
                    <w:lang w:val="id-ID"/>
                  </w:rPr>
                </w:rPrChange>
              </w:rPr>
              <w:t xml:space="preserve">Hasil Pengamatan </w:t>
            </w:r>
          </w:p>
        </w:tc>
        <w:tc>
          <w:tcPr>
            <w:tcW w:w="3192" w:type="dxa"/>
            <w:vAlign w:val="center"/>
          </w:tcPr>
          <w:p w14:paraId="529BDD96" w14:textId="77777777" w:rsidR="00803970" w:rsidRPr="001E7B8B" w:rsidRDefault="00803970" w:rsidP="00E24328">
            <w:pPr>
              <w:jc w:val="center"/>
              <w:rPr>
                <w:rFonts w:ascii="Arial" w:hAnsi="Arial" w:cs="Arial"/>
                <w:noProof/>
                <w:color w:val="auto"/>
                <w:kern w:val="1"/>
                <w:szCs w:val="20"/>
                <w:lang w:val="id-ID"/>
                <w:rPrChange w:id="2786"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787" w:author="Miku Nosamu" w:date="2025-07-05T16:00:00Z">
                  <w:rPr>
                    <w:rFonts w:ascii="Arial" w:hAnsi="Arial" w:cs="Arial"/>
                    <w:noProof/>
                    <w:color w:val="2C283A" w:themeColor="text2"/>
                    <w:kern w:val="1"/>
                    <w:szCs w:val="20"/>
                    <w:lang w:val="id-ID"/>
                  </w:rPr>
                </w:rPrChange>
              </w:rPr>
              <w:t>Kesimpulan</w:t>
            </w:r>
          </w:p>
        </w:tc>
      </w:tr>
      <w:tr w:rsidR="00041683" w:rsidRPr="00041683" w14:paraId="1438C6FB" w14:textId="77777777" w:rsidTr="00041683">
        <w:trPr>
          <w:trHeight w:val="100"/>
        </w:trPr>
        <w:tc>
          <w:tcPr>
            <w:tcW w:w="3192" w:type="dxa"/>
            <w:vAlign w:val="center"/>
          </w:tcPr>
          <w:p w14:paraId="05BFE543" w14:textId="3215E131" w:rsidR="00803970" w:rsidRPr="001E7B8B" w:rsidRDefault="001E7B8B">
            <w:pPr>
              <w:spacing w:line="360" w:lineRule="auto"/>
              <w:jc w:val="center"/>
              <w:rPr>
                <w:rFonts w:ascii="Arial" w:hAnsi="Arial" w:cs="Arial"/>
                <w:noProof/>
                <w:color w:val="auto"/>
                <w:kern w:val="1"/>
                <w:szCs w:val="20"/>
                <w:lang w:val="id-ID"/>
                <w:rPrChange w:id="2788" w:author="Miku Nosamu" w:date="2025-07-05T16:00:00Z">
                  <w:rPr>
                    <w:rFonts w:ascii="Arial" w:hAnsi="Arial" w:cs="Arial"/>
                    <w:noProof/>
                    <w:color w:val="2C283A" w:themeColor="text2"/>
                    <w:kern w:val="1"/>
                    <w:szCs w:val="20"/>
                    <w:lang w:val="id-ID"/>
                  </w:rPr>
                </w:rPrChange>
              </w:rPr>
              <w:pPrChange w:id="2789" w:author="Miku Nosamu" w:date="2025-07-05T17:38:00Z">
                <w:pPr>
                  <w:jc w:val="center"/>
                </w:pPr>
              </w:pPrChange>
            </w:pPr>
            <w:proofErr w:type="spellStart"/>
            <w:ins w:id="2790" w:author="Miku Nosamu" w:date="2025-07-05T16:00:00Z">
              <w:r w:rsidRPr="001E7B8B">
                <w:rPr>
                  <w:color w:val="auto"/>
                  <w:rPrChange w:id="2791" w:author="Miku Nosamu" w:date="2025-07-05T16:00:00Z">
                    <w:rPr/>
                  </w:rPrChange>
                </w:rPr>
                <w:t>Sistem</w:t>
              </w:r>
              <w:proofErr w:type="spellEnd"/>
              <w:r w:rsidRPr="001E7B8B">
                <w:rPr>
                  <w:color w:val="auto"/>
                  <w:rPrChange w:id="2792" w:author="Miku Nosamu" w:date="2025-07-05T16:00:00Z">
                    <w:rPr/>
                  </w:rPrChange>
                </w:rPr>
                <w:t xml:space="preserve"> </w:t>
              </w:r>
              <w:proofErr w:type="spellStart"/>
              <w:r w:rsidRPr="001E7B8B">
                <w:rPr>
                  <w:color w:val="auto"/>
                  <w:rPrChange w:id="2793" w:author="Miku Nosamu" w:date="2025-07-05T16:00:00Z">
                    <w:rPr/>
                  </w:rPrChange>
                </w:rPr>
                <w:t>berhasil</w:t>
              </w:r>
              <w:proofErr w:type="spellEnd"/>
              <w:r w:rsidRPr="001E7B8B">
                <w:rPr>
                  <w:color w:val="auto"/>
                  <w:rPrChange w:id="2794" w:author="Miku Nosamu" w:date="2025-07-05T16:00:00Z">
                    <w:rPr/>
                  </w:rPrChange>
                </w:rPr>
                <w:t xml:space="preserve"> </w:t>
              </w:r>
              <w:proofErr w:type="spellStart"/>
              <w:r w:rsidRPr="001E7B8B">
                <w:rPr>
                  <w:color w:val="auto"/>
                  <w:rPrChange w:id="2795" w:author="Miku Nosamu" w:date="2025-07-05T16:00:00Z">
                    <w:rPr/>
                  </w:rPrChange>
                </w:rPr>
                <w:t>menyimpan</w:t>
              </w:r>
              <w:proofErr w:type="spellEnd"/>
              <w:r w:rsidRPr="001E7B8B">
                <w:rPr>
                  <w:color w:val="auto"/>
                  <w:rPrChange w:id="2796" w:author="Miku Nosamu" w:date="2025-07-05T16:00:00Z">
                    <w:rPr/>
                  </w:rPrChange>
                </w:rPr>
                <w:t xml:space="preserve"> data dan </w:t>
              </w:r>
              <w:proofErr w:type="spellStart"/>
              <w:r w:rsidRPr="001E7B8B">
                <w:rPr>
                  <w:color w:val="auto"/>
                  <w:rPrChange w:id="2797" w:author="Miku Nosamu" w:date="2025-07-05T16:00:00Z">
                    <w:rPr/>
                  </w:rPrChange>
                </w:rPr>
                <w:t>mengarahkan</w:t>
              </w:r>
              <w:proofErr w:type="spellEnd"/>
              <w:r w:rsidRPr="001E7B8B">
                <w:rPr>
                  <w:color w:val="auto"/>
                  <w:rPrChange w:id="2798" w:author="Miku Nosamu" w:date="2025-07-05T16:00:00Z">
                    <w:rPr/>
                  </w:rPrChange>
                </w:rPr>
                <w:t xml:space="preserve"> </w:t>
              </w:r>
              <w:proofErr w:type="spellStart"/>
              <w:r w:rsidRPr="001E7B8B">
                <w:rPr>
                  <w:color w:val="auto"/>
                  <w:rPrChange w:id="2799" w:author="Miku Nosamu" w:date="2025-07-05T16:00:00Z">
                    <w:rPr/>
                  </w:rPrChange>
                </w:rPr>
                <w:t>ke</w:t>
              </w:r>
              <w:proofErr w:type="spellEnd"/>
              <w:r w:rsidRPr="001E7B8B">
                <w:rPr>
                  <w:color w:val="auto"/>
                  <w:rPrChange w:id="2800" w:author="Miku Nosamu" w:date="2025-07-05T16:00:00Z">
                    <w:rPr/>
                  </w:rPrChange>
                </w:rPr>
                <w:t xml:space="preserve"> </w:t>
              </w:r>
              <w:proofErr w:type="spellStart"/>
              <w:r w:rsidRPr="001E7B8B">
                <w:rPr>
                  <w:color w:val="auto"/>
                  <w:rPrChange w:id="2801" w:author="Miku Nosamu" w:date="2025-07-05T16:00:00Z">
                    <w:rPr/>
                  </w:rPrChange>
                </w:rPr>
                <w:t>halaman</w:t>
              </w:r>
              <w:proofErr w:type="spellEnd"/>
              <w:r w:rsidRPr="001E7B8B">
                <w:rPr>
                  <w:color w:val="auto"/>
                  <w:rPrChange w:id="2802" w:author="Miku Nosamu" w:date="2025-07-05T16:00:00Z">
                    <w:rPr/>
                  </w:rPrChange>
                </w:rPr>
                <w:t xml:space="preserve"> login</w:t>
              </w:r>
            </w:ins>
            <w:del w:id="2803" w:author="Miku Nosamu" w:date="2025-07-05T16:00:00Z">
              <w:r w:rsidR="00803970" w:rsidRPr="001E7B8B" w:rsidDel="001E7B8B">
                <w:rPr>
                  <w:rFonts w:ascii="Arial" w:hAnsi="Arial" w:cs="Arial"/>
                  <w:noProof/>
                  <w:color w:val="auto"/>
                  <w:kern w:val="1"/>
                  <w:szCs w:val="20"/>
                  <w:lang w:val="id-ID"/>
                  <w:rPrChange w:id="2804" w:author="Miku Nosamu" w:date="2025-07-05T16:00:00Z">
                    <w:rPr>
                      <w:rFonts w:ascii="Arial" w:hAnsi="Arial" w:cs="Arial"/>
                      <w:noProof/>
                      <w:color w:val="2C283A" w:themeColor="text2"/>
                      <w:kern w:val="1"/>
                      <w:szCs w:val="20"/>
                      <w:lang w:val="id-ID"/>
                    </w:rPr>
                  </w:rPrChange>
                </w:rPr>
                <w:delText>Muncul jendela menu utama</w:delText>
              </w:r>
            </w:del>
          </w:p>
        </w:tc>
        <w:tc>
          <w:tcPr>
            <w:tcW w:w="3192" w:type="dxa"/>
            <w:vAlign w:val="center"/>
          </w:tcPr>
          <w:p w14:paraId="2DCAFD34" w14:textId="09985D27" w:rsidR="00803970" w:rsidRPr="001E7B8B" w:rsidRDefault="001E7B8B">
            <w:pPr>
              <w:spacing w:line="360" w:lineRule="auto"/>
              <w:jc w:val="center"/>
              <w:rPr>
                <w:rFonts w:ascii="Arial" w:hAnsi="Arial" w:cs="Arial"/>
                <w:noProof/>
                <w:color w:val="auto"/>
                <w:kern w:val="1"/>
                <w:szCs w:val="20"/>
                <w:lang w:val="id-ID"/>
                <w:rPrChange w:id="2805" w:author="Miku Nosamu" w:date="2025-07-05T16:00:00Z">
                  <w:rPr>
                    <w:rFonts w:ascii="Arial" w:hAnsi="Arial" w:cs="Arial"/>
                    <w:noProof/>
                    <w:color w:val="2C283A" w:themeColor="text2"/>
                    <w:kern w:val="1"/>
                    <w:szCs w:val="20"/>
                    <w:lang w:val="id-ID"/>
                  </w:rPr>
                </w:rPrChange>
              </w:rPr>
              <w:pPrChange w:id="2806" w:author="Miku Nosamu" w:date="2025-07-05T17:38:00Z">
                <w:pPr>
                  <w:jc w:val="center"/>
                </w:pPr>
              </w:pPrChange>
            </w:pPr>
            <w:proofErr w:type="spellStart"/>
            <w:ins w:id="2807" w:author="Miku Nosamu" w:date="2025-07-05T16:00:00Z">
              <w:r w:rsidRPr="001E7B8B">
                <w:rPr>
                  <w:color w:val="auto"/>
                  <w:rPrChange w:id="2808" w:author="Miku Nosamu" w:date="2025-07-05T16:00:00Z">
                    <w:rPr/>
                  </w:rPrChange>
                </w:rPr>
                <w:t>Sistem</w:t>
              </w:r>
              <w:proofErr w:type="spellEnd"/>
              <w:r w:rsidRPr="001E7B8B">
                <w:rPr>
                  <w:color w:val="auto"/>
                  <w:rPrChange w:id="2809" w:author="Miku Nosamu" w:date="2025-07-05T16:00:00Z">
                    <w:rPr/>
                  </w:rPrChange>
                </w:rPr>
                <w:t xml:space="preserve"> </w:t>
              </w:r>
              <w:proofErr w:type="spellStart"/>
              <w:r w:rsidRPr="001E7B8B">
                <w:rPr>
                  <w:color w:val="auto"/>
                  <w:rPrChange w:id="2810" w:author="Miku Nosamu" w:date="2025-07-05T16:00:00Z">
                    <w:rPr/>
                  </w:rPrChange>
                </w:rPr>
                <w:t>berhasil</w:t>
              </w:r>
              <w:proofErr w:type="spellEnd"/>
              <w:r w:rsidRPr="001E7B8B">
                <w:rPr>
                  <w:color w:val="auto"/>
                  <w:rPrChange w:id="2811" w:author="Miku Nosamu" w:date="2025-07-05T16:00:00Z">
                    <w:rPr/>
                  </w:rPrChange>
                </w:rPr>
                <w:t xml:space="preserve"> </w:t>
              </w:r>
              <w:proofErr w:type="spellStart"/>
              <w:r w:rsidRPr="001E7B8B">
                <w:rPr>
                  <w:color w:val="auto"/>
                  <w:rPrChange w:id="2812" w:author="Miku Nosamu" w:date="2025-07-05T16:00:00Z">
                    <w:rPr/>
                  </w:rPrChange>
                </w:rPr>
                <w:t>menyimpan</w:t>
              </w:r>
              <w:proofErr w:type="spellEnd"/>
              <w:r w:rsidRPr="001E7B8B">
                <w:rPr>
                  <w:color w:val="auto"/>
                  <w:rPrChange w:id="2813" w:author="Miku Nosamu" w:date="2025-07-05T16:00:00Z">
                    <w:rPr/>
                  </w:rPrChange>
                </w:rPr>
                <w:t xml:space="preserve"> data dan </w:t>
              </w:r>
              <w:proofErr w:type="spellStart"/>
              <w:r w:rsidRPr="001E7B8B">
                <w:rPr>
                  <w:color w:val="auto"/>
                  <w:rPrChange w:id="2814" w:author="Miku Nosamu" w:date="2025-07-05T16:00:00Z">
                    <w:rPr/>
                  </w:rPrChange>
                </w:rPr>
                <w:t>pengguna</w:t>
              </w:r>
              <w:proofErr w:type="spellEnd"/>
              <w:r w:rsidRPr="001E7B8B">
                <w:rPr>
                  <w:color w:val="auto"/>
                  <w:rPrChange w:id="2815" w:author="Miku Nosamu" w:date="2025-07-05T16:00:00Z">
                    <w:rPr/>
                  </w:rPrChange>
                </w:rPr>
                <w:t xml:space="preserve"> </w:t>
              </w:r>
              <w:proofErr w:type="spellStart"/>
              <w:r w:rsidRPr="001E7B8B">
                <w:rPr>
                  <w:color w:val="auto"/>
                  <w:rPrChange w:id="2816" w:author="Miku Nosamu" w:date="2025-07-05T16:00:00Z">
                    <w:rPr/>
                  </w:rPrChange>
                </w:rPr>
                <w:t>diarahkan</w:t>
              </w:r>
              <w:proofErr w:type="spellEnd"/>
              <w:r w:rsidRPr="001E7B8B">
                <w:rPr>
                  <w:color w:val="auto"/>
                  <w:rPrChange w:id="2817" w:author="Miku Nosamu" w:date="2025-07-05T16:00:00Z">
                    <w:rPr/>
                  </w:rPrChange>
                </w:rPr>
                <w:t xml:space="preserve"> </w:t>
              </w:r>
              <w:proofErr w:type="spellStart"/>
              <w:r w:rsidRPr="001E7B8B">
                <w:rPr>
                  <w:color w:val="auto"/>
                  <w:rPrChange w:id="2818" w:author="Miku Nosamu" w:date="2025-07-05T16:00:00Z">
                    <w:rPr/>
                  </w:rPrChange>
                </w:rPr>
                <w:t>ke</w:t>
              </w:r>
              <w:proofErr w:type="spellEnd"/>
              <w:r w:rsidRPr="001E7B8B">
                <w:rPr>
                  <w:color w:val="auto"/>
                  <w:rPrChange w:id="2819" w:author="Miku Nosamu" w:date="2025-07-05T16:00:00Z">
                    <w:rPr/>
                  </w:rPrChange>
                </w:rPr>
                <w:t xml:space="preserve"> </w:t>
              </w:r>
              <w:proofErr w:type="spellStart"/>
              <w:r w:rsidRPr="001E7B8B">
                <w:rPr>
                  <w:color w:val="auto"/>
                  <w:rPrChange w:id="2820" w:author="Miku Nosamu" w:date="2025-07-05T16:00:00Z">
                    <w:rPr/>
                  </w:rPrChange>
                </w:rPr>
                <w:t>halaman</w:t>
              </w:r>
              <w:proofErr w:type="spellEnd"/>
              <w:r w:rsidRPr="001E7B8B">
                <w:rPr>
                  <w:color w:val="auto"/>
                  <w:rPrChange w:id="2821" w:author="Miku Nosamu" w:date="2025-07-05T16:00:00Z">
                    <w:rPr/>
                  </w:rPrChange>
                </w:rPr>
                <w:t xml:space="preserve"> login</w:t>
              </w:r>
            </w:ins>
            <w:del w:id="2822" w:author="Miku Nosamu" w:date="2025-07-05T16:00:00Z">
              <w:r w:rsidR="00803970" w:rsidRPr="001E7B8B" w:rsidDel="001E7B8B">
                <w:rPr>
                  <w:rFonts w:ascii="Arial" w:hAnsi="Arial" w:cs="Arial"/>
                  <w:noProof/>
                  <w:color w:val="auto"/>
                  <w:kern w:val="1"/>
                  <w:szCs w:val="20"/>
                  <w:lang w:val="id-ID"/>
                  <w:rPrChange w:id="2823" w:author="Miku Nosamu" w:date="2025-07-05T16:00:00Z">
                    <w:rPr>
                      <w:rFonts w:ascii="Arial" w:hAnsi="Arial" w:cs="Arial"/>
                      <w:noProof/>
                      <w:color w:val="2C283A" w:themeColor="text2"/>
                      <w:kern w:val="1"/>
                      <w:szCs w:val="20"/>
                      <w:lang w:val="id-ID"/>
                    </w:rPr>
                  </w:rPrChange>
                </w:rPr>
                <w:delText>Berhasil masuk ke jendela menu utama</w:delText>
              </w:r>
            </w:del>
          </w:p>
        </w:tc>
        <w:tc>
          <w:tcPr>
            <w:tcW w:w="3192" w:type="dxa"/>
            <w:vAlign w:val="center"/>
          </w:tcPr>
          <w:p w14:paraId="5F6080C4" w14:textId="77777777" w:rsidR="00803970" w:rsidRPr="001E7B8B" w:rsidRDefault="00803970" w:rsidP="00E24328">
            <w:pPr>
              <w:jc w:val="center"/>
              <w:rPr>
                <w:rFonts w:ascii="Arial" w:hAnsi="Arial" w:cs="Arial"/>
                <w:noProof/>
                <w:color w:val="auto"/>
                <w:kern w:val="1"/>
                <w:szCs w:val="20"/>
                <w:lang w:val="id-ID"/>
                <w:rPrChange w:id="2824" w:author="Miku Nosamu" w:date="2025-07-05T16:00:00Z">
                  <w:rPr>
                    <w:rFonts w:ascii="Arial" w:hAnsi="Arial" w:cs="Arial"/>
                    <w:noProof/>
                    <w:color w:val="2C283A" w:themeColor="text2"/>
                    <w:kern w:val="1"/>
                    <w:szCs w:val="20"/>
                    <w:lang w:val="id-ID"/>
                  </w:rPr>
                </w:rPrChange>
              </w:rPr>
            </w:pPr>
            <w:r w:rsidRPr="001E7B8B">
              <w:rPr>
                <w:rFonts w:ascii="Arial" w:hAnsi="Arial" w:cs="Arial"/>
                <w:noProof/>
                <w:color w:val="auto"/>
                <w:kern w:val="1"/>
                <w:szCs w:val="20"/>
                <w:lang w:val="id-ID"/>
                <w:rPrChange w:id="2825" w:author="Miku Nosamu" w:date="2025-07-05T16:00:00Z">
                  <w:rPr>
                    <w:rFonts w:ascii="Arial" w:hAnsi="Arial" w:cs="Arial"/>
                    <w:noProof/>
                    <w:color w:val="2C283A" w:themeColor="text2"/>
                    <w:kern w:val="1"/>
                    <w:szCs w:val="20"/>
                    <w:lang w:val="id-ID"/>
                  </w:rPr>
                </w:rPrChange>
              </w:rPr>
              <w:t>Hasil pengamatan sesuai</w:t>
            </w:r>
          </w:p>
        </w:tc>
      </w:tr>
    </w:tbl>
    <w:p w14:paraId="5D319026" w14:textId="77777777" w:rsidR="00E618EB" w:rsidRDefault="00E618EB" w:rsidP="00546376">
      <w:pPr>
        <w:rPr>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FA7031" w:rsidRPr="00041683" w14:paraId="5145FCF2" w14:textId="77777777" w:rsidTr="005877C0">
        <w:trPr>
          <w:cnfStyle w:val="100000000000" w:firstRow="1" w:lastRow="0" w:firstColumn="0" w:lastColumn="0" w:oddVBand="0" w:evenVBand="0" w:oddHBand="0" w:evenHBand="0" w:firstRowFirstColumn="0" w:firstRowLastColumn="0" w:lastRowFirstColumn="0" w:lastRowLastColumn="0"/>
          <w:ins w:id="2826" w:author="Miku Nosamu" w:date="2025-07-05T16:01:00Z"/>
        </w:trPr>
        <w:tc>
          <w:tcPr>
            <w:tcW w:w="3192" w:type="dxa"/>
            <w:vAlign w:val="center"/>
          </w:tcPr>
          <w:p w14:paraId="46098937" w14:textId="77777777" w:rsidR="00FA7031" w:rsidRPr="00041683" w:rsidRDefault="00FA7031" w:rsidP="005877C0">
            <w:pPr>
              <w:jc w:val="center"/>
              <w:rPr>
                <w:ins w:id="2827" w:author="Miku Nosamu" w:date="2025-07-05T16:01:00Z"/>
                <w:rFonts w:ascii="Arial" w:hAnsi="Arial" w:cs="Arial"/>
                <w:noProof/>
                <w:color w:val="2C283A" w:themeColor="text2"/>
                <w:kern w:val="1"/>
                <w:szCs w:val="20"/>
                <w:lang w:val="id-ID"/>
              </w:rPr>
            </w:pPr>
            <w:ins w:id="2828" w:author="Miku Nosamu" w:date="2025-07-05T16:01:00Z">
              <w:r w:rsidRPr="00041683">
                <w:rPr>
                  <w:rFonts w:ascii="Arial" w:hAnsi="Arial" w:cs="Arial"/>
                  <w:noProof/>
                  <w:color w:val="2C283A" w:themeColor="text2"/>
                  <w:kern w:val="1"/>
                  <w:szCs w:val="20"/>
                  <w:lang w:val="id-ID"/>
                </w:rPr>
                <w:t>Identifikasi</w:t>
              </w:r>
            </w:ins>
          </w:p>
        </w:tc>
        <w:tc>
          <w:tcPr>
            <w:tcW w:w="6384" w:type="dxa"/>
            <w:gridSpan w:val="2"/>
            <w:vAlign w:val="center"/>
          </w:tcPr>
          <w:p w14:paraId="76E1D8C5" w14:textId="29D12F5D" w:rsidR="00FA7031" w:rsidRPr="00B75A9E" w:rsidRDefault="00FA7031" w:rsidP="005877C0">
            <w:pPr>
              <w:jc w:val="center"/>
              <w:rPr>
                <w:ins w:id="2829" w:author="Miku Nosamu" w:date="2025-07-05T16:01:00Z"/>
                <w:rFonts w:ascii="Arial" w:hAnsi="Arial" w:cs="Arial"/>
                <w:noProof/>
                <w:color w:val="2C283A" w:themeColor="text2"/>
                <w:kern w:val="1"/>
                <w:szCs w:val="20"/>
                <w:rPrChange w:id="2830" w:author="Miku Nosamu" w:date="2025-07-05T16:02:00Z">
                  <w:rPr>
                    <w:ins w:id="2831" w:author="Miku Nosamu" w:date="2025-07-05T16:01:00Z"/>
                    <w:rFonts w:ascii="Arial" w:hAnsi="Arial" w:cs="Arial"/>
                    <w:noProof/>
                    <w:color w:val="2C283A" w:themeColor="text2"/>
                    <w:kern w:val="1"/>
                    <w:szCs w:val="20"/>
                    <w:lang w:val="id-ID"/>
                  </w:rPr>
                </w:rPrChange>
              </w:rPr>
            </w:pPr>
            <w:ins w:id="2832" w:author="Miku Nosamu" w:date="2025-07-05T16:01:00Z">
              <w:r w:rsidRPr="00041683">
                <w:rPr>
                  <w:rFonts w:ascii="Arial" w:hAnsi="Arial" w:cs="Arial"/>
                  <w:noProof/>
                  <w:color w:val="2C283A" w:themeColor="text2"/>
                  <w:kern w:val="1"/>
                  <w:szCs w:val="20"/>
                  <w:lang w:val="id-ID"/>
                </w:rPr>
                <w:t>KU-00</w:t>
              </w:r>
            </w:ins>
            <w:ins w:id="2833" w:author="Miku Nosamu" w:date="2025-07-05T16:02:00Z">
              <w:r w:rsidR="00B75A9E">
                <w:rPr>
                  <w:rFonts w:ascii="Arial" w:hAnsi="Arial" w:cs="Arial"/>
                  <w:noProof/>
                  <w:color w:val="2C283A" w:themeColor="text2"/>
                  <w:kern w:val="1"/>
                  <w:szCs w:val="20"/>
                </w:rPr>
                <w:t>2</w:t>
              </w:r>
            </w:ins>
          </w:p>
        </w:tc>
      </w:tr>
      <w:tr w:rsidR="00FA7031" w:rsidRPr="005877C0" w14:paraId="5BE4A637" w14:textId="77777777" w:rsidTr="005877C0">
        <w:trPr>
          <w:ins w:id="2834" w:author="Miku Nosamu" w:date="2025-07-05T16:01:00Z"/>
        </w:trPr>
        <w:tc>
          <w:tcPr>
            <w:tcW w:w="3192" w:type="dxa"/>
            <w:vAlign w:val="center"/>
          </w:tcPr>
          <w:p w14:paraId="0505A1AA" w14:textId="77777777" w:rsidR="00FA7031" w:rsidRPr="00B75A9E" w:rsidRDefault="00FA7031">
            <w:pPr>
              <w:jc w:val="center"/>
              <w:rPr>
                <w:ins w:id="2835" w:author="Miku Nosamu" w:date="2025-07-05T16:01:00Z"/>
                <w:rFonts w:cstheme="minorHAnsi"/>
                <w:noProof/>
                <w:color w:val="auto"/>
                <w:kern w:val="1"/>
                <w:szCs w:val="20"/>
                <w:lang w:val="id-ID"/>
                <w:rPrChange w:id="2836" w:author="Miku Nosamu" w:date="2025-07-05T16:03:00Z">
                  <w:rPr>
                    <w:ins w:id="2837" w:author="Miku Nosamu" w:date="2025-07-05T16:01:00Z"/>
                    <w:rFonts w:ascii="Arial" w:hAnsi="Arial" w:cs="Arial"/>
                    <w:noProof/>
                    <w:color w:val="auto"/>
                    <w:kern w:val="1"/>
                    <w:szCs w:val="20"/>
                    <w:lang w:val="id-ID"/>
                  </w:rPr>
                </w:rPrChange>
              </w:rPr>
            </w:pPr>
            <w:ins w:id="2838" w:author="Miku Nosamu" w:date="2025-07-05T16:01:00Z">
              <w:r w:rsidRPr="00B75A9E">
                <w:rPr>
                  <w:rFonts w:cstheme="minorHAnsi"/>
                  <w:noProof/>
                  <w:color w:val="auto"/>
                  <w:kern w:val="1"/>
                  <w:szCs w:val="20"/>
                  <w:lang w:val="id-ID"/>
                  <w:rPrChange w:id="2839" w:author="Miku Nosamu" w:date="2025-07-05T16:03:00Z">
                    <w:rPr>
                      <w:rFonts w:ascii="Arial" w:hAnsi="Arial" w:cs="Arial"/>
                      <w:noProof/>
                      <w:color w:val="auto"/>
                      <w:kern w:val="1"/>
                      <w:szCs w:val="20"/>
                      <w:lang w:val="id-ID"/>
                    </w:rPr>
                  </w:rPrChange>
                </w:rPr>
                <w:t>Nama Kasus Uji</w:t>
              </w:r>
            </w:ins>
          </w:p>
        </w:tc>
        <w:tc>
          <w:tcPr>
            <w:tcW w:w="6384" w:type="dxa"/>
            <w:gridSpan w:val="2"/>
            <w:vAlign w:val="center"/>
          </w:tcPr>
          <w:p w14:paraId="4417B0C1" w14:textId="4F8E3B85" w:rsidR="00FA7031" w:rsidRPr="00B75A9E" w:rsidRDefault="00B75A9E">
            <w:pPr>
              <w:jc w:val="center"/>
              <w:rPr>
                <w:ins w:id="2840" w:author="Miku Nosamu" w:date="2025-07-05T16:01:00Z"/>
                <w:rFonts w:cstheme="minorHAnsi"/>
                <w:noProof/>
                <w:color w:val="auto"/>
                <w:kern w:val="1"/>
                <w:szCs w:val="20"/>
                <w:lang w:val="id-ID"/>
                <w:rPrChange w:id="2841" w:author="Miku Nosamu" w:date="2025-07-05T16:03:00Z">
                  <w:rPr>
                    <w:ins w:id="2842" w:author="Miku Nosamu" w:date="2025-07-05T16:01:00Z"/>
                    <w:rFonts w:ascii="Arial" w:hAnsi="Arial" w:cs="Arial"/>
                    <w:noProof/>
                    <w:color w:val="auto"/>
                    <w:kern w:val="1"/>
                    <w:szCs w:val="20"/>
                    <w:lang w:val="id-ID"/>
                  </w:rPr>
                </w:rPrChange>
              </w:rPr>
            </w:pPr>
            <w:ins w:id="2843" w:author="Miku Nosamu" w:date="2025-07-05T16:02:00Z">
              <w:r w:rsidRPr="00B75A9E">
                <w:rPr>
                  <w:rFonts w:cstheme="minorHAnsi"/>
                  <w:color w:val="auto"/>
                  <w:szCs w:val="20"/>
                  <w:rPrChange w:id="2844" w:author="Miku Nosamu" w:date="2025-07-05T16:03:00Z">
                    <w:rPr/>
                  </w:rPrChange>
                </w:rPr>
                <w:t xml:space="preserve">Email sudah </w:t>
              </w:r>
              <w:proofErr w:type="spellStart"/>
              <w:r w:rsidRPr="00B75A9E">
                <w:rPr>
                  <w:rFonts w:cstheme="minorHAnsi"/>
                  <w:color w:val="auto"/>
                  <w:szCs w:val="20"/>
                  <w:rPrChange w:id="2845" w:author="Miku Nosamu" w:date="2025-07-05T16:03:00Z">
                    <w:rPr/>
                  </w:rPrChange>
                </w:rPr>
                <w:t>terdaftar</w:t>
              </w:r>
            </w:ins>
            <w:proofErr w:type="spellEnd"/>
          </w:p>
        </w:tc>
      </w:tr>
      <w:tr w:rsidR="00FA7031" w:rsidRPr="005877C0" w14:paraId="034D9EDD" w14:textId="77777777" w:rsidTr="005877C0">
        <w:trPr>
          <w:ins w:id="2846" w:author="Miku Nosamu" w:date="2025-07-05T16:01:00Z"/>
        </w:trPr>
        <w:tc>
          <w:tcPr>
            <w:tcW w:w="3192" w:type="dxa"/>
            <w:vAlign w:val="center"/>
          </w:tcPr>
          <w:p w14:paraId="6DC97E78" w14:textId="77777777" w:rsidR="00FA7031" w:rsidRPr="00B75A9E" w:rsidRDefault="00FA7031">
            <w:pPr>
              <w:jc w:val="center"/>
              <w:rPr>
                <w:ins w:id="2847" w:author="Miku Nosamu" w:date="2025-07-05T16:01:00Z"/>
                <w:rFonts w:cstheme="minorHAnsi"/>
                <w:noProof/>
                <w:color w:val="auto"/>
                <w:kern w:val="1"/>
                <w:szCs w:val="20"/>
                <w:lang w:val="id-ID"/>
                <w:rPrChange w:id="2848" w:author="Miku Nosamu" w:date="2025-07-05T16:03:00Z">
                  <w:rPr>
                    <w:ins w:id="2849" w:author="Miku Nosamu" w:date="2025-07-05T16:01:00Z"/>
                    <w:rFonts w:ascii="Arial" w:hAnsi="Arial" w:cs="Arial"/>
                    <w:noProof/>
                    <w:color w:val="auto"/>
                    <w:kern w:val="1"/>
                    <w:szCs w:val="20"/>
                    <w:lang w:val="id-ID"/>
                  </w:rPr>
                </w:rPrChange>
              </w:rPr>
            </w:pPr>
            <w:ins w:id="2850" w:author="Miku Nosamu" w:date="2025-07-05T16:01:00Z">
              <w:r w:rsidRPr="00B75A9E">
                <w:rPr>
                  <w:rFonts w:cstheme="minorHAnsi"/>
                  <w:noProof/>
                  <w:color w:val="auto"/>
                  <w:kern w:val="1"/>
                  <w:szCs w:val="20"/>
                  <w:lang w:val="id-ID"/>
                  <w:rPrChange w:id="2851" w:author="Miku Nosamu" w:date="2025-07-05T16:03:00Z">
                    <w:rPr>
                      <w:rFonts w:ascii="Arial" w:hAnsi="Arial" w:cs="Arial"/>
                      <w:noProof/>
                      <w:color w:val="auto"/>
                      <w:kern w:val="1"/>
                      <w:szCs w:val="20"/>
                      <w:lang w:val="id-ID"/>
                    </w:rPr>
                  </w:rPrChange>
                </w:rPr>
                <w:t>Deskripsi</w:t>
              </w:r>
            </w:ins>
          </w:p>
        </w:tc>
        <w:tc>
          <w:tcPr>
            <w:tcW w:w="6384" w:type="dxa"/>
            <w:gridSpan w:val="2"/>
            <w:vAlign w:val="center"/>
          </w:tcPr>
          <w:p w14:paraId="6605B069" w14:textId="1320DBB1" w:rsidR="00FA7031" w:rsidRPr="00B75A9E" w:rsidRDefault="00B75A9E">
            <w:pPr>
              <w:jc w:val="center"/>
              <w:rPr>
                <w:ins w:id="2852" w:author="Miku Nosamu" w:date="2025-07-05T16:01:00Z"/>
                <w:rFonts w:cstheme="minorHAnsi"/>
                <w:noProof/>
                <w:color w:val="auto"/>
                <w:kern w:val="1"/>
                <w:szCs w:val="20"/>
                <w:lang w:val="id-ID"/>
                <w:rPrChange w:id="2853" w:author="Miku Nosamu" w:date="2025-07-05T16:03:00Z">
                  <w:rPr>
                    <w:ins w:id="2854" w:author="Miku Nosamu" w:date="2025-07-05T16:01:00Z"/>
                    <w:rFonts w:ascii="Arial" w:hAnsi="Arial" w:cs="Arial"/>
                    <w:noProof/>
                    <w:color w:val="auto"/>
                    <w:kern w:val="1"/>
                    <w:szCs w:val="20"/>
                    <w:lang w:val="id-ID"/>
                  </w:rPr>
                </w:rPrChange>
              </w:rPr>
            </w:pPr>
            <w:proofErr w:type="spellStart"/>
            <w:ins w:id="2855" w:author="Miku Nosamu" w:date="2025-07-05T16:02:00Z">
              <w:r w:rsidRPr="00B75A9E">
                <w:rPr>
                  <w:rFonts w:cstheme="minorHAnsi"/>
                  <w:color w:val="auto"/>
                  <w:szCs w:val="20"/>
                  <w:rPrChange w:id="2856" w:author="Miku Nosamu" w:date="2025-07-05T16:03:00Z">
                    <w:rPr/>
                  </w:rPrChange>
                </w:rPr>
                <w:t>Registrasi</w:t>
              </w:r>
              <w:proofErr w:type="spellEnd"/>
              <w:r w:rsidRPr="00B75A9E">
                <w:rPr>
                  <w:rFonts w:cstheme="minorHAnsi"/>
                  <w:color w:val="auto"/>
                  <w:szCs w:val="20"/>
                  <w:rPrChange w:id="2857" w:author="Miku Nosamu" w:date="2025-07-05T16:03:00Z">
                    <w:rPr/>
                  </w:rPrChange>
                </w:rPr>
                <w:t xml:space="preserve"> </w:t>
              </w:r>
              <w:proofErr w:type="spellStart"/>
              <w:r w:rsidRPr="00B75A9E">
                <w:rPr>
                  <w:rFonts w:cstheme="minorHAnsi"/>
                  <w:color w:val="auto"/>
                  <w:szCs w:val="20"/>
                  <w:rPrChange w:id="2858" w:author="Miku Nosamu" w:date="2025-07-05T16:03:00Z">
                    <w:rPr/>
                  </w:rPrChange>
                </w:rPr>
                <w:t>gagal</w:t>
              </w:r>
              <w:proofErr w:type="spellEnd"/>
              <w:r w:rsidRPr="00B75A9E">
                <w:rPr>
                  <w:rFonts w:cstheme="minorHAnsi"/>
                  <w:color w:val="auto"/>
                  <w:szCs w:val="20"/>
                  <w:rPrChange w:id="2859" w:author="Miku Nosamu" w:date="2025-07-05T16:03:00Z">
                    <w:rPr/>
                  </w:rPrChange>
                </w:rPr>
                <w:t xml:space="preserve"> </w:t>
              </w:r>
              <w:proofErr w:type="spellStart"/>
              <w:r w:rsidRPr="00B75A9E">
                <w:rPr>
                  <w:rFonts w:cstheme="minorHAnsi"/>
                  <w:color w:val="auto"/>
                  <w:szCs w:val="20"/>
                  <w:rPrChange w:id="2860" w:author="Miku Nosamu" w:date="2025-07-05T16:03:00Z">
                    <w:rPr/>
                  </w:rPrChange>
                </w:rPr>
                <w:t>karena</w:t>
              </w:r>
              <w:proofErr w:type="spellEnd"/>
              <w:r w:rsidRPr="00B75A9E">
                <w:rPr>
                  <w:rFonts w:cstheme="minorHAnsi"/>
                  <w:color w:val="auto"/>
                  <w:szCs w:val="20"/>
                  <w:rPrChange w:id="2861" w:author="Miku Nosamu" w:date="2025-07-05T16:03:00Z">
                    <w:rPr/>
                  </w:rPrChange>
                </w:rPr>
                <w:t xml:space="preserve"> email sudah </w:t>
              </w:r>
              <w:proofErr w:type="spellStart"/>
              <w:r w:rsidRPr="00B75A9E">
                <w:rPr>
                  <w:rFonts w:cstheme="minorHAnsi"/>
                  <w:color w:val="auto"/>
                  <w:szCs w:val="20"/>
                  <w:rPrChange w:id="2862" w:author="Miku Nosamu" w:date="2025-07-05T16:03:00Z">
                    <w:rPr/>
                  </w:rPrChange>
                </w:rPr>
                <w:t>digunakan</w:t>
              </w:r>
            </w:ins>
            <w:proofErr w:type="spellEnd"/>
          </w:p>
        </w:tc>
      </w:tr>
      <w:tr w:rsidR="00FA7031" w:rsidRPr="005877C0" w14:paraId="7D09D3D7" w14:textId="77777777" w:rsidTr="005877C0">
        <w:trPr>
          <w:ins w:id="2863" w:author="Miku Nosamu" w:date="2025-07-05T16:01:00Z"/>
        </w:trPr>
        <w:tc>
          <w:tcPr>
            <w:tcW w:w="3192" w:type="dxa"/>
            <w:vAlign w:val="center"/>
          </w:tcPr>
          <w:p w14:paraId="53D43B48" w14:textId="77777777" w:rsidR="00FA7031" w:rsidRPr="00B75A9E" w:rsidRDefault="00FA7031">
            <w:pPr>
              <w:jc w:val="center"/>
              <w:rPr>
                <w:ins w:id="2864" w:author="Miku Nosamu" w:date="2025-07-05T16:01:00Z"/>
                <w:rFonts w:cstheme="minorHAnsi"/>
                <w:noProof/>
                <w:color w:val="auto"/>
                <w:kern w:val="1"/>
                <w:szCs w:val="20"/>
                <w:lang w:val="id-ID"/>
                <w:rPrChange w:id="2865" w:author="Miku Nosamu" w:date="2025-07-05T16:03:00Z">
                  <w:rPr>
                    <w:ins w:id="2866" w:author="Miku Nosamu" w:date="2025-07-05T16:01:00Z"/>
                    <w:rFonts w:ascii="Arial" w:hAnsi="Arial" w:cs="Arial"/>
                    <w:noProof/>
                    <w:color w:val="auto"/>
                    <w:kern w:val="1"/>
                    <w:szCs w:val="20"/>
                    <w:lang w:val="id-ID"/>
                  </w:rPr>
                </w:rPrChange>
              </w:rPr>
            </w:pPr>
            <w:ins w:id="2867" w:author="Miku Nosamu" w:date="2025-07-05T16:01:00Z">
              <w:r w:rsidRPr="00B75A9E">
                <w:rPr>
                  <w:rFonts w:cstheme="minorHAnsi"/>
                  <w:noProof/>
                  <w:color w:val="auto"/>
                  <w:kern w:val="1"/>
                  <w:szCs w:val="20"/>
                  <w:lang w:val="id-ID"/>
                  <w:rPrChange w:id="2868" w:author="Miku Nosamu" w:date="2025-07-05T16:03:00Z">
                    <w:rPr>
                      <w:rFonts w:ascii="Arial" w:hAnsi="Arial" w:cs="Arial"/>
                      <w:noProof/>
                      <w:color w:val="auto"/>
                      <w:kern w:val="1"/>
                      <w:szCs w:val="20"/>
                      <w:lang w:val="id-ID"/>
                    </w:rPr>
                  </w:rPrChange>
                </w:rPr>
                <w:t>Kondisi Awal</w:t>
              </w:r>
            </w:ins>
          </w:p>
        </w:tc>
        <w:tc>
          <w:tcPr>
            <w:tcW w:w="6384" w:type="dxa"/>
            <w:gridSpan w:val="2"/>
            <w:vAlign w:val="center"/>
          </w:tcPr>
          <w:p w14:paraId="0FF31F70" w14:textId="5B8AD77D" w:rsidR="00FA7031" w:rsidRPr="00B75A9E" w:rsidRDefault="00B75A9E">
            <w:pPr>
              <w:jc w:val="center"/>
              <w:rPr>
                <w:ins w:id="2869" w:author="Miku Nosamu" w:date="2025-07-05T16:01:00Z"/>
                <w:rFonts w:cstheme="minorHAnsi"/>
                <w:noProof/>
                <w:color w:val="auto"/>
                <w:kern w:val="1"/>
                <w:szCs w:val="20"/>
                <w:lang w:val="id-ID"/>
                <w:rPrChange w:id="2870" w:author="Miku Nosamu" w:date="2025-07-05T16:03:00Z">
                  <w:rPr>
                    <w:ins w:id="2871" w:author="Miku Nosamu" w:date="2025-07-05T16:01:00Z"/>
                    <w:rFonts w:ascii="Arial" w:hAnsi="Arial" w:cs="Arial"/>
                    <w:noProof/>
                    <w:color w:val="auto"/>
                    <w:kern w:val="1"/>
                    <w:szCs w:val="20"/>
                    <w:lang w:val="id-ID"/>
                  </w:rPr>
                </w:rPrChange>
              </w:rPr>
            </w:pPr>
            <w:ins w:id="2872" w:author="Miku Nosamu" w:date="2025-07-05T16:02:00Z">
              <w:r w:rsidRPr="00B75A9E">
                <w:rPr>
                  <w:rFonts w:cstheme="minorHAnsi"/>
                  <w:color w:val="auto"/>
                  <w:szCs w:val="20"/>
                  <w:rPrChange w:id="2873" w:author="Miku Nosamu" w:date="2025-07-05T16:03:00Z">
                    <w:rPr/>
                  </w:rPrChange>
                </w:rPr>
                <w:t xml:space="preserve">Sudah </w:t>
              </w:r>
              <w:proofErr w:type="spellStart"/>
              <w:r w:rsidRPr="00B75A9E">
                <w:rPr>
                  <w:rFonts w:cstheme="minorHAnsi"/>
                  <w:color w:val="auto"/>
                  <w:szCs w:val="20"/>
                  <w:rPrChange w:id="2874" w:author="Miku Nosamu" w:date="2025-07-05T16:03:00Z">
                    <w:rPr/>
                  </w:rPrChange>
                </w:rPr>
                <w:t>ada</w:t>
              </w:r>
              <w:proofErr w:type="spellEnd"/>
              <w:r w:rsidRPr="00B75A9E">
                <w:rPr>
                  <w:rFonts w:cstheme="minorHAnsi"/>
                  <w:color w:val="auto"/>
                  <w:szCs w:val="20"/>
                  <w:rPrChange w:id="2875" w:author="Miku Nosamu" w:date="2025-07-05T16:03:00Z">
                    <w:rPr/>
                  </w:rPrChange>
                </w:rPr>
                <w:t xml:space="preserve"> akun dengan email yang sama </w:t>
              </w:r>
              <w:proofErr w:type="spellStart"/>
              <w:r w:rsidRPr="00B75A9E">
                <w:rPr>
                  <w:rFonts w:cstheme="minorHAnsi"/>
                  <w:color w:val="auto"/>
                  <w:szCs w:val="20"/>
                  <w:rPrChange w:id="2876" w:author="Miku Nosamu" w:date="2025-07-05T16:03:00Z">
                    <w:rPr/>
                  </w:rPrChange>
                </w:rPr>
                <w:t>sebelumnya</w:t>
              </w:r>
            </w:ins>
            <w:proofErr w:type="spellEnd"/>
          </w:p>
        </w:tc>
      </w:tr>
      <w:tr w:rsidR="00FA7031" w:rsidRPr="005877C0" w14:paraId="7AA0FF32" w14:textId="77777777" w:rsidTr="005877C0">
        <w:trPr>
          <w:ins w:id="2877" w:author="Miku Nosamu" w:date="2025-07-05T16:01:00Z"/>
        </w:trPr>
        <w:tc>
          <w:tcPr>
            <w:tcW w:w="3192" w:type="dxa"/>
            <w:vAlign w:val="center"/>
          </w:tcPr>
          <w:p w14:paraId="7D10DC3B" w14:textId="77777777" w:rsidR="00FA7031" w:rsidRPr="00B75A9E" w:rsidRDefault="00FA7031">
            <w:pPr>
              <w:jc w:val="center"/>
              <w:rPr>
                <w:ins w:id="2878" w:author="Miku Nosamu" w:date="2025-07-05T16:01:00Z"/>
                <w:rFonts w:cstheme="minorHAnsi"/>
                <w:noProof/>
                <w:color w:val="auto"/>
                <w:kern w:val="1"/>
                <w:szCs w:val="20"/>
                <w:lang w:val="id-ID"/>
                <w:rPrChange w:id="2879" w:author="Miku Nosamu" w:date="2025-07-05T16:03:00Z">
                  <w:rPr>
                    <w:ins w:id="2880" w:author="Miku Nosamu" w:date="2025-07-05T16:01:00Z"/>
                    <w:rFonts w:ascii="Arial" w:hAnsi="Arial" w:cs="Arial"/>
                    <w:noProof/>
                    <w:color w:val="auto"/>
                    <w:kern w:val="1"/>
                    <w:szCs w:val="20"/>
                    <w:lang w:val="id-ID"/>
                  </w:rPr>
                </w:rPrChange>
              </w:rPr>
            </w:pPr>
            <w:ins w:id="2881" w:author="Miku Nosamu" w:date="2025-07-05T16:01:00Z">
              <w:r w:rsidRPr="00B75A9E">
                <w:rPr>
                  <w:rFonts w:cstheme="minorHAnsi"/>
                  <w:noProof/>
                  <w:color w:val="auto"/>
                  <w:kern w:val="1"/>
                  <w:szCs w:val="20"/>
                  <w:lang w:val="id-ID"/>
                  <w:rPrChange w:id="2882" w:author="Miku Nosamu" w:date="2025-07-05T16:03:00Z">
                    <w:rPr>
                      <w:rFonts w:ascii="Arial" w:hAnsi="Arial" w:cs="Arial"/>
                      <w:noProof/>
                      <w:color w:val="auto"/>
                      <w:kern w:val="1"/>
                      <w:szCs w:val="20"/>
                      <w:lang w:val="id-ID"/>
                    </w:rPr>
                  </w:rPrChange>
                </w:rPr>
                <w:t>Tanggal Pengujian</w:t>
              </w:r>
            </w:ins>
          </w:p>
        </w:tc>
        <w:tc>
          <w:tcPr>
            <w:tcW w:w="6384" w:type="dxa"/>
            <w:gridSpan w:val="2"/>
            <w:vAlign w:val="center"/>
          </w:tcPr>
          <w:p w14:paraId="0ADDD0D4" w14:textId="77777777" w:rsidR="00FA7031" w:rsidRPr="00B75A9E" w:rsidRDefault="00FA7031">
            <w:pPr>
              <w:jc w:val="center"/>
              <w:rPr>
                <w:ins w:id="2883" w:author="Miku Nosamu" w:date="2025-07-05T16:01:00Z"/>
                <w:rFonts w:cstheme="minorHAnsi"/>
                <w:noProof/>
                <w:color w:val="auto"/>
                <w:kern w:val="1"/>
                <w:szCs w:val="20"/>
                <w:rPrChange w:id="2884" w:author="Miku Nosamu" w:date="2025-07-05T16:03:00Z">
                  <w:rPr>
                    <w:ins w:id="2885" w:author="Miku Nosamu" w:date="2025-07-05T16:01:00Z"/>
                    <w:rFonts w:ascii="Arial" w:hAnsi="Arial" w:cs="Arial"/>
                    <w:noProof/>
                    <w:color w:val="auto"/>
                    <w:kern w:val="1"/>
                    <w:szCs w:val="20"/>
                  </w:rPr>
                </w:rPrChange>
              </w:rPr>
            </w:pPr>
            <w:ins w:id="2886" w:author="Miku Nosamu" w:date="2025-07-05T16:01:00Z">
              <w:r w:rsidRPr="00B75A9E">
                <w:rPr>
                  <w:rFonts w:cstheme="minorHAnsi"/>
                  <w:noProof/>
                  <w:color w:val="auto"/>
                  <w:kern w:val="1"/>
                  <w:szCs w:val="20"/>
                  <w:rPrChange w:id="2887" w:author="Miku Nosamu" w:date="2025-07-05T16:03:00Z">
                    <w:rPr>
                      <w:rFonts w:ascii="Arial" w:hAnsi="Arial" w:cs="Arial"/>
                      <w:noProof/>
                      <w:color w:val="auto"/>
                      <w:kern w:val="1"/>
                      <w:szCs w:val="20"/>
                    </w:rPr>
                  </w:rPrChange>
                </w:rPr>
                <w:t>9 Juli 2025</w:t>
              </w:r>
            </w:ins>
          </w:p>
        </w:tc>
      </w:tr>
      <w:tr w:rsidR="00FA7031" w:rsidRPr="005877C0" w14:paraId="58DDBCA8" w14:textId="77777777" w:rsidTr="005877C0">
        <w:trPr>
          <w:ins w:id="2888" w:author="Miku Nosamu" w:date="2025-07-05T16:01:00Z"/>
        </w:trPr>
        <w:tc>
          <w:tcPr>
            <w:tcW w:w="3192" w:type="dxa"/>
            <w:vAlign w:val="center"/>
          </w:tcPr>
          <w:p w14:paraId="0D6B2B7C" w14:textId="77777777" w:rsidR="00FA7031" w:rsidRPr="00B75A9E" w:rsidRDefault="00FA7031">
            <w:pPr>
              <w:jc w:val="center"/>
              <w:rPr>
                <w:ins w:id="2889" w:author="Miku Nosamu" w:date="2025-07-05T16:01:00Z"/>
                <w:rFonts w:cstheme="minorHAnsi"/>
                <w:noProof/>
                <w:color w:val="auto"/>
                <w:kern w:val="1"/>
                <w:szCs w:val="20"/>
                <w:lang w:val="id-ID"/>
                <w:rPrChange w:id="2890" w:author="Miku Nosamu" w:date="2025-07-05T16:03:00Z">
                  <w:rPr>
                    <w:ins w:id="2891" w:author="Miku Nosamu" w:date="2025-07-05T16:01:00Z"/>
                    <w:rFonts w:ascii="Arial" w:hAnsi="Arial" w:cs="Arial"/>
                    <w:noProof/>
                    <w:color w:val="auto"/>
                    <w:kern w:val="1"/>
                    <w:szCs w:val="20"/>
                    <w:lang w:val="id-ID"/>
                  </w:rPr>
                </w:rPrChange>
              </w:rPr>
            </w:pPr>
            <w:ins w:id="2892" w:author="Miku Nosamu" w:date="2025-07-05T16:01:00Z">
              <w:r w:rsidRPr="00B75A9E">
                <w:rPr>
                  <w:rFonts w:cstheme="minorHAnsi"/>
                  <w:noProof/>
                  <w:color w:val="auto"/>
                  <w:kern w:val="1"/>
                  <w:szCs w:val="20"/>
                  <w:lang w:val="id-ID"/>
                  <w:rPrChange w:id="2893" w:author="Miku Nosamu" w:date="2025-07-05T16:03:00Z">
                    <w:rPr>
                      <w:rFonts w:ascii="Arial" w:hAnsi="Arial" w:cs="Arial"/>
                      <w:noProof/>
                      <w:color w:val="auto"/>
                      <w:kern w:val="1"/>
                      <w:szCs w:val="20"/>
                      <w:lang w:val="id-ID"/>
                    </w:rPr>
                  </w:rPrChange>
                </w:rPr>
                <w:t>Penguji</w:t>
              </w:r>
            </w:ins>
          </w:p>
        </w:tc>
        <w:tc>
          <w:tcPr>
            <w:tcW w:w="6384" w:type="dxa"/>
            <w:gridSpan w:val="2"/>
            <w:vAlign w:val="center"/>
          </w:tcPr>
          <w:p w14:paraId="636FF382" w14:textId="77777777" w:rsidR="00FA7031" w:rsidRPr="00B75A9E" w:rsidRDefault="00FA7031">
            <w:pPr>
              <w:jc w:val="center"/>
              <w:rPr>
                <w:ins w:id="2894" w:author="Miku Nosamu" w:date="2025-07-05T16:01:00Z"/>
                <w:rFonts w:cstheme="minorHAnsi"/>
                <w:noProof/>
                <w:color w:val="auto"/>
                <w:kern w:val="1"/>
                <w:szCs w:val="20"/>
                <w:lang w:val="id-ID"/>
                <w:rPrChange w:id="2895" w:author="Miku Nosamu" w:date="2025-07-05T16:03:00Z">
                  <w:rPr>
                    <w:ins w:id="2896" w:author="Miku Nosamu" w:date="2025-07-05T16:01:00Z"/>
                    <w:rFonts w:ascii="Arial" w:hAnsi="Arial" w:cs="Arial"/>
                    <w:noProof/>
                    <w:color w:val="auto"/>
                    <w:kern w:val="1"/>
                    <w:szCs w:val="20"/>
                    <w:lang w:val="id-ID"/>
                  </w:rPr>
                </w:rPrChange>
              </w:rPr>
            </w:pPr>
            <w:ins w:id="2897" w:author="Miku Nosamu" w:date="2025-07-05T16:01:00Z">
              <w:r w:rsidRPr="00B75A9E">
                <w:rPr>
                  <w:rFonts w:cstheme="minorHAnsi"/>
                  <w:noProof/>
                  <w:color w:val="auto"/>
                  <w:kern w:val="1"/>
                  <w:szCs w:val="20"/>
                  <w:rPrChange w:id="2898" w:author="Miku Nosamu" w:date="2025-07-05T16:03:00Z">
                    <w:rPr>
                      <w:rFonts w:ascii="Arial" w:hAnsi="Arial" w:cs="Arial"/>
                      <w:noProof/>
                      <w:color w:val="auto"/>
                      <w:kern w:val="1"/>
                      <w:szCs w:val="20"/>
                    </w:rPr>
                  </w:rPrChange>
                </w:rPr>
                <w:t>Lucky Abdillah</w:t>
              </w:r>
            </w:ins>
          </w:p>
        </w:tc>
      </w:tr>
      <w:tr w:rsidR="00FA7031" w:rsidRPr="005877C0" w14:paraId="5F6191A9" w14:textId="77777777" w:rsidTr="005877C0">
        <w:trPr>
          <w:ins w:id="2899" w:author="Miku Nosamu" w:date="2025-07-05T16:01:00Z"/>
        </w:trPr>
        <w:tc>
          <w:tcPr>
            <w:tcW w:w="9576" w:type="dxa"/>
            <w:gridSpan w:val="3"/>
            <w:vAlign w:val="center"/>
          </w:tcPr>
          <w:p w14:paraId="4D9B7197" w14:textId="77777777" w:rsidR="00FA7031" w:rsidRPr="00B75A9E" w:rsidRDefault="00FA7031">
            <w:pPr>
              <w:jc w:val="center"/>
              <w:rPr>
                <w:ins w:id="2900" w:author="Miku Nosamu" w:date="2025-07-05T16:01:00Z"/>
                <w:rFonts w:cstheme="minorHAnsi"/>
                <w:noProof/>
                <w:color w:val="auto"/>
                <w:kern w:val="1"/>
                <w:szCs w:val="20"/>
                <w:lang w:val="id-ID"/>
                <w:rPrChange w:id="2901" w:author="Miku Nosamu" w:date="2025-07-05T16:03:00Z">
                  <w:rPr>
                    <w:ins w:id="2902" w:author="Miku Nosamu" w:date="2025-07-05T16:01:00Z"/>
                    <w:rFonts w:ascii="Arial" w:hAnsi="Arial" w:cs="Arial"/>
                    <w:noProof/>
                    <w:color w:val="auto"/>
                    <w:kern w:val="1"/>
                    <w:szCs w:val="20"/>
                    <w:lang w:val="id-ID"/>
                  </w:rPr>
                </w:rPrChange>
              </w:rPr>
            </w:pPr>
            <w:ins w:id="2903" w:author="Miku Nosamu" w:date="2025-07-05T16:01:00Z">
              <w:r w:rsidRPr="00B75A9E">
                <w:rPr>
                  <w:rFonts w:cstheme="minorHAnsi"/>
                  <w:noProof/>
                  <w:color w:val="auto"/>
                  <w:kern w:val="1"/>
                  <w:szCs w:val="20"/>
                  <w:lang w:val="id-ID"/>
                  <w:rPrChange w:id="2904" w:author="Miku Nosamu" w:date="2025-07-05T16:03:00Z">
                    <w:rPr>
                      <w:rFonts w:ascii="Arial" w:hAnsi="Arial" w:cs="Arial"/>
                      <w:noProof/>
                      <w:color w:val="auto"/>
                      <w:kern w:val="1"/>
                      <w:szCs w:val="20"/>
                      <w:lang w:val="id-ID"/>
                    </w:rPr>
                  </w:rPrChange>
                </w:rPr>
                <w:t>Skenario</w:t>
              </w:r>
            </w:ins>
          </w:p>
        </w:tc>
      </w:tr>
      <w:tr w:rsidR="00FA7031" w:rsidRPr="005877C0" w14:paraId="2D5C9919" w14:textId="77777777" w:rsidTr="005877C0">
        <w:trPr>
          <w:ins w:id="2905" w:author="Miku Nosamu" w:date="2025-07-05T16:01:00Z"/>
        </w:trPr>
        <w:tc>
          <w:tcPr>
            <w:tcW w:w="9576" w:type="dxa"/>
            <w:gridSpan w:val="3"/>
            <w:vAlign w:val="center"/>
          </w:tcPr>
          <w:p w14:paraId="27BC5C3B" w14:textId="77777777" w:rsidR="00B75A9E" w:rsidRPr="00B75A9E" w:rsidRDefault="00B75A9E">
            <w:pPr>
              <w:pStyle w:val="NormalWeb"/>
              <w:numPr>
                <w:ilvl w:val="0"/>
                <w:numId w:val="45"/>
              </w:numPr>
              <w:spacing w:before="0" w:beforeAutospacing="0" w:after="0" w:afterAutospacing="0" w:line="360" w:lineRule="auto"/>
              <w:rPr>
                <w:ins w:id="2906" w:author="Miku Nosamu" w:date="2025-07-05T16:03:00Z"/>
                <w:rFonts w:asciiTheme="minorHAnsi" w:hAnsiTheme="minorHAnsi" w:cstheme="minorHAnsi"/>
                <w:sz w:val="20"/>
                <w:szCs w:val="20"/>
                <w:rPrChange w:id="2907" w:author="Miku Nosamu" w:date="2025-07-05T16:03:00Z">
                  <w:rPr>
                    <w:ins w:id="2908" w:author="Miku Nosamu" w:date="2025-07-05T16:03:00Z"/>
                  </w:rPr>
                </w:rPrChange>
              </w:rPr>
              <w:pPrChange w:id="2909" w:author="Miku Nosamu" w:date="2025-07-05T16:04:00Z">
                <w:pPr>
                  <w:pStyle w:val="NormalWeb"/>
                  <w:numPr>
                    <w:numId w:val="45"/>
                  </w:numPr>
                  <w:ind w:left="720" w:hanging="360"/>
                </w:pPr>
              </w:pPrChange>
            </w:pPr>
            <w:ins w:id="2910" w:author="Miku Nosamu" w:date="2025-07-05T16:02:00Z">
              <w:r w:rsidRPr="00B75A9E">
                <w:rPr>
                  <w:rFonts w:asciiTheme="minorHAnsi" w:hAnsiTheme="minorHAnsi" w:cstheme="minorHAnsi"/>
                  <w:sz w:val="20"/>
                  <w:szCs w:val="20"/>
                  <w:rPrChange w:id="2911" w:author="Miku Nosamu" w:date="2025-07-05T16:03:00Z">
                    <w:rPr/>
                  </w:rPrChange>
                </w:rPr>
                <w:t xml:space="preserve">Buka </w:t>
              </w:r>
              <w:proofErr w:type="spellStart"/>
              <w:r w:rsidRPr="00B75A9E">
                <w:rPr>
                  <w:rFonts w:asciiTheme="minorHAnsi" w:hAnsiTheme="minorHAnsi" w:cstheme="minorHAnsi"/>
                  <w:sz w:val="20"/>
                  <w:szCs w:val="20"/>
                  <w:rPrChange w:id="2912" w:author="Miku Nosamu" w:date="2025-07-05T16:03:00Z">
                    <w:rPr/>
                  </w:rPrChange>
                </w:rPr>
                <w:t>halaman</w:t>
              </w:r>
              <w:proofErr w:type="spellEnd"/>
              <w:r w:rsidRPr="00B75A9E">
                <w:rPr>
                  <w:rFonts w:asciiTheme="minorHAnsi" w:hAnsiTheme="minorHAnsi" w:cstheme="minorHAnsi"/>
                  <w:sz w:val="20"/>
                  <w:szCs w:val="20"/>
                  <w:rPrChange w:id="2913" w:author="Miku Nosamu" w:date="2025-07-05T16:03:00Z">
                    <w:rPr/>
                  </w:rPrChange>
                </w:rPr>
                <w:t xml:space="preserve"> </w:t>
              </w:r>
              <w:proofErr w:type="spellStart"/>
              <w:r w:rsidRPr="00B75A9E">
                <w:rPr>
                  <w:rFonts w:asciiTheme="minorHAnsi" w:hAnsiTheme="minorHAnsi" w:cstheme="minorHAnsi"/>
                  <w:sz w:val="20"/>
                  <w:szCs w:val="20"/>
                  <w:rPrChange w:id="2914" w:author="Miku Nosamu" w:date="2025-07-05T16:03:00Z">
                    <w:rPr/>
                  </w:rPrChange>
                </w:rPr>
                <w:t>registrasi</w:t>
              </w:r>
            </w:ins>
            <w:proofErr w:type="spellEnd"/>
          </w:p>
          <w:p w14:paraId="12C9369C" w14:textId="77777777" w:rsidR="00B75A9E" w:rsidRPr="00B75A9E" w:rsidRDefault="00B75A9E">
            <w:pPr>
              <w:pStyle w:val="NormalWeb"/>
              <w:numPr>
                <w:ilvl w:val="0"/>
                <w:numId w:val="45"/>
              </w:numPr>
              <w:spacing w:before="0" w:beforeAutospacing="0" w:after="0" w:afterAutospacing="0" w:line="360" w:lineRule="auto"/>
              <w:rPr>
                <w:ins w:id="2915" w:author="Miku Nosamu" w:date="2025-07-05T16:03:00Z"/>
                <w:rFonts w:asciiTheme="minorHAnsi" w:hAnsiTheme="minorHAnsi" w:cstheme="minorHAnsi"/>
                <w:sz w:val="20"/>
                <w:szCs w:val="20"/>
                <w:rPrChange w:id="2916" w:author="Miku Nosamu" w:date="2025-07-05T16:03:00Z">
                  <w:rPr>
                    <w:ins w:id="2917" w:author="Miku Nosamu" w:date="2025-07-05T16:03:00Z"/>
                  </w:rPr>
                </w:rPrChange>
              </w:rPr>
              <w:pPrChange w:id="2918" w:author="Miku Nosamu" w:date="2025-07-05T16:04:00Z">
                <w:pPr>
                  <w:pStyle w:val="NormalWeb"/>
                  <w:numPr>
                    <w:numId w:val="45"/>
                  </w:numPr>
                  <w:ind w:left="720" w:hanging="360"/>
                </w:pPr>
              </w:pPrChange>
            </w:pPr>
            <w:ins w:id="2919" w:author="Miku Nosamu" w:date="2025-07-05T16:02:00Z">
              <w:r w:rsidRPr="00B75A9E">
                <w:rPr>
                  <w:rFonts w:asciiTheme="minorHAnsi" w:hAnsiTheme="minorHAnsi" w:cstheme="minorHAnsi"/>
                  <w:sz w:val="20"/>
                  <w:szCs w:val="20"/>
                  <w:rPrChange w:id="2920" w:author="Miku Nosamu" w:date="2025-07-05T16:03:00Z">
                    <w:rPr/>
                  </w:rPrChange>
                </w:rPr>
                <w:t xml:space="preserve">Masukkan email yang </w:t>
              </w:r>
              <w:proofErr w:type="spellStart"/>
              <w:r w:rsidRPr="00B75A9E">
                <w:rPr>
                  <w:rFonts w:asciiTheme="minorHAnsi" w:hAnsiTheme="minorHAnsi" w:cstheme="minorHAnsi"/>
                  <w:sz w:val="20"/>
                  <w:szCs w:val="20"/>
                  <w:rPrChange w:id="2921" w:author="Miku Nosamu" w:date="2025-07-05T16:03:00Z">
                    <w:rPr/>
                  </w:rPrChange>
                </w:rPr>
                <w:t>sudah</w:t>
              </w:r>
              <w:proofErr w:type="spellEnd"/>
              <w:r w:rsidRPr="00B75A9E">
                <w:rPr>
                  <w:rFonts w:asciiTheme="minorHAnsi" w:hAnsiTheme="minorHAnsi" w:cstheme="minorHAnsi"/>
                  <w:sz w:val="20"/>
                  <w:szCs w:val="20"/>
                  <w:rPrChange w:id="2922" w:author="Miku Nosamu" w:date="2025-07-05T16:03:00Z">
                    <w:rPr/>
                  </w:rPrChange>
                </w:rPr>
                <w:t xml:space="preserve"> </w:t>
              </w:r>
              <w:proofErr w:type="spellStart"/>
              <w:r w:rsidRPr="00B75A9E">
                <w:rPr>
                  <w:rFonts w:asciiTheme="minorHAnsi" w:hAnsiTheme="minorHAnsi" w:cstheme="minorHAnsi"/>
                  <w:sz w:val="20"/>
                  <w:szCs w:val="20"/>
                  <w:rPrChange w:id="2923" w:author="Miku Nosamu" w:date="2025-07-05T16:03:00Z">
                    <w:rPr/>
                  </w:rPrChange>
                </w:rPr>
                <w:t>pernah</w:t>
              </w:r>
              <w:proofErr w:type="spellEnd"/>
              <w:r w:rsidRPr="00B75A9E">
                <w:rPr>
                  <w:rFonts w:asciiTheme="minorHAnsi" w:hAnsiTheme="minorHAnsi" w:cstheme="minorHAnsi"/>
                  <w:sz w:val="20"/>
                  <w:szCs w:val="20"/>
                  <w:rPrChange w:id="2924" w:author="Miku Nosamu" w:date="2025-07-05T16:03:00Z">
                    <w:rPr/>
                  </w:rPrChange>
                </w:rPr>
                <w:t xml:space="preserve"> </w:t>
              </w:r>
              <w:proofErr w:type="spellStart"/>
              <w:r w:rsidRPr="00B75A9E">
                <w:rPr>
                  <w:rFonts w:asciiTheme="minorHAnsi" w:hAnsiTheme="minorHAnsi" w:cstheme="minorHAnsi"/>
                  <w:sz w:val="20"/>
                  <w:szCs w:val="20"/>
                  <w:rPrChange w:id="2925" w:author="Miku Nosamu" w:date="2025-07-05T16:03:00Z">
                    <w:rPr/>
                  </w:rPrChange>
                </w:rPr>
                <w:t>digunakan</w:t>
              </w:r>
            </w:ins>
            <w:proofErr w:type="spellEnd"/>
          </w:p>
          <w:p w14:paraId="7228CEAE" w14:textId="77777777" w:rsidR="00B75A9E" w:rsidRPr="00B75A9E" w:rsidRDefault="00B75A9E">
            <w:pPr>
              <w:pStyle w:val="NormalWeb"/>
              <w:numPr>
                <w:ilvl w:val="0"/>
                <w:numId w:val="45"/>
              </w:numPr>
              <w:spacing w:before="0" w:beforeAutospacing="0" w:after="0" w:afterAutospacing="0" w:line="360" w:lineRule="auto"/>
              <w:rPr>
                <w:ins w:id="2926" w:author="Miku Nosamu" w:date="2025-07-05T16:03:00Z"/>
                <w:rFonts w:asciiTheme="minorHAnsi" w:hAnsiTheme="minorHAnsi" w:cstheme="minorHAnsi"/>
                <w:sz w:val="20"/>
                <w:szCs w:val="20"/>
                <w:rPrChange w:id="2927" w:author="Miku Nosamu" w:date="2025-07-05T16:03:00Z">
                  <w:rPr>
                    <w:ins w:id="2928" w:author="Miku Nosamu" w:date="2025-07-05T16:03:00Z"/>
                  </w:rPr>
                </w:rPrChange>
              </w:rPr>
              <w:pPrChange w:id="2929" w:author="Miku Nosamu" w:date="2025-07-05T16:04:00Z">
                <w:pPr>
                  <w:pStyle w:val="NormalWeb"/>
                  <w:numPr>
                    <w:numId w:val="45"/>
                  </w:numPr>
                  <w:ind w:left="720" w:hanging="360"/>
                </w:pPr>
              </w:pPrChange>
            </w:pPr>
            <w:ins w:id="2930" w:author="Miku Nosamu" w:date="2025-07-05T16:02:00Z">
              <w:r w:rsidRPr="00B75A9E">
                <w:rPr>
                  <w:rFonts w:asciiTheme="minorHAnsi" w:hAnsiTheme="minorHAnsi" w:cstheme="minorHAnsi"/>
                  <w:sz w:val="20"/>
                  <w:szCs w:val="20"/>
                  <w:rPrChange w:id="2931" w:author="Miku Nosamu" w:date="2025-07-05T16:03:00Z">
                    <w:rPr/>
                  </w:rPrChange>
                </w:rPr>
                <w:lastRenderedPageBreak/>
                <w:t xml:space="preserve">Isi field </w:t>
              </w:r>
              <w:proofErr w:type="spellStart"/>
              <w:r w:rsidRPr="00B75A9E">
                <w:rPr>
                  <w:rFonts w:asciiTheme="minorHAnsi" w:hAnsiTheme="minorHAnsi" w:cstheme="minorHAnsi"/>
                  <w:sz w:val="20"/>
                  <w:szCs w:val="20"/>
                  <w:rPrChange w:id="2932" w:author="Miku Nosamu" w:date="2025-07-05T16:03:00Z">
                    <w:rPr/>
                  </w:rPrChange>
                </w:rPr>
                <w:t>lainnya</w:t>
              </w:r>
              <w:proofErr w:type="spellEnd"/>
              <w:r w:rsidRPr="00B75A9E">
                <w:rPr>
                  <w:rFonts w:asciiTheme="minorHAnsi" w:hAnsiTheme="minorHAnsi" w:cstheme="minorHAnsi"/>
                  <w:sz w:val="20"/>
                  <w:szCs w:val="20"/>
                  <w:rPrChange w:id="2933" w:author="Miku Nosamu" w:date="2025-07-05T16:03:00Z">
                    <w:rPr/>
                  </w:rPrChange>
                </w:rPr>
                <w:t xml:space="preserve"> </w:t>
              </w:r>
              <w:proofErr w:type="spellStart"/>
              <w:r w:rsidRPr="00B75A9E">
                <w:rPr>
                  <w:rFonts w:asciiTheme="minorHAnsi" w:hAnsiTheme="minorHAnsi" w:cstheme="minorHAnsi"/>
                  <w:sz w:val="20"/>
                  <w:szCs w:val="20"/>
                  <w:rPrChange w:id="2934" w:author="Miku Nosamu" w:date="2025-07-05T16:03:00Z">
                    <w:rPr/>
                  </w:rPrChange>
                </w:rPr>
                <w:t>dengan</w:t>
              </w:r>
              <w:proofErr w:type="spellEnd"/>
              <w:r w:rsidRPr="00B75A9E">
                <w:rPr>
                  <w:rFonts w:asciiTheme="minorHAnsi" w:hAnsiTheme="minorHAnsi" w:cstheme="minorHAnsi"/>
                  <w:sz w:val="20"/>
                  <w:szCs w:val="20"/>
                  <w:rPrChange w:id="2935" w:author="Miku Nosamu" w:date="2025-07-05T16:03:00Z">
                    <w:rPr/>
                  </w:rPrChange>
                </w:rPr>
                <w:t xml:space="preserve"> data valid</w:t>
              </w:r>
            </w:ins>
          </w:p>
          <w:p w14:paraId="4B739D0B" w14:textId="033061E9" w:rsidR="00FA7031" w:rsidRPr="00B75A9E" w:rsidRDefault="00B75A9E">
            <w:pPr>
              <w:pStyle w:val="NormalWeb"/>
              <w:numPr>
                <w:ilvl w:val="0"/>
                <w:numId w:val="45"/>
              </w:numPr>
              <w:spacing w:before="0" w:beforeAutospacing="0" w:after="0" w:afterAutospacing="0" w:line="360" w:lineRule="auto"/>
              <w:rPr>
                <w:ins w:id="2936" w:author="Miku Nosamu" w:date="2025-07-05T16:01:00Z"/>
                <w:rFonts w:cstheme="minorHAnsi"/>
                <w:szCs w:val="20"/>
                <w:rPrChange w:id="2937" w:author="Miku Nosamu" w:date="2025-07-05T16:03:00Z">
                  <w:rPr>
                    <w:ins w:id="2938" w:author="Miku Nosamu" w:date="2025-07-05T16:01:00Z"/>
                    <w:noProof/>
                    <w:lang w:val="id-ID"/>
                  </w:rPr>
                </w:rPrChange>
              </w:rPr>
              <w:pPrChange w:id="2939" w:author="Miku Nosamu" w:date="2025-07-05T16:04:00Z">
                <w:pPr>
                  <w:pStyle w:val="ListParagraph"/>
                  <w:numPr>
                    <w:numId w:val="35"/>
                  </w:numPr>
                  <w:spacing w:before="0" w:after="0" w:line="360" w:lineRule="auto"/>
                  <w:ind w:hanging="360"/>
                  <w:jc w:val="left"/>
                </w:pPr>
              </w:pPrChange>
            </w:pPr>
            <w:proofErr w:type="spellStart"/>
            <w:ins w:id="2940" w:author="Miku Nosamu" w:date="2025-07-05T16:02:00Z">
              <w:r w:rsidRPr="00B75A9E">
                <w:rPr>
                  <w:rFonts w:asciiTheme="minorHAnsi" w:hAnsiTheme="minorHAnsi" w:cstheme="minorHAnsi"/>
                  <w:sz w:val="20"/>
                  <w:szCs w:val="20"/>
                  <w:rPrChange w:id="2941" w:author="Miku Nosamu" w:date="2025-07-05T16:03:00Z">
                    <w:rPr/>
                  </w:rPrChange>
                </w:rPr>
                <w:t>Klik</w:t>
              </w:r>
              <w:proofErr w:type="spellEnd"/>
              <w:r w:rsidRPr="00B75A9E">
                <w:rPr>
                  <w:rFonts w:asciiTheme="minorHAnsi" w:hAnsiTheme="minorHAnsi" w:cstheme="minorHAnsi"/>
                  <w:sz w:val="20"/>
                  <w:szCs w:val="20"/>
                  <w:rPrChange w:id="2942" w:author="Miku Nosamu" w:date="2025-07-05T16:03:00Z">
                    <w:rPr/>
                  </w:rPrChange>
                </w:rPr>
                <w:t xml:space="preserve"> </w:t>
              </w:r>
              <w:proofErr w:type="spellStart"/>
              <w:r w:rsidRPr="00B75A9E">
                <w:rPr>
                  <w:rFonts w:asciiTheme="minorHAnsi" w:hAnsiTheme="minorHAnsi" w:cstheme="minorHAnsi"/>
                  <w:sz w:val="20"/>
                  <w:szCs w:val="20"/>
                  <w:rPrChange w:id="2943" w:author="Miku Nosamu" w:date="2025-07-05T16:03:00Z">
                    <w:rPr/>
                  </w:rPrChange>
                </w:rPr>
                <w:t>tombol</w:t>
              </w:r>
              <w:proofErr w:type="spellEnd"/>
              <w:r w:rsidRPr="00B75A9E">
                <w:rPr>
                  <w:rFonts w:asciiTheme="minorHAnsi" w:hAnsiTheme="minorHAnsi" w:cstheme="minorHAnsi"/>
                  <w:sz w:val="20"/>
                  <w:szCs w:val="20"/>
                  <w:rPrChange w:id="2944" w:author="Miku Nosamu" w:date="2025-07-05T16:03:00Z">
                    <w:rPr/>
                  </w:rPrChange>
                </w:rPr>
                <w:t xml:space="preserve"> “Daftar”</w:t>
              </w:r>
            </w:ins>
          </w:p>
        </w:tc>
      </w:tr>
      <w:tr w:rsidR="00FA7031" w:rsidRPr="005877C0" w14:paraId="1804AE7C" w14:textId="77777777" w:rsidTr="005877C0">
        <w:trPr>
          <w:trHeight w:val="101"/>
          <w:ins w:id="2945" w:author="Miku Nosamu" w:date="2025-07-05T16:01:00Z"/>
        </w:trPr>
        <w:tc>
          <w:tcPr>
            <w:tcW w:w="3192" w:type="dxa"/>
            <w:vAlign w:val="center"/>
          </w:tcPr>
          <w:p w14:paraId="546A0F59" w14:textId="77777777" w:rsidR="00FA7031" w:rsidRPr="00B75A9E" w:rsidRDefault="00FA7031">
            <w:pPr>
              <w:jc w:val="center"/>
              <w:rPr>
                <w:ins w:id="2946" w:author="Miku Nosamu" w:date="2025-07-05T16:01:00Z"/>
                <w:rFonts w:cstheme="minorHAnsi"/>
                <w:noProof/>
                <w:color w:val="auto"/>
                <w:kern w:val="1"/>
                <w:szCs w:val="20"/>
                <w:lang w:val="id-ID"/>
                <w:rPrChange w:id="2947" w:author="Miku Nosamu" w:date="2025-07-05T16:03:00Z">
                  <w:rPr>
                    <w:ins w:id="2948" w:author="Miku Nosamu" w:date="2025-07-05T16:01:00Z"/>
                    <w:rFonts w:ascii="Arial" w:hAnsi="Arial" w:cs="Arial"/>
                    <w:noProof/>
                    <w:color w:val="auto"/>
                    <w:kern w:val="1"/>
                    <w:szCs w:val="20"/>
                    <w:lang w:val="id-ID"/>
                  </w:rPr>
                </w:rPrChange>
              </w:rPr>
            </w:pPr>
            <w:ins w:id="2949" w:author="Miku Nosamu" w:date="2025-07-05T16:01:00Z">
              <w:r w:rsidRPr="00B75A9E">
                <w:rPr>
                  <w:rFonts w:cstheme="minorHAnsi"/>
                  <w:noProof/>
                  <w:color w:val="auto"/>
                  <w:kern w:val="1"/>
                  <w:szCs w:val="20"/>
                  <w:lang w:val="id-ID"/>
                  <w:rPrChange w:id="2950" w:author="Miku Nosamu" w:date="2025-07-05T16:03:00Z">
                    <w:rPr>
                      <w:rFonts w:ascii="Arial" w:hAnsi="Arial" w:cs="Arial"/>
                      <w:noProof/>
                      <w:color w:val="auto"/>
                      <w:kern w:val="1"/>
                      <w:szCs w:val="20"/>
                      <w:lang w:val="id-ID"/>
                    </w:rPr>
                  </w:rPrChange>
                </w:rPr>
                <w:lastRenderedPageBreak/>
                <w:t>Hasil yang Diharapkan</w:t>
              </w:r>
            </w:ins>
          </w:p>
        </w:tc>
        <w:tc>
          <w:tcPr>
            <w:tcW w:w="3192" w:type="dxa"/>
            <w:vAlign w:val="center"/>
          </w:tcPr>
          <w:p w14:paraId="03DBBD2D" w14:textId="77777777" w:rsidR="00FA7031" w:rsidRPr="00B75A9E" w:rsidRDefault="00FA7031">
            <w:pPr>
              <w:jc w:val="center"/>
              <w:rPr>
                <w:ins w:id="2951" w:author="Miku Nosamu" w:date="2025-07-05T16:01:00Z"/>
                <w:rFonts w:cstheme="minorHAnsi"/>
                <w:noProof/>
                <w:color w:val="auto"/>
                <w:kern w:val="1"/>
                <w:szCs w:val="20"/>
                <w:lang w:val="id-ID"/>
                <w:rPrChange w:id="2952" w:author="Miku Nosamu" w:date="2025-07-05T16:03:00Z">
                  <w:rPr>
                    <w:ins w:id="2953" w:author="Miku Nosamu" w:date="2025-07-05T16:01:00Z"/>
                    <w:rFonts w:ascii="Arial" w:hAnsi="Arial" w:cs="Arial"/>
                    <w:noProof/>
                    <w:color w:val="auto"/>
                    <w:kern w:val="1"/>
                    <w:szCs w:val="20"/>
                    <w:lang w:val="id-ID"/>
                  </w:rPr>
                </w:rPrChange>
              </w:rPr>
            </w:pPr>
            <w:ins w:id="2954" w:author="Miku Nosamu" w:date="2025-07-05T16:01:00Z">
              <w:r w:rsidRPr="00B75A9E">
                <w:rPr>
                  <w:rFonts w:cstheme="minorHAnsi"/>
                  <w:noProof/>
                  <w:color w:val="auto"/>
                  <w:kern w:val="1"/>
                  <w:szCs w:val="20"/>
                  <w:lang w:val="id-ID"/>
                  <w:rPrChange w:id="2955" w:author="Miku Nosamu" w:date="2025-07-05T16:03:00Z">
                    <w:rPr>
                      <w:rFonts w:ascii="Arial" w:hAnsi="Arial" w:cs="Arial"/>
                      <w:noProof/>
                      <w:color w:val="auto"/>
                      <w:kern w:val="1"/>
                      <w:szCs w:val="20"/>
                      <w:lang w:val="id-ID"/>
                    </w:rPr>
                  </w:rPrChange>
                </w:rPr>
                <w:t xml:space="preserve">Hasil Pengamatan </w:t>
              </w:r>
            </w:ins>
          </w:p>
        </w:tc>
        <w:tc>
          <w:tcPr>
            <w:tcW w:w="3192" w:type="dxa"/>
            <w:vAlign w:val="center"/>
          </w:tcPr>
          <w:p w14:paraId="1FF513C8" w14:textId="77777777" w:rsidR="00FA7031" w:rsidRPr="00B75A9E" w:rsidRDefault="00FA7031">
            <w:pPr>
              <w:jc w:val="center"/>
              <w:rPr>
                <w:ins w:id="2956" w:author="Miku Nosamu" w:date="2025-07-05T16:01:00Z"/>
                <w:rFonts w:cstheme="minorHAnsi"/>
                <w:noProof/>
                <w:color w:val="auto"/>
                <w:kern w:val="1"/>
                <w:szCs w:val="20"/>
                <w:lang w:val="id-ID"/>
                <w:rPrChange w:id="2957" w:author="Miku Nosamu" w:date="2025-07-05T16:03:00Z">
                  <w:rPr>
                    <w:ins w:id="2958" w:author="Miku Nosamu" w:date="2025-07-05T16:01:00Z"/>
                    <w:rFonts w:ascii="Arial" w:hAnsi="Arial" w:cs="Arial"/>
                    <w:noProof/>
                    <w:color w:val="auto"/>
                    <w:kern w:val="1"/>
                    <w:szCs w:val="20"/>
                    <w:lang w:val="id-ID"/>
                  </w:rPr>
                </w:rPrChange>
              </w:rPr>
            </w:pPr>
            <w:ins w:id="2959" w:author="Miku Nosamu" w:date="2025-07-05T16:01:00Z">
              <w:r w:rsidRPr="00B75A9E">
                <w:rPr>
                  <w:rFonts w:cstheme="minorHAnsi"/>
                  <w:noProof/>
                  <w:color w:val="auto"/>
                  <w:kern w:val="1"/>
                  <w:szCs w:val="20"/>
                  <w:lang w:val="id-ID"/>
                  <w:rPrChange w:id="2960" w:author="Miku Nosamu" w:date="2025-07-05T16:03:00Z">
                    <w:rPr>
                      <w:rFonts w:ascii="Arial" w:hAnsi="Arial" w:cs="Arial"/>
                      <w:noProof/>
                      <w:color w:val="auto"/>
                      <w:kern w:val="1"/>
                      <w:szCs w:val="20"/>
                      <w:lang w:val="id-ID"/>
                    </w:rPr>
                  </w:rPrChange>
                </w:rPr>
                <w:t>Kesimpulan</w:t>
              </w:r>
            </w:ins>
          </w:p>
        </w:tc>
      </w:tr>
      <w:tr w:rsidR="00FA7031" w:rsidRPr="005877C0" w14:paraId="2BD62D24" w14:textId="77777777" w:rsidTr="005877C0">
        <w:trPr>
          <w:trHeight w:val="100"/>
          <w:ins w:id="2961" w:author="Miku Nosamu" w:date="2025-07-05T16:01:00Z"/>
        </w:trPr>
        <w:tc>
          <w:tcPr>
            <w:tcW w:w="3192" w:type="dxa"/>
            <w:vAlign w:val="center"/>
          </w:tcPr>
          <w:p w14:paraId="06A681D3" w14:textId="55F522E7" w:rsidR="00FA7031" w:rsidRPr="00B75A9E" w:rsidRDefault="00B75A9E">
            <w:pPr>
              <w:spacing w:line="360" w:lineRule="auto"/>
              <w:jc w:val="center"/>
              <w:rPr>
                <w:ins w:id="2962" w:author="Miku Nosamu" w:date="2025-07-05T16:01:00Z"/>
                <w:rFonts w:cstheme="minorHAnsi"/>
                <w:noProof/>
                <w:color w:val="auto"/>
                <w:kern w:val="1"/>
                <w:szCs w:val="20"/>
                <w:lang w:val="id-ID"/>
                <w:rPrChange w:id="2963" w:author="Miku Nosamu" w:date="2025-07-05T16:03:00Z">
                  <w:rPr>
                    <w:ins w:id="2964" w:author="Miku Nosamu" w:date="2025-07-05T16:01:00Z"/>
                    <w:rFonts w:ascii="Arial" w:hAnsi="Arial" w:cs="Arial"/>
                    <w:noProof/>
                    <w:color w:val="auto"/>
                    <w:kern w:val="1"/>
                    <w:szCs w:val="20"/>
                    <w:lang w:val="id-ID"/>
                  </w:rPr>
                </w:rPrChange>
              </w:rPr>
              <w:pPrChange w:id="2965" w:author="Miku Nosamu" w:date="2025-07-05T17:38:00Z">
                <w:pPr>
                  <w:jc w:val="center"/>
                </w:pPr>
              </w:pPrChange>
            </w:pPr>
            <w:proofErr w:type="spellStart"/>
            <w:ins w:id="2966" w:author="Miku Nosamu" w:date="2025-07-05T16:03:00Z">
              <w:r w:rsidRPr="00B75A9E">
                <w:rPr>
                  <w:rFonts w:cstheme="minorHAnsi"/>
                  <w:color w:val="auto"/>
                  <w:szCs w:val="20"/>
                  <w:rPrChange w:id="2967" w:author="Miku Nosamu" w:date="2025-07-05T16:03:00Z">
                    <w:rPr/>
                  </w:rPrChange>
                </w:rPr>
                <w:t>Sistem</w:t>
              </w:r>
              <w:proofErr w:type="spellEnd"/>
              <w:r w:rsidRPr="00B75A9E">
                <w:rPr>
                  <w:rFonts w:cstheme="minorHAnsi"/>
                  <w:color w:val="auto"/>
                  <w:szCs w:val="20"/>
                  <w:rPrChange w:id="2968" w:author="Miku Nosamu" w:date="2025-07-05T16:03:00Z">
                    <w:rPr/>
                  </w:rPrChange>
                </w:rPr>
                <w:t xml:space="preserve"> </w:t>
              </w:r>
              <w:proofErr w:type="spellStart"/>
              <w:r w:rsidRPr="00B75A9E">
                <w:rPr>
                  <w:rFonts w:cstheme="minorHAnsi"/>
                  <w:color w:val="auto"/>
                  <w:szCs w:val="20"/>
                  <w:rPrChange w:id="2969" w:author="Miku Nosamu" w:date="2025-07-05T16:03:00Z">
                    <w:rPr/>
                  </w:rPrChange>
                </w:rPr>
                <w:t>menampilkan</w:t>
              </w:r>
              <w:proofErr w:type="spellEnd"/>
              <w:r w:rsidRPr="00B75A9E">
                <w:rPr>
                  <w:rFonts w:cstheme="minorHAnsi"/>
                  <w:color w:val="auto"/>
                  <w:szCs w:val="20"/>
                  <w:rPrChange w:id="2970" w:author="Miku Nosamu" w:date="2025-07-05T16:03:00Z">
                    <w:rPr/>
                  </w:rPrChange>
                </w:rPr>
                <w:t xml:space="preserve"> </w:t>
              </w:r>
              <w:proofErr w:type="spellStart"/>
              <w:r w:rsidRPr="00B75A9E">
                <w:rPr>
                  <w:rFonts w:cstheme="minorHAnsi"/>
                  <w:color w:val="auto"/>
                  <w:szCs w:val="20"/>
                  <w:rPrChange w:id="2971" w:author="Miku Nosamu" w:date="2025-07-05T16:03:00Z">
                    <w:rPr/>
                  </w:rPrChange>
                </w:rPr>
                <w:t>pesan</w:t>
              </w:r>
              <w:proofErr w:type="spellEnd"/>
              <w:r w:rsidRPr="00B75A9E">
                <w:rPr>
                  <w:rFonts w:cstheme="minorHAnsi"/>
                  <w:color w:val="auto"/>
                  <w:szCs w:val="20"/>
                  <w:rPrChange w:id="2972" w:author="Miku Nosamu" w:date="2025-07-05T16:03:00Z">
                    <w:rPr/>
                  </w:rPrChange>
                </w:rPr>
                <w:t xml:space="preserve"> </w:t>
              </w:r>
              <w:proofErr w:type="spellStart"/>
              <w:r w:rsidRPr="00B75A9E">
                <w:rPr>
                  <w:rFonts w:cstheme="minorHAnsi"/>
                  <w:color w:val="auto"/>
                  <w:szCs w:val="20"/>
                  <w:rPrChange w:id="2973" w:author="Miku Nosamu" w:date="2025-07-05T16:03:00Z">
                    <w:rPr/>
                  </w:rPrChange>
                </w:rPr>
                <w:t>bahwa</w:t>
              </w:r>
              <w:proofErr w:type="spellEnd"/>
              <w:r w:rsidRPr="00B75A9E">
                <w:rPr>
                  <w:rFonts w:cstheme="minorHAnsi"/>
                  <w:color w:val="auto"/>
                  <w:szCs w:val="20"/>
                  <w:rPrChange w:id="2974" w:author="Miku Nosamu" w:date="2025-07-05T16:03:00Z">
                    <w:rPr/>
                  </w:rPrChange>
                </w:rPr>
                <w:t xml:space="preserve"> email sudah </w:t>
              </w:r>
              <w:proofErr w:type="spellStart"/>
              <w:r w:rsidRPr="00B75A9E">
                <w:rPr>
                  <w:rFonts w:cstheme="minorHAnsi"/>
                  <w:color w:val="auto"/>
                  <w:szCs w:val="20"/>
                  <w:rPrChange w:id="2975" w:author="Miku Nosamu" w:date="2025-07-05T16:03:00Z">
                    <w:rPr/>
                  </w:rPrChange>
                </w:rPr>
                <w:t>digunakan</w:t>
              </w:r>
            </w:ins>
            <w:proofErr w:type="spellEnd"/>
          </w:p>
        </w:tc>
        <w:tc>
          <w:tcPr>
            <w:tcW w:w="3192" w:type="dxa"/>
            <w:vAlign w:val="center"/>
          </w:tcPr>
          <w:p w14:paraId="3CCF26A9" w14:textId="4D8873CA" w:rsidR="00FA7031" w:rsidRPr="00B75A9E" w:rsidRDefault="00B75A9E">
            <w:pPr>
              <w:pStyle w:val="NormalWeb"/>
              <w:spacing w:before="0" w:beforeAutospacing="0" w:line="360" w:lineRule="auto"/>
              <w:jc w:val="center"/>
              <w:rPr>
                <w:ins w:id="2976" w:author="Miku Nosamu" w:date="2025-07-05T16:01:00Z"/>
                <w:rFonts w:asciiTheme="minorHAnsi" w:hAnsiTheme="minorHAnsi" w:cstheme="minorHAnsi"/>
                <w:szCs w:val="20"/>
                <w:rPrChange w:id="2977" w:author="Miku Nosamu" w:date="2025-07-05T16:03:00Z">
                  <w:rPr>
                    <w:ins w:id="2978" w:author="Miku Nosamu" w:date="2025-07-05T16:01:00Z"/>
                    <w:rFonts w:ascii="Arial" w:hAnsi="Arial" w:cs="Arial"/>
                    <w:noProof/>
                    <w:color w:val="auto"/>
                    <w:kern w:val="1"/>
                    <w:szCs w:val="20"/>
                    <w:lang w:val="id-ID"/>
                  </w:rPr>
                </w:rPrChange>
              </w:rPr>
              <w:pPrChange w:id="2979" w:author="Miku Nosamu" w:date="2025-07-05T17:38:00Z">
                <w:pPr>
                  <w:jc w:val="center"/>
                </w:pPr>
              </w:pPrChange>
            </w:pPr>
            <w:proofErr w:type="spellStart"/>
            <w:ins w:id="2980" w:author="Miku Nosamu" w:date="2025-07-05T16:03:00Z">
              <w:r w:rsidRPr="00B75A9E">
                <w:rPr>
                  <w:rFonts w:asciiTheme="minorHAnsi" w:hAnsiTheme="minorHAnsi" w:cstheme="minorHAnsi"/>
                  <w:sz w:val="20"/>
                  <w:szCs w:val="20"/>
                  <w:rPrChange w:id="2981" w:author="Miku Nosamu" w:date="2025-07-05T16:03:00Z">
                    <w:rPr/>
                  </w:rPrChange>
                </w:rPr>
                <w:t>Muncul</w:t>
              </w:r>
              <w:proofErr w:type="spellEnd"/>
              <w:r w:rsidRPr="00B75A9E">
                <w:rPr>
                  <w:rFonts w:asciiTheme="minorHAnsi" w:hAnsiTheme="minorHAnsi" w:cstheme="minorHAnsi"/>
                  <w:sz w:val="20"/>
                  <w:szCs w:val="20"/>
                  <w:rPrChange w:id="2982" w:author="Miku Nosamu" w:date="2025-07-05T16:03:00Z">
                    <w:rPr/>
                  </w:rPrChange>
                </w:rPr>
                <w:t xml:space="preserve"> </w:t>
              </w:r>
              <w:proofErr w:type="spellStart"/>
              <w:r w:rsidRPr="00B75A9E">
                <w:rPr>
                  <w:rFonts w:asciiTheme="minorHAnsi" w:hAnsiTheme="minorHAnsi" w:cstheme="minorHAnsi"/>
                  <w:sz w:val="20"/>
                  <w:szCs w:val="20"/>
                  <w:rPrChange w:id="2983" w:author="Miku Nosamu" w:date="2025-07-05T16:03:00Z">
                    <w:rPr/>
                  </w:rPrChange>
                </w:rPr>
                <w:t>pesan</w:t>
              </w:r>
              <w:proofErr w:type="spellEnd"/>
              <w:r w:rsidRPr="00B75A9E">
                <w:rPr>
                  <w:rFonts w:asciiTheme="minorHAnsi" w:hAnsiTheme="minorHAnsi" w:cstheme="minorHAnsi"/>
                  <w:sz w:val="20"/>
                  <w:szCs w:val="20"/>
                  <w:rPrChange w:id="2984" w:author="Miku Nosamu" w:date="2025-07-05T16:03:00Z">
                    <w:rPr/>
                  </w:rPrChange>
                </w:rPr>
                <w:t xml:space="preserve"> error “Email </w:t>
              </w:r>
              <w:proofErr w:type="spellStart"/>
              <w:r w:rsidRPr="00B75A9E">
                <w:rPr>
                  <w:rFonts w:asciiTheme="minorHAnsi" w:hAnsiTheme="minorHAnsi" w:cstheme="minorHAnsi"/>
                  <w:sz w:val="20"/>
                  <w:szCs w:val="20"/>
                  <w:rPrChange w:id="2985" w:author="Miku Nosamu" w:date="2025-07-05T16:03:00Z">
                    <w:rPr/>
                  </w:rPrChange>
                </w:rPr>
                <w:t>sudah</w:t>
              </w:r>
              <w:proofErr w:type="spellEnd"/>
              <w:r w:rsidRPr="00B75A9E">
                <w:rPr>
                  <w:rFonts w:asciiTheme="minorHAnsi" w:hAnsiTheme="minorHAnsi" w:cstheme="minorHAnsi"/>
                  <w:sz w:val="20"/>
                  <w:szCs w:val="20"/>
                  <w:rPrChange w:id="2986" w:author="Miku Nosamu" w:date="2025-07-05T16:03:00Z">
                    <w:rPr/>
                  </w:rPrChange>
                </w:rPr>
                <w:t xml:space="preserve"> </w:t>
              </w:r>
              <w:proofErr w:type="spellStart"/>
              <w:r w:rsidRPr="00B75A9E">
                <w:rPr>
                  <w:rFonts w:asciiTheme="minorHAnsi" w:hAnsiTheme="minorHAnsi" w:cstheme="minorHAnsi"/>
                  <w:sz w:val="20"/>
                  <w:szCs w:val="20"/>
                  <w:rPrChange w:id="2987" w:author="Miku Nosamu" w:date="2025-07-05T16:03:00Z">
                    <w:rPr/>
                  </w:rPrChange>
                </w:rPr>
                <w:t>digunakan</w:t>
              </w:r>
              <w:proofErr w:type="spellEnd"/>
              <w:r w:rsidRPr="00B75A9E">
                <w:rPr>
                  <w:rFonts w:asciiTheme="minorHAnsi" w:hAnsiTheme="minorHAnsi" w:cstheme="minorHAnsi"/>
                  <w:sz w:val="20"/>
                  <w:szCs w:val="20"/>
                  <w:rPrChange w:id="2988" w:author="Miku Nosamu" w:date="2025-07-05T16:03:00Z">
                    <w:rPr/>
                  </w:rPrChange>
                </w:rPr>
                <w:t>”</w:t>
              </w:r>
            </w:ins>
          </w:p>
        </w:tc>
        <w:tc>
          <w:tcPr>
            <w:tcW w:w="3192" w:type="dxa"/>
            <w:vAlign w:val="center"/>
          </w:tcPr>
          <w:p w14:paraId="720B0545" w14:textId="77777777" w:rsidR="00FA7031" w:rsidRPr="00B75A9E" w:rsidRDefault="00FA7031">
            <w:pPr>
              <w:jc w:val="center"/>
              <w:rPr>
                <w:ins w:id="2989" w:author="Miku Nosamu" w:date="2025-07-05T16:01:00Z"/>
                <w:rFonts w:cstheme="minorHAnsi"/>
                <w:noProof/>
                <w:color w:val="auto"/>
                <w:kern w:val="1"/>
                <w:szCs w:val="20"/>
                <w:lang w:val="id-ID"/>
                <w:rPrChange w:id="2990" w:author="Miku Nosamu" w:date="2025-07-05T16:03:00Z">
                  <w:rPr>
                    <w:ins w:id="2991" w:author="Miku Nosamu" w:date="2025-07-05T16:01:00Z"/>
                    <w:rFonts w:ascii="Arial" w:hAnsi="Arial" w:cs="Arial"/>
                    <w:noProof/>
                    <w:color w:val="auto"/>
                    <w:kern w:val="1"/>
                    <w:szCs w:val="20"/>
                    <w:lang w:val="id-ID"/>
                  </w:rPr>
                </w:rPrChange>
              </w:rPr>
            </w:pPr>
            <w:ins w:id="2992" w:author="Miku Nosamu" w:date="2025-07-05T16:01:00Z">
              <w:r w:rsidRPr="00B75A9E">
                <w:rPr>
                  <w:rFonts w:cstheme="minorHAnsi"/>
                  <w:noProof/>
                  <w:color w:val="auto"/>
                  <w:kern w:val="1"/>
                  <w:szCs w:val="20"/>
                  <w:lang w:val="id-ID"/>
                  <w:rPrChange w:id="2993" w:author="Miku Nosamu" w:date="2025-07-05T16:03:00Z">
                    <w:rPr>
                      <w:rFonts w:ascii="Arial" w:hAnsi="Arial" w:cs="Arial"/>
                      <w:noProof/>
                      <w:color w:val="auto"/>
                      <w:kern w:val="1"/>
                      <w:szCs w:val="20"/>
                      <w:lang w:val="id-ID"/>
                    </w:rPr>
                  </w:rPrChange>
                </w:rPr>
                <w:t>Hasil pengamatan sesuai</w:t>
              </w:r>
            </w:ins>
          </w:p>
        </w:tc>
      </w:tr>
    </w:tbl>
    <w:p w14:paraId="67813ACC" w14:textId="77777777" w:rsidR="00E618EB" w:rsidRDefault="00E618EB" w:rsidP="00546376">
      <w:pPr>
        <w:rPr>
          <w:noProof/>
          <w:color w:val="auto"/>
          <w:lang w:val="id-ID"/>
        </w:rPr>
      </w:pPr>
    </w:p>
    <w:tbl>
      <w:tblPr>
        <w:tblStyle w:val="ProposalTable"/>
        <w:tblW w:w="0" w:type="auto"/>
        <w:tblLook w:val="04A0" w:firstRow="1" w:lastRow="0" w:firstColumn="1" w:lastColumn="0" w:noHBand="0" w:noVBand="1"/>
      </w:tblPr>
      <w:tblGrid>
        <w:gridCol w:w="3118"/>
        <w:gridCol w:w="3118"/>
        <w:gridCol w:w="3114"/>
        <w:tblGridChange w:id="2994">
          <w:tblGrid>
            <w:gridCol w:w="3118"/>
            <w:gridCol w:w="3118"/>
            <w:gridCol w:w="3114"/>
          </w:tblGrid>
        </w:tblGridChange>
      </w:tblGrid>
      <w:tr w:rsidR="00FA7031" w:rsidRPr="00041683" w14:paraId="4DAE68A1" w14:textId="77777777" w:rsidTr="005877C0">
        <w:trPr>
          <w:cnfStyle w:val="100000000000" w:firstRow="1" w:lastRow="0" w:firstColumn="0" w:lastColumn="0" w:oddVBand="0" w:evenVBand="0" w:oddHBand="0" w:evenHBand="0" w:firstRowFirstColumn="0" w:firstRowLastColumn="0" w:lastRowFirstColumn="0" w:lastRowLastColumn="0"/>
          <w:ins w:id="2995" w:author="Miku Nosamu" w:date="2025-07-05T16:01:00Z"/>
        </w:trPr>
        <w:tc>
          <w:tcPr>
            <w:tcW w:w="3192" w:type="dxa"/>
            <w:vAlign w:val="center"/>
          </w:tcPr>
          <w:p w14:paraId="066FB53F" w14:textId="77777777" w:rsidR="00FA7031" w:rsidRPr="00041683" w:rsidRDefault="00FA7031" w:rsidP="005877C0">
            <w:pPr>
              <w:jc w:val="center"/>
              <w:rPr>
                <w:ins w:id="2996" w:author="Miku Nosamu" w:date="2025-07-05T16:01:00Z"/>
                <w:rFonts w:ascii="Arial" w:hAnsi="Arial" w:cs="Arial"/>
                <w:noProof/>
                <w:color w:val="2C283A" w:themeColor="text2"/>
                <w:kern w:val="1"/>
                <w:szCs w:val="20"/>
                <w:lang w:val="id-ID"/>
              </w:rPr>
            </w:pPr>
            <w:ins w:id="2997" w:author="Miku Nosamu" w:date="2025-07-05T16:01:00Z">
              <w:r w:rsidRPr="00041683">
                <w:rPr>
                  <w:rFonts w:ascii="Arial" w:hAnsi="Arial" w:cs="Arial"/>
                  <w:noProof/>
                  <w:color w:val="2C283A" w:themeColor="text2"/>
                  <w:kern w:val="1"/>
                  <w:szCs w:val="20"/>
                  <w:lang w:val="id-ID"/>
                </w:rPr>
                <w:t>Identifikasi</w:t>
              </w:r>
            </w:ins>
          </w:p>
        </w:tc>
        <w:tc>
          <w:tcPr>
            <w:tcW w:w="6384" w:type="dxa"/>
            <w:gridSpan w:val="2"/>
            <w:vAlign w:val="center"/>
          </w:tcPr>
          <w:p w14:paraId="0688EB10" w14:textId="2C9025A9" w:rsidR="00FA7031" w:rsidRPr="00B75A9E" w:rsidRDefault="00FA7031" w:rsidP="005877C0">
            <w:pPr>
              <w:jc w:val="center"/>
              <w:rPr>
                <w:ins w:id="2998" w:author="Miku Nosamu" w:date="2025-07-05T16:01:00Z"/>
                <w:rFonts w:ascii="Arial" w:hAnsi="Arial" w:cs="Arial"/>
                <w:noProof/>
                <w:color w:val="2C283A" w:themeColor="text2"/>
                <w:kern w:val="1"/>
                <w:szCs w:val="20"/>
                <w:rPrChange w:id="2999" w:author="Miku Nosamu" w:date="2025-07-05T16:04:00Z">
                  <w:rPr>
                    <w:ins w:id="3000" w:author="Miku Nosamu" w:date="2025-07-05T16:01:00Z"/>
                    <w:rFonts w:ascii="Arial" w:hAnsi="Arial" w:cs="Arial"/>
                    <w:noProof/>
                    <w:color w:val="2C283A" w:themeColor="text2"/>
                    <w:kern w:val="1"/>
                    <w:szCs w:val="20"/>
                    <w:lang w:val="id-ID"/>
                  </w:rPr>
                </w:rPrChange>
              </w:rPr>
            </w:pPr>
            <w:ins w:id="3001" w:author="Miku Nosamu" w:date="2025-07-05T16:01:00Z">
              <w:r w:rsidRPr="00041683">
                <w:rPr>
                  <w:rFonts w:ascii="Arial" w:hAnsi="Arial" w:cs="Arial"/>
                  <w:noProof/>
                  <w:color w:val="2C283A" w:themeColor="text2"/>
                  <w:kern w:val="1"/>
                  <w:szCs w:val="20"/>
                  <w:lang w:val="id-ID"/>
                </w:rPr>
                <w:t>KU-00</w:t>
              </w:r>
            </w:ins>
            <w:ins w:id="3002" w:author="Miku Nosamu" w:date="2025-07-05T16:04:00Z">
              <w:r w:rsidR="00B75A9E">
                <w:rPr>
                  <w:rFonts w:ascii="Arial" w:hAnsi="Arial" w:cs="Arial"/>
                  <w:noProof/>
                  <w:color w:val="2C283A" w:themeColor="text2"/>
                  <w:kern w:val="1"/>
                  <w:szCs w:val="20"/>
                </w:rPr>
                <w:t>3</w:t>
              </w:r>
            </w:ins>
          </w:p>
        </w:tc>
      </w:tr>
      <w:tr w:rsidR="00FA7031" w:rsidRPr="005877C0" w14:paraId="143FEAAC" w14:textId="77777777" w:rsidTr="005877C0">
        <w:trPr>
          <w:ins w:id="3003" w:author="Miku Nosamu" w:date="2025-07-05T16:01:00Z"/>
        </w:trPr>
        <w:tc>
          <w:tcPr>
            <w:tcW w:w="3192" w:type="dxa"/>
            <w:vAlign w:val="center"/>
          </w:tcPr>
          <w:p w14:paraId="36F0BB96" w14:textId="77777777" w:rsidR="00FA7031" w:rsidRPr="00B75A9E" w:rsidRDefault="00FA7031" w:rsidP="005877C0">
            <w:pPr>
              <w:jc w:val="center"/>
              <w:rPr>
                <w:ins w:id="3004" w:author="Miku Nosamu" w:date="2025-07-05T16:01:00Z"/>
                <w:rFonts w:ascii="Arial" w:hAnsi="Arial" w:cs="Arial"/>
                <w:noProof/>
                <w:color w:val="auto"/>
                <w:kern w:val="1"/>
                <w:szCs w:val="20"/>
                <w:lang w:val="id-ID"/>
              </w:rPr>
            </w:pPr>
            <w:ins w:id="3005" w:author="Miku Nosamu" w:date="2025-07-05T16:01:00Z">
              <w:r w:rsidRPr="00B75A9E">
                <w:rPr>
                  <w:rFonts w:ascii="Arial" w:hAnsi="Arial" w:cs="Arial"/>
                  <w:noProof/>
                  <w:color w:val="auto"/>
                  <w:kern w:val="1"/>
                  <w:szCs w:val="20"/>
                  <w:lang w:val="id-ID"/>
                </w:rPr>
                <w:t>Nama Kasus Uji</w:t>
              </w:r>
            </w:ins>
          </w:p>
        </w:tc>
        <w:tc>
          <w:tcPr>
            <w:tcW w:w="6384" w:type="dxa"/>
            <w:gridSpan w:val="2"/>
            <w:vAlign w:val="center"/>
          </w:tcPr>
          <w:p w14:paraId="4C592DD4" w14:textId="5EB9DCF3" w:rsidR="00FA7031" w:rsidRPr="00B75A9E" w:rsidRDefault="00B75A9E" w:rsidP="005877C0">
            <w:pPr>
              <w:jc w:val="center"/>
              <w:rPr>
                <w:ins w:id="3006" w:author="Miku Nosamu" w:date="2025-07-05T16:01:00Z"/>
                <w:rFonts w:ascii="Arial" w:hAnsi="Arial" w:cs="Arial"/>
                <w:noProof/>
                <w:color w:val="auto"/>
                <w:kern w:val="1"/>
                <w:szCs w:val="20"/>
                <w:lang w:val="id-ID"/>
              </w:rPr>
            </w:pPr>
            <w:proofErr w:type="spellStart"/>
            <w:ins w:id="3007" w:author="Miku Nosamu" w:date="2025-07-05T16:04:00Z">
              <w:r w:rsidRPr="00B75A9E">
                <w:rPr>
                  <w:rFonts w:ascii="Arial" w:hAnsi="Arial" w:cs="Arial"/>
                  <w:color w:val="auto"/>
                  <w:szCs w:val="20"/>
                  <w:rPrChange w:id="3008" w:author="Miku Nosamu" w:date="2025-07-05T16:06:00Z">
                    <w:rPr/>
                  </w:rPrChange>
                </w:rPr>
                <w:t>Pengujian</w:t>
              </w:r>
              <w:proofErr w:type="spellEnd"/>
              <w:r w:rsidRPr="00B75A9E">
                <w:rPr>
                  <w:rFonts w:ascii="Arial" w:hAnsi="Arial" w:cs="Arial"/>
                  <w:color w:val="auto"/>
                  <w:szCs w:val="20"/>
                  <w:rPrChange w:id="3009" w:author="Miku Nosamu" w:date="2025-07-05T16:06:00Z">
                    <w:rPr/>
                  </w:rPrChange>
                </w:rPr>
                <w:t xml:space="preserve"> </w:t>
              </w:r>
              <w:proofErr w:type="spellStart"/>
              <w:r w:rsidRPr="00B75A9E">
                <w:rPr>
                  <w:rFonts w:ascii="Arial" w:hAnsi="Arial" w:cs="Arial"/>
                  <w:color w:val="auto"/>
                  <w:szCs w:val="20"/>
                  <w:rPrChange w:id="3010" w:author="Miku Nosamu" w:date="2025-07-05T16:06:00Z">
                    <w:rPr/>
                  </w:rPrChange>
                </w:rPr>
                <w:t>registrasi</w:t>
              </w:r>
              <w:proofErr w:type="spellEnd"/>
              <w:r w:rsidRPr="00B75A9E">
                <w:rPr>
                  <w:rFonts w:ascii="Arial" w:hAnsi="Arial" w:cs="Arial"/>
                  <w:color w:val="auto"/>
                  <w:szCs w:val="20"/>
                  <w:rPrChange w:id="3011" w:author="Miku Nosamu" w:date="2025-07-05T16:06:00Z">
                    <w:rPr/>
                  </w:rPrChange>
                </w:rPr>
                <w:t xml:space="preserve"> dengan format email salah</w:t>
              </w:r>
            </w:ins>
          </w:p>
        </w:tc>
      </w:tr>
      <w:tr w:rsidR="00FA7031" w:rsidRPr="005877C0" w14:paraId="7E1A0743" w14:textId="77777777" w:rsidTr="005877C0">
        <w:trPr>
          <w:ins w:id="3012" w:author="Miku Nosamu" w:date="2025-07-05T16:01:00Z"/>
        </w:trPr>
        <w:tc>
          <w:tcPr>
            <w:tcW w:w="3192" w:type="dxa"/>
            <w:vAlign w:val="center"/>
          </w:tcPr>
          <w:p w14:paraId="731A74FD" w14:textId="77777777" w:rsidR="00FA7031" w:rsidRPr="00B75A9E" w:rsidRDefault="00FA7031" w:rsidP="005877C0">
            <w:pPr>
              <w:jc w:val="center"/>
              <w:rPr>
                <w:ins w:id="3013" w:author="Miku Nosamu" w:date="2025-07-05T16:01:00Z"/>
                <w:rFonts w:ascii="Arial" w:hAnsi="Arial" w:cs="Arial"/>
                <w:noProof/>
                <w:color w:val="auto"/>
                <w:kern w:val="1"/>
                <w:szCs w:val="20"/>
                <w:lang w:val="id-ID"/>
              </w:rPr>
            </w:pPr>
            <w:ins w:id="3014" w:author="Miku Nosamu" w:date="2025-07-05T16:01:00Z">
              <w:r w:rsidRPr="00B75A9E">
                <w:rPr>
                  <w:rFonts w:ascii="Arial" w:hAnsi="Arial" w:cs="Arial"/>
                  <w:noProof/>
                  <w:color w:val="auto"/>
                  <w:kern w:val="1"/>
                  <w:szCs w:val="20"/>
                  <w:lang w:val="id-ID"/>
                </w:rPr>
                <w:t>Deskripsi</w:t>
              </w:r>
            </w:ins>
          </w:p>
        </w:tc>
        <w:tc>
          <w:tcPr>
            <w:tcW w:w="6384" w:type="dxa"/>
            <w:gridSpan w:val="2"/>
            <w:vAlign w:val="center"/>
          </w:tcPr>
          <w:p w14:paraId="59070A11" w14:textId="2CFBDC1D" w:rsidR="00FA7031" w:rsidRPr="00B75A9E" w:rsidRDefault="00B75A9E" w:rsidP="005877C0">
            <w:pPr>
              <w:jc w:val="center"/>
              <w:rPr>
                <w:ins w:id="3015" w:author="Miku Nosamu" w:date="2025-07-05T16:01:00Z"/>
                <w:rFonts w:ascii="Arial" w:hAnsi="Arial" w:cs="Arial"/>
                <w:noProof/>
                <w:color w:val="auto"/>
                <w:kern w:val="1"/>
                <w:szCs w:val="20"/>
                <w:lang w:val="id-ID"/>
              </w:rPr>
            </w:pPr>
            <w:proofErr w:type="spellStart"/>
            <w:ins w:id="3016" w:author="Miku Nosamu" w:date="2025-07-05T16:04:00Z">
              <w:r w:rsidRPr="00B75A9E">
                <w:rPr>
                  <w:rFonts w:ascii="Arial" w:hAnsi="Arial" w:cs="Arial"/>
                  <w:color w:val="auto"/>
                  <w:szCs w:val="20"/>
                  <w:rPrChange w:id="3017" w:author="Miku Nosamu" w:date="2025-07-05T16:06:00Z">
                    <w:rPr/>
                  </w:rPrChange>
                </w:rPr>
                <w:t>Validasi</w:t>
              </w:r>
              <w:proofErr w:type="spellEnd"/>
              <w:r w:rsidRPr="00B75A9E">
                <w:rPr>
                  <w:rFonts w:ascii="Arial" w:hAnsi="Arial" w:cs="Arial"/>
                  <w:color w:val="auto"/>
                  <w:szCs w:val="20"/>
                  <w:rPrChange w:id="3018" w:author="Miku Nosamu" w:date="2025-07-05T16:06:00Z">
                    <w:rPr/>
                  </w:rPrChange>
                </w:rPr>
                <w:t xml:space="preserve"> format email </w:t>
              </w:r>
              <w:proofErr w:type="spellStart"/>
              <w:r w:rsidRPr="00B75A9E">
                <w:rPr>
                  <w:rFonts w:ascii="Arial" w:hAnsi="Arial" w:cs="Arial"/>
                  <w:color w:val="auto"/>
                  <w:szCs w:val="20"/>
                  <w:rPrChange w:id="3019" w:author="Miku Nosamu" w:date="2025-07-05T16:06:00Z">
                    <w:rPr/>
                  </w:rPrChange>
                </w:rPr>
                <w:t>saat</w:t>
              </w:r>
              <w:proofErr w:type="spellEnd"/>
              <w:r w:rsidRPr="00B75A9E">
                <w:rPr>
                  <w:rFonts w:ascii="Arial" w:hAnsi="Arial" w:cs="Arial"/>
                  <w:color w:val="auto"/>
                  <w:szCs w:val="20"/>
                  <w:rPrChange w:id="3020" w:author="Miku Nosamu" w:date="2025-07-05T16:06:00Z">
                    <w:rPr/>
                  </w:rPrChange>
                </w:rPr>
                <w:t xml:space="preserve"> </w:t>
              </w:r>
              <w:proofErr w:type="spellStart"/>
              <w:r w:rsidRPr="00B75A9E">
                <w:rPr>
                  <w:rFonts w:ascii="Arial" w:hAnsi="Arial" w:cs="Arial"/>
                  <w:color w:val="auto"/>
                  <w:szCs w:val="20"/>
                  <w:rPrChange w:id="3021" w:author="Miku Nosamu" w:date="2025-07-05T16:06:00Z">
                    <w:rPr/>
                  </w:rPrChange>
                </w:rPr>
                <w:t>registrasi</w:t>
              </w:r>
            </w:ins>
            <w:proofErr w:type="spellEnd"/>
          </w:p>
        </w:tc>
      </w:tr>
      <w:tr w:rsidR="00FA7031" w:rsidRPr="005877C0" w14:paraId="4D4361A6" w14:textId="77777777" w:rsidTr="005877C0">
        <w:trPr>
          <w:ins w:id="3022" w:author="Miku Nosamu" w:date="2025-07-05T16:01:00Z"/>
        </w:trPr>
        <w:tc>
          <w:tcPr>
            <w:tcW w:w="3192" w:type="dxa"/>
            <w:vAlign w:val="center"/>
          </w:tcPr>
          <w:p w14:paraId="4795946B" w14:textId="77777777" w:rsidR="00FA7031" w:rsidRPr="00B75A9E" w:rsidRDefault="00FA7031" w:rsidP="005877C0">
            <w:pPr>
              <w:jc w:val="center"/>
              <w:rPr>
                <w:ins w:id="3023" w:author="Miku Nosamu" w:date="2025-07-05T16:01:00Z"/>
                <w:rFonts w:ascii="Arial" w:hAnsi="Arial" w:cs="Arial"/>
                <w:noProof/>
                <w:color w:val="auto"/>
                <w:kern w:val="1"/>
                <w:szCs w:val="20"/>
                <w:lang w:val="id-ID"/>
              </w:rPr>
            </w:pPr>
            <w:ins w:id="3024" w:author="Miku Nosamu" w:date="2025-07-05T16:01:00Z">
              <w:r w:rsidRPr="00B75A9E">
                <w:rPr>
                  <w:rFonts w:ascii="Arial" w:hAnsi="Arial" w:cs="Arial"/>
                  <w:noProof/>
                  <w:color w:val="auto"/>
                  <w:kern w:val="1"/>
                  <w:szCs w:val="20"/>
                  <w:lang w:val="id-ID"/>
                </w:rPr>
                <w:t>Kondisi Awal</w:t>
              </w:r>
            </w:ins>
          </w:p>
        </w:tc>
        <w:tc>
          <w:tcPr>
            <w:tcW w:w="6384" w:type="dxa"/>
            <w:gridSpan w:val="2"/>
            <w:vAlign w:val="center"/>
          </w:tcPr>
          <w:p w14:paraId="506BA91B" w14:textId="0BBE167E" w:rsidR="00FA7031" w:rsidRPr="00B75A9E" w:rsidRDefault="00B75A9E" w:rsidP="005877C0">
            <w:pPr>
              <w:jc w:val="center"/>
              <w:rPr>
                <w:ins w:id="3025" w:author="Miku Nosamu" w:date="2025-07-05T16:01:00Z"/>
                <w:rFonts w:ascii="Arial" w:hAnsi="Arial" w:cs="Arial"/>
                <w:noProof/>
                <w:color w:val="auto"/>
                <w:kern w:val="1"/>
                <w:szCs w:val="20"/>
                <w:lang w:val="id-ID"/>
              </w:rPr>
            </w:pPr>
            <w:proofErr w:type="spellStart"/>
            <w:ins w:id="3026" w:author="Miku Nosamu" w:date="2025-07-05T16:05:00Z">
              <w:r w:rsidRPr="00B75A9E">
                <w:rPr>
                  <w:rFonts w:ascii="Arial" w:hAnsi="Arial" w:cs="Arial"/>
                  <w:color w:val="auto"/>
                  <w:szCs w:val="20"/>
                  <w:rPrChange w:id="3027" w:author="Miku Nosamu" w:date="2025-07-05T16:06:00Z">
                    <w:rPr/>
                  </w:rPrChange>
                </w:rPr>
                <w:t>Sistem</w:t>
              </w:r>
              <w:proofErr w:type="spellEnd"/>
              <w:r w:rsidRPr="00B75A9E">
                <w:rPr>
                  <w:rFonts w:ascii="Arial" w:hAnsi="Arial" w:cs="Arial"/>
                  <w:color w:val="auto"/>
                  <w:szCs w:val="20"/>
                  <w:rPrChange w:id="3028" w:author="Miku Nosamu" w:date="2025-07-05T16:06:00Z">
                    <w:rPr/>
                  </w:rPrChange>
                </w:rPr>
                <w:t xml:space="preserve"> </w:t>
              </w:r>
              <w:proofErr w:type="spellStart"/>
              <w:r w:rsidRPr="00B75A9E">
                <w:rPr>
                  <w:rFonts w:ascii="Arial" w:hAnsi="Arial" w:cs="Arial"/>
                  <w:color w:val="auto"/>
                  <w:szCs w:val="20"/>
                  <w:rPrChange w:id="3029" w:author="Miku Nosamu" w:date="2025-07-05T16:06:00Z">
                    <w:rPr/>
                  </w:rPrChange>
                </w:rPr>
                <w:t>dalam</w:t>
              </w:r>
              <w:proofErr w:type="spellEnd"/>
              <w:r w:rsidRPr="00B75A9E">
                <w:rPr>
                  <w:rFonts w:ascii="Arial" w:hAnsi="Arial" w:cs="Arial"/>
                  <w:color w:val="auto"/>
                  <w:szCs w:val="20"/>
                  <w:rPrChange w:id="3030" w:author="Miku Nosamu" w:date="2025-07-05T16:06:00Z">
                    <w:rPr/>
                  </w:rPrChange>
                </w:rPr>
                <w:t xml:space="preserve"> </w:t>
              </w:r>
              <w:proofErr w:type="spellStart"/>
              <w:r w:rsidRPr="00B75A9E">
                <w:rPr>
                  <w:rFonts w:ascii="Arial" w:hAnsi="Arial" w:cs="Arial"/>
                  <w:color w:val="auto"/>
                  <w:szCs w:val="20"/>
                  <w:rPrChange w:id="3031" w:author="Miku Nosamu" w:date="2025-07-05T16:06:00Z">
                    <w:rPr/>
                  </w:rPrChange>
                </w:rPr>
                <w:t>keadaan</w:t>
              </w:r>
              <w:proofErr w:type="spellEnd"/>
              <w:r w:rsidRPr="00B75A9E">
                <w:rPr>
                  <w:rFonts w:ascii="Arial" w:hAnsi="Arial" w:cs="Arial"/>
                  <w:color w:val="auto"/>
                  <w:szCs w:val="20"/>
                  <w:rPrChange w:id="3032" w:author="Miku Nosamu" w:date="2025-07-05T16:06:00Z">
                    <w:rPr/>
                  </w:rPrChange>
                </w:rPr>
                <w:t xml:space="preserve"> </w:t>
              </w:r>
              <w:proofErr w:type="spellStart"/>
              <w:r w:rsidRPr="00B75A9E">
                <w:rPr>
                  <w:rFonts w:ascii="Arial" w:hAnsi="Arial" w:cs="Arial"/>
                  <w:color w:val="auto"/>
                  <w:szCs w:val="20"/>
                  <w:rPrChange w:id="3033" w:author="Miku Nosamu" w:date="2025-07-05T16:06:00Z">
                    <w:rPr/>
                  </w:rPrChange>
                </w:rPr>
                <w:t>aktif</w:t>
              </w:r>
            </w:ins>
            <w:proofErr w:type="spellEnd"/>
          </w:p>
        </w:tc>
      </w:tr>
      <w:tr w:rsidR="00FA7031" w:rsidRPr="005877C0" w14:paraId="2E258F18" w14:textId="77777777" w:rsidTr="005877C0">
        <w:trPr>
          <w:ins w:id="3034" w:author="Miku Nosamu" w:date="2025-07-05T16:01:00Z"/>
        </w:trPr>
        <w:tc>
          <w:tcPr>
            <w:tcW w:w="3192" w:type="dxa"/>
            <w:vAlign w:val="center"/>
          </w:tcPr>
          <w:p w14:paraId="2D060C46" w14:textId="77777777" w:rsidR="00FA7031" w:rsidRPr="00B75A9E" w:rsidRDefault="00FA7031" w:rsidP="005877C0">
            <w:pPr>
              <w:jc w:val="center"/>
              <w:rPr>
                <w:ins w:id="3035" w:author="Miku Nosamu" w:date="2025-07-05T16:01:00Z"/>
                <w:rFonts w:ascii="Arial" w:hAnsi="Arial" w:cs="Arial"/>
                <w:noProof/>
                <w:color w:val="auto"/>
                <w:kern w:val="1"/>
                <w:szCs w:val="20"/>
                <w:lang w:val="id-ID"/>
              </w:rPr>
            </w:pPr>
            <w:ins w:id="3036" w:author="Miku Nosamu" w:date="2025-07-05T16:01:00Z">
              <w:r w:rsidRPr="00B75A9E">
                <w:rPr>
                  <w:rFonts w:ascii="Arial" w:hAnsi="Arial" w:cs="Arial"/>
                  <w:noProof/>
                  <w:color w:val="auto"/>
                  <w:kern w:val="1"/>
                  <w:szCs w:val="20"/>
                  <w:lang w:val="id-ID"/>
                </w:rPr>
                <w:t>Tanggal Pengujian</w:t>
              </w:r>
            </w:ins>
          </w:p>
        </w:tc>
        <w:tc>
          <w:tcPr>
            <w:tcW w:w="6384" w:type="dxa"/>
            <w:gridSpan w:val="2"/>
            <w:vAlign w:val="center"/>
          </w:tcPr>
          <w:p w14:paraId="5C11B3A4" w14:textId="77777777" w:rsidR="00FA7031" w:rsidRPr="00B75A9E" w:rsidRDefault="00FA7031" w:rsidP="005877C0">
            <w:pPr>
              <w:jc w:val="center"/>
              <w:rPr>
                <w:ins w:id="3037" w:author="Miku Nosamu" w:date="2025-07-05T16:01:00Z"/>
                <w:rFonts w:ascii="Arial" w:hAnsi="Arial" w:cs="Arial"/>
                <w:noProof/>
                <w:color w:val="auto"/>
                <w:kern w:val="1"/>
                <w:szCs w:val="20"/>
              </w:rPr>
            </w:pPr>
            <w:ins w:id="3038" w:author="Miku Nosamu" w:date="2025-07-05T16:01:00Z">
              <w:r w:rsidRPr="00B75A9E">
                <w:rPr>
                  <w:rFonts w:ascii="Arial" w:hAnsi="Arial" w:cs="Arial"/>
                  <w:noProof/>
                  <w:color w:val="auto"/>
                  <w:kern w:val="1"/>
                  <w:szCs w:val="20"/>
                </w:rPr>
                <w:t>9 Juli 2025</w:t>
              </w:r>
            </w:ins>
          </w:p>
        </w:tc>
      </w:tr>
      <w:tr w:rsidR="00FA7031" w:rsidRPr="005877C0" w14:paraId="0E2CA1F4" w14:textId="77777777" w:rsidTr="005877C0">
        <w:trPr>
          <w:ins w:id="3039" w:author="Miku Nosamu" w:date="2025-07-05T16:01:00Z"/>
        </w:trPr>
        <w:tc>
          <w:tcPr>
            <w:tcW w:w="3192" w:type="dxa"/>
            <w:vAlign w:val="center"/>
          </w:tcPr>
          <w:p w14:paraId="71EF5080" w14:textId="77777777" w:rsidR="00FA7031" w:rsidRPr="00B75A9E" w:rsidRDefault="00FA7031" w:rsidP="005877C0">
            <w:pPr>
              <w:jc w:val="center"/>
              <w:rPr>
                <w:ins w:id="3040" w:author="Miku Nosamu" w:date="2025-07-05T16:01:00Z"/>
                <w:rFonts w:ascii="Arial" w:hAnsi="Arial" w:cs="Arial"/>
                <w:noProof/>
                <w:color w:val="auto"/>
                <w:kern w:val="1"/>
                <w:szCs w:val="20"/>
                <w:lang w:val="id-ID"/>
              </w:rPr>
            </w:pPr>
            <w:ins w:id="3041" w:author="Miku Nosamu" w:date="2025-07-05T16:01:00Z">
              <w:r w:rsidRPr="00B75A9E">
                <w:rPr>
                  <w:rFonts w:ascii="Arial" w:hAnsi="Arial" w:cs="Arial"/>
                  <w:noProof/>
                  <w:color w:val="auto"/>
                  <w:kern w:val="1"/>
                  <w:szCs w:val="20"/>
                  <w:lang w:val="id-ID"/>
                </w:rPr>
                <w:t>Penguji</w:t>
              </w:r>
            </w:ins>
          </w:p>
        </w:tc>
        <w:tc>
          <w:tcPr>
            <w:tcW w:w="6384" w:type="dxa"/>
            <w:gridSpan w:val="2"/>
            <w:vAlign w:val="center"/>
          </w:tcPr>
          <w:p w14:paraId="04F034F7" w14:textId="77777777" w:rsidR="00FA7031" w:rsidRPr="00B75A9E" w:rsidRDefault="00FA7031" w:rsidP="005877C0">
            <w:pPr>
              <w:jc w:val="center"/>
              <w:rPr>
                <w:ins w:id="3042" w:author="Miku Nosamu" w:date="2025-07-05T16:01:00Z"/>
                <w:rFonts w:ascii="Arial" w:hAnsi="Arial" w:cs="Arial"/>
                <w:noProof/>
                <w:color w:val="auto"/>
                <w:kern w:val="1"/>
                <w:szCs w:val="20"/>
                <w:lang w:val="id-ID"/>
              </w:rPr>
            </w:pPr>
            <w:ins w:id="3043" w:author="Miku Nosamu" w:date="2025-07-05T16:01:00Z">
              <w:r w:rsidRPr="00B75A9E">
                <w:rPr>
                  <w:rFonts w:ascii="Arial" w:hAnsi="Arial" w:cs="Arial"/>
                  <w:noProof/>
                  <w:color w:val="auto"/>
                  <w:kern w:val="1"/>
                  <w:szCs w:val="20"/>
                </w:rPr>
                <w:t>Lucky Abdillah</w:t>
              </w:r>
            </w:ins>
          </w:p>
        </w:tc>
      </w:tr>
      <w:tr w:rsidR="00FA7031" w:rsidRPr="005877C0" w14:paraId="7FBCC4A5" w14:textId="77777777" w:rsidTr="005877C0">
        <w:trPr>
          <w:ins w:id="3044" w:author="Miku Nosamu" w:date="2025-07-05T16:01:00Z"/>
        </w:trPr>
        <w:tc>
          <w:tcPr>
            <w:tcW w:w="9576" w:type="dxa"/>
            <w:gridSpan w:val="3"/>
            <w:vAlign w:val="center"/>
          </w:tcPr>
          <w:p w14:paraId="614DC649" w14:textId="77777777" w:rsidR="00FA7031" w:rsidRPr="00B75A9E" w:rsidRDefault="00FA7031" w:rsidP="005877C0">
            <w:pPr>
              <w:jc w:val="center"/>
              <w:rPr>
                <w:ins w:id="3045" w:author="Miku Nosamu" w:date="2025-07-05T16:01:00Z"/>
                <w:rFonts w:ascii="Arial" w:hAnsi="Arial" w:cs="Arial"/>
                <w:noProof/>
                <w:color w:val="auto"/>
                <w:kern w:val="1"/>
                <w:szCs w:val="20"/>
                <w:lang w:val="id-ID"/>
              </w:rPr>
            </w:pPr>
            <w:ins w:id="3046" w:author="Miku Nosamu" w:date="2025-07-05T16:01:00Z">
              <w:r w:rsidRPr="00B75A9E">
                <w:rPr>
                  <w:rFonts w:ascii="Arial" w:hAnsi="Arial" w:cs="Arial"/>
                  <w:noProof/>
                  <w:color w:val="auto"/>
                  <w:kern w:val="1"/>
                  <w:szCs w:val="20"/>
                  <w:lang w:val="id-ID"/>
                </w:rPr>
                <w:t>Skenario</w:t>
              </w:r>
            </w:ins>
          </w:p>
        </w:tc>
      </w:tr>
      <w:tr w:rsidR="00FA7031" w:rsidRPr="005877C0" w14:paraId="4CAAA241" w14:textId="77777777" w:rsidTr="00B75A9E">
        <w:tblPrEx>
          <w:tblW w:w="0" w:type="auto"/>
          <w:tblPrExChange w:id="3047" w:author="Miku Nosamu" w:date="2025-07-05T16:05:00Z">
            <w:tblPrEx>
              <w:tblW w:w="0" w:type="auto"/>
            </w:tblPrEx>
          </w:tblPrExChange>
        </w:tblPrEx>
        <w:trPr>
          <w:trHeight w:val="576"/>
          <w:ins w:id="3048" w:author="Miku Nosamu" w:date="2025-07-05T16:01:00Z"/>
        </w:trPr>
        <w:tc>
          <w:tcPr>
            <w:tcW w:w="0" w:type="dxa"/>
            <w:gridSpan w:val="3"/>
            <w:vAlign w:val="center"/>
            <w:tcPrChange w:id="3049" w:author="Miku Nosamu" w:date="2025-07-05T16:05:00Z">
              <w:tcPr>
                <w:tcW w:w="9576" w:type="dxa"/>
                <w:gridSpan w:val="3"/>
                <w:vAlign w:val="center"/>
              </w:tcPr>
            </w:tcPrChange>
          </w:tcPr>
          <w:p w14:paraId="5F231E05" w14:textId="7021E120" w:rsidR="00B75A9E" w:rsidRPr="00B75A9E" w:rsidRDefault="00B75A9E">
            <w:pPr>
              <w:pStyle w:val="NormalWeb"/>
              <w:numPr>
                <w:ilvl w:val="0"/>
                <w:numId w:val="46"/>
              </w:numPr>
              <w:spacing w:before="0" w:beforeAutospacing="0" w:after="0" w:afterAutospacing="0" w:line="360" w:lineRule="auto"/>
              <w:rPr>
                <w:ins w:id="3050" w:author="Miku Nosamu" w:date="2025-07-05T16:05:00Z"/>
                <w:rFonts w:ascii="Arial" w:hAnsi="Arial" w:cs="Arial"/>
                <w:sz w:val="20"/>
                <w:szCs w:val="20"/>
                <w:rPrChange w:id="3051" w:author="Miku Nosamu" w:date="2025-07-05T16:06:00Z">
                  <w:rPr>
                    <w:ins w:id="3052" w:author="Miku Nosamu" w:date="2025-07-05T16:05:00Z"/>
                  </w:rPr>
                </w:rPrChange>
              </w:rPr>
              <w:pPrChange w:id="3053" w:author="Miku Nosamu" w:date="2025-07-05T16:05:00Z">
                <w:pPr>
                  <w:pStyle w:val="NormalWeb"/>
                </w:pPr>
              </w:pPrChange>
            </w:pPr>
            <w:ins w:id="3054" w:author="Miku Nosamu" w:date="2025-07-05T16:05:00Z">
              <w:r w:rsidRPr="00B75A9E">
                <w:rPr>
                  <w:rFonts w:ascii="Arial" w:hAnsi="Arial" w:cs="Arial"/>
                  <w:sz w:val="20"/>
                  <w:szCs w:val="20"/>
                  <w:rPrChange w:id="3055" w:author="Miku Nosamu" w:date="2025-07-05T16:06:00Z">
                    <w:rPr/>
                  </w:rPrChange>
                </w:rPr>
                <w:t xml:space="preserve">Buka </w:t>
              </w:r>
              <w:proofErr w:type="spellStart"/>
              <w:r w:rsidRPr="00B75A9E">
                <w:rPr>
                  <w:rFonts w:ascii="Arial" w:hAnsi="Arial" w:cs="Arial"/>
                  <w:sz w:val="20"/>
                  <w:szCs w:val="20"/>
                  <w:rPrChange w:id="3056" w:author="Miku Nosamu" w:date="2025-07-05T16:06:00Z">
                    <w:rPr/>
                  </w:rPrChange>
                </w:rPr>
                <w:t>halaman</w:t>
              </w:r>
              <w:proofErr w:type="spellEnd"/>
              <w:r w:rsidRPr="00B75A9E">
                <w:rPr>
                  <w:rFonts w:ascii="Arial" w:hAnsi="Arial" w:cs="Arial"/>
                  <w:sz w:val="20"/>
                  <w:szCs w:val="20"/>
                  <w:rPrChange w:id="3057" w:author="Miku Nosamu" w:date="2025-07-05T16:06:00Z">
                    <w:rPr/>
                  </w:rPrChange>
                </w:rPr>
                <w:t xml:space="preserve"> </w:t>
              </w:r>
              <w:proofErr w:type="spellStart"/>
              <w:r w:rsidRPr="00B75A9E">
                <w:rPr>
                  <w:rFonts w:ascii="Arial" w:hAnsi="Arial" w:cs="Arial"/>
                  <w:sz w:val="20"/>
                  <w:szCs w:val="20"/>
                  <w:rPrChange w:id="3058" w:author="Miku Nosamu" w:date="2025-07-05T16:06:00Z">
                    <w:rPr/>
                  </w:rPrChange>
                </w:rPr>
                <w:t>registrasi</w:t>
              </w:r>
              <w:proofErr w:type="spellEnd"/>
            </w:ins>
          </w:p>
          <w:p w14:paraId="61438E0A" w14:textId="11339BC2" w:rsidR="00B75A9E" w:rsidRPr="00B75A9E" w:rsidRDefault="00B75A9E">
            <w:pPr>
              <w:pStyle w:val="NormalWeb"/>
              <w:numPr>
                <w:ilvl w:val="0"/>
                <w:numId w:val="46"/>
              </w:numPr>
              <w:spacing w:before="0" w:beforeAutospacing="0" w:after="0" w:afterAutospacing="0" w:line="360" w:lineRule="auto"/>
              <w:rPr>
                <w:ins w:id="3059" w:author="Miku Nosamu" w:date="2025-07-05T16:05:00Z"/>
                <w:rFonts w:ascii="Arial" w:hAnsi="Arial" w:cs="Arial"/>
                <w:sz w:val="20"/>
                <w:szCs w:val="20"/>
                <w:rPrChange w:id="3060" w:author="Miku Nosamu" w:date="2025-07-05T16:06:00Z">
                  <w:rPr>
                    <w:ins w:id="3061" w:author="Miku Nosamu" w:date="2025-07-05T16:05:00Z"/>
                  </w:rPr>
                </w:rPrChange>
              </w:rPr>
              <w:pPrChange w:id="3062" w:author="Miku Nosamu" w:date="2025-07-05T16:05:00Z">
                <w:pPr>
                  <w:pStyle w:val="NormalWeb"/>
                </w:pPr>
              </w:pPrChange>
            </w:pPr>
            <w:ins w:id="3063" w:author="Miku Nosamu" w:date="2025-07-05T16:05:00Z">
              <w:r w:rsidRPr="00B75A9E">
                <w:rPr>
                  <w:rFonts w:ascii="Arial" w:hAnsi="Arial" w:cs="Arial"/>
                  <w:sz w:val="20"/>
                  <w:szCs w:val="20"/>
                  <w:rPrChange w:id="3064" w:author="Miku Nosamu" w:date="2025-07-05T16:06:00Z">
                    <w:rPr/>
                  </w:rPrChange>
                </w:rPr>
                <w:t xml:space="preserve">Isi field email </w:t>
              </w:r>
              <w:proofErr w:type="spellStart"/>
              <w:r w:rsidRPr="00B75A9E">
                <w:rPr>
                  <w:rFonts w:ascii="Arial" w:hAnsi="Arial" w:cs="Arial"/>
                  <w:sz w:val="20"/>
                  <w:szCs w:val="20"/>
                  <w:rPrChange w:id="3065" w:author="Miku Nosamu" w:date="2025-07-05T16:06:00Z">
                    <w:rPr/>
                  </w:rPrChange>
                </w:rPr>
                <w:t>dengan</w:t>
              </w:r>
              <w:proofErr w:type="spellEnd"/>
              <w:r w:rsidRPr="00B75A9E">
                <w:rPr>
                  <w:rFonts w:ascii="Arial" w:hAnsi="Arial" w:cs="Arial"/>
                  <w:sz w:val="20"/>
                  <w:szCs w:val="20"/>
                  <w:rPrChange w:id="3066" w:author="Miku Nosamu" w:date="2025-07-05T16:06:00Z">
                    <w:rPr/>
                  </w:rPrChange>
                </w:rPr>
                <w:t xml:space="preserve"> format salah (</w:t>
              </w:r>
              <w:proofErr w:type="spellStart"/>
              <w:r w:rsidRPr="00B75A9E">
                <w:rPr>
                  <w:rFonts w:ascii="Arial" w:hAnsi="Arial" w:cs="Arial"/>
                  <w:sz w:val="20"/>
                  <w:szCs w:val="20"/>
                  <w:rPrChange w:id="3067" w:author="Miku Nosamu" w:date="2025-07-05T16:06:00Z">
                    <w:rPr/>
                  </w:rPrChange>
                </w:rPr>
                <w:t>contoh</w:t>
              </w:r>
              <w:proofErr w:type="spellEnd"/>
              <w:r w:rsidRPr="00B75A9E">
                <w:rPr>
                  <w:rFonts w:ascii="Arial" w:hAnsi="Arial" w:cs="Arial"/>
                  <w:sz w:val="20"/>
                  <w:szCs w:val="20"/>
                  <w:rPrChange w:id="3068" w:author="Miku Nosamu" w:date="2025-07-05T16:06:00Z">
                    <w:rPr/>
                  </w:rPrChange>
                </w:rPr>
                <w:t>: “emailuser.com”)</w:t>
              </w:r>
            </w:ins>
          </w:p>
          <w:p w14:paraId="25A1D665" w14:textId="61C37959" w:rsidR="00FA7031" w:rsidRPr="00B75A9E" w:rsidRDefault="00B75A9E">
            <w:pPr>
              <w:pStyle w:val="NormalWeb"/>
              <w:numPr>
                <w:ilvl w:val="0"/>
                <w:numId w:val="46"/>
              </w:numPr>
              <w:spacing w:before="0" w:beforeAutospacing="0" w:after="0" w:afterAutospacing="0" w:line="360" w:lineRule="auto"/>
              <w:rPr>
                <w:ins w:id="3069" w:author="Miku Nosamu" w:date="2025-07-05T16:01:00Z"/>
                <w:rFonts w:ascii="Arial" w:hAnsi="Arial" w:cs="Arial"/>
                <w:szCs w:val="20"/>
                <w:rPrChange w:id="3070" w:author="Miku Nosamu" w:date="2025-07-05T16:06:00Z">
                  <w:rPr>
                    <w:ins w:id="3071" w:author="Miku Nosamu" w:date="2025-07-05T16:01:00Z"/>
                    <w:noProof/>
                    <w:lang w:val="id-ID"/>
                  </w:rPr>
                </w:rPrChange>
              </w:rPr>
              <w:pPrChange w:id="3072" w:author="Miku Nosamu" w:date="2025-07-05T16:05:00Z">
                <w:pPr>
                  <w:pStyle w:val="ListParagraph"/>
                  <w:numPr>
                    <w:numId w:val="36"/>
                  </w:numPr>
                  <w:spacing w:before="0" w:after="0" w:line="360" w:lineRule="auto"/>
                  <w:ind w:hanging="360"/>
                  <w:jc w:val="left"/>
                </w:pPr>
              </w:pPrChange>
            </w:pPr>
            <w:proofErr w:type="spellStart"/>
            <w:ins w:id="3073" w:author="Miku Nosamu" w:date="2025-07-05T16:05:00Z">
              <w:r w:rsidRPr="00B75A9E">
                <w:rPr>
                  <w:rFonts w:ascii="Arial" w:hAnsi="Arial" w:cs="Arial"/>
                  <w:sz w:val="20"/>
                  <w:szCs w:val="20"/>
                  <w:rPrChange w:id="3074" w:author="Miku Nosamu" w:date="2025-07-05T16:06:00Z">
                    <w:rPr/>
                  </w:rPrChange>
                </w:rPr>
                <w:t>Klik</w:t>
              </w:r>
              <w:proofErr w:type="spellEnd"/>
              <w:r w:rsidRPr="00B75A9E">
                <w:rPr>
                  <w:rFonts w:ascii="Arial" w:hAnsi="Arial" w:cs="Arial"/>
                  <w:sz w:val="20"/>
                  <w:szCs w:val="20"/>
                  <w:rPrChange w:id="3075" w:author="Miku Nosamu" w:date="2025-07-05T16:06:00Z">
                    <w:rPr/>
                  </w:rPrChange>
                </w:rPr>
                <w:t xml:space="preserve"> </w:t>
              </w:r>
              <w:proofErr w:type="spellStart"/>
              <w:r w:rsidRPr="00B75A9E">
                <w:rPr>
                  <w:rFonts w:ascii="Arial" w:hAnsi="Arial" w:cs="Arial"/>
                  <w:sz w:val="20"/>
                  <w:szCs w:val="20"/>
                  <w:rPrChange w:id="3076" w:author="Miku Nosamu" w:date="2025-07-05T16:06:00Z">
                    <w:rPr/>
                  </w:rPrChange>
                </w:rPr>
                <w:t>tombol</w:t>
              </w:r>
              <w:proofErr w:type="spellEnd"/>
              <w:r w:rsidRPr="00B75A9E">
                <w:rPr>
                  <w:rFonts w:ascii="Arial" w:hAnsi="Arial" w:cs="Arial"/>
                  <w:sz w:val="20"/>
                  <w:szCs w:val="20"/>
                  <w:rPrChange w:id="3077" w:author="Miku Nosamu" w:date="2025-07-05T16:06:00Z">
                    <w:rPr/>
                  </w:rPrChange>
                </w:rPr>
                <w:t xml:space="preserve"> “Daftar</w:t>
              </w:r>
            </w:ins>
          </w:p>
        </w:tc>
      </w:tr>
      <w:tr w:rsidR="00FA7031" w:rsidRPr="005877C0" w14:paraId="5A32BC2C" w14:textId="77777777" w:rsidTr="005877C0">
        <w:trPr>
          <w:trHeight w:val="101"/>
          <w:ins w:id="3078" w:author="Miku Nosamu" w:date="2025-07-05T16:01:00Z"/>
        </w:trPr>
        <w:tc>
          <w:tcPr>
            <w:tcW w:w="3192" w:type="dxa"/>
            <w:vAlign w:val="center"/>
          </w:tcPr>
          <w:p w14:paraId="491F6EFB" w14:textId="77777777" w:rsidR="00FA7031" w:rsidRPr="00B75A9E" w:rsidRDefault="00FA7031" w:rsidP="005877C0">
            <w:pPr>
              <w:jc w:val="center"/>
              <w:rPr>
                <w:ins w:id="3079" w:author="Miku Nosamu" w:date="2025-07-05T16:01:00Z"/>
                <w:rFonts w:ascii="Arial" w:hAnsi="Arial" w:cs="Arial"/>
                <w:noProof/>
                <w:color w:val="auto"/>
                <w:kern w:val="1"/>
                <w:szCs w:val="20"/>
                <w:lang w:val="id-ID"/>
              </w:rPr>
            </w:pPr>
            <w:ins w:id="3080" w:author="Miku Nosamu" w:date="2025-07-05T16:01:00Z">
              <w:r w:rsidRPr="00B75A9E">
                <w:rPr>
                  <w:rFonts w:ascii="Arial" w:hAnsi="Arial" w:cs="Arial"/>
                  <w:noProof/>
                  <w:color w:val="auto"/>
                  <w:kern w:val="1"/>
                  <w:szCs w:val="20"/>
                  <w:lang w:val="id-ID"/>
                </w:rPr>
                <w:t>Hasil yang Diharapkan</w:t>
              </w:r>
            </w:ins>
          </w:p>
        </w:tc>
        <w:tc>
          <w:tcPr>
            <w:tcW w:w="3192" w:type="dxa"/>
            <w:vAlign w:val="center"/>
          </w:tcPr>
          <w:p w14:paraId="55F16514" w14:textId="77777777" w:rsidR="00FA7031" w:rsidRPr="00B75A9E" w:rsidRDefault="00FA7031" w:rsidP="005877C0">
            <w:pPr>
              <w:jc w:val="center"/>
              <w:rPr>
                <w:ins w:id="3081" w:author="Miku Nosamu" w:date="2025-07-05T16:01:00Z"/>
                <w:rFonts w:ascii="Arial" w:hAnsi="Arial" w:cs="Arial"/>
                <w:noProof/>
                <w:color w:val="auto"/>
                <w:kern w:val="1"/>
                <w:szCs w:val="20"/>
                <w:lang w:val="id-ID"/>
              </w:rPr>
            </w:pPr>
            <w:ins w:id="3082" w:author="Miku Nosamu" w:date="2025-07-05T16:01:00Z">
              <w:r w:rsidRPr="00B75A9E">
                <w:rPr>
                  <w:rFonts w:ascii="Arial" w:hAnsi="Arial" w:cs="Arial"/>
                  <w:noProof/>
                  <w:color w:val="auto"/>
                  <w:kern w:val="1"/>
                  <w:szCs w:val="20"/>
                  <w:lang w:val="id-ID"/>
                </w:rPr>
                <w:t xml:space="preserve">Hasil Pengamatan </w:t>
              </w:r>
            </w:ins>
          </w:p>
        </w:tc>
        <w:tc>
          <w:tcPr>
            <w:tcW w:w="3192" w:type="dxa"/>
            <w:vAlign w:val="center"/>
          </w:tcPr>
          <w:p w14:paraId="28BF9E90" w14:textId="77777777" w:rsidR="00FA7031" w:rsidRPr="00B75A9E" w:rsidRDefault="00FA7031" w:rsidP="005877C0">
            <w:pPr>
              <w:jc w:val="center"/>
              <w:rPr>
                <w:ins w:id="3083" w:author="Miku Nosamu" w:date="2025-07-05T16:01:00Z"/>
                <w:rFonts w:ascii="Arial" w:hAnsi="Arial" w:cs="Arial"/>
                <w:noProof/>
                <w:color w:val="auto"/>
                <w:kern w:val="1"/>
                <w:szCs w:val="20"/>
                <w:lang w:val="id-ID"/>
              </w:rPr>
            </w:pPr>
            <w:ins w:id="3084" w:author="Miku Nosamu" w:date="2025-07-05T16:01:00Z">
              <w:r w:rsidRPr="00B75A9E">
                <w:rPr>
                  <w:rFonts w:ascii="Arial" w:hAnsi="Arial" w:cs="Arial"/>
                  <w:noProof/>
                  <w:color w:val="auto"/>
                  <w:kern w:val="1"/>
                  <w:szCs w:val="20"/>
                  <w:lang w:val="id-ID"/>
                </w:rPr>
                <w:t>Kesimpulan</w:t>
              </w:r>
            </w:ins>
          </w:p>
        </w:tc>
      </w:tr>
      <w:tr w:rsidR="00FA7031" w:rsidRPr="005877C0" w14:paraId="2E81FD76" w14:textId="77777777" w:rsidTr="005877C0">
        <w:trPr>
          <w:trHeight w:val="100"/>
          <w:ins w:id="3085" w:author="Miku Nosamu" w:date="2025-07-05T16:01:00Z"/>
        </w:trPr>
        <w:tc>
          <w:tcPr>
            <w:tcW w:w="3192" w:type="dxa"/>
            <w:vAlign w:val="center"/>
          </w:tcPr>
          <w:p w14:paraId="6769D739" w14:textId="57AA44C7" w:rsidR="00FA7031" w:rsidRPr="00B75A9E" w:rsidRDefault="00B75A9E">
            <w:pPr>
              <w:spacing w:line="360" w:lineRule="auto"/>
              <w:jc w:val="center"/>
              <w:rPr>
                <w:ins w:id="3086" w:author="Miku Nosamu" w:date="2025-07-05T16:01:00Z"/>
                <w:rFonts w:ascii="Arial" w:hAnsi="Arial" w:cs="Arial"/>
                <w:noProof/>
                <w:color w:val="auto"/>
                <w:kern w:val="1"/>
                <w:szCs w:val="20"/>
                <w:lang w:val="id-ID"/>
              </w:rPr>
              <w:pPrChange w:id="3087" w:author="Miku Nosamu" w:date="2025-07-05T17:38:00Z">
                <w:pPr>
                  <w:jc w:val="center"/>
                </w:pPr>
              </w:pPrChange>
            </w:pPr>
            <w:proofErr w:type="spellStart"/>
            <w:ins w:id="3088" w:author="Miku Nosamu" w:date="2025-07-05T16:05:00Z">
              <w:r w:rsidRPr="00B75A9E">
                <w:rPr>
                  <w:rFonts w:ascii="Arial" w:hAnsi="Arial" w:cs="Arial"/>
                  <w:color w:val="auto"/>
                  <w:szCs w:val="20"/>
                  <w:rPrChange w:id="3089" w:author="Miku Nosamu" w:date="2025-07-05T16:06:00Z">
                    <w:rPr/>
                  </w:rPrChange>
                </w:rPr>
                <w:t>Sistem</w:t>
              </w:r>
              <w:proofErr w:type="spellEnd"/>
              <w:r w:rsidRPr="00B75A9E">
                <w:rPr>
                  <w:rFonts w:ascii="Arial" w:hAnsi="Arial" w:cs="Arial"/>
                  <w:color w:val="auto"/>
                  <w:szCs w:val="20"/>
                  <w:rPrChange w:id="3090" w:author="Miku Nosamu" w:date="2025-07-05T16:06:00Z">
                    <w:rPr/>
                  </w:rPrChange>
                </w:rPr>
                <w:t xml:space="preserve"> </w:t>
              </w:r>
              <w:proofErr w:type="spellStart"/>
              <w:r w:rsidRPr="00B75A9E">
                <w:rPr>
                  <w:rFonts w:ascii="Arial" w:hAnsi="Arial" w:cs="Arial"/>
                  <w:color w:val="auto"/>
                  <w:szCs w:val="20"/>
                  <w:rPrChange w:id="3091" w:author="Miku Nosamu" w:date="2025-07-05T16:06:00Z">
                    <w:rPr/>
                  </w:rPrChange>
                </w:rPr>
                <w:t>menolak</w:t>
              </w:r>
              <w:proofErr w:type="spellEnd"/>
              <w:r w:rsidRPr="00B75A9E">
                <w:rPr>
                  <w:rFonts w:ascii="Arial" w:hAnsi="Arial" w:cs="Arial"/>
                  <w:color w:val="auto"/>
                  <w:szCs w:val="20"/>
                  <w:rPrChange w:id="3092" w:author="Miku Nosamu" w:date="2025-07-05T16:06:00Z">
                    <w:rPr/>
                  </w:rPrChange>
                </w:rPr>
                <w:t xml:space="preserve"> input dan </w:t>
              </w:r>
              <w:proofErr w:type="spellStart"/>
              <w:r w:rsidRPr="00B75A9E">
                <w:rPr>
                  <w:rFonts w:ascii="Arial" w:hAnsi="Arial" w:cs="Arial"/>
                  <w:color w:val="auto"/>
                  <w:szCs w:val="20"/>
                  <w:rPrChange w:id="3093" w:author="Miku Nosamu" w:date="2025-07-05T16:06:00Z">
                    <w:rPr/>
                  </w:rPrChange>
                </w:rPr>
                <w:t>menampilkan</w:t>
              </w:r>
              <w:proofErr w:type="spellEnd"/>
              <w:r w:rsidRPr="00B75A9E">
                <w:rPr>
                  <w:rFonts w:ascii="Arial" w:hAnsi="Arial" w:cs="Arial"/>
                  <w:color w:val="auto"/>
                  <w:szCs w:val="20"/>
                  <w:rPrChange w:id="3094" w:author="Miku Nosamu" w:date="2025-07-05T16:06:00Z">
                    <w:rPr/>
                  </w:rPrChange>
                </w:rPr>
                <w:t xml:space="preserve"> </w:t>
              </w:r>
              <w:proofErr w:type="spellStart"/>
              <w:r w:rsidRPr="00B75A9E">
                <w:rPr>
                  <w:rFonts w:ascii="Arial" w:hAnsi="Arial" w:cs="Arial"/>
                  <w:color w:val="auto"/>
                  <w:szCs w:val="20"/>
                  <w:rPrChange w:id="3095" w:author="Miku Nosamu" w:date="2025-07-05T16:06:00Z">
                    <w:rPr/>
                  </w:rPrChange>
                </w:rPr>
                <w:t>pesan</w:t>
              </w:r>
              <w:proofErr w:type="spellEnd"/>
              <w:r w:rsidRPr="00B75A9E">
                <w:rPr>
                  <w:rFonts w:ascii="Arial" w:hAnsi="Arial" w:cs="Arial"/>
                  <w:color w:val="auto"/>
                  <w:szCs w:val="20"/>
                  <w:rPrChange w:id="3096" w:author="Miku Nosamu" w:date="2025-07-05T16:06:00Z">
                    <w:rPr/>
                  </w:rPrChange>
                </w:rPr>
                <w:t xml:space="preserve"> </w:t>
              </w:r>
              <w:proofErr w:type="spellStart"/>
              <w:r w:rsidRPr="00B75A9E">
                <w:rPr>
                  <w:rFonts w:ascii="Arial" w:hAnsi="Arial" w:cs="Arial"/>
                  <w:color w:val="auto"/>
                  <w:szCs w:val="20"/>
                  <w:rPrChange w:id="3097" w:author="Miku Nosamu" w:date="2025-07-05T16:06:00Z">
                    <w:rPr/>
                  </w:rPrChange>
                </w:rPr>
                <w:t>validasi</w:t>
              </w:r>
              <w:proofErr w:type="spellEnd"/>
              <w:r w:rsidRPr="00B75A9E">
                <w:rPr>
                  <w:rFonts w:ascii="Arial" w:hAnsi="Arial" w:cs="Arial"/>
                  <w:color w:val="auto"/>
                  <w:szCs w:val="20"/>
                  <w:rPrChange w:id="3098" w:author="Miku Nosamu" w:date="2025-07-05T16:06:00Z">
                    <w:rPr/>
                  </w:rPrChange>
                </w:rPr>
                <w:t xml:space="preserve"> email </w:t>
              </w:r>
              <w:proofErr w:type="spellStart"/>
              <w:r w:rsidRPr="00B75A9E">
                <w:rPr>
                  <w:rFonts w:ascii="Arial" w:hAnsi="Arial" w:cs="Arial"/>
                  <w:color w:val="auto"/>
                  <w:szCs w:val="20"/>
                  <w:rPrChange w:id="3099" w:author="Miku Nosamu" w:date="2025-07-05T16:06:00Z">
                    <w:rPr/>
                  </w:rPrChange>
                </w:rPr>
                <w:t>tidak</w:t>
              </w:r>
              <w:proofErr w:type="spellEnd"/>
              <w:r w:rsidRPr="00B75A9E">
                <w:rPr>
                  <w:rFonts w:ascii="Arial" w:hAnsi="Arial" w:cs="Arial"/>
                  <w:color w:val="auto"/>
                  <w:szCs w:val="20"/>
                  <w:rPrChange w:id="3100" w:author="Miku Nosamu" w:date="2025-07-05T16:06:00Z">
                    <w:rPr/>
                  </w:rPrChange>
                </w:rPr>
                <w:t xml:space="preserve"> valid</w:t>
              </w:r>
            </w:ins>
          </w:p>
        </w:tc>
        <w:tc>
          <w:tcPr>
            <w:tcW w:w="3192" w:type="dxa"/>
            <w:vAlign w:val="center"/>
          </w:tcPr>
          <w:p w14:paraId="62728D7B" w14:textId="458DFA49" w:rsidR="00FA7031" w:rsidRPr="00B75A9E" w:rsidRDefault="00B75A9E">
            <w:pPr>
              <w:spacing w:line="360" w:lineRule="auto"/>
              <w:jc w:val="center"/>
              <w:rPr>
                <w:ins w:id="3101" w:author="Miku Nosamu" w:date="2025-07-05T16:01:00Z"/>
                <w:rFonts w:ascii="Arial" w:hAnsi="Arial" w:cs="Arial"/>
                <w:noProof/>
                <w:color w:val="auto"/>
                <w:kern w:val="1"/>
                <w:szCs w:val="20"/>
                <w:lang w:val="id-ID"/>
              </w:rPr>
              <w:pPrChange w:id="3102" w:author="Miku Nosamu" w:date="2025-07-05T17:38:00Z">
                <w:pPr>
                  <w:jc w:val="center"/>
                </w:pPr>
              </w:pPrChange>
            </w:pPr>
            <w:proofErr w:type="spellStart"/>
            <w:ins w:id="3103" w:author="Miku Nosamu" w:date="2025-07-05T16:05:00Z">
              <w:r w:rsidRPr="00B75A9E">
                <w:rPr>
                  <w:rFonts w:ascii="Arial" w:hAnsi="Arial" w:cs="Arial"/>
                  <w:color w:val="auto"/>
                  <w:szCs w:val="20"/>
                  <w:rPrChange w:id="3104" w:author="Miku Nosamu" w:date="2025-07-05T16:06:00Z">
                    <w:rPr/>
                  </w:rPrChange>
                </w:rPr>
                <w:t>Sistem</w:t>
              </w:r>
              <w:proofErr w:type="spellEnd"/>
              <w:r w:rsidRPr="00B75A9E">
                <w:rPr>
                  <w:rFonts w:ascii="Arial" w:hAnsi="Arial" w:cs="Arial"/>
                  <w:color w:val="auto"/>
                  <w:szCs w:val="20"/>
                  <w:rPrChange w:id="3105" w:author="Miku Nosamu" w:date="2025-07-05T16:06:00Z">
                    <w:rPr/>
                  </w:rPrChange>
                </w:rPr>
                <w:t xml:space="preserve"> </w:t>
              </w:r>
              <w:proofErr w:type="spellStart"/>
              <w:r w:rsidRPr="00B75A9E">
                <w:rPr>
                  <w:rFonts w:ascii="Arial" w:hAnsi="Arial" w:cs="Arial"/>
                  <w:color w:val="auto"/>
                  <w:szCs w:val="20"/>
                  <w:rPrChange w:id="3106" w:author="Miku Nosamu" w:date="2025-07-05T16:06:00Z">
                    <w:rPr/>
                  </w:rPrChange>
                </w:rPr>
                <w:t>menampilkan</w:t>
              </w:r>
              <w:proofErr w:type="spellEnd"/>
              <w:r w:rsidRPr="00B75A9E">
                <w:rPr>
                  <w:rFonts w:ascii="Arial" w:hAnsi="Arial" w:cs="Arial"/>
                  <w:color w:val="auto"/>
                  <w:szCs w:val="20"/>
                  <w:rPrChange w:id="3107" w:author="Miku Nosamu" w:date="2025-07-05T16:06:00Z">
                    <w:rPr/>
                  </w:rPrChange>
                </w:rPr>
                <w:t xml:space="preserve"> “Format email </w:t>
              </w:r>
              <w:proofErr w:type="spellStart"/>
              <w:r w:rsidRPr="00B75A9E">
                <w:rPr>
                  <w:rFonts w:ascii="Arial" w:hAnsi="Arial" w:cs="Arial"/>
                  <w:color w:val="auto"/>
                  <w:szCs w:val="20"/>
                  <w:rPrChange w:id="3108" w:author="Miku Nosamu" w:date="2025-07-05T16:06:00Z">
                    <w:rPr/>
                  </w:rPrChange>
                </w:rPr>
                <w:t>tidak</w:t>
              </w:r>
              <w:proofErr w:type="spellEnd"/>
              <w:r w:rsidRPr="00B75A9E">
                <w:rPr>
                  <w:rFonts w:ascii="Arial" w:hAnsi="Arial" w:cs="Arial"/>
                  <w:color w:val="auto"/>
                  <w:szCs w:val="20"/>
                  <w:rPrChange w:id="3109" w:author="Miku Nosamu" w:date="2025-07-05T16:06:00Z">
                    <w:rPr/>
                  </w:rPrChange>
                </w:rPr>
                <w:t xml:space="preserve"> valid”</w:t>
              </w:r>
            </w:ins>
          </w:p>
        </w:tc>
        <w:tc>
          <w:tcPr>
            <w:tcW w:w="3192" w:type="dxa"/>
            <w:vAlign w:val="center"/>
          </w:tcPr>
          <w:p w14:paraId="5FAA977A" w14:textId="77777777" w:rsidR="00FA7031" w:rsidRPr="00B75A9E" w:rsidRDefault="00FA7031" w:rsidP="005877C0">
            <w:pPr>
              <w:jc w:val="center"/>
              <w:rPr>
                <w:ins w:id="3110" w:author="Miku Nosamu" w:date="2025-07-05T16:01:00Z"/>
                <w:rFonts w:ascii="Arial" w:hAnsi="Arial" w:cs="Arial"/>
                <w:noProof/>
                <w:color w:val="auto"/>
                <w:kern w:val="1"/>
                <w:szCs w:val="20"/>
                <w:lang w:val="id-ID"/>
              </w:rPr>
            </w:pPr>
            <w:ins w:id="3111" w:author="Miku Nosamu" w:date="2025-07-05T16:01:00Z">
              <w:r w:rsidRPr="00B75A9E">
                <w:rPr>
                  <w:rFonts w:ascii="Arial" w:hAnsi="Arial" w:cs="Arial"/>
                  <w:noProof/>
                  <w:color w:val="auto"/>
                  <w:kern w:val="1"/>
                  <w:szCs w:val="20"/>
                  <w:lang w:val="id-ID"/>
                </w:rPr>
                <w:t>Hasil pengamatan sesuai</w:t>
              </w:r>
            </w:ins>
          </w:p>
        </w:tc>
      </w:tr>
    </w:tbl>
    <w:p w14:paraId="615D7FB4" w14:textId="400183F4" w:rsidR="00E618EB" w:rsidRDefault="00E618EB" w:rsidP="00546376">
      <w:pPr>
        <w:rPr>
          <w:ins w:id="3112" w:author="Miku Nosamu" w:date="2025-07-05T16:01:00Z"/>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FA7031" w:rsidRPr="00041683" w14:paraId="39B9D2F8" w14:textId="77777777" w:rsidTr="005877C0">
        <w:trPr>
          <w:cnfStyle w:val="100000000000" w:firstRow="1" w:lastRow="0" w:firstColumn="0" w:lastColumn="0" w:oddVBand="0" w:evenVBand="0" w:oddHBand="0" w:evenHBand="0" w:firstRowFirstColumn="0" w:firstRowLastColumn="0" w:lastRowFirstColumn="0" w:lastRowLastColumn="0"/>
          <w:ins w:id="3113" w:author="Miku Nosamu" w:date="2025-07-05T16:01:00Z"/>
        </w:trPr>
        <w:tc>
          <w:tcPr>
            <w:tcW w:w="3192" w:type="dxa"/>
            <w:vAlign w:val="center"/>
          </w:tcPr>
          <w:p w14:paraId="6D42A287" w14:textId="77777777" w:rsidR="00FA7031" w:rsidRPr="00041683" w:rsidRDefault="00FA7031" w:rsidP="005877C0">
            <w:pPr>
              <w:jc w:val="center"/>
              <w:rPr>
                <w:ins w:id="3114" w:author="Miku Nosamu" w:date="2025-07-05T16:01:00Z"/>
                <w:rFonts w:ascii="Arial" w:hAnsi="Arial" w:cs="Arial"/>
                <w:noProof/>
                <w:color w:val="2C283A" w:themeColor="text2"/>
                <w:kern w:val="1"/>
                <w:szCs w:val="20"/>
                <w:lang w:val="id-ID"/>
              </w:rPr>
            </w:pPr>
            <w:ins w:id="3115" w:author="Miku Nosamu" w:date="2025-07-05T16:01:00Z">
              <w:r w:rsidRPr="00041683">
                <w:rPr>
                  <w:rFonts w:ascii="Arial" w:hAnsi="Arial" w:cs="Arial"/>
                  <w:noProof/>
                  <w:color w:val="2C283A" w:themeColor="text2"/>
                  <w:kern w:val="1"/>
                  <w:szCs w:val="20"/>
                  <w:lang w:val="id-ID"/>
                </w:rPr>
                <w:t>Identifikasi</w:t>
              </w:r>
            </w:ins>
          </w:p>
        </w:tc>
        <w:tc>
          <w:tcPr>
            <w:tcW w:w="6384" w:type="dxa"/>
            <w:gridSpan w:val="2"/>
            <w:vAlign w:val="center"/>
          </w:tcPr>
          <w:p w14:paraId="3061F9D3" w14:textId="5BA7EF8A" w:rsidR="00FA7031" w:rsidRPr="00B75A9E" w:rsidRDefault="00FA7031" w:rsidP="005877C0">
            <w:pPr>
              <w:jc w:val="center"/>
              <w:rPr>
                <w:ins w:id="3116" w:author="Miku Nosamu" w:date="2025-07-05T16:01:00Z"/>
                <w:rFonts w:ascii="Arial" w:hAnsi="Arial" w:cs="Arial"/>
                <w:noProof/>
                <w:color w:val="2C283A" w:themeColor="text2"/>
                <w:kern w:val="1"/>
                <w:szCs w:val="20"/>
                <w:rPrChange w:id="3117" w:author="Miku Nosamu" w:date="2025-07-05T16:06:00Z">
                  <w:rPr>
                    <w:ins w:id="3118" w:author="Miku Nosamu" w:date="2025-07-05T16:01:00Z"/>
                    <w:rFonts w:ascii="Arial" w:hAnsi="Arial" w:cs="Arial"/>
                    <w:noProof/>
                    <w:color w:val="2C283A" w:themeColor="text2"/>
                    <w:kern w:val="1"/>
                    <w:szCs w:val="20"/>
                    <w:lang w:val="id-ID"/>
                  </w:rPr>
                </w:rPrChange>
              </w:rPr>
            </w:pPr>
            <w:ins w:id="3119" w:author="Miku Nosamu" w:date="2025-07-05T16:01:00Z">
              <w:r w:rsidRPr="00041683">
                <w:rPr>
                  <w:rFonts w:ascii="Arial" w:hAnsi="Arial" w:cs="Arial"/>
                  <w:noProof/>
                  <w:color w:val="2C283A" w:themeColor="text2"/>
                  <w:kern w:val="1"/>
                  <w:szCs w:val="20"/>
                  <w:lang w:val="id-ID"/>
                </w:rPr>
                <w:t>KU-00</w:t>
              </w:r>
            </w:ins>
            <w:ins w:id="3120" w:author="Miku Nosamu" w:date="2025-07-05T16:06:00Z">
              <w:r w:rsidR="00B75A9E">
                <w:rPr>
                  <w:rFonts w:ascii="Arial" w:hAnsi="Arial" w:cs="Arial"/>
                  <w:noProof/>
                  <w:color w:val="2C283A" w:themeColor="text2"/>
                  <w:kern w:val="1"/>
                  <w:szCs w:val="20"/>
                </w:rPr>
                <w:t>4</w:t>
              </w:r>
            </w:ins>
          </w:p>
        </w:tc>
      </w:tr>
      <w:tr w:rsidR="00FA7031" w:rsidRPr="005877C0" w14:paraId="4FAC6748" w14:textId="77777777" w:rsidTr="005877C0">
        <w:trPr>
          <w:ins w:id="3121" w:author="Miku Nosamu" w:date="2025-07-05T16:01:00Z"/>
        </w:trPr>
        <w:tc>
          <w:tcPr>
            <w:tcW w:w="3192" w:type="dxa"/>
            <w:vAlign w:val="center"/>
          </w:tcPr>
          <w:p w14:paraId="28DF3A3A" w14:textId="77777777" w:rsidR="00FA7031" w:rsidRPr="00725186" w:rsidRDefault="00FA7031" w:rsidP="005877C0">
            <w:pPr>
              <w:jc w:val="center"/>
              <w:rPr>
                <w:ins w:id="3122" w:author="Miku Nosamu" w:date="2025-07-05T16:01:00Z"/>
                <w:rFonts w:cstheme="minorHAnsi"/>
                <w:noProof/>
                <w:color w:val="auto"/>
                <w:kern w:val="1"/>
                <w:szCs w:val="20"/>
                <w:lang w:val="id-ID"/>
                <w:rPrChange w:id="3123" w:author="Miku Nosamu" w:date="2025-07-05T16:07:00Z">
                  <w:rPr>
                    <w:ins w:id="3124" w:author="Miku Nosamu" w:date="2025-07-05T16:01:00Z"/>
                    <w:rFonts w:ascii="Arial" w:hAnsi="Arial" w:cs="Arial"/>
                    <w:noProof/>
                    <w:color w:val="auto"/>
                    <w:kern w:val="1"/>
                    <w:szCs w:val="20"/>
                    <w:lang w:val="id-ID"/>
                  </w:rPr>
                </w:rPrChange>
              </w:rPr>
            </w:pPr>
            <w:ins w:id="3125" w:author="Miku Nosamu" w:date="2025-07-05T16:01:00Z">
              <w:r w:rsidRPr="00725186">
                <w:rPr>
                  <w:rFonts w:cstheme="minorHAnsi"/>
                  <w:noProof/>
                  <w:color w:val="auto"/>
                  <w:kern w:val="1"/>
                  <w:szCs w:val="20"/>
                  <w:lang w:val="id-ID"/>
                  <w:rPrChange w:id="3126" w:author="Miku Nosamu" w:date="2025-07-05T16:07:00Z">
                    <w:rPr>
                      <w:rFonts w:ascii="Arial" w:hAnsi="Arial" w:cs="Arial"/>
                      <w:noProof/>
                      <w:color w:val="auto"/>
                      <w:kern w:val="1"/>
                      <w:szCs w:val="20"/>
                      <w:lang w:val="id-ID"/>
                    </w:rPr>
                  </w:rPrChange>
                </w:rPr>
                <w:t>Nama Kasus Uji</w:t>
              </w:r>
            </w:ins>
          </w:p>
        </w:tc>
        <w:tc>
          <w:tcPr>
            <w:tcW w:w="6384" w:type="dxa"/>
            <w:gridSpan w:val="2"/>
            <w:vAlign w:val="center"/>
          </w:tcPr>
          <w:p w14:paraId="16C99D83" w14:textId="5627E19B" w:rsidR="00FA7031" w:rsidRPr="00725186" w:rsidRDefault="00B75A9E" w:rsidP="005877C0">
            <w:pPr>
              <w:jc w:val="center"/>
              <w:rPr>
                <w:ins w:id="3127" w:author="Miku Nosamu" w:date="2025-07-05T16:01:00Z"/>
                <w:rFonts w:cstheme="minorHAnsi"/>
                <w:noProof/>
                <w:color w:val="auto"/>
                <w:kern w:val="1"/>
                <w:szCs w:val="20"/>
                <w:lang w:val="id-ID"/>
                <w:rPrChange w:id="3128" w:author="Miku Nosamu" w:date="2025-07-05T16:07:00Z">
                  <w:rPr>
                    <w:ins w:id="3129" w:author="Miku Nosamu" w:date="2025-07-05T16:01:00Z"/>
                    <w:rFonts w:ascii="Arial" w:hAnsi="Arial" w:cs="Arial"/>
                    <w:noProof/>
                    <w:color w:val="auto"/>
                    <w:kern w:val="1"/>
                    <w:szCs w:val="20"/>
                    <w:lang w:val="id-ID"/>
                  </w:rPr>
                </w:rPrChange>
              </w:rPr>
            </w:pPr>
            <w:proofErr w:type="spellStart"/>
            <w:ins w:id="3130" w:author="Miku Nosamu" w:date="2025-07-05T16:06:00Z">
              <w:r w:rsidRPr="00725186">
                <w:rPr>
                  <w:rFonts w:cstheme="minorHAnsi"/>
                  <w:color w:val="auto"/>
                  <w:rPrChange w:id="3131" w:author="Miku Nosamu" w:date="2025-07-05T16:07:00Z">
                    <w:rPr/>
                  </w:rPrChange>
                </w:rPr>
                <w:t>Pengujian</w:t>
              </w:r>
              <w:proofErr w:type="spellEnd"/>
              <w:r w:rsidRPr="00725186">
                <w:rPr>
                  <w:rFonts w:cstheme="minorHAnsi"/>
                  <w:color w:val="auto"/>
                  <w:rPrChange w:id="3132" w:author="Miku Nosamu" w:date="2025-07-05T16:07:00Z">
                    <w:rPr/>
                  </w:rPrChange>
                </w:rPr>
                <w:t xml:space="preserve"> </w:t>
              </w:r>
              <w:proofErr w:type="spellStart"/>
              <w:r w:rsidRPr="00725186">
                <w:rPr>
                  <w:rFonts w:cstheme="minorHAnsi"/>
                  <w:color w:val="auto"/>
                  <w:rPrChange w:id="3133" w:author="Miku Nosamu" w:date="2025-07-05T16:07:00Z">
                    <w:rPr/>
                  </w:rPrChange>
                </w:rPr>
                <w:t>registrasi</w:t>
              </w:r>
              <w:proofErr w:type="spellEnd"/>
              <w:r w:rsidRPr="00725186">
                <w:rPr>
                  <w:rFonts w:cstheme="minorHAnsi"/>
                  <w:color w:val="auto"/>
                  <w:rPrChange w:id="3134" w:author="Miku Nosamu" w:date="2025-07-05T16:07:00Z">
                    <w:rPr/>
                  </w:rPrChange>
                </w:rPr>
                <w:t xml:space="preserve"> dengan password </w:t>
              </w:r>
              <w:proofErr w:type="spellStart"/>
              <w:r w:rsidRPr="00725186">
                <w:rPr>
                  <w:rFonts w:cstheme="minorHAnsi"/>
                  <w:color w:val="auto"/>
                  <w:rPrChange w:id="3135" w:author="Miku Nosamu" w:date="2025-07-05T16:07:00Z">
                    <w:rPr/>
                  </w:rPrChange>
                </w:rPr>
                <w:t>pendek</w:t>
              </w:r>
              <w:proofErr w:type="spellEnd"/>
              <w:r w:rsidRPr="00725186">
                <w:rPr>
                  <w:rFonts w:cstheme="minorHAnsi"/>
                  <w:color w:val="auto"/>
                  <w:rPrChange w:id="3136" w:author="Miku Nosamu" w:date="2025-07-05T16:07:00Z">
                    <w:rPr/>
                  </w:rPrChange>
                </w:rPr>
                <w:t xml:space="preserve"> (</w:t>
              </w:r>
              <w:proofErr w:type="spellStart"/>
              <w:r w:rsidRPr="00725186">
                <w:rPr>
                  <w:rFonts w:cstheme="minorHAnsi"/>
                  <w:color w:val="auto"/>
                  <w:rPrChange w:id="3137" w:author="Miku Nosamu" w:date="2025-07-05T16:07:00Z">
                    <w:rPr/>
                  </w:rPrChange>
                </w:rPr>
                <w:t>kurang</w:t>
              </w:r>
              <w:proofErr w:type="spellEnd"/>
              <w:r w:rsidRPr="00725186">
                <w:rPr>
                  <w:rFonts w:cstheme="minorHAnsi"/>
                  <w:color w:val="auto"/>
                  <w:rPrChange w:id="3138" w:author="Miku Nosamu" w:date="2025-07-05T16:07:00Z">
                    <w:rPr/>
                  </w:rPrChange>
                </w:rPr>
                <w:t xml:space="preserve"> </w:t>
              </w:r>
              <w:proofErr w:type="spellStart"/>
              <w:r w:rsidRPr="00725186">
                <w:rPr>
                  <w:rFonts w:cstheme="minorHAnsi"/>
                  <w:color w:val="auto"/>
                  <w:rPrChange w:id="3139" w:author="Miku Nosamu" w:date="2025-07-05T16:07:00Z">
                    <w:rPr/>
                  </w:rPrChange>
                </w:rPr>
                <w:t>dari</w:t>
              </w:r>
              <w:proofErr w:type="spellEnd"/>
              <w:r w:rsidRPr="00725186">
                <w:rPr>
                  <w:rFonts w:cstheme="minorHAnsi"/>
                  <w:color w:val="auto"/>
                  <w:rPrChange w:id="3140" w:author="Miku Nosamu" w:date="2025-07-05T16:07:00Z">
                    <w:rPr/>
                  </w:rPrChange>
                </w:rPr>
                <w:t xml:space="preserve"> 8 </w:t>
              </w:r>
              <w:proofErr w:type="spellStart"/>
              <w:r w:rsidRPr="00725186">
                <w:rPr>
                  <w:rFonts w:cstheme="minorHAnsi"/>
                  <w:color w:val="auto"/>
                  <w:rPrChange w:id="3141" w:author="Miku Nosamu" w:date="2025-07-05T16:07:00Z">
                    <w:rPr/>
                  </w:rPrChange>
                </w:rPr>
                <w:t>karakter</w:t>
              </w:r>
              <w:proofErr w:type="spellEnd"/>
              <w:r w:rsidRPr="00725186">
                <w:rPr>
                  <w:rFonts w:cstheme="minorHAnsi"/>
                  <w:color w:val="auto"/>
                  <w:rPrChange w:id="3142" w:author="Miku Nosamu" w:date="2025-07-05T16:07:00Z">
                    <w:rPr/>
                  </w:rPrChange>
                </w:rPr>
                <w:t>)</w:t>
              </w:r>
            </w:ins>
          </w:p>
        </w:tc>
      </w:tr>
      <w:tr w:rsidR="00FA7031" w:rsidRPr="005877C0" w14:paraId="77B5E2DF" w14:textId="77777777" w:rsidTr="005877C0">
        <w:trPr>
          <w:ins w:id="3143" w:author="Miku Nosamu" w:date="2025-07-05T16:01:00Z"/>
        </w:trPr>
        <w:tc>
          <w:tcPr>
            <w:tcW w:w="3192" w:type="dxa"/>
            <w:vAlign w:val="center"/>
          </w:tcPr>
          <w:p w14:paraId="240313F1" w14:textId="77777777" w:rsidR="00FA7031" w:rsidRPr="00725186" w:rsidRDefault="00FA7031" w:rsidP="005877C0">
            <w:pPr>
              <w:jc w:val="center"/>
              <w:rPr>
                <w:ins w:id="3144" w:author="Miku Nosamu" w:date="2025-07-05T16:01:00Z"/>
                <w:rFonts w:cstheme="minorHAnsi"/>
                <w:noProof/>
                <w:color w:val="auto"/>
                <w:kern w:val="1"/>
                <w:szCs w:val="20"/>
                <w:lang w:val="id-ID"/>
                <w:rPrChange w:id="3145" w:author="Miku Nosamu" w:date="2025-07-05T16:07:00Z">
                  <w:rPr>
                    <w:ins w:id="3146" w:author="Miku Nosamu" w:date="2025-07-05T16:01:00Z"/>
                    <w:rFonts w:ascii="Arial" w:hAnsi="Arial" w:cs="Arial"/>
                    <w:noProof/>
                    <w:color w:val="auto"/>
                    <w:kern w:val="1"/>
                    <w:szCs w:val="20"/>
                    <w:lang w:val="id-ID"/>
                  </w:rPr>
                </w:rPrChange>
              </w:rPr>
            </w:pPr>
            <w:ins w:id="3147" w:author="Miku Nosamu" w:date="2025-07-05T16:01:00Z">
              <w:r w:rsidRPr="00725186">
                <w:rPr>
                  <w:rFonts w:cstheme="minorHAnsi"/>
                  <w:noProof/>
                  <w:color w:val="auto"/>
                  <w:kern w:val="1"/>
                  <w:szCs w:val="20"/>
                  <w:lang w:val="id-ID"/>
                  <w:rPrChange w:id="3148" w:author="Miku Nosamu" w:date="2025-07-05T16:07:00Z">
                    <w:rPr>
                      <w:rFonts w:ascii="Arial" w:hAnsi="Arial" w:cs="Arial"/>
                      <w:noProof/>
                      <w:color w:val="auto"/>
                      <w:kern w:val="1"/>
                      <w:szCs w:val="20"/>
                      <w:lang w:val="id-ID"/>
                    </w:rPr>
                  </w:rPrChange>
                </w:rPr>
                <w:t>Deskripsi</w:t>
              </w:r>
            </w:ins>
          </w:p>
        </w:tc>
        <w:tc>
          <w:tcPr>
            <w:tcW w:w="6384" w:type="dxa"/>
            <w:gridSpan w:val="2"/>
            <w:vAlign w:val="center"/>
          </w:tcPr>
          <w:p w14:paraId="2520D5C6" w14:textId="487A4F6A" w:rsidR="00FA7031" w:rsidRPr="00725186" w:rsidRDefault="00725186" w:rsidP="005877C0">
            <w:pPr>
              <w:jc w:val="center"/>
              <w:rPr>
                <w:ins w:id="3149" w:author="Miku Nosamu" w:date="2025-07-05T16:01:00Z"/>
                <w:rFonts w:cstheme="minorHAnsi"/>
                <w:noProof/>
                <w:color w:val="auto"/>
                <w:kern w:val="1"/>
                <w:szCs w:val="20"/>
                <w:lang w:val="id-ID"/>
                <w:rPrChange w:id="3150" w:author="Miku Nosamu" w:date="2025-07-05T16:07:00Z">
                  <w:rPr>
                    <w:ins w:id="3151" w:author="Miku Nosamu" w:date="2025-07-05T16:01:00Z"/>
                    <w:rFonts w:ascii="Arial" w:hAnsi="Arial" w:cs="Arial"/>
                    <w:noProof/>
                    <w:color w:val="auto"/>
                    <w:kern w:val="1"/>
                    <w:szCs w:val="20"/>
                    <w:lang w:val="id-ID"/>
                  </w:rPr>
                </w:rPrChange>
              </w:rPr>
            </w:pPr>
            <w:proofErr w:type="spellStart"/>
            <w:ins w:id="3152" w:author="Miku Nosamu" w:date="2025-07-05T16:06:00Z">
              <w:r w:rsidRPr="00725186">
                <w:rPr>
                  <w:rFonts w:cstheme="minorHAnsi"/>
                  <w:color w:val="auto"/>
                  <w:rPrChange w:id="3153" w:author="Miku Nosamu" w:date="2025-07-05T16:07:00Z">
                    <w:rPr/>
                  </w:rPrChange>
                </w:rPr>
                <w:t>Validasi</w:t>
              </w:r>
              <w:proofErr w:type="spellEnd"/>
              <w:r w:rsidRPr="00725186">
                <w:rPr>
                  <w:rFonts w:cstheme="minorHAnsi"/>
                  <w:color w:val="auto"/>
                  <w:rPrChange w:id="3154" w:author="Miku Nosamu" w:date="2025-07-05T16:07:00Z">
                    <w:rPr/>
                  </w:rPrChange>
                </w:rPr>
                <w:t xml:space="preserve"> </w:t>
              </w:r>
              <w:proofErr w:type="spellStart"/>
              <w:r w:rsidRPr="00725186">
                <w:rPr>
                  <w:rFonts w:cstheme="minorHAnsi"/>
                  <w:color w:val="auto"/>
                  <w:rPrChange w:id="3155" w:author="Miku Nosamu" w:date="2025-07-05T16:07:00Z">
                    <w:rPr/>
                  </w:rPrChange>
                </w:rPr>
                <w:t>panjang</w:t>
              </w:r>
              <w:proofErr w:type="spellEnd"/>
              <w:r w:rsidRPr="00725186">
                <w:rPr>
                  <w:rFonts w:cstheme="minorHAnsi"/>
                  <w:color w:val="auto"/>
                  <w:rPrChange w:id="3156" w:author="Miku Nosamu" w:date="2025-07-05T16:07:00Z">
                    <w:rPr/>
                  </w:rPrChange>
                </w:rPr>
                <w:t xml:space="preserve"> password </w:t>
              </w:r>
              <w:proofErr w:type="spellStart"/>
              <w:r w:rsidRPr="00725186">
                <w:rPr>
                  <w:rFonts w:cstheme="minorHAnsi"/>
                  <w:color w:val="auto"/>
                  <w:rPrChange w:id="3157" w:author="Miku Nosamu" w:date="2025-07-05T16:07:00Z">
                    <w:rPr/>
                  </w:rPrChange>
                </w:rPr>
                <w:t>saat</w:t>
              </w:r>
              <w:proofErr w:type="spellEnd"/>
              <w:r w:rsidRPr="00725186">
                <w:rPr>
                  <w:rFonts w:cstheme="minorHAnsi"/>
                  <w:color w:val="auto"/>
                  <w:rPrChange w:id="3158" w:author="Miku Nosamu" w:date="2025-07-05T16:07:00Z">
                    <w:rPr/>
                  </w:rPrChange>
                </w:rPr>
                <w:t xml:space="preserve"> </w:t>
              </w:r>
              <w:proofErr w:type="spellStart"/>
              <w:r w:rsidRPr="00725186">
                <w:rPr>
                  <w:rFonts w:cstheme="minorHAnsi"/>
                  <w:color w:val="auto"/>
                  <w:rPrChange w:id="3159" w:author="Miku Nosamu" w:date="2025-07-05T16:07:00Z">
                    <w:rPr/>
                  </w:rPrChange>
                </w:rPr>
                <w:t>registrasi</w:t>
              </w:r>
            </w:ins>
            <w:proofErr w:type="spellEnd"/>
          </w:p>
        </w:tc>
      </w:tr>
      <w:tr w:rsidR="00FA7031" w:rsidRPr="005877C0" w14:paraId="0DE91AA6" w14:textId="77777777" w:rsidTr="005877C0">
        <w:trPr>
          <w:ins w:id="3160" w:author="Miku Nosamu" w:date="2025-07-05T16:01:00Z"/>
        </w:trPr>
        <w:tc>
          <w:tcPr>
            <w:tcW w:w="3192" w:type="dxa"/>
            <w:vAlign w:val="center"/>
          </w:tcPr>
          <w:p w14:paraId="17CD6BF7" w14:textId="77777777" w:rsidR="00FA7031" w:rsidRPr="00725186" w:rsidRDefault="00FA7031" w:rsidP="005877C0">
            <w:pPr>
              <w:jc w:val="center"/>
              <w:rPr>
                <w:ins w:id="3161" w:author="Miku Nosamu" w:date="2025-07-05T16:01:00Z"/>
                <w:rFonts w:cstheme="minorHAnsi"/>
                <w:noProof/>
                <w:color w:val="auto"/>
                <w:kern w:val="1"/>
                <w:szCs w:val="20"/>
                <w:lang w:val="id-ID"/>
                <w:rPrChange w:id="3162" w:author="Miku Nosamu" w:date="2025-07-05T16:07:00Z">
                  <w:rPr>
                    <w:ins w:id="3163" w:author="Miku Nosamu" w:date="2025-07-05T16:01:00Z"/>
                    <w:rFonts w:ascii="Arial" w:hAnsi="Arial" w:cs="Arial"/>
                    <w:noProof/>
                    <w:color w:val="auto"/>
                    <w:kern w:val="1"/>
                    <w:szCs w:val="20"/>
                    <w:lang w:val="id-ID"/>
                  </w:rPr>
                </w:rPrChange>
              </w:rPr>
            </w:pPr>
            <w:ins w:id="3164" w:author="Miku Nosamu" w:date="2025-07-05T16:01:00Z">
              <w:r w:rsidRPr="00725186">
                <w:rPr>
                  <w:rFonts w:cstheme="minorHAnsi"/>
                  <w:noProof/>
                  <w:color w:val="auto"/>
                  <w:kern w:val="1"/>
                  <w:szCs w:val="20"/>
                  <w:lang w:val="id-ID"/>
                  <w:rPrChange w:id="3165" w:author="Miku Nosamu" w:date="2025-07-05T16:07:00Z">
                    <w:rPr>
                      <w:rFonts w:ascii="Arial" w:hAnsi="Arial" w:cs="Arial"/>
                      <w:noProof/>
                      <w:color w:val="auto"/>
                      <w:kern w:val="1"/>
                      <w:szCs w:val="20"/>
                      <w:lang w:val="id-ID"/>
                    </w:rPr>
                  </w:rPrChange>
                </w:rPr>
                <w:t>Kondisi Awal</w:t>
              </w:r>
            </w:ins>
          </w:p>
        </w:tc>
        <w:tc>
          <w:tcPr>
            <w:tcW w:w="6384" w:type="dxa"/>
            <w:gridSpan w:val="2"/>
            <w:vAlign w:val="center"/>
          </w:tcPr>
          <w:p w14:paraId="3EB3AC63" w14:textId="4AFBD8E0" w:rsidR="00FA7031" w:rsidRPr="00725186" w:rsidRDefault="00725186" w:rsidP="005877C0">
            <w:pPr>
              <w:jc w:val="center"/>
              <w:rPr>
                <w:ins w:id="3166" w:author="Miku Nosamu" w:date="2025-07-05T16:01:00Z"/>
                <w:rFonts w:cstheme="minorHAnsi"/>
                <w:noProof/>
                <w:color w:val="auto"/>
                <w:kern w:val="1"/>
                <w:szCs w:val="20"/>
                <w:lang w:val="id-ID"/>
                <w:rPrChange w:id="3167" w:author="Miku Nosamu" w:date="2025-07-05T16:07:00Z">
                  <w:rPr>
                    <w:ins w:id="3168" w:author="Miku Nosamu" w:date="2025-07-05T16:01:00Z"/>
                    <w:rFonts w:ascii="Arial" w:hAnsi="Arial" w:cs="Arial"/>
                    <w:noProof/>
                    <w:color w:val="auto"/>
                    <w:kern w:val="1"/>
                    <w:szCs w:val="20"/>
                    <w:lang w:val="id-ID"/>
                  </w:rPr>
                </w:rPrChange>
              </w:rPr>
            </w:pPr>
            <w:proofErr w:type="spellStart"/>
            <w:ins w:id="3169" w:author="Miku Nosamu" w:date="2025-07-05T16:06:00Z">
              <w:r w:rsidRPr="00725186">
                <w:rPr>
                  <w:rFonts w:cstheme="minorHAnsi"/>
                  <w:color w:val="auto"/>
                  <w:rPrChange w:id="3170" w:author="Miku Nosamu" w:date="2025-07-05T16:07:00Z">
                    <w:rPr/>
                  </w:rPrChange>
                </w:rPr>
                <w:t>Sistem</w:t>
              </w:r>
              <w:proofErr w:type="spellEnd"/>
              <w:r w:rsidRPr="00725186">
                <w:rPr>
                  <w:rFonts w:cstheme="minorHAnsi"/>
                  <w:color w:val="auto"/>
                  <w:rPrChange w:id="3171" w:author="Miku Nosamu" w:date="2025-07-05T16:07:00Z">
                    <w:rPr/>
                  </w:rPrChange>
                </w:rPr>
                <w:t xml:space="preserve"> </w:t>
              </w:r>
              <w:proofErr w:type="spellStart"/>
              <w:r w:rsidRPr="00725186">
                <w:rPr>
                  <w:rFonts w:cstheme="minorHAnsi"/>
                  <w:color w:val="auto"/>
                  <w:rPrChange w:id="3172" w:author="Miku Nosamu" w:date="2025-07-05T16:07:00Z">
                    <w:rPr/>
                  </w:rPrChange>
                </w:rPr>
                <w:t>dalam</w:t>
              </w:r>
              <w:proofErr w:type="spellEnd"/>
              <w:r w:rsidRPr="00725186">
                <w:rPr>
                  <w:rFonts w:cstheme="minorHAnsi"/>
                  <w:color w:val="auto"/>
                  <w:rPrChange w:id="3173" w:author="Miku Nosamu" w:date="2025-07-05T16:07:00Z">
                    <w:rPr/>
                  </w:rPrChange>
                </w:rPr>
                <w:t xml:space="preserve"> </w:t>
              </w:r>
              <w:proofErr w:type="spellStart"/>
              <w:r w:rsidRPr="00725186">
                <w:rPr>
                  <w:rFonts w:cstheme="minorHAnsi"/>
                  <w:color w:val="auto"/>
                  <w:rPrChange w:id="3174" w:author="Miku Nosamu" w:date="2025-07-05T16:07:00Z">
                    <w:rPr/>
                  </w:rPrChange>
                </w:rPr>
                <w:t>keadaan</w:t>
              </w:r>
              <w:proofErr w:type="spellEnd"/>
              <w:r w:rsidRPr="00725186">
                <w:rPr>
                  <w:rFonts w:cstheme="minorHAnsi"/>
                  <w:color w:val="auto"/>
                  <w:rPrChange w:id="3175" w:author="Miku Nosamu" w:date="2025-07-05T16:07:00Z">
                    <w:rPr/>
                  </w:rPrChange>
                </w:rPr>
                <w:t xml:space="preserve"> </w:t>
              </w:r>
              <w:proofErr w:type="spellStart"/>
              <w:r w:rsidRPr="00725186">
                <w:rPr>
                  <w:rFonts w:cstheme="minorHAnsi"/>
                  <w:color w:val="auto"/>
                  <w:rPrChange w:id="3176" w:author="Miku Nosamu" w:date="2025-07-05T16:07:00Z">
                    <w:rPr/>
                  </w:rPrChange>
                </w:rPr>
                <w:t>aktif</w:t>
              </w:r>
            </w:ins>
            <w:proofErr w:type="spellEnd"/>
          </w:p>
        </w:tc>
      </w:tr>
      <w:tr w:rsidR="00FA7031" w:rsidRPr="005877C0" w14:paraId="157A4831" w14:textId="77777777" w:rsidTr="005877C0">
        <w:trPr>
          <w:ins w:id="3177" w:author="Miku Nosamu" w:date="2025-07-05T16:01:00Z"/>
        </w:trPr>
        <w:tc>
          <w:tcPr>
            <w:tcW w:w="3192" w:type="dxa"/>
            <w:vAlign w:val="center"/>
          </w:tcPr>
          <w:p w14:paraId="42B00D20" w14:textId="77777777" w:rsidR="00FA7031" w:rsidRPr="00725186" w:rsidRDefault="00FA7031" w:rsidP="005877C0">
            <w:pPr>
              <w:jc w:val="center"/>
              <w:rPr>
                <w:ins w:id="3178" w:author="Miku Nosamu" w:date="2025-07-05T16:01:00Z"/>
                <w:rFonts w:cstheme="minorHAnsi"/>
                <w:noProof/>
                <w:color w:val="auto"/>
                <w:kern w:val="1"/>
                <w:szCs w:val="20"/>
                <w:lang w:val="id-ID"/>
                <w:rPrChange w:id="3179" w:author="Miku Nosamu" w:date="2025-07-05T16:07:00Z">
                  <w:rPr>
                    <w:ins w:id="3180" w:author="Miku Nosamu" w:date="2025-07-05T16:01:00Z"/>
                    <w:rFonts w:ascii="Arial" w:hAnsi="Arial" w:cs="Arial"/>
                    <w:noProof/>
                    <w:color w:val="auto"/>
                    <w:kern w:val="1"/>
                    <w:szCs w:val="20"/>
                    <w:lang w:val="id-ID"/>
                  </w:rPr>
                </w:rPrChange>
              </w:rPr>
            </w:pPr>
            <w:ins w:id="3181" w:author="Miku Nosamu" w:date="2025-07-05T16:01:00Z">
              <w:r w:rsidRPr="00725186">
                <w:rPr>
                  <w:rFonts w:cstheme="minorHAnsi"/>
                  <w:noProof/>
                  <w:color w:val="auto"/>
                  <w:kern w:val="1"/>
                  <w:szCs w:val="20"/>
                  <w:lang w:val="id-ID"/>
                  <w:rPrChange w:id="3182" w:author="Miku Nosamu" w:date="2025-07-05T16:07:00Z">
                    <w:rPr>
                      <w:rFonts w:ascii="Arial" w:hAnsi="Arial" w:cs="Arial"/>
                      <w:noProof/>
                      <w:color w:val="auto"/>
                      <w:kern w:val="1"/>
                      <w:szCs w:val="20"/>
                      <w:lang w:val="id-ID"/>
                    </w:rPr>
                  </w:rPrChange>
                </w:rPr>
                <w:t>Tanggal Pengujian</w:t>
              </w:r>
            </w:ins>
          </w:p>
        </w:tc>
        <w:tc>
          <w:tcPr>
            <w:tcW w:w="6384" w:type="dxa"/>
            <w:gridSpan w:val="2"/>
            <w:vAlign w:val="center"/>
          </w:tcPr>
          <w:p w14:paraId="76F44EA7" w14:textId="77777777" w:rsidR="00FA7031" w:rsidRPr="00725186" w:rsidRDefault="00FA7031" w:rsidP="005877C0">
            <w:pPr>
              <w:jc w:val="center"/>
              <w:rPr>
                <w:ins w:id="3183" w:author="Miku Nosamu" w:date="2025-07-05T16:01:00Z"/>
                <w:rFonts w:cstheme="minorHAnsi"/>
                <w:noProof/>
                <w:color w:val="auto"/>
                <w:kern w:val="1"/>
                <w:szCs w:val="20"/>
                <w:rPrChange w:id="3184" w:author="Miku Nosamu" w:date="2025-07-05T16:07:00Z">
                  <w:rPr>
                    <w:ins w:id="3185" w:author="Miku Nosamu" w:date="2025-07-05T16:01:00Z"/>
                    <w:rFonts w:ascii="Arial" w:hAnsi="Arial" w:cs="Arial"/>
                    <w:noProof/>
                    <w:color w:val="auto"/>
                    <w:kern w:val="1"/>
                    <w:szCs w:val="20"/>
                  </w:rPr>
                </w:rPrChange>
              </w:rPr>
            </w:pPr>
            <w:ins w:id="3186" w:author="Miku Nosamu" w:date="2025-07-05T16:01:00Z">
              <w:r w:rsidRPr="00725186">
                <w:rPr>
                  <w:rFonts w:cstheme="minorHAnsi"/>
                  <w:noProof/>
                  <w:color w:val="auto"/>
                  <w:kern w:val="1"/>
                  <w:szCs w:val="20"/>
                  <w:rPrChange w:id="3187" w:author="Miku Nosamu" w:date="2025-07-05T16:07:00Z">
                    <w:rPr>
                      <w:rFonts w:ascii="Arial" w:hAnsi="Arial" w:cs="Arial"/>
                      <w:noProof/>
                      <w:color w:val="auto"/>
                      <w:kern w:val="1"/>
                      <w:szCs w:val="20"/>
                    </w:rPr>
                  </w:rPrChange>
                </w:rPr>
                <w:t>9 Juli 2025</w:t>
              </w:r>
            </w:ins>
          </w:p>
        </w:tc>
      </w:tr>
      <w:tr w:rsidR="00FA7031" w:rsidRPr="005877C0" w14:paraId="39EC35E2" w14:textId="77777777" w:rsidTr="005877C0">
        <w:trPr>
          <w:ins w:id="3188" w:author="Miku Nosamu" w:date="2025-07-05T16:01:00Z"/>
        </w:trPr>
        <w:tc>
          <w:tcPr>
            <w:tcW w:w="3192" w:type="dxa"/>
            <w:vAlign w:val="center"/>
          </w:tcPr>
          <w:p w14:paraId="0F304C75" w14:textId="77777777" w:rsidR="00FA7031" w:rsidRPr="00725186" w:rsidRDefault="00FA7031" w:rsidP="005877C0">
            <w:pPr>
              <w:jc w:val="center"/>
              <w:rPr>
                <w:ins w:id="3189" w:author="Miku Nosamu" w:date="2025-07-05T16:01:00Z"/>
                <w:rFonts w:cstheme="minorHAnsi"/>
                <w:noProof/>
                <w:color w:val="auto"/>
                <w:kern w:val="1"/>
                <w:szCs w:val="20"/>
                <w:lang w:val="id-ID"/>
                <w:rPrChange w:id="3190" w:author="Miku Nosamu" w:date="2025-07-05T16:07:00Z">
                  <w:rPr>
                    <w:ins w:id="3191" w:author="Miku Nosamu" w:date="2025-07-05T16:01:00Z"/>
                    <w:rFonts w:ascii="Arial" w:hAnsi="Arial" w:cs="Arial"/>
                    <w:noProof/>
                    <w:color w:val="auto"/>
                    <w:kern w:val="1"/>
                    <w:szCs w:val="20"/>
                    <w:lang w:val="id-ID"/>
                  </w:rPr>
                </w:rPrChange>
              </w:rPr>
            </w:pPr>
            <w:ins w:id="3192" w:author="Miku Nosamu" w:date="2025-07-05T16:01:00Z">
              <w:r w:rsidRPr="00725186">
                <w:rPr>
                  <w:rFonts w:cstheme="minorHAnsi"/>
                  <w:noProof/>
                  <w:color w:val="auto"/>
                  <w:kern w:val="1"/>
                  <w:szCs w:val="20"/>
                  <w:lang w:val="id-ID"/>
                  <w:rPrChange w:id="3193" w:author="Miku Nosamu" w:date="2025-07-05T16:07:00Z">
                    <w:rPr>
                      <w:rFonts w:ascii="Arial" w:hAnsi="Arial" w:cs="Arial"/>
                      <w:noProof/>
                      <w:color w:val="auto"/>
                      <w:kern w:val="1"/>
                      <w:szCs w:val="20"/>
                      <w:lang w:val="id-ID"/>
                    </w:rPr>
                  </w:rPrChange>
                </w:rPr>
                <w:t>Penguji</w:t>
              </w:r>
            </w:ins>
          </w:p>
        </w:tc>
        <w:tc>
          <w:tcPr>
            <w:tcW w:w="6384" w:type="dxa"/>
            <w:gridSpan w:val="2"/>
            <w:vAlign w:val="center"/>
          </w:tcPr>
          <w:p w14:paraId="4AF1D103" w14:textId="77777777" w:rsidR="00FA7031" w:rsidRPr="00725186" w:rsidRDefault="00FA7031" w:rsidP="005877C0">
            <w:pPr>
              <w:jc w:val="center"/>
              <w:rPr>
                <w:ins w:id="3194" w:author="Miku Nosamu" w:date="2025-07-05T16:01:00Z"/>
                <w:rFonts w:cstheme="minorHAnsi"/>
                <w:noProof/>
                <w:color w:val="auto"/>
                <w:kern w:val="1"/>
                <w:szCs w:val="20"/>
                <w:lang w:val="id-ID"/>
                <w:rPrChange w:id="3195" w:author="Miku Nosamu" w:date="2025-07-05T16:07:00Z">
                  <w:rPr>
                    <w:ins w:id="3196" w:author="Miku Nosamu" w:date="2025-07-05T16:01:00Z"/>
                    <w:rFonts w:ascii="Arial" w:hAnsi="Arial" w:cs="Arial"/>
                    <w:noProof/>
                    <w:color w:val="auto"/>
                    <w:kern w:val="1"/>
                    <w:szCs w:val="20"/>
                    <w:lang w:val="id-ID"/>
                  </w:rPr>
                </w:rPrChange>
              </w:rPr>
            </w:pPr>
            <w:ins w:id="3197" w:author="Miku Nosamu" w:date="2025-07-05T16:01:00Z">
              <w:r w:rsidRPr="00725186">
                <w:rPr>
                  <w:rFonts w:cstheme="minorHAnsi"/>
                  <w:noProof/>
                  <w:color w:val="auto"/>
                  <w:kern w:val="1"/>
                  <w:szCs w:val="20"/>
                  <w:rPrChange w:id="3198" w:author="Miku Nosamu" w:date="2025-07-05T16:07:00Z">
                    <w:rPr>
                      <w:rFonts w:ascii="Arial" w:hAnsi="Arial" w:cs="Arial"/>
                      <w:noProof/>
                      <w:color w:val="auto"/>
                      <w:kern w:val="1"/>
                      <w:szCs w:val="20"/>
                    </w:rPr>
                  </w:rPrChange>
                </w:rPr>
                <w:t>Lucky Abdillah</w:t>
              </w:r>
            </w:ins>
          </w:p>
        </w:tc>
      </w:tr>
      <w:tr w:rsidR="00FA7031" w:rsidRPr="005877C0" w14:paraId="52CA68A5" w14:textId="77777777" w:rsidTr="005877C0">
        <w:trPr>
          <w:ins w:id="3199" w:author="Miku Nosamu" w:date="2025-07-05T16:01:00Z"/>
        </w:trPr>
        <w:tc>
          <w:tcPr>
            <w:tcW w:w="9576" w:type="dxa"/>
            <w:gridSpan w:val="3"/>
            <w:vAlign w:val="center"/>
          </w:tcPr>
          <w:p w14:paraId="35DBF81E" w14:textId="77777777" w:rsidR="00FA7031" w:rsidRPr="00725186" w:rsidRDefault="00FA7031" w:rsidP="005877C0">
            <w:pPr>
              <w:jc w:val="center"/>
              <w:rPr>
                <w:ins w:id="3200" w:author="Miku Nosamu" w:date="2025-07-05T16:01:00Z"/>
                <w:rFonts w:cstheme="minorHAnsi"/>
                <w:noProof/>
                <w:color w:val="auto"/>
                <w:kern w:val="1"/>
                <w:szCs w:val="20"/>
                <w:lang w:val="id-ID"/>
                <w:rPrChange w:id="3201" w:author="Miku Nosamu" w:date="2025-07-05T16:07:00Z">
                  <w:rPr>
                    <w:ins w:id="3202" w:author="Miku Nosamu" w:date="2025-07-05T16:01:00Z"/>
                    <w:rFonts w:ascii="Arial" w:hAnsi="Arial" w:cs="Arial"/>
                    <w:noProof/>
                    <w:color w:val="auto"/>
                    <w:kern w:val="1"/>
                    <w:szCs w:val="20"/>
                    <w:lang w:val="id-ID"/>
                  </w:rPr>
                </w:rPrChange>
              </w:rPr>
            </w:pPr>
            <w:ins w:id="3203" w:author="Miku Nosamu" w:date="2025-07-05T16:01:00Z">
              <w:r w:rsidRPr="00725186">
                <w:rPr>
                  <w:rFonts w:cstheme="minorHAnsi"/>
                  <w:noProof/>
                  <w:color w:val="auto"/>
                  <w:kern w:val="1"/>
                  <w:szCs w:val="20"/>
                  <w:lang w:val="id-ID"/>
                  <w:rPrChange w:id="3204" w:author="Miku Nosamu" w:date="2025-07-05T16:07:00Z">
                    <w:rPr>
                      <w:rFonts w:ascii="Arial" w:hAnsi="Arial" w:cs="Arial"/>
                      <w:noProof/>
                      <w:color w:val="auto"/>
                      <w:kern w:val="1"/>
                      <w:szCs w:val="20"/>
                      <w:lang w:val="id-ID"/>
                    </w:rPr>
                  </w:rPrChange>
                </w:rPr>
                <w:t>Skenario</w:t>
              </w:r>
            </w:ins>
          </w:p>
        </w:tc>
      </w:tr>
      <w:tr w:rsidR="00FA7031" w:rsidRPr="005877C0" w14:paraId="0D3B8827" w14:textId="77777777" w:rsidTr="005877C0">
        <w:trPr>
          <w:ins w:id="3205" w:author="Miku Nosamu" w:date="2025-07-05T16:01:00Z"/>
        </w:trPr>
        <w:tc>
          <w:tcPr>
            <w:tcW w:w="9576" w:type="dxa"/>
            <w:gridSpan w:val="3"/>
            <w:vAlign w:val="center"/>
          </w:tcPr>
          <w:p w14:paraId="2459A277" w14:textId="6E48AC17" w:rsidR="00725186" w:rsidRPr="00725186" w:rsidRDefault="00725186">
            <w:pPr>
              <w:pStyle w:val="NormalWeb"/>
              <w:numPr>
                <w:ilvl w:val="0"/>
                <w:numId w:val="47"/>
              </w:numPr>
              <w:spacing w:before="0" w:beforeAutospacing="0" w:after="0" w:afterAutospacing="0" w:line="360" w:lineRule="auto"/>
              <w:rPr>
                <w:ins w:id="3206" w:author="Miku Nosamu" w:date="2025-07-05T16:06:00Z"/>
                <w:rFonts w:asciiTheme="minorHAnsi" w:hAnsiTheme="minorHAnsi" w:cstheme="minorHAnsi"/>
                <w:sz w:val="20"/>
                <w:szCs w:val="20"/>
                <w:rPrChange w:id="3207" w:author="Miku Nosamu" w:date="2025-07-05T16:07:00Z">
                  <w:rPr>
                    <w:ins w:id="3208" w:author="Miku Nosamu" w:date="2025-07-05T16:06:00Z"/>
                  </w:rPr>
                </w:rPrChange>
              </w:rPr>
              <w:pPrChange w:id="3209" w:author="Miku Nosamu" w:date="2025-07-05T16:07:00Z">
                <w:pPr>
                  <w:pStyle w:val="NormalWeb"/>
                </w:pPr>
              </w:pPrChange>
            </w:pPr>
            <w:ins w:id="3210" w:author="Miku Nosamu" w:date="2025-07-05T16:06:00Z">
              <w:r w:rsidRPr="00725186">
                <w:rPr>
                  <w:rFonts w:asciiTheme="minorHAnsi" w:hAnsiTheme="minorHAnsi" w:cstheme="minorHAnsi"/>
                  <w:sz w:val="20"/>
                  <w:szCs w:val="20"/>
                  <w:rPrChange w:id="3211" w:author="Miku Nosamu" w:date="2025-07-05T16:07:00Z">
                    <w:rPr/>
                  </w:rPrChange>
                </w:rPr>
                <w:lastRenderedPageBreak/>
                <w:t xml:space="preserve">Buka </w:t>
              </w:r>
              <w:proofErr w:type="spellStart"/>
              <w:r w:rsidRPr="00725186">
                <w:rPr>
                  <w:rFonts w:asciiTheme="minorHAnsi" w:hAnsiTheme="minorHAnsi" w:cstheme="minorHAnsi"/>
                  <w:sz w:val="20"/>
                  <w:szCs w:val="20"/>
                  <w:rPrChange w:id="3212" w:author="Miku Nosamu" w:date="2025-07-05T16:07:00Z">
                    <w:rPr/>
                  </w:rPrChange>
                </w:rPr>
                <w:t>halaman</w:t>
              </w:r>
              <w:proofErr w:type="spellEnd"/>
              <w:r w:rsidRPr="00725186">
                <w:rPr>
                  <w:rFonts w:asciiTheme="minorHAnsi" w:hAnsiTheme="minorHAnsi" w:cstheme="minorHAnsi"/>
                  <w:sz w:val="20"/>
                  <w:szCs w:val="20"/>
                  <w:rPrChange w:id="3213" w:author="Miku Nosamu" w:date="2025-07-05T16:07:00Z">
                    <w:rPr/>
                  </w:rPrChange>
                </w:rPr>
                <w:t xml:space="preserve"> </w:t>
              </w:r>
              <w:proofErr w:type="spellStart"/>
              <w:r w:rsidRPr="00725186">
                <w:rPr>
                  <w:rFonts w:asciiTheme="minorHAnsi" w:hAnsiTheme="minorHAnsi" w:cstheme="minorHAnsi"/>
                  <w:sz w:val="20"/>
                  <w:szCs w:val="20"/>
                  <w:rPrChange w:id="3214" w:author="Miku Nosamu" w:date="2025-07-05T16:07:00Z">
                    <w:rPr/>
                  </w:rPrChange>
                </w:rPr>
                <w:t>registrasi</w:t>
              </w:r>
              <w:proofErr w:type="spellEnd"/>
            </w:ins>
          </w:p>
          <w:p w14:paraId="1DBA7D02" w14:textId="37E952C8" w:rsidR="00725186" w:rsidRPr="00725186" w:rsidRDefault="00725186">
            <w:pPr>
              <w:pStyle w:val="NormalWeb"/>
              <w:numPr>
                <w:ilvl w:val="0"/>
                <w:numId w:val="47"/>
              </w:numPr>
              <w:spacing w:before="0" w:beforeAutospacing="0" w:after="0" w:afterAutospacing="0" w:line="360" w:lineRule="auto"/>
              <w:rPr>
                <w:ins w:id="3215" w:author="Miku Nosamu" w:date="2025-07-05T16:06:00Z"/>
                <w:rFonts w:asciiTheme="minorHAnsi" w:hAnsiTheme="minorHAnsi" w:cstheme="minorHAnsi"/>
                <w:sz w:val="20"/>
                <w:szCs w:val="20"/>
                <w:rPrChange w:id="3216" w:author="Miku Nosamu" w:date="2025-07-05T16:07:00Z">
                  <w:rPr>
                    <w:ins w:id="3217" w:author="Miku Nosamu" w:date="2025-07-05T16:06:00Z"/>
                  </w:rPr>
                </w:rPrChange>
              </w:rPr>
              <w:pPrChange w:id="3218" w:author="Miku Nosamu" w:date="2025-07-05T16:07:00Z">
                <w:pPr>
                  <w:pStyle w:val="NormalWeb"/>
                </w:pPr>
              </w:pPrChange>
            </w:pPr>
            <w:ins w:id="3219" w:author="Miku Nosamu" w:date="2025-07-05T16:06:00Z">
              <w:r w:rsidRPr="00725186">
                <w:rPr>
                  <w:rFonts w:asciiTheme="minorHAnsi" w:hAnsiTheme="minorHAnsi" w:cstheme="minorHAnsi"/>
                  <w:sz w:val="20"/>
                  <w:szCs w:val="20"/>
                  <w:rPrChange w:id="3220" w:author="Miku Nosamu" w:date="2025-07-05T16:07:00Z">
                    <w:rPr/>
                  </w:rPrChange>
                </w:rPr>
                <w:t xml:space="preserve">Isi </w:t>
              </w:r>
              <w:proofErr w:type="spellStart"/>
              <w:r w:rsidRPr="00725186">
                <w:rPr>
                  <w:rFonts w:asciiTheme="minorHAnsi" w:hAnsiTheme="minorHAnsi" w:cstheme="minorHAnsi"/>
                  <w:sz w:val="20"/>
                  <w:szCs w:val="20"/>
                  <w:rPrChange w:id="3221" w:author="Miku Nosamu" w:date="2025-07-05T16:07:00Z">
                    <w:rPr/>
                  </w:rPrChange>
                </w:rPr>
                <w:t>semua</w:t>
              </w:r>
              <w:proofErr w:type="spellEnd"/>
              <w:r w:rsidRPr="00725186">
                <w:rPr>
                  <w:rFonts w:asciiTheme="minorHAnsi" w:hAnsiTheme="minorHAnsi" w:cstheme="minorHAnsi"/>
                  <w:sz w:val="20"/>
                  <w:szCs w:val="20"/>
                  <w:rPrChange w:id="3222" w:author="Miku Nosamu" w:date="2025-07-05T16:07:00Z">
                    <w:rPr/>
                  </w:rPrChange>
                </w:rPr>
                <w:t xml:space="preserve"> field </w:t>
              </w:r>
              <w:proofErr w:type="spellStart"/>
              <w:r w:rsidRPr="00725186">
                <w:rPr>
                  <w:rFonts w:asciiTheme="minorHAnsi" w:hAnsiTheme="minorHAnsi" w:cstheme="minorHAnsi"/>
                  <w:sz w:val="20"/>
                  <w:szCs w:val="20"/>
                  <w:rPrChange w:id="3223" w:author="Miku Nosamu" w:date="2025-07-05T16:07:00Z">
                    <w:rPr/>
                  </w:rPrChange>
                </w:rPr>
                <w:t>dengan</w:t>
              </w:r>
              <w:proofErr w:type="spellEnd"/>
              <w:r w:rsidRPr="00725186">
                <w:rPr>
                  <w:rFonts w:asciiTheme="minorHAnsi" w:hAnsiTheme="minorHAnsi" w:cstheme="minorHAnsi"/>
                  <w:sz w:val="20"/>
                  <w:szCs w:val="20"/>
                  <w:rPrChange w:id="3224" w:author="Miku Nosamu" w:date="2025-07-05T16:07:00Z">
                    <w:rPr/>
                  </w:rPrChange>
                </w:rPr>
                <w:t xml:space="preserve"> data valid, </w:t>
              </w:r>
              <w:proofErr w:type="spellStart"/>
              <w:r w:rsidRPr="00725186">
                <w:rPr>
                  <w:rFonts w:asciiTheme="minorHAnsi" w:hAnsiTheme="minorHAnsi" w:cstheme="minorHAnsi"/>
                  <w:sz w:val="20"/>
                  <w:szCs w:val="20"/>
                  <w:rPrChange w:id="3225" w:author="Miku Nosamu" w:date="2025-07-05T16:07:00Z">
                    <w:rPr/>
                  </w:rPrChange>
                </w:rPr>
                <w:t>kecuali</w:t>
              </w:r>
              <w:proofErr w:type="spellEnd"/>
              <w:r w:rsidRPr="00725186">
                <w:rPr>
                  <w:rFonts w:asciiTheme="minorHAnsi" w:hAnsiTheme="minorHAnsi" w:cstheme="minorHAnsi"/>
                  <w:sz w:val="20"/>
                  <w:szCs w:val="20"/>
                  <w:rPrChange w:id="3226" w:author="Miku Nosamu" w:date="2025-07-05T16:07:00Z">
                    <w:rPr/>
                  </w:rPrChange>
                </w:rPr>
                <w:t xml:space="preserve"> password </w:t>
              </w:r>
              <w:proofErr w:type="spellStart"/>
              <w:r w:rsidRPr="00725186">
                <w:rPr>
                  <w:rFonts w:asciiTheme="minorHAnsi" w:hAnsiTheme="minorHAnsi" w:cstheme="minorHAnsi"/>
                  <w:sz w:val="20"/>
                  <w:szCs w:val="20"/>
                  <w:rPrChange w:id="3227" w:author="Miku Nosamu" w:date="2025-07-05T16:07:00Z">
                    <w:rPr/>
                  </w:rPrChange>
                </w:rPr>
                <w:t>dibuat</w:t>
              </w:r>
              <w:proofErr w:type="spellEnd"/>
              <w:r w:rsidRPr="00725186">
                <w:rPr>
                  <w:rFonts w:asciiTheme="minorHAnsi" w:hAnsiTheme="minorHAnsi" w:cstheme="minorHAnsi"/>
                  <w:sz w:val="20"/>
                  <w:szCs w:val="20"/>
                  <w:rPrChange w:id="3228" w:author="Miku Nosamu" w:date="2025-07-05T16:07:00Z">
                    <w:rPr/>
                  </w:rPrChange>
                </w:rPr>
                <w:t xml:space="preserve"> </w:t>
              </w:r>
              <w:proofErr w:type="spellStart"/>
              <w:r w:rsidRPr="00725186">
                <w:rPr>
                  <w:rFonts w:asciiTheme="minorHAnsi" w:hAnsiTheme="minorHAnsi" w:cstheme="minorHAnsi"/>
                  <w:sz w:val="20"/>
                  <w:szCs w:val="20"/>
                  <w:rPrChange w:id="3229" w:author="Miku Nosamu" w:date="2025-07-05T16:07:00Z">
                    <w:rPr/>
                  </w:rPrChange>
                </w:rPr>
                <w:t>kurang</w:t>
              </w:r>
              <w:proofErr w:type="spellEnd"/>
              <w:r w:rsidRPr="00725186">
                <w:rPr>
                  <w:rFonts w:asciiTheme="minorHAnsi" w:hAnsiTheme="minorHAnsi" w:cstheme="minorHAnsi"/>
                  <w:sz w:val="20"/>
                  <w:szCs w:val="20"/>
                  <w:rPrChange w:id="3230" w:author="Miku Nosamu" w:date="2025-07-05T16:07:00Z">
                    <w:rPr/>
                  </w:rPrChange>
                </w:rPr>
                <w:t xml:space="preserve"> </w:t>
              </w:r>
              <w:proofErr w:type="spellStart"/>
              <w:r w:rsidRPr="00725186">
                <w:rPr>
                  <w:rFonts w:asciiTheme="minorHAnsi" w:hAnsiTheme="minorHAnsi" w:cstheme="minorHAnsi"/>
                  <w:sz w:val="20"/>
                  <w:szCs w:val="20"/>
                  <w:rPrChange w:id="3231" w:author="Miku Nosamu" w:date="2025-07-05T16:07:00Z">
                    <w:rPr/>
                  </w:rPrChange>
                </w:rPr>
                <w:t>dari</w:t>
              </w:r>
              <w:proofErr w:type="spellEnd"/>
              <w:r w:rsidRPr="00725186">
                <w:rPr>
                  <w:rFonts w:asciiTheme="minorHAnsi" w:hAnsiTheme="minorHAnsi" w:cstheme="minorHAnsi"/>
                  <w:sz w:val="20"/>
                  <w:szCs w:val="20"/>
                  <w:rPrChange w:id="3232" w:author="Miku Nosamu" w:date="2025-07-05T16:07:00Z">
                    <w:rPr/>
                  </w:rPrChange>
                </w:rPr>
                <w:t xml:space="preserve"> 8 </w:t>
              </w:r>
              <w:proofErr w:type="spellStart"/>
              <w:r w:rsidRPr="00725186">
                <w:rPr>
                  <w:rFonts w:asciiTheme="minorHAnsi" w:hAnsiTheme="minorHAnsi" w:cstheme="minorHAnsi"/>
                  <w:sz w:val="20"/>
                  <w:szCs w:val="20"/>
                  <w:rPrChange w:id="3233" w:author="Miku Nosamu" w:date="2025-07-05T16:07:00Z">
                    <w:rPr/>
                  </w:rPrChange>
                </w:rPr>
                <w:t>karakter</w:t>
              </w:r>
              <w:proofErr w:type="spellEnd"/>
            </w:ins>
          </w:p>
          <w:p w14:paraId="7FCA4164" w14:textId="78D7EDDD" w:rsidR="00FA7031" w:rsidRPr="00725186" w:rsidRDefault="00725186">
            <w:pPr>
              <w:pStyle w:val="NormalWeb"/>
              <w:numPr>
                <w:ilvl w:val="0"/>
                <w:numId w:val="47"/>
              </w:numPr>
              <w:spacing w:before="0" w:beforeAutospacing="0" w:after="0" w:afterAutospacing="0" w:line="360" w:lineRule="auto"/>
              <w:rPr>
                <w:ins w:id="3234" w:author="Miku Nosamu" w:date="2025-07-05T16:01:00Z"/>
                <w:rFonts w:cstheme="minorHAnsi"/>
                <w:rPrChange w:id="3235" w:author="Miku Nosamu" w:date="2025-07-05T16:07:00Z">
                  <w:rPr>
                    <w:ins w:id="3236" w:author="Miku Nosamu" w:date="2025-07-05T16:01:00Z"/>
                    <w:noProof/>
                    <w:lang w:val="id-ID"/>
                  </w:rPr>
                </w:rPrChange>
              </w:rPr>
              <w:pPrChange w:id="3237" w:author="Miku Nosamu" w:date="2025-07-05T16:07:00Z">
                <w:pPr>
                  <w:pStyle w:val="ListParagraph"/>
                  <w:numPr>
                    <w:numId w:val="37"/>
                  </w:numPr>
                  <w:spacing w:before="0" w:after="0" w:line="360" w:lineRule="auto"/>
                  <w:ind w:hanging="360"/>
                  <w:jc w:val="left"/>
                </w:pPr>
              </w:pPrChange>
            </w:pPr>
            <w:proofErr w:type="spellStart"/>
            <w:ins w:id="3238" w:author="Miku Nosamu" w:date="2025-07-05T16:06:00Z">
              <w:r w:rsidRPr="00725186">
                <w:rPr>
                  <w:rFonts w:asciiTheme="minorHAnsi" w:hAnsiTheme="minorHAnsi" w:cstheme="minorHAnsi"/>
                  <w:sz w:val="20"/>
                  <w:szCs w:val="20"/>
                  <w:rPrChange w:id="3239" w:author="Miku Nosamu" w:date="2025-07-05T16:07:00Z">
                    <w:rPr/>
                  </w:rPrChange>
                </w:rPr>
                <w:t>Klik</w:t>
              </w:r>
              <w:proofErr w:type="spellEnd"/>
              <w:r w:rsidRPr="00725186">
                <w:rPr>
                  <w:rFonts w:asciiTheme="minorHAnsi" w:hAnsiTheme="minorHAnsi" w:cstheme="minorHAnsi"/>
                  <w:sz w:val="20"/>
                  <w:szCs w:val="20"/>
                  <w:rPrChange w:id="3240" w:author="Miku Nosamu" w:date="2025-07-05T16:07:00Z">
                    <w:rPr/>
                  </w:rPrChange>
                </w:rPr>
                <w:t xml:space="preserve"> </w:t>
              </w:r>
              <w:proofErr w:type="spellStart"/>
              <w:r w:rsidRPr="00725186">
                <w:rPr>
                  <w:rFonts w:asciiTheme="minorHAnsi" w:hAnsiTheme="minorHAnsi" w:cstheme="minorHAnsi"/>
                  <w:sz w:val="20"/>
                  <w:szCs w:val="20"/>
                  <w:rPrChange w:id="3241" w:author="Miku Nosamu" w:date="2025-07-05T16:07:00Z">
                    <w:rPr/>
                  </w:rPrChange>
                </w:rPr>
                <w:t>tombol</w:t>
              </w:r>
              <w:proofErr w:type="spellEnd"/>
              <w:r w:rsidRPr="00725186">
                <w:rPr>
                  <w:rFonts w:asciiTheme="minorHAnsi" w:hAnsiTheme="minorHAnsi" w:cstheme="minorHAnsi"/>
                  <w:sz w:val="20"/>
                  <w:szCs w:val="20"/>
                  <w:rPrChange w:id="3242" w:author="Miku Nosamu" w:date="2025-07-05T16:07:00Z">
                    <w:rPr/>
                  </w:rPrChange>
                </w:rPr>
                <w:t xml:space="preserve"> “Daftar”</w:t>
              </w:r>
            </w:ins>
          </w:p>
        </w:tc>
      </w:tr>
      <w:tr w:rsidR="00FA7031" w:rsidRPr="005877C0" w14:paraId="1F4B8167" w14:textId="77777777" w:rsidTr="005877C0">
        <w:trPr>
          <w:trHeight w:val="101"/>
          <w:ins w:id="3243" w:author="Miku Nosamu" w:date="2025-07-05T16:01:00Z"/>
        </w:trPr>
        <w:tc>
          <w:tcPr>
            <w:tcW w:w="3192" w:type="dxa"/>
            <w:vAlign w:val="center"/>
          </w:tcPr>
          <w:p w14:paraId="3FE2E628" w14:textId="77777777" w:rsidR="00FA7031" w:rsidRPr="00725186" w:rsidRDefault="00FA7031" w:rsidP="005877C0">
            <w:pPr>
              <w:jc w:val="center"/>
              <w:rPr>
                <w:ins w:id="3244" w:author="Miku Nosamu" w:date="2025-07-05T16:01:00Z"/>
                <w:rFonts w:cstheme="minorHAnsi"/>
                <w:noProof/>
                <w:color w:val="auto"/>
                <w:kern w:val="1"/>
                <w:szCs w:val="20"/>
                <w:lang w:val="id-ID"/>
                <w:rPrChange w:id="3245" w:author="Miku Nosamu" w:date="2025-07-05T16:07:00Z">
                  <w:rPr>
                    <w:ins w:id="3246" w:author="Miku Nosamu" w:date="2025-07-05T16:01:00Z"/>
                    <w:rFonts w:ascii="Arial" w:hAnsi="Arial" w:cs="Arial"/>
                    <w:noProof/>
                    <w:color w:val="auto"/>
                    <w:kern w:val="1"/>
                    <w:szCs w:val="20"/>
                    <w:lang w:val="id-ID"/>
                  </w:rPr>
                </w:rPrChange>
              </w:rPr>
            </w:pPr>
            <w:ins w:id="3247" w:author="Miku Nosamu" w:date="2025-07-05T16:01:00Z">
              <w:r w:rsidRPr="00725186">
                <w:rPr>
                  <w:rFonts w:cstheme="minorHAnsi"/>
                  <w:noProof/>
                  <w:color w:val="auto"/>
                  <w:kern w:val="1"/>
                  <w:szCs w:val="20"/>
                  <w:lang w:val="id-ID"/>
                  <w:rPrChange w:id="3248" w:author="Miku Nosamu" w:date="2025-07-05T16:07:00Z">
                    <w:rPr>
                      <w:rFonts w:ascii="Arial" w:hAnsi="Arial" w:cs="Arial"/>
                      <w:noProof/>
                      <w:color w:val="auto"/>
                      <w:kern w:val="1"/>
                      <w:szCs w:val="20"/>
                      <w:lang w:val="id-ID"/>
                    </w:rPr>
                  </w:rPrChange>
                </w:rPr>
                <w:t>Hasil yang Diharapkan</w:t>
              </w:r>
            </w:ins>
          </w:p>
        </w:tc>
        <w:tc>
          <w:tcPr>
            <w:tcW w:w="3192" w:type="dxa"/>
            <w:vAlign w:val="center"/>
          </w:tcPr>
          <w:p w14:paraId="7EA469E3" w14:textId="77777777" w:rsidR="00FA7031" w:rsidRPr="00725186" w:rsidRDefault="00FA7031" w:rsidP="005877C0">
            <w:pPr>
              <w:jc w:val="center"/>
              <w:rPr>
                <w:ins w:id="3249" w:author="Miku Nosamu" w:date="2025-07-05T16:01:00Z"/>
                <w:rFonts w:cstheme="minorHAnsi"/>
                <w:noProof/>
                <w:color w:val="auto"/>
                <w:kern w:val="1"/>
                <w:szCs w:val="20"/>
                <w:lang w:val="id-ID"/>
                <w:rPrChange w:id="3250" w:author="Miku Nosamu" w:date="2025-07-05T16:07:00Z">
                  <w:rPr>
                    <w:ins w:id="3251" w:author="Miku Nosamu" w:date="2025-07-05T16:01:00Z"/>
                    <w:rFonts w:ascii="Arial" w:hAnsi="Arial" w:cs="Arial"/>
                    <w:noProof/>
                    <w:color w:val="auto"/>
                    <w:kern w:val="1"/>
                    <w:szCs w:val="20"/>
                    <w:lang w:val="id-ID"/>
                  </w:rPr>
                </w:rPrChange>
              </w:rPr>
            </w:pPr>
            <w:ins w:id="3252" w:author="Miku Nosamu" w:date="2025-07-05T16:01:00Z">
              <w:r w:rsidRPr="00725186">
                <w:rPr>
                  <w:rFonts w:cstheme="minorHAnsi"/>
                  <w:noProof/>
                  <w:color w:val="auto"/>
                  <w:kern w:val="1"/>
                  <w:szCs w:val="20"/>
                  <w:lang w:val="id-ID"/>
                  <w:rPrChange w:id="3253" w:author="Miku Nosamu" w:date="2025-07-05T16:07:00Z">
                    <w:rPr>
                      <w:rFonts w:ascii="Arial" w:hAnsi="Arial" w:cs="Arial"/>
                      <w:noProof/>
                      <w:color w:val="auto"/>
                      <w:kern w:val="1"/>
                      <w:szCs w:val="20"/>
                      <w:lang w:val="id-ID"/>
                    </w:rPr>
                  </w:rPrChange>
                </w:rPr>
                <w:t xml:space="preserve">Hasil Pengamatan </w:t>
              </w:r>
            </w:ins>
          </w:p>
        </w:tc>
        <w:tc>
          <w:tcPr>
            <w:tcW w:w="3192" w:type="dxa"/>
            <w:vAlign w:val="center"/>
          </w:tcPr>
          <w:p w14:paraId="047F361C" w14:textId="77777777" w:rsidR="00FA7031" w:rsidRPr="00725186" w:rsidRDefault="00FA7031" w:rsidP="005877C0">
            <w:pPr>
              <w:jc w:val="center"/>
              <w:rPr>
                <w:ins w:id="3254" w:author="Miku Nosamu" w:date="2025-07-05T16:01:00Z"/>
                <w:rFonts w:cstheme="minorHAnsi"/>
                <w:noProof/>
                <w:color w:val="auto"/>
                <w:kern w:val="1"/>
                <w:szCs w:val="20"/>
                <w:lang w:val="id-ID"/>
                <w:rPrChange w:id="3255" w:author="Miku Nosamu" w:date="2025-07-05T16:07:00Z">
                  <w:rPr>
                    <w:ins w:id="3256" w:author="Miku Nosamu" w:date="2025-07-05T16:01:00Z"/>
                    <w:rFonts w:ascii="Arial" w:hAnsi="Arial" w:cs="Arial"/>
                    <w:noProof/>
                    <w:color w:val="auto"/>
                    <w:kern w:val="1"/>
                    <w:szCs w:val="20"/>
                    <w:lang w:val="id-ID"/>
                  </w:rPr>
                </w:rPrChange>
              </w:rPr>
            </w:pPr>
            <w:ins w:id="3257" w:author="Miku Nosamu" w:date="2025-07-05T16:01:00Z">
              <w:r w:rsidRPr="00725186">
                <w:rPr>
                  <w:rFonts w:cstheme="minorHAnsi"/>
                  <w:noProof/>
                  <w:color w:val="auto"/>
                  <w:kern w:val="1"/>
                  <w:szCs w:val="20"/>
                  <w:lang w:val="id-ID"/>
                  <w:rPrChange w:id="3258" w:author="Miku Nosamu" w:date="2025-07-05T16:07:00Z">
                    <w:rPr>
                      <w:rFonts w:ascii="Arial" w:hAnsi="Arial" w:cs="Arial"/>
                      <w:noProof/>
                      <w:color w:val="auto"/>
                      <w:kern w:val="1"/>
                      <w:szCs w:val="20"/>
                      <w:lang w:val="id-ID"/>
                    </w:rPr>
                  </w:rPrChange>
                </w:rPr>
                <w:t>Kesimpulan</w:t>
              </w:r>
            </w:ins>
          </w:p>
        </w:tc>
      </w:tr>
      <w:tr w:rsidR="00FA7031" w:rsidRPr="005877C0" w14:paraId="1FD95627" w14:textId="77777777" w:rsidTr="005877C0">
        <w:trPr>
          <w:trHeight w:val="100"/>
          <w:ins w:id="3259" w:author="Miku Nosamu" w:date="2025-07-05T16:01:00Z"/>
        </w:trPr>
        <w:tc>
          <w:tcPr>
            <w:tcW w:w="3192" w:type="dxa"/>
            <w:vAlign w:val="center"/>
          </w:tcPr>
          <w:p w14:paraId="2EB00CDC" w14:textId="68480A66" w:rsidR="00FA7031" w:rsidRPr="00725186" w:rsidRDefault="00725186">
            <w:pPr>
              <w:spacing w:line="360" w:lineRule="auto"/>
              <w:jc w:val="center"/>
              <w:rPr>
                <w:ins w:id="3260" w:author="Miku Nosamu" w:date="2025-07-05T16:01:00Z"/>
                <w:rFonts w:cstheme="minorHAnsi"/>
                <w:noProof/>
                <w:color w:val="auto"/>
                <w:kern w:val="1"/>
                <w:szCs w:val="20"/>
                <w:lang w:val="id-ID"/>
                <w:rPrChange w:id="3261" w:author="Miku Nosamu" w:date="2025-07-05T16:07:00Z">
                  <w:rPr>
                    <w:ins w:id="3262" w:author="Miku Nosamu" w:date="2025-07-05T16:01:00Z"/>
                    <w:rFonts w:ascii="Arial" w:hAnsi="Arial" w:cs="Arial"/>
                    <w:noProof/>
                    <w:color w:val="auto"/>
                    <w:kern w:val="1"/>
                    <w:szCs w:val="20"/>
                    <w:lang w:val="id-ID"/>
                  </w:rPr>
                </w:rPrChange>
              </w:rPr>
              <w:pPrChange w:id="3263" w:author="Miku Nosamu" w:date="2025-07-05T17:38:00Z">
                <w:pPr>
                  <w:jc w:val="center"/>
                </w:pPr>
              </w:pPrChange>
            </w:pPr>
            <w:proofErr w:type="spellStart"/>
            <w:ins w:id="3264" w:author="Miku Nosamu" w:date="2025-07-05T16:07:00Z">
              <w:r w:rsidRPr="00725186">
                <w:rPr>
                  <w:rFonts w:cstheme="minorHAnsi"/>
                  <w:color w:val="auto"/>
                  <w:rPrChange w:id="3265" w:author="Miku Nosamu" w:date="2025-07-05T16:07:00Z">
                    <w:rPr/>
                  </w:rPrChange>
                </w:rPr>
                <w:t>Sistem</w:t>
              </w:r>
              <w:proofErr w:type="spellEnd"/>
              <w:r w:rsidRPr="00725186">
                <w:rPr>
                  <w:rFonts w:cstheme="minorHAnsi"/>
                  <w:color w:val="auto"/>
                  <w:rPrChange w:id="3266" w:author="Miku Nosamu" w:date="2025-07-05T16:07:00Z">
                    <w:rPr/>
                  </w:rPrChange>
                </w:rPr>
                <w:t xml:space="preserve"> </w:t>
              </w:r>
              <w:proofErr w:type="spellStart"/>
              <w:r w:rsidRPr="00725186">
                <w:rPr>
                  <w:rFonts w:cstheme="minorHAnsi"/>
                  <w:color w:val="auto"/>
                  <w:rPrChange w:id="3267" w:author="Miku Nosamu" w:date="2025-07-05T16:07:00Z">
                    <w:rPr/>
                  </w:rPrChange>
                </w:rPr>
                <w:t>menampilkan</w:t>
              </w:r>
              <w:proofErr w:type="spellEnd"/>
              <w:r w:rsidRPr="00725186">
                <w:rPr>
                  <w:rFonts w:cstheme="minorHAnsi"/>
                  <w:color w:val="auto"/>
                  <w:rPrChange w:id="3268" w:author="Miku Nosamu" w:date="2025-07-05T16:07:00Z">
                    <w:rPr/>
                  </w:rPrChange>
                </w:rPr>
                <w:t xml:space="preserve"> </w:t>
              </w:r>
              <w:proofErr w:type="spellStart"/>
              <w:r w:rsidRPr="00725186">
                <w:rPr>
                  <w:rFonts w:cstheme="minorHAnsi"/>
                  <w:color w:val="auto"/>
                  <w:rPrChange w:id="3269" w:author="Miku Nosamu" w:date="2025-07-05T16:07:00Z">
                    <w:rPr/>
                  </w:rPrChange>
                </w:rPr>
                <w:t>pesan</w:t>
              </w:r>
              <w:proofErr w:type="spellEnd"/>
              <w:r w:rsidRPr="00725186">
                <w:rPr>
                  <w:rFonts w:cstheme="minorHAnsi"/>
                  <w:color w:val="auto"/>
                  <w:rPrChange w:id="3270" w:author="Miku Nosamu" w:date="2025-07-05T16:07:00Z">
                    <w:rPr/>
                  </w:rPrChange>
                </w:rPr>
                <w:t xml:space="preserve"> </w:t>
              </w:r>
              <w:proofErr w:type="spellStart"/>
              <w:r w:rsidRPr="00725186">
                <w:rPr>
                  <w:rFonts w:cstheme="minorHAnsi"/>
                  <w:color w:val="auto"/>
                  <w:rPrChange w:id="3271" w:author="Miku Nosamu" w:date="2025-07-05T16:07:00Z">
                    <w:rPr/>
                  </w:rPrChange>
                </w:rPr>
                <w:t>bahwa</w:t>
              </w:r>
              <w:proofErr w:type="spellEnd"/>
              <w:r w:rsidRPr="00725186">
                <w:rPr>
                  <w:rFonts w:cstheme="minorHAnsi"/>
                  <w:color w:val="auto"/>
                  <w:rPrChange w:id="3272" w:author="Miku Nosamu" w:date="2025-07-05T16:07:00Z">
                    <w:rPr/>
                  </w:rPrChange>
                </w:rPr>
                <w:t xml:space="preserve"> password </w:t>
              </w:r>
              <w:proofErr w:type="spellStart"/>
              <w:r w:rsidRPr="00725186">
                <w:rPr>
                  <w:rFonts w:cstheme="minorHAnsi"/>
                  <w:color w:val="auto"/>
                  <w:rPrChange w:id="3273" w:author="Miku Nosamu" w:date="2025-07-05T16:07:00Z">
                    <w:rPr/>
                  </w:rPrChange>
                </w:rPr>
                <w:t>terlalu</w:t>
              </w:r>
              <w:proofErr w:type="spellEnd"/>
              <w:r w:rsidRPr="00725186">
                <w:rPr>
                  <w:rFonts w:cstheme="minorHAnsi"/>
                  <w:color w:val="auto"/>
                  <w:rPrChange w:id="3274" w:author="Miku Nosamu" w:date="2025-07-05T16:07:00Z">
                    <w:rPr/>
                  </w:rPrChange>
                </w:rPr>
                <w:t xml:space="preserve"> </w:t>
              </w:r>
              <w:proofErr w:type="spellStart"/>
              <w:r w:rsidRPr="00725186">
                <w:rPr>
                  <w:rFonts w:cstheme="minorHAnsi"/>
                  <w:color w:val="auto"/>
                  <w:rPrChange w:id="3275" w:author="Miku Nosamu" w:date="2025-07-05T16:07:00Z">
                    <w:rPr/>
                  </w:rPrChange>
                </w:rPr>
                <w:t>pendek</w:t>
              </w:r>
            </w:ins>
            <w:proofErr w:type="spellEnd"/>
          </w:p>
        </w:tc>
        <w:tc>
          <w:tcPr>
            <w:tcW w:w="3192" w:type="dxa"/>
            <w:vAlign w:val="center"/>
          </w:tcPr>
          <w:p w14:paraId="32EA0F7E" w14:textId="41BAF458" w:rsidR="00FA7031" w:rsidRPr="00725186" w:rsidRDefault="00725186">
            <w:pPr>
              <w:spacing w:line="360" w:lineRule="auto"/>
              <w:jc w:val="center"/>
              <w:rPr>
                <w:ins w:id="3276" w:author="Miku Nosamu" w:date="2025-07-05T16:01:00Z"/>
                <w:rFonts w:cstheme="minorHAnsi"/>
                <w:noProof/>
                <w:color w:val="auto"/>
                <w:kern w:val="1"/>
                <w:szCs w:val="20"/>
                <w:lang w:val="id-ID"/>
                <w:rPrChange w:id="3277" w:author="Miku Nosamu" w:date="2025-07-05T16:07:00Z">
                  <w:rPr>
                    <w:ins w:id="3278" w:author="Miku Nosamu" w:date="2025-07-05T16:01:00Z"/>
                    <w:rFonts w:ascii="Arial" w:hAnsi="Arial" w:cs="Arial"/>
                    <w:noProof/>
                    <w:color w:val="auto"/>
                    <w:kern w:val="1"/>
                    <w:szCs w:val="20"/>
                    <w:lang w:val="id-ID"/>
                  </w:rPr>
                </w:rPrChange>
              </w:rPr>
              <w:pPrChange w:id="3279" w:author="Miku Nosamu" w:date="2025-07-05T17:38:00Z">
                <w:pPr>
                  <w:jc w:val="center"/>
                </w:pPr>
              </w:pPrChange>
            </w:pPr>
            <w:proofErr w:type="spellStart"/>
            <w:ins w:id="3280" w:author="Miku Nosamu" w:date="2025-07-05T16:07:00Z">
              <w:r w:rsidRPr="00725186">
                <w:rPr>
                  <w:rFonts w:cstheme="minorHAnsi"/>
                  <w:color w:val="auto"/>
                  <w:rPrChange w:id="3281" w:author="Miku Nosamu" w:date="2025-07-05T16:07:00Z">
                    <w:rPr/>
                  </w:rPrChange>
                </w:rPr>
                <w:t>Pesan</w:t>
              </w:r>
              <w:proofErr w:type="spellEnd"/>
              <w:r w:rsidRPr="00725186">
                <w:rPr>
                  <w:rFonts w:cstheme="minorHAnsi"/>
                  <w:color w:val="auto"/>
                  <w:rPrChange w:id="3282" w:author="Miku Nosamu" w:date="2025-07-05T16:07:00Z">
                    <w:rPr/>
                  </w:rPrChange>
                </w:rPr>
                <w:t xml:space="preserve"> error </w:t>
              </w:r>
              <w:proofErr w:type="spellStart"/>
              <w:r w:rsidRPr="00725186">
                <w:rPr>
                  <w:rFonts w:cstheme="minorHAnsi"/>
                  <w:color w:val="auto"/>
                  <w:rPrChange w:id="3283" w:author="Miku Nosamu" w:date="2025-07-05T16:07:00Z">
                    <w:rPr/>
                  </w:rPrChange>
                </w:rPr>
                <w:t>muncul</w:t>
              </w:r>
              <w:proofErr w:type="spellEnd"/>
              <w:r w:rsidRPr="00725186">
                <w:rPr>
                  <w:rFonts w:cstheme="minorHAnsi"/>
                  <w:color w:val="auto"/>
                  <w:rPrChange w:id="3284" w:author="Miku Nosamu" w:date="2025-07-05T16:07:00Z">
                    <w:rPr/>
                  </w:rPrChange>
                </w:rPr>
                <w:t xml:space="preserve">: “Password minimal 8 </w:t>
              </w:r>
              <w:proofErr w:type="spellStart"/>
              <w:r w:rsidRPr="00725186">
                <w:rPr>
                  <w:rFonts w:cstheme="minorHAnsi"/>
                  <w:color w:val="auto"/>
                  <w:rPrChange w:id="3285" w:author="Miku Nosamu" w:date="2025-07-05T16:07:00Z">
                    <w:rPr/>
                  </w:rPrChange>
                </w:rPr>
                <w:t>karakter</w:t>
              </w:r>
              <w:proofErr w:type="spellEnd"/>
              <w:r w:rsidRPr="00725186">
                <w:rPr>
                  <w:rFonts w:cstheme="minorHAnsi"/>
                  <w:color w:val="auto"/>
                  <w:rPrChange w:id="3286" w:author="Miku Nosamu" w:date="2025-07-05T16:07:00Z">
                    <w:rPr/>
                  </w:rPrChange>
                </w:rPr>
                <w:t>”</w:t>
              </w:r>
            </w:ins>
          </w:p>
        </w:tc>
        <w:tc>
          <w:tcPr>
            <w:tcW w:w="3192" w:type="dxa"/>
            <w:vAlign w:val="center"/>
          </w:tcPr>
          <w:p w14:paraId="586117C2" w14:textId="77777777" w:rsidR="00FA7031" w:rsidRPr="00725186" w:rsidRDefault="00FA7031" w:rsidP="005877C0">
            <w:pPr>
              <w:jc w:val="center"/>
              <w:rPr>
                <w:ins w:id="3287" w:author="Miku Nosamu" w:date="2025-07-05T16:01:00Z"/>
                <w:rFonts w:cstheme="minorHAnsi"/>
                <w:noProof/>
                <w:color w:val="auto"/>
                <w:kern w:val="1"/>
                <w:szCs w:val="20"/>
                <w:lang w:val="id-ID"/>
                <w:rPrChange w:id="3288" w:author="Miku Nosamu" w:date="2025-07-05T16:07:00Z">
                  <w:rPr>
                    <w:ins w:id="3289" w:author="Miku Nosamu" w:date="2025-07-05T16:01:00Z"/>
                    <w:rFonts w:ascii="Arial" w:hAnsi="Arial" w:cs="Arial"/>
                    <w:noProof/>
                    <w:color w:val="auto"/>
                    <w:kern w:val="1"/>
                    <w:szCs w:val="20"/>
                    <w:lang w:val="id-ID"/>
                  </w:rPr>
                </w:rPrChange>
              </w:rPr>
            </w:pPr>
            <w:ins w:id="3290" w:author="Miku Nosamu" w:date="2025-07-05T16:01:00Z">
              <w:r w:rsidRPr="00725186">
                <w:rPr>
                  <w:rFonts w:cstheme="minorHAnsi"/>
                  <w:noProof/>
                  <w:color w:val="auto"/>
                  <w:kern w:val="1"/>
                  <w:szCs w:val="20"/>
                  <w:lang w:val="id-ID"/>
                  <w:rPrChange w:id="3291" w:author="Miku Nosamu" w:date="2025-07-05T16:07:00Z">
                    <w:rPr>
                      <w:rFonts w:ascii="Arial" w:hAnsi="Arial" w:cs="Arial"/>
                      <w:noProof/>
                      <w:color w:val="auto"/>
                      <w:kern w:val="1"/>
                      <w:szCs w:val="20"/>
                      <w:lang w:val="id-ID"/>
                    </w:rPr>
                  </w:rPrChange>
                </w:rPr>
                <w:t>Hasil pengamatan sesuai</w:t>
              </w:r>
            </w:ins>
          </w:p>
        </w:tc>
      </w:tr>
    </w:tbl>
    <w:p w14:paraId="152FFE7C" w14:textId="173F1E1B" w:rsidR="00FA7031" w:rsidRDefault="00FA7031" w:rsidP="00546376">
      <w:pPr>
        <w:rPr>
          <w:ins w:id="3292" w:author="Miku Nosamu" w:date="2025-07-05T16:01:00Z"/>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FA7031" w:rsidRPr="00041683" w14:paraId="6815E0F0" w14:textId="77777777" w:rsidTr="00725186">
        <w:trPr>
          <w:cnfStyle w:val="100000000000" w:firstRow="1" w:lastRow="0" w:firstColumn="0" w:lastColumn="0" w:oddVBand="0" w:evenVBand="0" w:oddHBand="0" w:evenHBand="0" w:firstRowFirstColumn="0" w:firstRowLastColumn="0" w:lastRowFirstColumn="0" w:lastRowLastColumn="0"/>
          <w:ins w:id="3293" w:author="Miku Nosamu" w:date="2025-07-05T16:01:00Z"/>
        </w:trPr>
        <w:tc>
          <w:tcPr>
            <w:tcW w:w="3119" w:type="dxa"/>
            <w:vAlign w:val="center"/>
          </w:tcPr>
          <w:p w14:paraId="2BF04884" w14:textId="77777777" w:rsidR="00FA7031" w:rsidRPr="00041683" w:rsidRDefault="00FA7031" w:rsidP="005877C0">
            <w:pPr>
              <w:jc w:val="center"/>
              <w:rPr>
                <w:ins w:id="3294" w:author="Miku Nosamu" w:date="2025-07-05T16:01:00Z"/>
                <w:rFonts w:ascii="Arial" w:hAnsi="Arial" w:cs="Arial"/>
                <w:noProof/>
                <w:color w:val="2C283A" w:themeColor="text2"/>
                <w:kern w:val="1"/>
                <w:szCs w:val="20"/>
                <w:lang w:val="id-ID"/>
              </w:rPr>
            </w:pPr>
            <w:ins w:id="3295" w:author="Miku Nosamu" w:date="2025-07-05T16:01:00Z">
              <w:r w:rsidRPr="00041683">
                <w:rPr>
                  <w:rFonts w:ascii="Arial" w:hAnsi="Arial" w:cs="Arial"/>
                  <w:noProof/>
                  <w:color w:val="2C283A" w:themeColor="text2"/>
                  <w:kern w:val="1"/>
                  <w:szCs w:val="20"/>
                  <w:lang w:val="id-ID"/>
                </w:rPr>
                <w:t>Identifikasi</w:t>
              </w:r>
            </w:ins>
          </w:p>
        </w:tc>
        <w:tc>
          <w:tcPr>
            <w:tcW w:w="6231" w:type="dxa"/>
            <w:gridSpan w:val="2"/>
            <w:vAlign w:val="center"/>
          </w:tcPr>
          <w:p w14:paraId="3C1AB81C" w14:textId="7AD6876F" w:rsidR="00FA7031" w:rsidRPr="00725186" w:rsidRDefault="00FA7031" w:rsidP="005877C0">
            <w:pPr>
              <w:jc w:val="center"/>
              <w:rPr>
                <w:ins w:id="3296" w:author="Miku Nosamu" w:date="2025-07-05T16:01:00Z"/>
                <w:rFonts w:ascii="Arial" w:hAnsi="Arial" w:cs="Arial"/>
                <w:noProof/>
                <w:color w:val="2C283A" w:themeColor="text2"/>
                <w:kern w:val="1"/>
                <w:szCs w:val="20"/>
                <w:rPrChange w:id="3297" w:author="Miku Nosamu" w:date="2025-07-05T16:07:00Z">
                  <w:rPr>
                    <w:ins w:id="3298" w:author="Miku Nosamu" w:date="2025-07-05T16:01:00Z"/>
                    <w:rFonts w:ascii="Arial" w:hAnsi="Arial" w:cs="Arial"/>
                    <w:noProof/>
                    <w:color w:val="2C283A" w:themeColor="text2"/>
                    <w:kern w:val="1"/>
                    <w:szCs w:val="20"/>
                    <w:lang w:val="id-ID"/>
                  </w:rPr>
                </w:rPrChange>
              </w:rPr>
            </w:pPr>
            <w:ins w:id="3299" w:author="Miku Nosamu" w:date="2025-07-05T16:01:00Z">
              <w:r w:rsidRPr="00041683">
                <w:rPr>
                  <w:rFonts w:ascii="Arial" w:hAnsi="Arial" w:cs="Arial"/>
                  <w:noProof/>
                  <w:color w:val="2C283A" w:themeColor="text2"/>
                  <w:kern w:val="1"/>
                  <w:szCs w:val="20"/>
                  <w:lang w:val="id-ID"/>
                </w:rPr>
                <w:t>KU-00</w:t>
              </w:r>
            </w:ins>
            <w:ins w:id="3300" w:author="Miku Nosamu" w:date="2025-07-05T16:07:00Z">
              <w:r w:rsidR="00725186">
                <w:rPr>
                  <w:rFonts w:ascii="Arial" w:hAnsi="Arial" w:cs="Arial"/>
                  <w:noProof/>
                  <w:color w:val="2C283A" w:themeColor="text2"/>
                  <w:kern w:val="1"/>
                  <w:szCs w:val="20"/>
                </w:rPr>
                <w:t>5</w:t>
              </w:r>
            </w:ins>
          </w:p>
        </w:tc>
      </w:tr>
      <w:tr w:rsidR="00FA7031" w:rsidRPr="005877C0" w14:paraId="03FD2F59" w14:textId="77777777" w:rsidTr="00725186">
        <w:trPr>
          <w:ins w:id="3301" w:author="Miku Nosamu" w:date="2025-07-05T16:01:00Z"/>
        </w:trPr>
        <w:tc>
          <w:tcPr>
            <w:tcW w:w="3119" w:type="dxa"/>
            <w:vAlign w:val="center"/>
          </w:tcPr>
          <w:p w14:paraId="2A633E11" w14:textId="77777777" w:rsidR="00FA7031" w:rsidRPr="00725186" w:rsidRDefault="00FA7031" w:rsidP="005877C0">
            <w:pPr>
              <w:jc w:val="center"/>
              <w:rPr>
                <w:ins w:id="3302" w:author="Miku Nosamu" w:date="2025-07-05T16:01:00Z"/>
                <w:rFonts w:cstheme="minorHAnsi"/>
                <w:noProof/>
                <w:color w:val="auto"/>
                <w:kern w:val="1"/>
                <w:szCs w:val="20"/>
                <w:lang w:val="id-ID"/>
                <w:rPrChange w:id="3303" w:author="Miku Nosamu" w:date="2025-07-05T16:08:00Z">
                  <w:rPr>
                    <w:ins w:id="3304" w:author="Miku Nosamu" w:date="2025-07-05T16:01:00Z"/>
                    <w:rFonts w:ascii="Arial" w:hAnsi="Arial" w:cs="Arial"/>
                    <w:noProof/>
                    <w:color w:val="auto"/>
                    <w:kern w:val="1"/>
                    <w:szCs w:val="20"/>
                    <w:lang w:val="id-ID"/>
                  </w:rPr>
                </w:rPrChange>
              </w:rPr>
            </w:pPr>
            <w:ins w:id="3305" w:author="Miku Nosamu" w:date="2025-07-05T16:01:00Z">
              <w:r w:rsidRPr="00725186">
                <w:rPr>
                  <w:rFonts w:cstheme="minorHAnsi"/>
                  <w:noProof/>
                  <w:color w:val="auto"/>
                  <w:kern w:val="1"/>
                  <w:szCs w:val="20"/>
                  <w:lang w:val="id-ID"/>
                  <w:rPrChange w:id="3306" w:author="Miku Nosamu" w:date="2025-07-05T16:08:00Z">
                    <w:rPr>
                      <w:rFonts w:ascii="Arial" w:hAnsi="Arial" w:cs="Arial"/>
                      <w:noProof/>
                      <w:color w:val="auto"/>
                      <w:kern w:val="1"/>
                      <w:szCs w:val="20"/>
                      <w:lang w:val="id-ID"/>
                    </w:rPr>
                  </w:rPrChange>
                </w:rPr>
                <w:t>Nama Kasus Uji</w:t>
              </w:r>
            </w:ins>
          </w:p>
        </w:tc>
        <w:tc>
          <w:tcPr>
            <w:tcW w:w="6231" w:type="dxa"/>
            <w:gridSpan w:val="2"/>
            <w:vAlign w:val="center"/>
          </w:tcPr>
          <w:p w14:paraId="3C50D4B6" w14:textId="24C109C9" w:rsidR="00FA7031" w:rsidRPr="00725186" w:rsidRDefault="00725186" w:rsidP="005877C0">
            <w:pPr>
              <w:jc w:val="center"/>
              <w:rPr>
                <w:ins w:id="3307" w:author="Miku Nosamu" w:date="2025-07-05T16:01:00Z"/>
                <w:rFonts w:cstheme="minorHAnsi"/>
                <w:noProof/>
                <w:color w:val="auto"/>
                <w:kern w:val="1"/>
                <w:szCs w:val="20"/>
                <w:lang w:val="id-ID"/>
                <w:rPrChange w:id="3308" w:author="Miku Nosamu" w:date="2025-07-05T16:08:00Z">
                  <w:rPr>
                    <w:ins w:id="3309" w:author="Miku Nosamu" w:date="2025-07-05T16:01:00Z"/>
                    <w:rFonts w:ascii="Arial" w:hAnsi="Arial" w:cs="Arial"/>
                    <w:noProof/>
                    <w:color w:val="auto"/>
                    <w:kern w:val="1"/>
                    <w:szCs w:val="20"/>
                    <w:lang w:val="id-ID"/>
                  </w:rPr>
                </w:rPrChange>
              </w:rPr>
            </w:pPr>
            <w:proofErr w:type="spellStart"/>
            <w:ins w:id="3310" w:author="Miku Nosamu" w:date="2025-07-05T16:07:00Z">
              <w:r w:rsidRPr="00725186">
                <w:rPr>
                  <w:rFonts w:cstheme="minorHAnsi"/>
                  <w:color w:val="auto"/>
                  <w:rPrChange w:id="3311" w:author="Miku Nosamu" w:date="2025-07-05T16:08:00Z">
                    <w:rPr/>
                  </w:rPrChange>
                </w:rPr>
                <w:t>Pengujian</w:t>
              </w:r>
              <w:proofErr w:type="spellEnd"/>
              <w:r w:rsidRPr="00725186">
                <w:rPr>
                  <w:rFonts w:cstheme="minorHAnsi"/>
                  <w:color w:val="auto"/>
                  <w:rPrChange w:id="3312" w:author="Miku Nosamu" w:date="2025-07-05T16:08:00Z">
                    <w:rPr/>
                  </w:rPrChange>
                </w:rPr>
                <w:t xml:space="preserve"> </w:t>
              </w:r>
              <w:proofErr w:type="spellStart"/>
              <w:r w:rsidRPr="00725186">
                <w:rPr>
                  <w:rFonts w:cstheme="minorHAnsi"/>
                  <w:color w:val="auto"/>
                  <w:rPrChange w:id="3313" w:author="Miku Nosamu" w:date="2025-07-05T16:08:00Z">
                    <w:rPr/>
                  </w:rPrChange>
                </w:rPr>
                <w:t>registrasi</w:t>
              </w:r>
              <w:proofErr w:type="spellEnd"/>
              <w:r w:rsidRPr="00725186">
                <w:rPr>
                  <w:rFonts w:cstheme="minorHAnsi"/>
                  <w:color w:val="auto"/>
                  <w:rPrChange w:id="3314" w:author="Miku Nosamu" w:date="2025-07-05T16:08:00Z">
                    <w:rPr/>
                  </w:rPrChange>
                </w:rPr>
                <w:t xml:space="preserve"> dengan field </w:t>
              </w:r>
              <w:proofErr w:type="spellStart"/>
              <w:r w:rsidRPr="00725186">
                <w:rPr>
                  <w:rFonts w:cstheme="minorHAnsi"/>
                  <w:color w:val="auto"/>
                  <w:rPrChange w:id="3315" w:author="Miku Nosamu" w:date="2025-07-05T16:08:00Z">
                    <w:rPr/>
                  </w:rPrChange>
                </w:rPr>
                <w:t>kosong</w:t>
              </w:r>
            </w:ins>
            <w:proofErr w:type="spellEnd"/>
          </w:p>
        </w:tc>
      </w:tr>
      <w:tr w:rsidR="00FA7031" w:rsidRPr="005877C0" w14:paraId="4274F635" w14:textId="77777777" w:rsidTr="00725186">
        <w:trPr>
          <w:ins w:id="3316" w:author="Miku Nosamu" w:date="2025-07-05T16:01:00Z"/>
        </w:trPr>
        <w:tc>
          <w:tcPr>
            <w:tcW w:w="3119" w:type="dxa"/>
            <w:vAlign w:val="center"/>
          </w:tcPr>
          <w:p w14:paraId="230E2C05" w14:textId="77777777" w:rsidR="00FA7031" w:rsidRPr="00725186" w:rsidRDefault="00FA7031" w:rsidP="005877C0">
            <w:pPr>
              <w:jc w:val="center"/>
              <w:rPr>
                <w:ins w:id="3317" w:author="Miku Nosamu" w:date="2025-07-05T16:01:00Z"/>
                <w:rFonts w:cstheme="minorHAnsi"/>
                <w:noProof/>
                <w:color w:val="auto"/>
                <w:kern w:val="1"/>
                <w:szCs w:val="20"/>
                <w:lang w:val="id-ID"/>
                <w:rPrChange w:id="3318" w:author="Miku Nosamu" w:date="2025-07-05T16:08:00Z">
                  <w:rPr>
                    <w:ins w:id="3319" w:author="Miku Nosamu" w:date="2025-07-05T16:01:00Z"/>
                    <w:rFonts w:ascii="Arial" w:hAnsi="Arial" w:cs="Arial"/>
                    <w:noProof/>
                    <w:color w:val="auto"/>
                    <w:kern w:val="1"/>
                    <w:szCs w:val="20"/>
                    <w:lang w:val="id-ID"/>
                  </w:rPr>
                </w:rPrChange>
              </w:rPr>
            </w:pPr>
            <w:ins w:id="3320" w:author="Miku Nosamu" w:date="2025-07-05T16:01:00Z">
              <w:r w:rsidRPr="00725186">
                <w:rPr>
                  <w:rFonts w:cstheme="minorHAnsi"/>
                  <w:noProof/>
                  <w:color w:val="auto"/>
                  <w:kern w:val="1"/>
                  <w:szCs w:val="20"/>
                  <w:lang w:val="id-ID"/>
                  <w:rPrChange w:id="3321" w:author="Miku Nosamu" w:date="2025-07-05T16:08:00Z">
                    <w:rPr>
                      <w:rFonts w:ascii="Arial" w:hAnsi="Arial" w:cs="Arial"/>
                      <w:noProof/>
                      <w:color w:val="auto"/>
                      <w:kern w:val="1"/>
                      <w:szCs w:val="20"/>
                      <w:lang w:val="id-ID"/>
                    </w:rPr>
                  </w:rPrChange>
                </w:rPr>
                <w:t>Deskripsi</w:t>
              </w:r>
            </w:ins>
          </w:p>
        </w:tc>
        <w:tc>
          <w:tcPr>
            <w:tcW w:w="6231" w:type="dxa"/>
            <w:gridSpan w:val="2"/>
            <w:vAlign w:val="center"/>
          </w:tcPr>
          <w:p w14:paraId="71BB889D" w14:textId="121A5775" w:rsidR="00FA7031" w:rsidRPr="00725186" w:rsidRDefault="00725186" w:rsidP="005877C0">
            <w:pPr>
              <w:jc w:val="center"/>
              <w:rPr>
                <w:ins w:id="3322" w:author="Miku Nosamu" w:date="2025-07-05T16:01:00Z"/>
                <w:rFonts w:cstheme="minorHAnsi"/>
                <w:noProof/>
                <w:color w:val="auto"/>
                <w:kern w:val="1"/>
                <w:szCs w:val="20"/>
                <w:lang w:val="id-ID"/>
                <w:rPrChange w:id="3323" w:author="Miku Nosamu" w:date="2025-07-05T16:08:00Z">
                  <w:rPr>
                    <w:ins w:id="3324" w:author="Miku Nosamu" w:date="2025-07-05T16:01:00Z"/>
                    <w:rFonts w:ascii="Arial" w:hAnsi="Arial" w:cs="Arial"/>
                    <w:noProof/>
                    <w:color w:val="auto"/>
                    <w:kern w:val="1"/>
                    <w:szCs w:val="20"/>
                    <w:lang w:val="id-ID"/>
                  </w:rPr>
                </w:rPrChange>
              </w:rPr>
            </w:pPr>
            <w:proofErr w:type="spellStart"/>
            <w:ins w:id="3325" w:author="Miku Nosamu" w:date="2025-07-05T16:07:00Z">
              <w:r w:rsidRPr="00725186">
                <w:rPr>
                  <w:rFonts w:cstheme="minorHAnsi"/>
                  <w:color w:val="auto"/>
                  <w:rPrChange w:id="3326" w:author="Miku Nosamu" w:date="2025-07-05T16:08:00Z">
                    <w:rPr/>
                  </w:rPrChange>
                </w:rPr>
                <w:t>Validasi</w:t>
              </w:r>
              <w:proofErr w:type="spellEnd"/>
              <w:r w:rsidRPr="00725186">
                <w:rPr>
                  <w:rFonts w:cstheme="minorHAnsi"/>
                  <w:color w:val="auto"/>
                  <w:rPrChange w:id="3327" w:author="Miku Nosamu" w:date="2025-07-05T16:08:00Z">
                    <w:rPr/>
                  </w:rPrChange>
                </w:rPr>
                <w:t xml:space="preserve"> field </w:t>
              </w:r>
              <w:proofErr w:type="spellStart"/>
              <w:r w:rsidRPr="00725186">
                <w:rPr>
                  <w:rFonts w:cstheme="minorHAnsi"/>
                  <w:color w:val="auto"/>
                  <w:rPrChange w:id="3328" w:author="Miku Nosamu" w:date="2025-07-05T16:08:00Z">
                    <w:rPr/>
                  </w:rPrChange>
                </w:rPr>
                <w:t>wajib</w:t>
              </w:r>
              <w:proofErr w:type="spellEnd"/>
              <w:r w:rsidRPr="00725186">
                <w:rPr>
                  <w:rFonts w:cstheme="minorHAnsi"/>
                  <w:color w:val="auto"/>
                  <w:rPrChange w:id="3329" w:author="Miku Nosamu" w:date="2025-07-05T16:08:00Z">
                    <w:rPr/>
                  </w:rPrChange>
                </w:rPr>
                <w:t xml:space="preserve"> </w:t>
              </w:r>
              <w:proofErr w:type="spellStart"/>
              <w:r w:rsidRPr="00725186">
                <w:rPr>
                  <w:rFonts w:cstheme="minorHAnsi"/>
                  <w:color w:val="auto"/>
                  <w:rPrChange w:id="3330" w:author="Miku Nosamu" w:date="2025-07-05T16:08:00Z">
                    <w:rPr/>
                  </w:rPrChange>
                </w:rPr>
                <w:t>saat</w:t>
              </w:r>
              <w:proofErr w:type="spellEnd"/>
              <w:r w:rsidRPr="00725186">
                <w:rPr>
                  <w:rFonts w:cstheme="minorHAnsi"/>
                  <w:color w:val="auto"/>
                  <w:rPrChange w:id="3331" w:author="Miku Nosamu" w:date="2025-07-05T16:08:00Z">
                    <w:rPr/>
                  </w:rPrChange>
                </w:rPr>
                <w:t xml:space="preserve"> </w:t>
              </w:r>
              <w:proofErr w:type="spellStart"/>
              <w:r w:rsidRPr="00725186">
                <w:rPr>
                  <w:rFonts w:cstheme="minorHAnsi"/>
                  <w:color w:val="auto"/>
                  <w:rPrChange w:id="3332" w:author="Miku Nosamu" w:date="2025-07-05T16:08:00Z">
                    <w:rPr/>
                  </w:rPrChange>
                </w:rPr>
                <w:t>registrasi</w:t>
              </w:r>
            </w:ins>
            <w:proofErr w:type="spellEnd"/>
          </w:p>
        </w:tc>
      </w:tr>
      <w:tr w:rsidR="00FA7031" w:rsidRPr="005877C0" w14:paraId="3B5DB2A6" w14:textId="77777777" w:rsidTr="00725186">
        <w:trPr>
          <w:ins w:id="3333" w:author="Miku Nosamu" w:date="2025-07-05T16:01:00Z"/>
        </w:trPr>
        <w:tc>
          <w:tcPr>
            <w:tcW w:w="3119" w:type="dxa"/>
            <w:vAlign w:val="center"/>
          </w:tcPr>
          <w:p w14:paraId="1C161CCF" w14:textId="77777777" w:rsidR="00FA7031" w:rsidRPr="00725186" w:rsidRDefault="00FA7031" w:rsidP="005877C0">
            <w:pPr>
              <w:jc w:val="center"/>
              <w:rPr>
                <w:ins w:id="3334" w:author="Miku Nosamu" w:date="2025-07-05T16:01:00Z"/>
                <w:rFonts w:cstheme="minorHAnsi"/>
                <w:noProof/>
                <w:color w:val="auto"/>
                <w:kern w:val="1"/>
                <w:szCs w:val="20"/>
                <w:lang w:val="id-ID"/>
                <w:rPrChange w:id="3335" w:author="Miku Nosamu" w:date="2025-07-05T16:08:00Z">
                  <w:rPr>
                    <w:ins w:id="3336" w:author="Miku Nosamu" w:date="2025-07-05T16:01:00Z"/>
                    <w:rFonts w:ascii="Arial" w:hAnsi="Arial" w:cs="Arial"/>
                    <w:noProof/>
                    <w:color w:val="auto"/>
                    <w:kern w:val="1"/>
                    <w:szCs w:val="20"/>
                    <w:lang w:val="id-ID"/>
                  </w:rPr>
                </w:rPrChange>
              </w:rPr>
            </w:pPr>
            <w:ins w:id="3337" w:author="Miku Nosamu" w:date="2025-07-05T16:01:00Z">
              <w:r w:rsidRPr="00725186">
                <w:rPr>
                  <w:rFonts w:cstheme="minorHAnsi"/>
                  <w:noProof/>
                  <w:color w:val="auto"/>
                  <w:kern w:val="1"/>
                  <w:szCs w:val="20"/>
                  <w:lang w:val="id-ID"/>
                  <w:rPrChange w:id="3338" w:author="Miku Nosamu" w:date="2025-07-05T16:08:00Z">
                    <w:rPr>
                      <w:rFonts w:ascii="Arial" w:hAnsi="Arial" w:cs="Arial"/>
                      <w:noProof/>
                      <w:color w:val="auto"/>
                      <w:kern w:val="1"/>
                      <w:szCs w:val="20"/>
                      <w:lang w:val="id-ID"/>
                    </w:rPr>
                  </w:rPrChange>
                </w:rPr>
                <w:t>Kondisi Awal</w:t>
              </w:r>
            </w:ins>
          </w:p>
        </w:tc>
        <w:tc>
          <w:tcPr>
            <w:tcW w:w="6231" w:type="dxa"/>
            <w:gridSpan w:val="2"/>
            <w:vAlign w:val="center"/>
          </w:tcPr>
          <w:p w14:paraId="175BE49A" w14:textId="083E8749" w:rsidR="00FA7031" w:rsidRPr="00725186" w:rsidRDefault="00725186" w:rsidP="005877C0">
            <w:pPr>
              <w:jc w:val="center"/>
              <w:rPr>
                <w:ins w:id="3339" w:author="Miku Nosamu" w:date="2025-07-05T16:01:00Z"/>
                <w:rFonts w:cstheme="minorHAnsi"/>
                <w:noProof/>
                <w:color w:val="auto"/>
                <w:kern w:val="1"/>
                <w:szCs w:val="20"/>
                <w:lang w:val="id-ID"/>
                <w:rPrChange w:id="3340" w:author="Miku Nosamu" w:date="2025-07-05T16:08:00Z">
                  <w:rPr>
                    <w:ins w:id="3341" w:author="Miku Nosamu" w:date="2025-07-05T16:01:00Z"/>
                    <w:rFonts w:ascii="Arial" w:hAnsi="Arial" w:cs="Arial"/>
                    <w:noProof/>
                    <w:color w:val="auto"/>
                    <w:kern w:val="1"/>
                    <w:szCs w:val="20"/>
                    <w:lang w:val="id-ID"/>
                  </w:rPr>
                </w:rPrChange>
              </w:rPr>
            </w:pPr>
            <w:proofErr w:type="spellStart"/>
            <w:ins w:id="3342" w:author="Miku Nosamu" w:date="2025-07-05T16:07:00Z">
              <w:r w:rsidRPr="00725186">
                <w:rPr>
                  <w:rFonts w:cstheme="minorHAnsi"/>
                  <w:color w:val="auto"/>
                  <w:rPrChange w:id="3343" w:author="Miku Nosamu" w:date="2025-07-05T16:08:00Z">
                    <w:rPr/>
                  </w:rPrChange>
                </w:rPr>
                <w:t>Sistem</w:t>
              </w:r>
              <w:proofErr w:type="spellEnd"/>
              <w:r w:rsidRPr="00725186">
                <w:rPr>
                  <w:rFonts w:cstheme="minorHAnsi"/>
                  <w:color w:val="auto"/>
                  <w:rPrChange w:id="3344" w:author="Miku Nosamu" w:date="2025-07-05T16:08:00Z">
                    <w:rPr/>
                  </w:rPrChange>
                </w:rPr>
                <w:t xml:space="preserve"> </w:t>
              </w:r>
              <w:proofErr w:type="spellStart"/>
              <w:r w:rsidRPr="00725186">
                <w:rPr>
                  <w:rFonts w:cstheme="minorHAnsi"/>
                  <w:color w:val="auto"/>
                  <w:rPrChange w:id="3345" w:author="Miku Nosamu" w:date="2025-07-05T16:08:00Z">
                    <w:rPr/>
                  </w:rPrChange>
                </w:rPr>
                <w:t>dalam</w:t>
              </w:r>
              <w:proofErr w:type="spellEnd"/>
              <w:r w:rsidRPr="00725186">
                <w:rPr>
                  <w:rFonts w:cstheme="minorHAnsi"/>
                  <w:color w:val="auto"/>
                  <w:rPrChange w:id="3346" w:author="Miku Nosamu" w:date="2025-07-05T16:08:00Z">
                    <w:rPr/>
                  </w:rPrChange>
                </w:rPr>
                <w:t xml:space="preserve"> </w:t>
              </w:r>
              <w:proofErr w:type="spellStart"/>
              <w:r w:rsidRPr="00725186">
                <w:rPr>
                  <w:rFonts w:cstheme="minorHAnsi"/>
                  <w:color w:val="auto"/>
                  <w:rPrChange w:id="3347" w:author="Miku Nosamu" w:date="2025-07-05T16:08:00Z">
                    <w:rPr/>
                  </w:rPrChange>
                </w:rPr>
                <w:t>keadaan</w:t>
              </w:r>
              <w:proofErr w:type="spellEnd"/>
              <w:r w:rsidRPr="00725186">
                <w:rPr>
                  <w:rFonts w:cstheme="minorHAnsi"/>
                  <w:color w:val="auto"/>
                  <w:rPrChange w:id="3348" w:author="Miku Nosamu" w:date="2025-07-05T16:08:00Z">
                    <w:rPr/>
                  </w:rPrChange>
                </w:rPr>
                <w:t xml:space="preserve"> </w:t>
              </w:r>
              <w:proofErr w:type="spellStart"/>
              <w:r w:rsidRPr="00725186">
                <w:rPr>
                  <w:rFonts w:cstheme="minorHAnsi"/>
                  <w:color w:val="auto"/>
                  <w:rPrChange w:id="3349" w:author="Miku Nosamu" w:date="2025-07-05T16:08:00Z">
                    <w:rPr/>
                  </w:rPrChange>
                </w:rPr>
                <w:t>aktif</w:t>
              </w:r>
            </w:ins>
            <w:proofErr w:type="spellEnd"/>
          </w:p>
        </w:tc>
      </w:tr>
      <w:tr w:rsidR="00FA7031" w:rsidRPr="005877C0" w14:paraId="48DAC391" w14:textId="77777777" w:rsidTr="00725186">
        <w:trPr>
          <w:ins w:id="3350" w:author="Miku Nosamu" w:date="2025-07-05T16:01:00Z"/>
        </w:trPr>
        <w:tc>
          <w:tcPr>
            <w:tcW w:w="3119" w:type="dxa"/>
            <w:vAlign w:val="center"/>
          </w:tcPr>
          <w:p w14:paraId="149B67D1" w14:textId="77777777" w:rsidR="00FA7031" w:rsidRPr="00725186" w:rsidRDefault="00FA7031" w:rsidP="005877C0">
            <w:pPr>
              <w:jc w:val="center"/>
              <w:rPr>
                <w:ins w:id="3351" w:author="Miku Nosamu" w:date="2025-07-05T16:01:00Z"/>
                <w:rFonts w:cstheme="minorHAnsi"/>
                <w:noProof/>
                <w:color w:val="auto"/>
                <w:kern w:val="1"/>
                <w:szCs w:val="20"/>
                <w:lang w:val="id-ID"/>
                <w:rPrChange w:id="3352" w:author="Miku Nosamu" w:date="2025-07-05T16:08:00Z">
                  <w:rPr>
                    <w:ins w:id="3353" w:author="Miku Nosamu" w:date="2025-07-05T16:01:00Z"/>
                    <w:rFonts w:ascii="Arial" w:hAnsi="Arial" w:cs="Arial"/>
                    <w:noProof/>
                    <w:color w:val="auto"/>
                    <w:kern w:val="1"/>
                    <w:szCs w:val="20"/>
                    <w:lang w:val="id-ID"/>
                  </w:rPr>
                </w:rPrChange>
              </w:rPr>
            </w:pPr>
            <w:ins w:id="3354" w:author="Miku Nosamu" w:date="2025-07-05T16:01:00Z">
              <w:r w:rsidRPr="00725186">
                <w:rPr>
                  <w:rFonts w:cstheme="minorHAnsi"/>
                  <w:noProof/>
                  <w:color w:val="auto"/>
                  <w:kern w:val="1"/>
                  <w:szCs w:val="20"/>
                  <w:lang w:val="id-ID"/>
                  <w:rPrChange w:id="3355" w:author="Miku Nosamu" w:date="2025-07-05T16:08:00Z">
                    <w:rPr>
                      <w:rFonts w:ascii="Arial" w:hAnsi="Arial" w:cs="Arial"/>
                      <w:noProof/>
                      <w:color w:val="auto"/>
                      <w:kern w:val="1"/>
                      <w:szCs w:val="20"/>
                      <w:lang w:val="id-ID"/>
                    </w:rPr>
                  </w:rPrChange>
                </w:rPr>
                <w:t>Tanggal Pengujian</w:t>
              </w:r>
            </w:ins>
          </w:p>
        </w:tc>
        <w:tc>
          <w:tcPr>
            <w:tcW w:w="6231" w:type="dxa"/>
            <w:gridSpan w:val="2"/>
            <w:vAlign w:val="center"/>
          </w:tcPr>
          <w:p w14:paraId="28EA8AC7" w14:textId="77777777" w:rsidR="00FA7031" w:rsidRPr="00725186" w:rsidRDefault="00FA7031" w:rsidP="005877C0">
            <w:pPr>
              <w:jc w:val="center"/>
              <w:rPr>
                <w:ins w:id="3356" w:author="Miku Nosamu" w:date="2025-07-05T16:01:00Z"/>
                <w:rFonts w:cstheme="minorHAnsi"/>
                <w:noProof/>
                <w:color w:val="auto"/>
                <w:kern w:val="1"/>
                <w:szCs w:val="20"/>
                <w:rPrChange w:id="3357" w:author="Miku Nosamu" w:date="2025-07-05T16:08:00Z">
                  <w:rPr>
                    <w:ins w:id="3358" w:author="Miku Nosamu" w:date="2025-07-05T16:01:00Z"/>
                    <w:rFonts w:ascii="Arial" w:hAnsi="Arial" w:cs="Arial"/>
                    <w:noProof/>
                    <w:color w:val="auto"/>
                    <w:kern w:val="1"/>
                    <w:szCs w:val="20"/>
                  </w:rPr>
                </w:rPrChange>
              </w:rPr>
            </w:pPr>
            <w:ins w:id="3359" w:author="Miku Nosamu" w:date="2025-07-05T16:01:00Z">
              <w:r w:rsidRPr="00725186">
                <w:rPr>
                  <w:rFonts w:cstheme="minorHAnsi"/>
                  <w:noProof/>
                  <w:color w:val="auto"/>
                  <w:kern w:val="1"/>
                  <w:szCs w:val="20"/>
                  <w:rPrChange w:id="3360" w:author="Miku Nosamu" w:date="2025-07-05T16:08:00Z">
                    <w:rPr>
                      <w:rFonts w:ascii="Arial" w:hAnsi="Arial" w:cs="Arial"/>
                      <w:noProof/>
                      <w:color w:val="auto"/>
                      <w:kern w:val="1"/>
                      <w:szCs w:val="20"/>
                    </w:rPr>
                  </w:rPrChange>
                </w:rPr>
                <w:t>9 Juli 2025</w:t>
              </w:r>
            </w:ins>
          </w:p>
        </w:tc>
      </w:tr>
      <w:tr w:rsidR="00FA7031" w:rsidRPr="005877C0" w14:paraId="607BA5AC" w14:textId="77777777" w:rsidTr="00725186">
        <w:trPr>
          <w:ins w:id="3361" w:author="Miku Nosamu" w:date="2025-07-05T16:01:00Z"/>
        </w:trPr>
        <w:tc>
          <w:tcPr>
            <w:tcW w:w="3119" w:type="dxa"/>
            <w:vAlign w:val="center"/>
          </w:tcPr>
          <w:p w14:paraId="0B8D7243" w14:textId="77777777" w:rsidR="00FA7031" w:rsidRPr="00725186" w:rsidRDefault="00FA7031" w:rsidP="005877C0">
            <w:pPr>
              <w:jc w:val="center"/>
              <w:rPr>
                <w:ins w:id="3362" w:author="Miku Nosamu" w:date="2025-07-05T16:01:00Z"/>
                <w:rFonts w:cstheme="minorHAnsi"/>
                <w:noProof/>
                <w:color w:val="auto"/>
                <w:kern w:val="1"/>
                <w:szCs w:val="20"/>
                <w:lang w:val="id-ID"/>
                <w:rPrChange w:id="3363" w:author="Miku Nosamu" w:date="2025-07-05T16:08:00Z">
                  <w:rPr>
                    <w:ins w:id="3364" w:author="Miku Nosamu" w:date="2025-07-05T16:01:00Z"/>
                    <w:rFonts w:ascii="Arial" w:hAnsi="Arial" w:cs="Arial"/>
                    <w:noProof/>
                    <w:color w:val="auto"/>
                    <w:kern w:val="1"/>
                    <w:szCs w:val="20"/>
                    <w:lang w:val="id-ID"/>
                  </w:rPr>
                </w:rPrChange>
              </w:rPr>
            </w:pPr>
            <w:ins w:id="3365" w:author="Miku Nosamu" w:date="2025-07-05T16:01:00Z">
              <w:r w:rsidRPr="00725186">
                <w:rPr>
                  <w:rFonts w:cstheme="minorHAnsi"/>
                  <w:noProof/>
                  <w:color w:val="auto"/>
                  <w:kern w:val="1"/>
                  <w:szCs w:val="20"/>
                  <w:lang w:val="id-ID"/>
                  <w:rPrChange w:id="3366" w:author="Miku Nosamu" w:date="2025-07-05T16:08:00Z">
                    <w:rPr>
                      <w:rFonts w:ascii="Arial" w:hAnsi="Arial" w:cs="Arial"/>
                      <w:noProof/>
                      <w:color w:val="auto"/>
                      <w:kern w:val="1"/>
                      <w:szCs w:val="20"/>
                      <w:lang w:val="id-ID"/>
                    </w:rPr>
                  </w:rPrChange>
                </w:rPr>
                <w:t>Penguji</w:t>
              </w:r>
            </w:ins>
          </w:p>
        </w:tc>
        <w:tc>
          <w:tcPr>
            <w:tcW w:w="6231" w:type="dxa"/>
            <w:gridSpan w:val="2"/>
            <w:vAlign w:val="center"/>
          </w:tcPr>
          <w:p w14:paraId="4C652CFC" w14:textId="77777777" w:rsidR="00FA7031" w:rsidRPr="00725186" w:rsidRDefault="00FA7031" w:rsidP="005877C0">
            <w:pPr>
              <w:jc w:val="center"/>
              <w:rPr>
                <w:ins w:id="3367" w:author="Miku Nosamu" w:date="2025-07-05T16:01:00Z"/>
                <w:rFonts w:cstheme="minorHAnsi"/>
                <w:noProof/>
                <w:color w:val="auto"/>
                <w:kern w:val="1"/>
                <w:szCs w:val="20"/>
                <w:lang w:val="id-ID"/>
                <w:rPrChange w:id="3368" w:author="Miku Nosamu" w:date="2025-07-05T16:08:00Z">
                  <w:rPr>
                    <w:ins w:id="3369" w:author="Miku Nosamu" w:date="2025-07-05T16:01:00Z"/>
                    <w:rFonts w:ascii="Arial" w:hAnsi="Arial" w:cs="Arial"/>
                    <w:noProof/>
                    <w:color w:val="auto"/>
                    <w:kern w:val="1"/>
                    <w:szCs w:val="20"/>
                    <w:lang w:val="id-ID"/>
                  </w:rPr>
                </w:rPrChange>
              </w:rPr>
            </w:pPr>
            <w:ins w:id="3370" w:author="Miku Nosamu" w:date="2025-07-05T16:01:00Z">
              <w:r w:rsidRPr="00725186">
                <w:rPr>
                  <w:rFonts w:cstheme="minorHAnsi"/>
                  <w:noProof/>
                  <w:color w:val="auto"/>
                  <w:kern w:val="1"/>
                  <w:szCs w:val="20"/>
                  <w:rPrChange w:id="3371" w:author="Miku Nosamu" w:date="2025-07-05T16:08:00Z">
                    <w:rPr>
                      <w:rFonts w:ascii="Arial" w:hAnsi="Arial" w:cs="Arial"/>
                      <w:noProof/>
                      <w:color w:val="auto"/>
                      <w:kern w:val="1"/>
                      <w:szCs w:val="20"/>
                    </w:rPr>
                  </w:rPrChange>
                </w:rPr>
                <w:t>Lucky Abdillah</w:t>
              </w:r>
            </w:ins>
          </w:p>
        </w:tc>
      </w:tr>
      <w:tr w:rsidR="00FA7031" w:rsidRPr="005877C0" w14:paraId="5C16E8AC" w14:textId="77777777" w:rsidTr="00725186">
        <w:trPr>
          <w:ins w:id="3372" w:author="Miku Nosamu" w:date="2025-07-05T16:01:00Z"/>
        </w:trPr>
        <w:tc>
          <w:tcPr>
            <w:tcW w:w="9350" w:type="dxa"/>
            <w:gridSpan w:val="3"/>
            <w:vAlign w:val="center"/>
          </w:tcPr>
          <w:p w14:paraId="028FA76E" w14:textId="77777777" w:rsidR="00FA7031" w:rsidRPr="00725186" w:rsidRDefault="00FA7031" w:rsidP="005877C0">
            <w:pPr>
              <w:jc w:val="center"/>
              <w:rPr>
                <w:ins w:id="3373" w:author="Miku Nosamu" w:date="2025-07-05T16:01:00Z"/>
                <w:rFonts w:cstheme="minorHAnsi"/>
                <w:noProof/>
                <w:color w:val="auto"/>
                <w:kern w:val="1"/>
                <w:szCs w:val="20"/>
                <w:lang w:val="id-ID"/>
                <w:rPrChange w:id="3374" w:author="Miku Nosamu" w:date="2025-07-05T16:08:00Z">
                  <w:rPr>
                    <w:ins w:id="3375" w:author="Miku Nosamu" w:date="2025-07-05T16:01:00Z"/>
                    <w:rFonts w:ascii="Arial" w:hAnsi="Arial" w:cs="Arial"/>
                    <w:noProof/>
                    <w:color w:val="auto"/>
                    <w:kern w:val="1"/>
                    <w:szCs w:val="20"/>
                    <w:lang w:val="id-ID"/>
                  </w:rPr>
                </w:rPrChange>
              </w:rPr>
            </w:pPr>
            <w:ins w:id="3376" w:author="Miku Nosamu" w:date="2025-07-05T16:01:00Z">
              <w:r w:rsidRPr="00725186">
                <w:rPr>
                  <w:rFonts w:cstheme="minorHAnsi"/>
                  <w:noProof/>
                  <w:color w:val="auto"/>
                  <w:kern w:val="1"/>
                  <w:szCs w:val="20"/>
                  <w:lang w:val="id-ID"/>
                  <w:rPrChange w:id="3377" w:author="Miku Nosamu" w:date="2025-07-05T16:08:00Z">
                    <w:rPr>
                      <w:rFonts w:ascii="Arial" w:hAnsi="Arial" w:cs="Arial"/>
                      <w:noProof/>
                      <w:color w:val="auto"/>
                      <w:kern w:val="1"/>
                      <w:szCs w:val="20"/>
                      <w:lang w:val="id-ID"/>
                    </w:rPr>
                  </w:rPrChange>
                </w:rPr>
                <w:t>Skenario</w:t>
              </w:r>
            </w:ins>
          </w:p>
        </w:tc>
      </w:tr>
      <w:tr w:rsidR="00FA7031" w:rsidRPr="005877C0" w14:paraId="30B6486C" w14:textId="77777777" w:rsidTr="00725186">
        <w:trPr>
          <w:ins w:id="3378" w:author="Miku Nosamu" w:date="2025-07-05T16:01:00Z"/>
        </w:trPr>
        <w:tc>
          <w:tcPr>
            <w:tcW w:w="9350" w:type="dxa"/>
            <w:gridSpan w:val="3"/>
            <w:vAlign w:val="center"/>
          </w:tcPr>
          <w:p w14:paraId="13FA192F" w14:textId="0F3A742A" w:rsidR="00725186" w:rsidRPr="00725186" w:rsidRDefault="00725186">
            <w:pPr>
              <w:pStyle w:val="NormalWeb"/>
              <w:numPr>
                <w:ilvl w:val="0"/>
                <w:numId w:val="48"/>
              </w:numPr>
              <w:spacing w:before="0" w:beforeAutospacing="0" w:after="0" w:afterAutospacing="0" w:line="360" w:lineRule="auto"/>
              <w:rPr>
                <w:ins w:id="3379" w:author="Miku Nosamu" w:date="2025-07-05T16:07:00Z"/>
                <w:rFonts w:asciiTheme="minorHAnsi" w:hAnsiTheme="minorHAnsi" w:cstheme="minorHAnsi"/>
                <w:sz w:val="20"/>
                <w:szCs w:val="20"/>
                <w:rPrChange w:id="3380" w:author="Miku Nosamu" w:date="2025-07-05T16:08:00Z">
                  <w:rPr>
                    <w:ins w:id="3381" w:author="Miku Nosamu" w:date="2025-07-05T16:07:00Z"/>
                  </w:rPr>
                </w:rPrChange>
              </w:rPr>
              <w:pPrChange w:id="3382" w:author="Miku Nosamu" w:date="2025-07-05T16:08:00Z">
                <w:pPr>
                  <w:pStyle w:val="NormalWeb"/>
                </w:pPr>
              </w:pPrChange>
            </w:pPr>
            <w:ins w:id="3383" w:author="Miku Nosamu" w:date="2025-07-05T16:07:00Z">
              <w:r w:rsidRPr="00725186">
                <w:rPr>
                  <w:rFonts w:asciiTheme="minorHAnsi" w:hAnsiTheme="minorHAnsi" w:cstheme="minorHAnsi"/>
                  <w:sz w:val="20"/>
                  <w:szCs w:val="20"/>
                  <w:rPrChange w:id="3384" w:author="Miku Nosamu" w:date="2025-07-05T16:08:00Z">
                    <w:rPr/>
                  </w:rPrChange>
                </w:rPr>
                <w:t xml:space="preserve">Buka </w:t>
              </w:r>
              <w:proofErr w:type="spellStart"/>
              <w:r w:rsidRPr="00725186">
                <w:rPr>
                  <w:rFonts w:asciiTheme="minorHAnsi" w:hAnsiTheme="minorHAnsi" w:cstheme="minorHAnsi"/>
                  <w:sz w:val="20"/>
                  <w:szCs w:val="20"/>
                  <w:rPrChange w:id="3385" w:author="Miku Nosamu" w:date="2025-07-05T16:08:00Z">
                    <w:rPr/>
                  </w:rPrChange>
                </w:rPr>
                <w:t>halaman</w:t>
              </w:r>
              <w:proofErr w:type="spellEnd"/>
              <w:r w:rsidRPr="00725186">
                <w:rPr>
                  <w:rFonts w:asciiTheme="minorHAnsi" w:hAnsiTheme="minorHAnsi" w:cstheme="minorHAnsi"/>
                  <w:sz w:val="20"/>
                  <w:szCs w:val="20"/>
                  <w:rPrChange w:id="3386" w:author="Miku Nosamu" w:date="2025-07-05T16:08:00Z">
                    <w:rPr/>
                  </w:rPrChange>
                </w:rPr>
                <w:t xml:space="preserve"> </w:t>
              </w:r>
              <w:proofErr w:type="spellStart"/>
              <w:r w:rsidRPr="00725186">
                <w:rPr>
                  <w:rFonts w:asciiTheme="minorHAnsi" w:hAnsiTheme="minorHAnsi" w:cstheme="minorHAnsi"/>
                  <w:sz w:val="20"/>
                  <w:szCs w:val="20"/>
                  <w:rPrChange w:id="3387" w:author="Miku Nosamu" w:date="2025-07-05T16:08:00Z">
                    <w:rPr/>
                  </w:rPrChange>
                </w:rPr>
                <w:t>registrasi</w:t>
              </w:r>
              <w:proofErr w:type="spellEnd"/>
            </w:ins>
          </w:p>
          <w:p w14:paraId="7CA4C9BB" w14:textId="450119C6" w:rsidR="00725186" w:rsidRPr="00725186" w:rsidRDefault="00725186">
            <w:pPr>
              <w:pStyle w:val="NormalWeb"/>
              <w:numPr>
                <w:ilvl w:val="0"/>
                <w:numId w:val="48"/>
              </w:numPr>
              <w:spacing w:before="0" w:beforeAutospacing="0" w:after="0" w:afterAutospacing="0" w:line="360" w:lineRule="auto"/>
              <w:rPr>
                <w:ins w:id="3388" w:author="Miku Nosamu" w:date="2025-07-05T16:07:00Z"/>
                <w:rFonts w:asciiTheme="minorHAnsi" w:hAnsiTheme="minorHAnsi" w:cstheme="minorHAnsi"/>
                <w:sz w:val="20"/>
                <w:szCs w:val="20"/>
                <w:rPrChange w:id="3389" w:author="Miku Nosamu" w:date="2025-07-05T16:08:00Z">
                  <w:rPr>
                    <w:ins w:id="3390" w:author="Miku Nosamu" w:date="2025-07-05T16:07:00Z"/>
                  </w:rPr>
                </w:rPrChange>
              </w:rPr>
              <w:pPrChange w:id="3391" w:author="Miku Nosamu" w:date="2025-07-05T16:08:00Z">
                <w:pPr>
                  <w:pStyle w:val="NormalWeb"/>
                </w:pPr>
              </w:pPrChange>
            </w:pPr>
            <w:proofErr w:type="spellStart"/>
            <w:ins w:id="3392" w:author="Miku Nosamu" w:date="2025-07-05T16:07:00Z">
              <w:r w:rsidRPr="00725186">
                <w:rPr>
                  <w:rFonts w:asciiTheme="minorHAnsi" w:hAnsiTheme="minorHAnsi" w:cstheme="minorHAnsi"/>
                  <w:sz w:val="20"/>
                  <w:szCs w:val="20"/>
                  <w:rPrChange w:id="3393" w:author="Miku Nosamu" w:date="2025-07-05T16:08:00Z">
                    <w:rPr/>
                  </w:rPrChange>
                </w:rPr>
                <w:t>Biarkan</w:t>
              </w:r>
              <w:proofErr w:type="spellEnd"/>
              <w:r w:rsidRPr="00725186">
                <w:rPr>
                  <w:rFonts w:asciiTheme="minorHAnsi" w:hAnsiTheme="minorHAnsi" w:cstheme="minorHAnsi"/>
                  <w:sz w:val="20"/>
                  <w:szCs w:val="20"/>
                  <w:rPrChange w:id="3394" w:author="Miku Nosamu" w:date="2025-07-05T16:08:00Z">
                    <w:rPr/>
                  </w:rPrChange>
                </w:rPr>
                <w:t xml:space="preserve"> salah </w:t>
              </w:r>
              <w:proofErr w:type="spellStart"/>
              <w:r w:rsidRPr="00725186">
                <w:rPr>
                  <w:rFonts w:asciiTheme="minorHAnsi" w:hAnsiTheme="minorHAnsi" w:cstheme="minorHAnsi"/>
                  <w:sz w:val="20"/>
                  <w:szCs w:val="20"/>
                  <w:rPrChange w:id="3395" w:author="Miku Nosamu" w:date="2025-07-05T16:08:00Z">
                    <w:rPr/>
                  </w:rPrChange>
                </w:rPr>
                <w:t>satu</w:t>
              </w:r>
              <w:proofErr w:type="spellEnd"/>
              <w:r w:rsidRPr="00725186">
                <w:rPr>
                  <w:rFonts w:asciiTheme="minorHAnsi" w:hAnsiTheme="minorHAnsi" w:cstheme="minorHAnsi"/>
                  <w:sz w:val="20"/>
                  <w:szCs w:val="20"/>
                  <w:rPrChange w:id="3396" w:author="Miku Nosamu" w:date="2025-07-05T16:08:00Z">
                    <w:rPr/>
                  </w:rPrChange>
                </w:rPr>
                <w:t xml:space="preserve"> </w:t>
              </w:r>
              <w:proofErr w:type="spellStart"/>
              <w:r w:rsidRPr="00725186">
                <w:rPr>
                  <w:rFonts w:asciiTheme="minorHAnsi" w:hAnsiTheme="minorHAnsi" w:cstheme="minorHAnsi"/>
                  <w:sz w:val="20"/>
                  <w:szCs w:val="20"/>
                  <w:rPrChange w:id="3397" w:author="Miku Nosamu" w:date="2025-07-05T16:08:00Z">
                    <w:rPr/>
                  </w:rPrChange>
                </w:rPr>
                <w:t>atau</w:t>
              </w:r>
              <w:proofErr w:type="spellEnd"/>
              <w:r w:rsidRPr="00725186">
                <w:rPr>
                  <w:rFonts w:asciiTheme="minorHAnsi" w:hAnsiTheme="minorHAnsi" w:cstheme="minorHAnsi"/>
                  <w:sz w:val="20"/>
                  <w:szCs w:val="20"/>
                  <w:rPrChange w:id="3398" w:author="Miku Nosamu" w:date="2025-07-05T16:08:00Z">
                    <w:rPr/>
                  </w:rPrChange>
                </w:rPr>
                <w:t xml:space="preserve"> </w:t>
              </w:r>
              <w:proofErr w:type="spellStart"/>
              <w:r w:rsidRPr="00725186">
                <w:rPr>
                  <w:rFonts w:asciiTheme="minorHAnsi" w:hAnsiTheme="minorHAnsi" w:cstheme="minorHAnsi"/>
                  <w:sz w:val="20"/>
                  <w:szCs w:val="20"/>
                  <w:rPrChange w:id="3399" w:author="Miku Nosamu" w:date="2025-07-05T16:08:00Z">
                    <w:rPr/>
                  </w:rPrChange>
                </w:rPr>
                <w:t>beberapa</w:t>
              </w:r>
              <w:proofErr w:type="spellEnd"/>
              <w:r w:rsidRPr="00725186">
                <w:rPr>
                  <w:rFonts w:asciiTheme="minorHAnsi" w:hAnsiTheme="minorHAnsi" w:cstheme="minorHAnsi"/>
                  <w:sz w:val="20"/>
                  <w:szCs w:val="20"/>
                  <w:rPrChange w:id="3400" w:author="Miku Nosamu" w:date="2025-07-05T16:08:00Z">
                    <w:rPr/>
                  </w:rPrChange>
                </w:rPr>
                <w:t xml:space="preserve"> field </w:t>
              </w:r>
              <w:proofErr w:type="spellStart"/>
              <w:r w:rsidRPr="00725186">
                <w:rPr>
                  <w:rFonts w:asciiTheme="minorHAnsi" w:hAnsiTheme="minorHAnsi" w:cstheme="minorHAnsi"/>
                  <w:sz w:val="20"/>
                  <w:szCs w:val="20"/>
                  <w:rPrChange w:id="3401" w:author="Miku Nosamu" w:date="2025-07-05T16:08:00Z">
                    <w:rPr/>
                  </w:rPrChange>
                </w:rPr>
                <w:t>kosong</w:t>
              </w:r>
              <w:proofErr w:type="spellEnd"/>
            </w:ins>
          </w:p>
          <w:p w14:paraId="3DACFEC3" w14:textId="3713A920" w:rsidR="00FA7031" w:rsidRPr="00725186" w:rsidRDefault="00725186">
            <w:pPr>
              <w:pStyle w:val="NormalWeb"/>
              <w:numPr>
                <w:ilvl w:val="0"/>
                <w:numId w:val="48"/>
              </w:numPr>
              <w:spacing w:before="0" w:beforeAutospacing="0" w:after="0" w:afterAutospacing="0" w:line="360" w:lineRule="auto"/>
              <w:rPr>
                <w:ins w:id="3402" w:author="Miku Nosamu" w:date="2025-07-05T16:01:00Z"/>
                <w:rFonts w:cstheme="minorHAnsi"/>
                <w:rPrChange w:id="3403" w:author="Miku Nosamu" w:date="2025-07-05T16:08:00Z">
                  <w:rPr>
                    <w:ins w:id="3404" w:author="Miku Nosamu" w:date="2025-07-05T16:01:00Z"/>
                    <w:noProof/>
                    <w:lang w:val="id-ID"/>
                  </w:rPr>
                </w:rPrChange>
              </w:rPr>
              <w:pPrChange w:id="3405" w:author="Miku Nosamu" w:date="2025-07-05T16:08:00Z">
                <w:pPr>
                  <w:pStyle w:val="ListParagraph"/>
                  <w:numPr>
                    <w:numId w:val="38"/>
                  </w:numPr>
                  <w:spacing w:before="0" w:after="0" w:line="360" w:lineRule="auto"/>
                  <w:ind w:hanging="360"/>
                  <w:jc w:val="left"/>
                </w:pPr>
              </w:pPrChange>
            </w:pPr>
            <w:proofErr w:type="spellStart"/>
            <w:ins w:id="3406" w:author="Miku Nosamu" w:date="2025-07-05T16:07:00Z">
              <w:r w:rsidRPr="00725186">
                <w:rPr>
                  <w:rFonts w:asciiTheme="minorHAnsi" w:hAnsiTheme="minorHAnsi" w:cstheme="minorHAnsi"/>
                  <w:sz w:val="20"/>
                  <w:szCs w:val="20"/>
                  <w:rPrChange w:id="3407" w:author="Miku Nosamu" w:date="2025-07-05T16:08:00Z">
                    <w:rPr/>
                  </w:rPrChange>
                </w:rPr>
                <w:t>Klik</w:t>
              </w:r>
              <w:proofErr w:type="spellEnd"/>
              <w:r w:rsidRPr="00725186">
                <w:rPr>
                  <w:rFonts w:asciiTheme="minorHAnsi" w:hAnsiTheme="minorHAnsi" w:cstheme="minorHAnsi"/>
                  <w:sz w:val="20"/>
                  <w:szCs w:val="20"/>
                  <w:rPrChange w:id="3408" w:author="Miku Nosamu" w:date="2025-07-05T16:08:00Z">
                    <w:rPr/>
                  </w:rPrChange>
                </w:rPr>
                <w:t xml:space="preserve"> </w:t>
              </w:r>
              <w:proofErr w:type="spellStart"/>
              <w:r w:rsidRPr="00725186">
                <w:rPr>
                  <w:rFonts w:asciiTheme="minorHAnsi" w:hAnsiTheme="minorHAnsi" w:cstheme="minorHAnsi"/>
                  <w:sz w:val="20"/>
                  <w:szCs w:val="20"/>
                  <w:rPrChange w:id="3409" w:author="Miku Nosamu" w:date="2025-07-05T16:08:00Z">
                    <w:rPr/>
                  </w:rPrChange>
                </w:rPr>
                <w:t>tombol</w:t>
              </w:r>
              <w:proofErr w:type="spellEnd"/>
              <w:r w:rsidRPr="00725186">
                <w:rPr>
                  <w:rFonts w:asciiTheme="minorHAnsi" w:hAnsiTheme="minorHAnsi" w:cstheme="minorHAnsi"/>
                  <w:sz w:val="20"/>
                  <w:szCs w:val="20"/>
                  <w:rPrChange w:id="3410" w:author="Miku Nosamu" w:date="2025-07-05T16:08:00Z">
                    <w:rPr/>
                  </w:rPrChange>
                </w:rPr>
                <w:t xml:space="preserve"> “Daftar”</w:t>
              </w:r>
            </w:ins>
          </w:p>
        </w:tc>
      </w:tr>
      <w:tr w:rsidR="00FA7031" w:rsidRPr="005877C0" w14:paraId="614A27AE" w14:textId="77777777" w:rsidTr="00725186">
        <w:trPr>
          <w:trHeight w:val="101"/>
          <w:ins w:id="3411" w:author="Miku Nosamu" w:date="2025-07-05T16:01:00Z"/>
        </w:trPr>
        <w:tc>
          <w:tcPr>
            <w:tcW w:w="3119" w:type="dxa"/>
            <w:vAlign w:val="center"/>
          </w:tcPr>
          <w:p w14:paraId="5C0518F2" w14:textId="77777777" w:rsidR="00FA7031" w:rsidRPr="00725186" w:rsidRDefault="00FA7031" w:rsidP="005877C0">
            <w:pPr>
              <w:jc w:val="center"/>
              <w:rPr>
                <w:ins w:id="3412" w:author="Miku Nosamu" w:date="2025-07-05T16:01:00Z"/>
                <w:rFonts w:cstheme="minorHAnsi"/>
                <w:noProof/>
                <w:color w:val="auto"/>
                <w:kern w:val="1"/>
                <w:szCs w:val="20"/>
                <w:lang w:val="id-ID"/>
                <w:rPrChange w:id="3413" w:author="Miku Nosamu" w:date="2025-07-05T16:08:00Z">
                  <w:rPr>
                    <w:ins w:id="3414" w:author="Miku Nosamu" w:date="2025-07-05T16:01:00Z"/>
                    <w:rFonts w:ascii="Arial" w:hAnsi="Arial" w:cs="Arial"/>
                    <w:noProof/>
                    <w:color w:val="auto"/>
                    <w:kern w:val="1"/>
                    <w:szCs w:val="20"/>
                    <w:lang w:val="id-ID"/>
                  </w:rPr>
                </w:rPrChange>
              </w:rPr>
            </w:pPr>
            <w:ins w:id="3415" w:author="Miku Nosamu" w:date="2025-07-05T16:01:00Z">
              <w:r w:rsidRPr="00725186">
                <w:rPr>
                  <w:rFonts w:cstheme="minorHAnsi"/>
                  <w:noProof/>
                  <w:color w:val="auto"/>
                  <w:kern w:val="1"/>
                  <w:szCs w:val="20"/>
                  <w:lang w:val="id-ID"/>
                  <w:rPrChange w:id="3416" w:author="Miku Nosamu" w:date="2025-07-05T16:08:00Z">
                    <w:rPr>
                      <w:rFonts w:ascii="Arial" w:hAnsi="Arial" w:cs="Arial"/>
                      <w:noProof/>
                      <w:color w:val="auto"/>
                      <w:kern w:val="1"/>
                      <w:szCs w:val="20"/>
                      <w:lang w:val="id-ID"/>
                    </w:rPr>
                  </w:rPrChange>
                </w:rPr>
                <w:t>Hasil yang Diharapkan</w:t>
              </w:r>
            </w:ins>
          </w:p>
        </w:tc>
        <w:tc>
          <w:tcPr>
            <w:tcW w:w="3116" w:type="dxa"/>
            <w:vAlign w:val="center"/>
          </w:tcPr>
          <w:p w14:paraId="4A9AE137" w14:textId="77777777" w:rsidR="00FA7031" w:rsidRPr="00725186" w:rsidRDefault="00FA7031" w:rsidP="005877C0">
            <w:pPr>
              <w:jc w:val="center"/>
              <w:rPr>
                <w:ins w:id="3417" w:author="Miku Nosamu" w:date="2025-07-05T16:01:00Z"/>
                <w:rFonts w:cstheme="minorHAnsi"/>
                <w:noProof/>
                <w:color w:val="auto"/>
                <w:kern w:val="1"/>
                <w:szCs w:val="20"/>
                <w:lang w:val="id-ID"/>
                <w:rPrChange w:id="3418" w:author="Miku Nosamu" w:date="2025-07-05T16:08:00Z">
                  <w:rPr>
                    <w:ins w:id="3419" w:author="Miku Nosamu" w:date="2025-07-05T16:01:00Z"/>
                    <w:rFonts w:ascii="Arial" w:hAnsi="Arial" w:cs="Arial"/>
                    <w:noProof/>
                    <w:color w:val="auto"/>
                    <w:kern w:val="1"/>
                    <w:szCs w:val="20"/>
                    <w:lang w:val="id-ID"/>
                  </w:rPr>
                </w:rPrChange>
              </w:rPr>
            </w:pPr>
            <w:ins w:id="3420" w:author="Miku Nosamu" w:date="2025-07-05T16:01:00Z">
              <w:r w:rsidRPr="00725186">
                <w:rPr>
                  <w:rFonts w:cstheme="minorHAnsi"/>
                  <w:noProof/>
                  <w:color w:val="auto"/>
                  <w:kern w:val="1"/>
                  <w:szCs w:val="20"/>
                  <w:lang w:val="id-ID"/>
                  <w:rPrChange w:id="3421" w:author="Miku Nosamu" w:date="2025-07-05T16:08:00Z">
                    <w:rPr>
                      <w:rFonts w:ascii="Arial" w:hAnsi="Arial" w:cs="Arial"/>
                      <w:noProof/>
                      <w:color w:val="auto"/>
                      <w:kern w:val="1"/>
                      <w:szCs w:val="20"/>
                      <w:lang w:val="id-ID"/>
                    </w:rPr>
                  </w:rPrChange>
                </w:rPr>
                <w:t xml:space="preserve">Hasil Pengamatan </w:t>
              </w:r>
            </w:ins>
          </w:p>
        </w:tc>
        <w:tc>
          <w:tcPr>
            <w:tcW w:w="3115" w:type="dxa"/>
            <w:vAlign w:val="center"/>
          </w:tcPr>
          <w:p w14:paraId="32BEEB00" w14:textId="77777777" w:rsidR="00FA7031" w:rsidRPr="00725186" w:rsidRDefault="00FA7031" w:rsidP="005877C0">
            <w:pPr>
              <w:jc w:val="center"/>
              <w:rPr>
                <w:ins w:id="3422" w:author="Miku Nosamu" w:date="2025-07-05T16:01:00Z"/>
                <w:rFonts w:cstheme="minorHAnsi"/>
                <w:noProof/>
                <w:color w:val="auto"/>
                <w:kern w:val="1"/>
                <w:szCs w:val="20"/>
                <w:lang w:val="id-ID"/>
                <w:rPrChange w:id="3423" w:author="Miku Nosamu" w:date="2025-07-05T16:08:00Z">
                  <w:rPr>
                    <w:ins w:id="3424" w:author="Miku Nosamu" w:date="2025-07-05T16:01:00Z"/>
                    <w:rFonts w:ascii="Arial" w:hAnsi="Arial" w:cs="Arial"/>
                    <w:noProof/>
                    <w:color w:val="auto"/>
                    <w:kern w:val="1"/>
                    <w:szCs w:val="20"/>
                    <w:lang w:val="id-ID"/>
                  </w:rPr>
                </w:rPrChange>
              </w:rPr>
            </w:pPr>
            <w:ins w:id="3425" w:author="Miku Nosamu" w:date="2025-07-05T16:01:00Z">
              <w:r w:rsidRPr="00725186">
                <w:rPr>
                  <w:rFonts w:cstheme="minorHAnsi"/>
                  <w:noProof/>
                  <w:color w:val="auto"/>
                  <w:kern w:val="1"/>
                  <w:szCs w:val="20"/>
                  <w:lang w:val="id-ID"/>
                  <w:rPrChange w:id="3426" w:author="Miku Nosamu" w:date="2025-07-05T16:08:00Z">
                    <w:rPr>
                      <w:rFonts w:ascii="Arial" w:hAnsi="Arial" w:cs="Arial"/>
                      <w:noProof/>
                      <w:color w:val="auto"/>
                      <w:kern w:val="1"/>
                      <w:szCs w:val="20"/>
                      <w:lang w:val="id-ID"/>
                    </w:rPr>
                  </w:rPrChange>
                </w:rPr>
                <w:t>Kesimpulan</w:t>
              </w:r>
            </w:ins>
          </w:p>
        </w:tc>
      </w:tr>
      <w:tr w:rsidR="00725186" w:rsidRPr="005877C0" w14:paraId="2B4A8FCD" w14:textId="77777777" w:rsidTr="00725186">
        <w:trPr>
          <w:trHeight w:val="100"/>
          <w:ins w:id="3427" w:author="Miku Nosamu" w:date="2025-07-05T16:01:00Z"/>
        </w:trPr>
        <w:tc>
          <w:tcPr>
            <w:tcW w:w="3119" w:type="dxa"/>
            <w:vAlign w:val="center"/>
          </w:tcPr>
          <w:p w14:paraId="74E11F64" w14:textId="3970D83F" w:rsidR="00725186" w:rsidRPr="00725186" w:rsidRDefault="00725186">
            <w:pPr>
              <w:spacing w:line="360" w:lineRule="auto"/>
              <w:jc w:val="center"/>
              <w:rPr>
                <w:ins w:id="3428" w:author="Miku Nosamu" w:date="2025-07-05T16:01:00Z"/>
                <w:rFonts w:cstheme="minorHAnsi"/>
                <w:noProof/>
                <w:color w:val="auto"/>
                <w:kern w:val="1"/>
                <w:szCs w:val="20"/>
                <w:lang w:val="id-ID"/>
                <w:rPrChange w:id="3429" w:author="Miku Nosamu" w:date="2025-07-05T16:08:00Z">
                  <w:rPr>
                    <w:ins w:id="3430" w:author="Miku Nosamu" w:date="2025-07-05T16:01:00Z"/>
                    <w:rFonts w:ascii="Arial" w:hAnsi="Arial" w:cs="Arial"/>
                    <w:noProof/>
                    <w:color w:val="auto"/>
                    <w:kern w:val="1"/>
                    <w:szCs w:val="20"/>
                    <w:lang w:val="id-ID"/>
                  </w:rPr>
                </w:rPrChange>
              </w:rPr>
              <w:pPrChange w:id="3431" w:author="Miku Nosamu" w:date="2025-07-05T17:38:00Z">
                <w:pPr>
                  <w:jc w:val="center"/>
                </w:pPr>
              </w:pPrChange>
            </w:pPr>
            <w:proofErr w:type="spellStart"/>
            <w:ins w:id="3432" w:author="Miku Nosamu" w:date="2025-07-05T16:08:00Z">
              <w:r w:rsidRPr="00725186">
                <w:rPr>
                  <w:rFonts w:cstheme="minorHAnsi"/>
                  <w:color w:val="auto"/>
                  <w:rPrChange w:id="3433" w:author="Miku Nosamu" w:date="2025-07-05T16:08:00Z">
                    <w:rPr/>
                  </w:rPrChange>
                </w:rPr>
                <w:t>Sistem</w:t>
              </w:r>
              <w:proofErr w:type="spellEnd"/>
              <w:r w:rsidRPr="00725186">
                <w:rPr>
                  <w:rFonts w:cstheme="minorHAnsi"/>
                  <w:color w:val="auto"/>
                  <w:rPrChange w:id="3434" w:author="Miku Nosamu" w:date="2025-07-05T16:08:00Z">
                    <w:rPr/>
                  </w:rPrChange>
                </w:rPr>
                <w:t xml:space="preserve"> </w:t>
              </w:r>
              <w:proofErr w:type="spellStart"/>
              <w:r w:rsidRPr="00725186">
                <w:rPr>
                  <w:rFonts w:cstheme="minorHAnsi"/>
                  <w:color w:val="auto"/>
                  <w:rPrChange w:id="3435" w:author="Miku Nosamu" w:date="2025-07-05T16:08:00Z">
                    <w:rPr/>
                  </w:rPrChange>
                </w:rPr>
                <w:t>menampilkan</w:t>
              </w:r>
              <w:proofErr w:type="spellEnd"/>
              <w:r w:rsidRPr="00725186">
                <w:rPr>
                  <w:rFonts w:cstheme="minorHAnsi"/>
                  <w:color w:val="auto"/>
                  <w:rPrChange w:id="3436" w:author="Miku Nosamu" w:date="2025-07-05T16:08:00Z">
                    <w:rPr/>
                  </w:rPrChange>
                </w:rPr>
                <w:t xml:space="preserve"> </w:t>
              </w:r>
              <w:proofErr w:type="spellStart"/>
              <w:r w:rsidRPr="00725186">
                <w:rPr>
                  <w:rFonts w:cstheme="minorHAnsi"/>
                  <w:color w:val="auto"/>
                  <w:rPrChange w:id="3437" w:author="Miku Nosamu" w:date="2025-07-05T16:08:00Z">
                    <w:rPr/>
                  </w:rPrChange>
                </w:rPr>
                <w:t>pesan</w:t>
              </w:r>
              <w:proofErr w:type="spellEnd"/>
              <w:r w:rsidRPr="00725186">
                <w:rPr>
                  <w:rFonts w:cstheme="minorHAnsi"/>
                  <w:color w:val="auto"/>
                  <w:rPrChange w:id="3438" w:author="Miku Nosamu" w:date="2025-07-05T16:08:00Z">
                    <w:rPr/>
                  </w:rPrChange>
                </w:rPr>
                <w:t xml:space="preserve"> </w:t>
              </w:r>
              <w:proofErr w:type="spellStart"/>
              <w:r w:rsidRPr="00725186">
                <w:rPr>
                  <w:rFonts w:cstheme="minorHAnsi"/>
                  <w:color w:val="auto"/>
                  <w:rPrChange w:id="3439" w:author="Miku Nosamu" w:date="2025-07-05T16:08:00Z">
                    <w:rPr/>
                  </w:rPrChange>
                </w:rPr>
                <w:t>bahwa</w:t>
              </w:r>
              <w:proofErr w:type="spellEnd"/>
              <w:r w:rsidRPr="00725186">
                <w:rPr>
                  <w:rFonts w:cstheme="minorHAnsi"/>
                  <w:color w:val="auto"/>
                  <w:rPrChange w:id="3440" w:author="Miku Nosamu" w:date="2025-07-05T16:08:00Z">
                    <w:rPr/>
                  </w:rPrChange>
                </w:rPr>
                <w:t xml:space="preserve"> semua field </w:t>
              </w:r>
              <w:proofErr w:type="spellStart"/>
              <w:r w:rsidRPr="00725186">
                <w:rPr>
                  <w:rFonts w:cstheme="minorHAnsi"/>
                  <w:color w:val="auto"/>
                  <w:rPrChange w:id="3441" w:author="Miku Nosamu" w:date="2025-07-05T16:08:00Z">
                    <w:rPr/>
                  </w:rPrChange>
                </w:rPr>
                <w:t>wajib</w:t>
              </w:r>
              <w:proofErr w:type="spellEnd"/>
              <w:r w:rsidRPr="00725186">
                <w:rPr>
                  <w:rFonts w:cstheme="minorHAnsi"/>
                  <w:color w:val="auto"/>
                  <w:rPrChange w:id="3442" w:author="Miku Nosamu" w:date="2025-07-05T16:08:00Z">
                    <w:rPr/>
                  </w:rPrChange>
                </w:rPr>
                <w:t xml:space="preserve"> </w:t>
              </w:r>
              <w:proofErr w:type="spellStart"/>
              <w:r w:rsidRPr="00725186">
                <w:rPr>
                  <w:rFonts w:cstheme="minorHAnsi"/>
                  <w:color w:val="auto"/>
                  <w:rPrChange w:id="3443" w:author="Miku Nosamu" w:date="2025-07-05T16:08:00Z">
                    <w:rPr/>
                  </w:rPrChange>
                </w:rPr>
                <w:t>diisi</w:t>
              </w:r>
            </w:ins>
            <w:proofErr w:type="spellEnd"/>
          </w:p>
        </w:tc>
        <w:tc>
          <w:tcPr>
            <w:tcW w:w="3116" w:type="dxa"/>
            <w:vAlign w:val="center"/>
          </w:tcPr>
          <w:p w14:paraId="7B7E2FB8" w14:textId="18E178FD" w:rsidR="00725186" w:rsidRPr="00725186" w:rsidRDefault="00725186">
            <w:pPr>
              <w:spacing w:line="360" w:lineRule="auto"/>
              <w:jc w:val="center"/>
              <w:rPr>
                <w:ins w:id="3444" w:author="Miku Nosamu" w:date="2025-07-05T16:01:00Z"/>
                <w:rFonts w:cstheme="minorHAnsi"/>
                <w:noProof/>
                <w:color w:val="auto"/>
                <w:kern w:val="1"/>
                <w:szCs w:val="20"/>
                <w:lang w:val="id-ID"/>
                <w:rPrChange w:id="3445" w:author="Miku Nosamu" w:date="2025-07-05T16:08:00Z">
                  <w:rPr>
                    <w:ins w:id="3446" w:author="Miku Nosamu" w:date="2025-07-05T16:01:00Z"/>
                    <w:rFonts w:ascii="Arial" w:hAnsi="Arial" w:cs="Arial"/>
                    <w:noProof/>
                    <w:color w:val="auto"/>
                    <w:kern w:val="1"/>
                    <w:szCs w:val="20"/>
                    <w:lang w:val="id-ID"/>
                  </w:rPr>
                </w:rPrChange>
              </w:rPr>
              <w:pPrChange w:id="3447" w:author="Miku Nosamu" w:date="2025-07-05T17:38:00Z">
                <w:pPr>
                  <w:jc w:val="center"/>
                </w:pPr>
              </w:pPrChange>
            </w:pPr>
            <w:proofErr w:type="spellStart"/>
            <w:ins w:id="3448" w:author="Miku Nosamu" w:date="2025-07-05T16:08:00Z">
              <w:r w:rsidRPr="00725186">
                <w:rPr>
                  <w:rFonts w:cstheme="minorHAnsi"/>
                  <w:color w:val="auto"/>
                  <w:rPrChange w:id="3449" w:author="Miku Nosamu" w:date="2025-07-05T16:08:00Z">
                    <w:rPr/>
                  </w:rPrChange>
                </w:rPr>
                <w:t>Muncul</w:t>
              </w:r>
              <w:proofErr w:type="spellEnd"/>
              <w:r w:rsidRPr="00725186">
                <w:rPr>
                  <w:rFonts w:cstheme="minorHAnsi"/>
                  <w:color w:val="auto"/>
                  <w:rPrChange w:id="3450" w:author="Miku Nosamu" w:date="2025-07-05T16:08:00Z">
                    <w:rPr/>
                  </w:rPrChange>
                </w:rPr>
                <w:t xml:space="preserve"> </w:t>
              </w:r>
              <w:proofErr w:type="spellStart"/>
              <w:r w:rsidRPr="00725186">
                <w:rPr>
                  <w:rFonts w:cstheme="minorHAnsi"/>
                  <w:color w:val="auto"/>
                  <w:rPrChange w:id="3451" w:author="Miku Nosamu" w:date="2025-07-05T16:08:00Z">
                    <w:rPr/>
                  </w:rPrChange>
                </w:rPr>
                <w:t>pesan</w:t>
              </w:r>
              <w:proofErr w:type="spellEnd"/>
              <w:r w:rsidRPr="00725186">
                <w:rPr>
                  <w:rFonts w:cstheme="minorHAnsi"/>
                  <w:color w:val="auto"/>
                  <w:rPrChange w:id="3452" w:author="Miku Nosamu" w:date="2025-07-05T16:08:00Z">
                    <w:rPr/>
                  </w:rPrChange>
                </w:rPr>
                <w:t xml:space="preserve"> “Field </w:t>
              </w:r>
              <w:proofErr w:type="spellStart"/>
              <w:r w:rsidRPr="00725186">
                <w:rPr>
                  <w:rFonts w:cstheme="minorHAnsi"/>
                  <w:color w:val="auto"/>
                  <w:rPrChange w:id="3453" w:author="Miku Nosamu" w:date="2025-07-05T16:08:00Z">
                    <w:rPr/>
                  </w:rPrChange>
                </w:rPr>
                <w:t>tidak</w:t>
              </w:r>
              <w:proofErr w:type="spellEnd"/>
              <w:r w:rsidRPr="00725186">
                <w:rPr>
                  <w:rFonts w:cstheme="minorHAnsi"/>
                  <w:color w:val="auto"/>
                  <w:rPrChange w:id="3454" w:author="Miku Nosamu" w:date="2025-07-05T16:08:00Z">
                    <w:rPr/>
                  </w:rPrChange>
                </w:rPr>
                <w:t xml:space="preserve"> boleh </w:t>
              </w:r>
              <w:proofErr w:type="spellStart"/>
              <w:r w:rsidRPr="00725186">
                <w:rPr>
                  <w:rFonts w:cstheme="minorHAnsi"/>
                  <w:color w:val="auto"/>
                  <w:rPrChange w:id="3455" w:author="Miku Nosamu" w:date="2025-07-05T16:08:00Z">
                    <w:rPr/>
                  </w:rPrChange>
                </w:rPr>
                <w:t>kosong</w:t>
              </w:r>
              <w:proofErr w:type="spellEnd"/>
              <w:r w:rsidRPr="00725186">
                <w:rPr>
                  <w:rFonts w:cstheme="minorHAnsi"/>
                  <w:color w:val="auto"/>
                  <w:rPrChange w:id="3456" w:author="Miku Nosamu" w:date="2025-07-05T16:08:00Z">
                    <w:rPr/>
                  </w:rPrChange>
                </w:rPr>
                <w:t>”</w:t>
              </w:r>
            </w:ins>
          </w:p>
        </w:tc>
        <w:tc>
          <w:tcPr>
            <w:tcW w:w="3115" w:type="dxa"/>
            <w:vAlign w:val="center"/>
          </w:tcPr>
          <w:p w14:paraId="32F9915E" w14:textId="77777777" w:rsidR="00725186" w:rsidRPr="00725186" w:rsidRDefault="00725186" w:rsidP="00725186">
            <w:pPr>
              <w:jc w:val="center"/>
              <w:rPr>
                <w:ins w:id="3457" w:author="Miku Nosamu" w:date="2025-07-05T16:01:00Z"/>
                <w:rFonts w:cstheme="minorHAnsi"/>
                <w:noProof/>
                <w:color w:val="auto"/>
                <w:kern w:val="1"/>
                <w:szCs w:val="20"/>
                <w:lang w:val="id-ID"/>
                <w:rPrChange w:id="3458" w:author="Miku Nosamu" w:date="2025-07-05T16:08:00Z">
                  <w:rPr>
                    <w:ins w:id="3459" w:author="Miku Nosamu" w:date="2025-07-05T16:01:00Z"/>
                    <w:rFonts w:ascii="Arial" w:hAnsi="Arial" w:cs="Arial"/>
                    <w:noProof/>
                    <w:color w:val="auto"/>
                    <w:kern w:val="1"/>
                    <w:szCs w:val="20"/>
                    <w:lang w:val="id-ID"/>
                  </w:rPr>
                </w:rPrChange>
              </w:rPr>
            </w:pPr>
            <w:ins w:id="3460" w:author="Miku Nosamu" w:date="2025-07-05T16:01:00Z">
              <w:r w:rsidRPr="00725186">
                <w:rPr>
                  <w:rFonts w:cstheme="minorHAnsi"/>
                  <w:noProof/>
                  <w:color w:val="auto"/>
                  <w:kern w:val="1"/>
                  <w:szCs w:val="20"/>
                  <w:lang w:val="id-ID"/>
                  <w:rPrChange w:id="3461" w:author="Miku Nosamu" w:date="2025-07-05T16:08:00Z">
                    <w:rPr>
                      <w:rFonts w:ascii="Arial" w:hAnsi="Arial" w:cs="Arial"/>
                      <w:noProof/>
                      <w:color w:val="auto"/>
                      <w:kern w:val="1"/>
                      <w:szCs w:val="20"/>
                      <w:lang w:val="id-ID"/>
                    </w:rPr>
                  </w:rPrChange>
                </w:rPr>
                <w:t>Hasil pengamatan sesuai</w:t>
              </w:r>
            </w:ins>
          </w:p>
        </w:tc>
      </w:tr>
    </w:tbl>
    <w:p w14:paraId="6B72BE02" w14:textId="676117C4" w:rsidR="00FA7031" w:rsidRDefault="00FA7031" w:rsidP="00546376">
      <w:pPr>
        <w:rPr>
          <w:ins w:id="3462" w:author="Miku Nosamu" w:date="2025-07-05T16:01:00Z"/>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FA7031" w:rsidRPr="00041683" w14:paraId="229594E1" w14:textId="77777777" w:rsidTr="005877C0">
        <w:trPr>
          <w:cnfStyle w:val="100000000000" w:firstRow="1" w:lastRow="0" w:firstColumn="0" w:lastColumn="0" w:oddVBand="0" w:evenVBand="0" w:oddHBand="0" w:evenHBand="0" w:firstRowFirstColumn="0" w:firstRowLastColumn="0" w:lastRowFirstColumn="0" w:lastRowLastColumn="0"/>
          <w:ins w:id="3463" w:author="Miku Nosamu" w:date="2025-07-05T16:01:00Z"/>
        </w:trPr>
        <w:tc>
          <w:tcPr>
            <w:tcW w:w="3192" w:type="dxa"/>
            <w:vAlign w:val="center"/>
          </w:tcPr>
          <w:p w14:paraId="7B1CFD6D" w14:textId="77777777" w:rsidR="00FA7031" w:rsidRPr="00041683" w:rsidRDefault="00FA7031" w:rsidP="005877C0">
            <w:pPr>
              <w:jc w:val="center"/>
              <w:rPr>
                <w:ins w:id="3464" w:author="Miku Nosamu" w:date="2025-07-05T16:01:00Z"/>
                <w:rFonts w:ascii="Arial" w:hAnsi="Arial" w:cs="Arial"/>
                <w:noProof/>
                <w:color w:val="2C283A" w:themeColor="text2"/>
                <w:kern w:val="1"/>
                <w:szCs w:val="20"/>
                <w:lang w:val="id-ID"/>
              </w:rPr>
            </w:pPr>
            <w:ins w:id="3465" w:author="Miku Nosamu" w:date="2025-07-05T16:01:00Z">
              <w:r w:rsidRPr="00041683">
                <w:rPr>
                  <w:rFonts w:ascii="Arial" w:hAnsi="Arial" w:cs="Arial"/>
                  <w:noProof/>
                  <w:color w:val="2C283A" w:themeColor="text2"/>
                  <w:kern w:val="1"/>
                  <w:szCs w:val="20"/>
                  <w:lang w:val="id-ID"/>
                </w:rPr>
                <w:t>Identifikasi</w:t>
              </w:r>
            </w:ins>
          </w:p>
        </w:tc>
        <w:tc>
          <w:tcPr>
            <w:tcW w:w="6384" w:type="dxa"/>
            <w:gridSpan w:val="2"/>
            <w:vAlign w:val="center"/>
          </w:tcPr>
          <w:p w14:paraId="22333C1B" w14:textId="20CB93A3" w:rsidR="00FA7031" w:rsidRPr="00725186" w:rsidRDefault="00FA7031" w:rsidP="005877C0">
            <w:pPr>
              <w:jc w:val="center"/>
              <w:rPr>
                <w:ins w:id="3466" w:author="Miku Nosamu" w:date="2025-07-05T16:01:00Z"/>
                <w:rFonts w:ascii="Arial" w:hAnsi="Arial" w:cs="Arial"/>
                <w:noProof/>
                <w:color w:val="2C283A" w:themeColor="text2"/>
                <w:kern w:val="1"/>
                <w:szCs w:val="20"/>
                <w:rPrChange w:id="3467" w:author="Miku Nosamu" w:date="2025-07-05T16:08:00Z">
                  <w:rPr>
                    <w:ins w:id="3468" w:author="Miku Nosamu" w:date="2025-07-05T16:01:00Z"/>
                    <w:rFonts w:ascii="Arial" w:hAnsi="Arial" w:cs="Arial"/>
                    <w:noProof/>
                    <w:color w:val="2C283A" w:themeColor="text2"/>
                    <w:kern w:val="1"/>
                    <w:szCs w:val="20"/>
                    <w:lang w:val="id-ID"/>
                  </w:rPr>
                </w:rPrChange>
              </w:rPr>
            </w:pPr>
            <w:ins w:id="3469" w:author="Miku Nosamu" w:date="2025-07-05T16:01:00Z">
              <w:r w:rsidRPr="00041683">
                <w:rPr>
                  <w:rFonts w:ascii="Arial" w:hAnsi="Arial" w:cs="Arial"/>
                  <w:noProof/>
                  <w:color w:val="2C283A" w:themeColor="text2"/>
                  <w:kern w:val="1"/>
                  <w:szCs w:val="20"/>
                  <w:lang w:val="id-ID"/>
                </w:rPr>
                <w:t>KU-00</w:t>
              </w:r>
            </w:ins>
            <w:ins w:id="3470" w:author="Miku Nosamu" w:date="2025-07-05T16:08:00Z">
              <w:r w:rsidR="00725186">
                <w:rPr>
                  <w:rFonts w:ascii="Arial" w:hAnsi="Arial" w:cs="Arial"/>
                  <w:noProof/>
                  <w:color w:val="2C283A" w:themeColor="text2"/>
                  <w:kern w:val="1"/>
                  <w:szCs w:val="20"/>
                </w:rPr>
                <w:t>6</w:t>
              </w:r>
            </w:ins>
          </w:p>
        </w:tc>
      </w:tr>
      <w:tr w:rsidR="00FA7031" w:rsidRPr="005877C0" w14:paraId="373D15FB" w14:textId="77777777" w:rsidTr="005877C0">
        <w:trPr>
          <w:ins w:id="3471" w:author="Miku Nosamu" w:date="2025-07-05T16:01:00Z"/>
        </w:trPr>
        <w:tc>
          <w:tcPr>
            <w:tcW w:w="3192" w:type="dxa"/>
            <w:vAlign w:val="center"/>
          </w:tcPr>
          <w:p w14:paraId="5F7D30A3" w14:textId="77777777" w:rsidR="00FA7031" w:rsidRPr="004D2B64" w:rsidRDefault="00FA7031" w:rsidP="005877C0">
            <w:pPr>
              <w:jc w:val="center"/>
              <w:rPr>
                <w:ins w:id="3472" w:author="Miku Nosamu" w:date="2025-07-05T16:01:00Z"/>
                <w:rFonts w:cstheme="minorHAnsi"/>
                <w:noProof/>
                <w:color w:val="auto"/>
                <w:kern w:val="1"/>
                <w:szCs w:val="20"/>
                <w:lang w:val="id-ID"/>
                <w:rPrChange w:id="3473" w:author="Miku Nosamu" w:date="2025-07-05T16:23:00Z">
                  <w:rPr>
                    <w:ins w:id="3474" w:author="Miku Nosamu" w:date="2025-07-05T16:01:00Z"/>
                    <w:rFonts w:ascii="Arial" w:hAnsi="Arial" w:cs="Arial"/>
                    <w:noProof/>
                    <w:color w:val="auto"/>
                    <w:kern w:val="1"/>
                    <w:szCs w:val="20"/>
                    <w:lang w:val="id-ID"/>
                  </w:rPr>
                </w:rPrChange>
              </w:rPr>
            </w:pPr>
            <w:ins w:id="3475" w:author="Miku Nosamu" w:date="2025-07-05T16:01:00Z">
              <w:r w:rsidRPr="004D2B64">
                <w:rPr>
                  <w:rFonts w:cstheme="minorHAnsi"/>
                  <w:noProof/>
                  <w:color w:val="auto"/>
                  <w:kern w:val="1"/>
                  <w:szCs w:val="20"/>
                  <w:lang w:val="id-ID"/>
                  <w:rPrChange w:id="3476" w:author="Miku Nosamu" w:date="2025-07-05T16:23:00Z">
                    <w:rPr>
                      <w:rFonts w:ascii="Arial" w:hAnsi="Arial" w:cs="Arial"/>
                      <w:noProof/>
                      <w:color w:val="auto"/>
                      <w:kern w:val="1"/>
                      <w:szCs w:val="20"/>
                      <w:lang w:val="id-ID"/>
                    </w:rPr>
                  </w:rPrChange>
                </w:rPr>
                <w:t>Nama Kasus Uji</w:t>
              </w:r>
            </w:ins>
          </w:p>
        </w:tc>
        <w:tc>
          <w:tcPr>
            <w:tcW w:w="6384" w:type="dxa"/>
            <w:gridSpan w:val="2"/>
            <w:vAlign w:val="center"/>
          </w:tcPr>
          <w:p w14:paraId="60BFC032" w14:textId="53C783C5" w:rsidR="00FA7031" w:rsidRPr="004D2B64" w:rsidRDefault="00B505AF">
            <w:pPr>
              <w:pStyle w:val="NormalWeb"/>
              <w:jc w:val="center"/>
              <w:rPr>
                <w:ins w:id="3477" w:author="Miku Nosamu" w:date="2025-07-05T16:01:00Z"/>
                <w:rFonts w:asciiTheme="minorHAnsi" w:hAnsiTheme="minorHAnsi" w:cstheme="minorHAnsi"/>
                <w:szCs w:val="20"/>
                <w:rPrChange w:id="3478" w:author="Miku Nosamu" w:date="2025-07-05T16:23:00Z">
                  <w:rPr>
                    <w:ins w:id="3479" w:author="Miku Nosamu" w:date="2025-07-05T16:01:00Z"/>
                    <w:rFonts w:ascii="Arial" w:hAnsi="Arial" w:cs="Arial"/>
                    <w:noProof/>
                    <w:color w:val="auto"/>
                    <w:kern w:val="1"/>
                    <w:szCs w:val="20"/>
                    <w:lang w:val="id-ID"/>
                  </w:rPr>
                </w:rPrChange>
              </w:rPr>
              <w:pPrChange w:id="3480" w:author="Miku Nosamu" w:date="2025-07-05T16:17:00Z">
                <w:pPr>
                  <w:jc w:val="center"/>
                </w:pPr>
              </w:pPrChange>
            </w:pPr>
            <w:proofErr w:type="spellStart"/>
            <w:ins w:id="3481" w:author="Miku Nosamu" w:date="2025-07-05T16:17:00Z">
              <w:r w:rsidRPr="004D2B64">
                <w:rPr>
                  <w:rFonts w:asciiTheme="minorHAnsi" w:hAnsiTheme="minorHAnsi" w:cstheme="minorHAnsi"/>
                  <w:sz w:val="20"/>
                  <w:szCs w:val="20"/>
                  <w:rPrChange w:id="3482" w:author="Miku Nosamu" w:date="2025-07-05T16:23:00Z">
                    <w:rPr/>
                  </w:rPrChange>
                </w:rPr>
                <w:t>Pengujian</w:t>
              </w:r>
              <w:proofErr w:type="spellEnd"/>
              <w:r w:rsidRPr="004D2B64">
                <w:rPr>
                  <w:rFonts w:asciiTheme="minorHAnsi" w:hAnsiTheme="minorHAnsi" w:cstheme="minorHAnsi"/>
                  <w:sz w:val="20"/>
                  <w:szCs w:val="20"/>
                  <w:rPrChange w:id="3483" w:author="Miku Nosamu" w:date="2025-07-05T16:23:00Z">
                    <w:rPr/>
                  </w:rPrChange>
                </w:rPr>
                <w:t xml:space="preserve"> login </w:t>
              </w:r>
              <w:proofErr w:type="spellStart"/>
              <w:r w:rsidRPr="004D2B64">
                <w:rPr>
                  <w:rFonts w:asciiTheme="minorHAnsi" w:hAnsiTheme="minorHAnsi" w:cstheme="minorHAnsi"/>
                  <w:sz w:val="20"/>
                  <w:szCs w:val="20"/>
                  <w:rPrChange w:id="3484" w:author="Miku Nosamu" w:date="2025-07-05T16:23:00Z">
                    <w:rPr/>
                  </w:rPrChange>
                </w:rPr>
                <w:t>dengan</w:t>
              </w:r>
              <w:proofErr w:type="spellEnd"/>
              <w:r w:rsidRPr="004D2B64">
                <w:rPr>
                  <w:rFonts w:asciiTheme="minorHAnsi" w:hAnsiTheme="minorHAnsi" w:cstheme="minorHAnsi"/>
                  <w:sz w:val="20"/>
                  <w:szCs w:val="20"/>
                  <w:rPrChange w:id="3485" w:author="Miku Nosamu" w:date="2025-07-05T16:23:00Z">
                    <w:rPr/>
                  </w:rPrChange>
                </w:rPr>
                <w:t xml:space="preserve"> email dan password yang valid</w:t>
              </w:r>
            </w:ins>
          </w:p>
        </w:tc>
      </w:tr>
      <w:tr w:rsidR="00FA7031" w:rsidRPr="005877C0" w14:paraId="20E60626" w14:textId="77777777" w:rsidTr="005877C0">
        <w:trPr>
          <w:ins w:id="3486" w:author="Miku Nosamu" w:date="2025-07-05T16:01:00Z"/>
        </w:trPr>
        <w:tc>
          <w:tcPr>
            <w:tcW w:w="3192" w:type="dxa"/>
            <w:vAlign w:val="center"/>
          </w:tcPr>
          <w:p w14:paraId="3D811387" w14:textId="77777777" w:rsidR="00FA7031" w:rsidRPr="004D2B64" w:rsidRDefault="00FA7031" w:rsidP="005877C0">
            <w:pPr>
              <w:jc w:val="center"/>
              <w:rPr>
                <w:ins w:id="3487" w:author="Miku Nosamu" w:date="2025-07-05T16:01:00Z"/>
                <w:rFonts w:cstheme="minorHAnsi"/>
                <w:noProof/>
                <w:color w:val="auto"/>
                <w:kern w:val="1"/>
                <w:szCs w:val="20"/>
                <w:lang w:val="id-ID"/>
                <w:rPrChange w:id="3488" w:author="Miku Nosamu" w:date="2025-07-05T16:23:00Z">
                  <w:rPr>
                    <w:ins w:id="3489" w:author="Miku Nosamu" w:date="2025-07-05T16:01:00Z"/>
                    <w:rFonts w:ascii="Arial" w:hAnsi="Arial" w:cs="Arial"/>
                    <w:noProof/>
                    <w:color w:val="auto"/>
                    <w:kern w:val="1"/>
                    <w:szCs w:val="20"/>
                    <w:lang w:val="id-ID"/>
                  </w:rPr>
                </w:rPrChange>
              </w:rPr>
            </w:pPr>
            <w:ins w:id="3490" w:author="Miku Nosamu" w:date="2025-07-05T16:01:00Z">
              <w:r w:rsidRPr="004D2B64">
                <w:rPr>
                  <w:rFonts w:cstheme="minorHAnsi"/>
                  <w:noProof/>
                  <w:color w:val="auto"/>
                  <w:kern w:val="1"/>
                  <w:szCs w:val="20"/>
                  <w:lang w:val="id-ID"/>
                  <w:rPrChange w:id="3491" w:author="Miku Nosamu" w:date="2025-07-05T16:23:00Z">
                    <w:rPr>
                      <w:rFonts w:ascii="Arial" w:hAnsi="Arial" w:cs="Arial"/>
                      <w:noProof/>
                      <w:color w:val="auto"/>
                      <w:kern w:val="1"/>
                      <w:szCs w:val="20"/>
                      <w:lang w:val="id-ID"/>
                    </w:rPr>
                  </w:rPrChange>
                </w:rPr>
                <w:t>Deskripsi</w:t>
              </w:r>
            </w:ins>
          </w:p>
        </w:tc>
        <w:tc>
          <w:tcPr>
            <w:tcW w:w="6384" w:type="dxa"/>
            <w:gridSpan w:val="2"/>
            <w:vAlign w:val="center"/>
          </w:tcPr>
          <w:p w14:paraId="1BD6F79D" w14:textId="0545CEFB" w:rsidR="00FA7031" w:rsidRPr="004D2B64" w:rsidRDefault="00B505AF">
            <w:pPr>
              <w:pStyle w:val="NormalWeb"/>
              <w:jc w:val="center"/>
              <w:rPr>
                <w:ins w:id="3492" w:author="Miku Nosamu" w:date="2025-07-05T16:01:00Z"/>
                <w:rFonts w:asciiTheme="minorHAnsi" w:hAnsiTheme="minorHAnsi" w:cstheme="minorHAnsi"/>
                <w:szCs w:val="20"/>
                <w:rPrChange w:id="3493" w:author="Miku Nosamu" w:date="2025-07-05T16:23:00Z">
                  <w:rPr>
                    <w:ins w:id="3494" w:author="Miku Nosamu" w:date="2025-07-05T16:01:00Z"/>
                    <w:rFonts w:ascii="Arial" w:hAnsi="Arial" w:cs="Arial"/>
                    <w:noProof/>
                    <w:color w:val="auto"/>
                    <w:kern w:val="1"/>
                    <w:szCs w:val="20"/>
                    <w:lang w:val="id-ID"/>
                  </w:rPr>
                </w:rPrChange>
              </w:rPr>
              <w:pPrChange w:id="3495" w:author="Miku Nosamu" w:date="2025-07-05T16:18:00Z">
                <w:pPr>
                  <w:jc w:val="center"/>
                </w:pPr>
              </w:pPrChange>
            </w:pPr>
            <w:ins w:id="3496" w:author="Miku Nosamu" w:date="2025-07-05T16:18:00Z">
              <w:r w:rsidRPr="004D2B64">
                <w:rPr>
                  <w:rFonts w:asciiTheme="minorHAnsi" w:hAnsiTheme="minorHAnsi" w:cstheme="minorHAnsi"/>
                  <w:sz w:val="20"/>
                  <w:szCs w:val="20"/>
                  <w:rPrChange w:id="3497" w:author="Miku Nosamu" w:date="2025-07-05T16:23:00Z">
                    <w:rPr/>
                  </w:rPrChange>
                </w:rPr>
                <w:t xml:space="preserve">Login </w:t>
              </w:r>
              <w:proofErr w:type="spellStart"/>
              <w:r w:rsidRPr="004D2B64">
                <w:rPr>
                  <w:rFonts w:asciiTheme="minorHAnsi" w:hAnsiTheme="minorHAnsi" w:cstheme="minorHAnsi"/>
                  <w:sz w:val="20"/>
                  <w:szCs w:val="20"/>
                  <w:rPrChange w:id="3498" w:author="Miku Nosamu" w:date="2025-07-05T16:23:00Z">
                    <w:rPr/>
                  </w:rPrChange>
                </w:rPr>
                <w:t>berhasil</w:t>
              </w:r>
              <w:proofErr w:type="spellEnd"/>
              <w:r w:rsidRPr="004D2B64">
                <w:rPr>
                  <w:rFonts w:asciiTheme="minorHAnsi" w:hAnsiTheme="minorHAnsi" w:cstheme="minorHAnsi"/>
                  <w:sz w:val="20"/>
                  <w:szCs w:val="20"/>
                  <w:rPrChange w:id="3499" w:author="Miku Nosamu" w:date="2025-07-05T16:23:00Z">
                    <w:rPr/>
                  </w:rPrChange>
                </w:rPr>
                <w:t xml:space="preserve"> </w:t>
              </w:r>
              <w:proofErr w:type="spellStart"/>
              <w:r w:rsidRPr="004D2B64">
                <w:rPr>
                  <w:rFonts w:asciiTheme="minorHAnsi" w:hAnsiTheme="minorHAnsi" w:cstheme="minorHAnsi"/>
                  <w:sz w:val="20"/>
                  <w:szCs w:val="20"/>
                  <w:rPrChange w:id="3500" w:author="Miku Nosamu" w:date="2025-07-05T16:23:00Z">
                    <w:rPr/>
                  </w:rPrChange>
                </w:rPr>
                <w:t>saat</w:t>
              </w:r>
              <w:proofErr w:type="spellEnd"/>
              <w:r w:rsidRPr="004D2B64">
                <w:rPr>
                  <w:rFonts w:asciiTheme="minorHAnsi" w:hAnsiTheme="minorHAnsi" w:cstheme="minorHAnsi"/>
                  <w:sz w:val="20"/>
                  <w:szCs w:val="20"/>
                  <w:rPrChange w:id="3501" w:author="Miku Nosamu" w:date="2025-07-05T16:23:00Z">
                    <w:rPr/>
                  </w:rPrChange>
                </w:rPr>
                <w:t xml:space="preserve"> data </w:t>
              </w:r>
              <w:proofErr w:type="spellStart"/>
              <w:r w:rsidRPr="004D2B64">
                <w:rPr>
                  <w:rFonts w:asciiTheme="minorHAnsi" w:hAnsiTheme="minorHAnsi" w:cstheme="minorHAnsi"/>
                  <w:sz w:val="20"/>
                  <w:szCs w:val="20"/>
                  <w:rPrChange w:id="3502" w:author="Miku Nosamu" w:date="2025-07-05T16:23:00Z">
                    <w:rPr/>
                  </w:rPrChange>
                </w:rPr>
                <w:t>sesuai</w:t>
              </w:r>
            </w:ins>
            <w:proofErr w:type="spellEnd"/>
          </w:p>
        </w:tc>
      </w:tr>
      <w:tr w:rsidR="00FA7031" w:rsidRPr="005877C0" w14:paraId="7D9FEC2B" w14:textId="77777777" w:rsidTr="005877C0">
        <w:trPr>
          <w:ins w:id="3503" w:author="Miku Nosamu" w:date="2025-07-05T16:01:00Z"/>
        </w:trPr>
        <w:tc>
          <w:tcPr>
            <w:tcW w:w="3192" w:type="dxa"/>
            <w:vAlign w:val="center"/>
          </w:tcPr>
          <w:p w14:paraId="3386978D" w14:textId="77777777" w:rsidR="00FA7031" w:rsidRPr="004D2B64" w:rsidRDefault="00FA7031" w:rsidP="005877C0">
            <w:pPr>
              <w:jc w:val="center"/>
              <w:rPr>
                <w:ins w:id="3504" w:author="Miku Nosamu" w:date="2025-07-05T16:01:00Z"/>
                <w:rFonts w:cstheme="minorHAnsi"/>
                <w:noProof/>
                <w:color w:val="auto"/>
                <w:kern w:val="1"/>
                <w:szCs w:val="20"/>
                <w:lang w:val="id-ID"/>
                <w:rPrChange w:id="3505" w:author="Miku Nosamu" w:date="2025-07-05T16:23:00Z">
                  <w:rPr>
                    <w:ins w:id="3506" w:author="Miku Nosamu" w:date="2025-07-05T16:01:00Z"/>
                    <w:rFonts w:ascii="Arial" w:hAnsi="Arial" w:cs="Arial"/>
                    <w:noProof/>
                    <w:color w:val="auto"/>
                    <w:kern w:val="1"/>
                    <w:szCs w:val="20"/>
                    <w:lang w:val="id-ID"/>
                  </w:rPr>
                </w:rPrChange>
              </w:rPr>
            </w:pPr>
            <w:ins w:id="3507" w:author="Miku Nosamu" w:date="2025-07-05T16:01:00Z">
              <w:r w:rsidRPr="004D2B64">
                <w:rPr>
                  <w:rFonts w:cstheme="minorHAnsi"/>
                  <w:noProof/>
                  <w:color w:val="auto"/>
                  <w:kern w:val="1"/>
                  <w:szCs w:val="20"/>
                  <w:lang w:val="id-ID"/>
                  <w:rPrChange w:id="3508" w:author="Miku Nosamu" w:date="2025-07-05T16:23:00Z">
                    <w:rPr>
                      <w:rFonts w:ascii="Arial" w:hAnsi="Arial" w:cs="Arial"/>
                      <w:noProof/>
                      <w:color w:val="auto"/>
                      <w:kern w:val="1"/>
                      <w:szCs w:val="20"/>
                      <w:lang w:val="id-ID"/>
                    </w:rPr>
                  </w:rPrChange>
                </w:rPr>
                <w:t>Kondisi Awal</w:t>
              </w:r>
            </w:ins>
          </w:p>
        </w:tc>
        <w:tc>
          <w:tcPr>
            <w:tcW w:w="6384" w:type="dxa"/>
            <w:gridSpan w:val="2"/>
            <w:vAlign w:val="center"/>
          </w:tcPr>
          <w:p w14:paraId="4D70DB75" w14:textId="3743E9C6" w:rsidR="00FA7031" w:rsidRPr="004D2B64" w:rsidRDefault="00B505AF">
            <w:pPr>
              <w:pStyle w:val="NormalWeb"/>
              <w:jc w:val="center"/>
              <w:rPr>
                <w:ins w:id="3509" w:author="Miku Nosamu" w:date="2025-07-05T16:01:00Z"/>
                <w:rFonts w:asciiTheme="minorHAnsi" w:hAnsiTheme="minorHAnsi" w:cstheme="minorHAnsi"/>
                <w:szCs w:val="20"/>
                <w:rPrChange w:id="3510" w:author="Miku Nosamu" w:date="2025-07-05T16:23:00Z">
                  <w:rPr>
                    <w:ins w:id="3511" w:author="Miku Nosamu" w:date="2025-07-05T16:01:00Z"/>
                    <w:rFonts w:ascii="Arial" w:hAnsi="Arial" w:cs="Arial"/>
                    <w:noProof/>
                    <w:color w:val="auto"/>
                    <w:kern w:val="1"/>
                    <w:szCs w:val="20"/>
                    <w:lang w:val="id-ID"/>
                  </w:rPr>
                </w:rPrChange>
              </w:rPr>
              <w:pPrChange w:id="3512" w:author="Miku Nosamu" w:date="2025-07-05T16:18:00Z">
                <w:pPr>
                  <w:jc w:val="center"/>
                </w:pPr>
              </w:pPrChange>
            </w:pPr>
            <w:proofErr w:type="spellStart"/>
            <w:ins w:id="3513" w:author="Miku Nosamu" w:date="2025-07-05T16:18:00Z">
              <w:r w:rsidRPr="004D2B64">
                <w:rPr>
                  <w:rFonts w:asciiTheme="minorHAnsi" w:hAnsiTheme="minorHAnsi" w:cstheme="minorHAnsi"/>
                  <w:sz w:val="20"/>
                  <w:szCs w:val="20"/>
                  <w:rPrChange w:id="3514" w:author="Miku Nosamu" w:date="2025-07-05T16:23:00Z">
                    <w:rPr/>
                  </w:rPrChange>
                </w:rPr>
                <w:t>Sudah</w:t>
              </w:r>
              <w:proofErr w:type="spellEnd"/>
              <w:r w:rsidRPr="004D2B64">
                <w:rPr>
                  <w:rFonts w:asciiTheme="minorHAnsi" w:hAnsiTheme="minorHAnsi" w:cstheme="minorHAnsi"/>
                  <w:sz w:val="20"/>
                  <w:szCs w:val="20"/>
                  <w:rPrChange w:id="3515" w:author="Miku Nosamu" w:date="2025-07-05T16:23:00Z">
                    <w:rPr/>
                  </w:rPrChange>
                </w:rPr>
                <w:t xml:space="preserve"> </w:t>
              </w:r>
              <w:proofErr w:type="spellStart"/>
              <w:r w:rsidRPr="004D2B64">
                <w:rPr>
                  <w:rFonts w:asciiTheme="minorHAnsi" w:hAnsiTheme="minorHAnsi" w:cstheme="minorHAnsi"/>
                  <w:sz w:val="20"/>
                  <w:szCs w:val="20"/>
                  <w:rPrChange w:id="3516" w:author="Miku Nosamu" w:date="2025-07-05T16:23:00Z">
                    <w:rPr/>
                  </w:rPrChange>
                </w:rPr>
                <w:t>terdapat</w:t>
              </w:r>
              <w:proofErr w:type="spellEnd"/>
              <w:r w:rsidRPr="004D2B64">
                <w:rPr>
                  <w:rFonts w:asciiTheme="minorHAnsi" w:hAnsiTheme="minorHAnsi" w:cstheme="minorHAnsi"/>
                  <w:sz w:val="20"/>
                  <w:szCs w:val="20"/>
                  <w:rPrChange w:id="3517" w:author="Miku Nosamu" w:date="2025-07-05T16:23:00Z">
                    <w:rPr/>
                  </w:rPrChange>
                </w:rPr>
                <w:t xml:space="preserve"> </w:t>
              </w:r>
              <w:proofErr w:type="spellStart"/>
              <w:r w:rsidRPr="004D2B64">
                <w:rPr>
                  <w:rFonts w:asciiTheme="minorHAnsi" w:hAnsiTheme="minorHAnsi" w:cstheme="minorHAnsi"/>
                  <w:sz w:val="20"/>
                  <w:szCs w:val="20"/>
                  <w:rPrChange w:id="3518" w:author="Miku Nosamu" w:date="2025-07-05T16:23:00Z">
                    <w:rPr/>
                  </w:rPrChange>
                </w:rPr>
                <w:t>akun</w:t>
              </w:r>
              <w:proofErr w:type="spellEnd"/>
              <w:r w:rsidRPr="004D2B64">
                <w:rPr>
                  <w:rFonts w:asciiTheme="minorHAnsi" w:hAnsiTheme="minorHAnsi" w:cstheme="minorHAnsi"/>
                  <w:sz w:val="20"/>
                  <w:szCs w:val="20"/>
                  <w:rPrChange w:id="3519" w:author="Miku Nosamu" w:date="2025-07-05T16:23:00Z">
                    <w:rPr/>
                  </w:rPrChange>
                </w:rPr>
                <w:t xml:space="preserve"> </w:t>
              </w:r>
              <w:proofErr w:type="spellStart"/>
              <w:r w:rsidRPr="004D2B64">
                <w:rPr>
                  <w:rFonts w:asciiTheme="minorHAnsi" w:hAnsiTheme="minorHAnsi" w:cstheme="minorHAnsi"/>
                  <w:sz w:val="20"/>
                  <w:szCs w:val="20"/>
                  <w:rPrChange w:id="3520" w:author="Miku Nosamu" w:date="2025-07-05T16:23:00Z">
                    <w:rPr/>
                  </w:rPrChange>
                </w:rPr>
                <w:t>terdaftar</w:t>
              </w:r>
              <w:proofErr w:type="spellEnd"/>
              <w:r w:rsidRPr="004D2B64">
                <w:rPr>
                  <w:rFonts w:asciiTheme="minorHAnsi" w:hAnsiTheme="minorHAnsi" w:cstheme="minorHAnsi"/>
                  <w:sz w:val="20"/>
                  <w:szCs w:val="20"/>
                  <w:rPrChange w:id="3521" w:author="Miku Nosamu" w:date="2025-07-05T16:23:00Z">
                    <w:rPr/>
                  </w:rPrChange>
                </w:rPr>
                <w:t xml:space="preserve"> dan </w:t>
              </w:r>
              <w:proofErr w:type="spellStart"/>
              <w:r w:rsidRPr="004D2B64">
                <w:rPr>
                  <w:rFonts w:asciiTheme="minorHAnsi" w:hAnsiTheme="minorHAnsi" w:cstheme="minorHAnsi"/>
                  <w:sz w:val="20"/>
                  <w:szCs w:val="20"/>
                  <w:rPrChange w:id="3522" w:author="Miku Nosamu" w:date="2025-07-05T16:23:00Z">
                    <w:rPr/>
                  </w:rPrChange>
                </w:rPr>
                <w:t>aktif</w:t>
              </w:r>
            </w:ins>
            <w:proofErr w:type="spellEnd"/>
          </w:p>
        </w:tc>
      </w:tr>
      <w:tr w:rsidR="00FA7031" w:rsidRPr="005877C0" w14:paraId="66D2F446" w14:textId="77777777" w:rsidTr="005877C0">
        <w:trPr>
          <w:ins w:id="3523" w:author="Miku Nosamu" w:date="2025-07-05T16:01:00Z"/>
        </w:trPr>
        <w:tc>
          <w:tcPr>
            <w:tcW w:w="3192" w:type="dxa"/>
            <w:vAlign w:val="center"/>
          </w:tcPr>
          <w:p w14:paraId="7B343790" w14:textId="77777777" w:rsidR="00FA7031" w:rsidRPr="004D2B64" w:rsidRDefault="00FA7031" w:rsidP="005877C0">
            <w:pPr>
              <w:jc w:val="center"/>
              <w:rPr>
                <w:ins w:id="3524" w:author="Miku Nosamu" w:date="2025-07-05T16:01:00Z"/>
                <w:rFonts w:cstheme="minorHAnsi"/>
                <w:noProof/>
                <w:color w:val="auto"/>
                <w:kern w:val="1"/>
                <w:szCs w:val="20"/>
                <w:lang w:val="id-ID"/>
                <w:rPrChange w:id="3525" w:author="Miku Nosamu" w:date="2025-07-05T16:23:00Z">
                  <w:rPr>
                    <w:ins w:id="3526" w:author="Miku Nosamu" w:date="2025-07-05T16:01:00Z"/>
                    <w:rFonts w:ascii="Arial" w:hAnsi="Arial" w:cs="Arial"/>
                    <w:noProof/>
                    <w:color w:val="auto"/>
                    <w:kern w:val="1"/>
                    <w:szCs w:val="20"/>
                    <w:lang w:val="id-ID"/>
                  </w:rPr>
                </w:rPrChange>
              </w:rPr>
            </w:pPr>
            <w:ins w:id="3527" w:author="Miku Nosamu" w:date="2025-07-05T16:01:00Z">
              <w:r w:rsidRPr="004D2B64">
                <w:rPr>
                  <w:rFonts w:cstheme="minorHAnsi"/>
                  <w:noProof/>
                  <w:color w:val="auto"/>
                  <w:kern w:val="1"/>
                  <w:szCs w:val="20"/>
                  <w:lang w:val="id-ID"/>
                  <w:rPrChange w:id="3528" w:author="Miku Nosamu" w:date="2025-07-05T16:23:00Z">
                    <w:rPr>
                      <w:rFonts w:ascii="Arial" w:hAnsi="Arial" w:cs="Arial"/>
                      <w:noProof/>
                      <w:color w:val="auto"/>
                      <w:kern w:val="1"/>
                      <w:szCs w:val="20"/>
                      <w:lang w:val="id-ID"/>
                    </w:rPr>
                  </w:rPrChange>
                </w:rPr>
                <w:t>Tanggal Pengujian</w:t>
              </w:r>
            </w:ins>
          </w:p>
        </w:tc>
        <w:tc>
          <w:tcPr>
            <w:tcW w:w="6384" w:type="dxa"/>
            <w:gridSpan w:val="2"/>
            <w:vAlign w:val="center"/>
          </w:tcPr>
          <w:p w14:paraId="1D447897" w14:textId="77777777" w:rsidR="00FA7031" w:rsidRPr="004D2B64" w:rsidRDefault="00FA7031" w:rsidP="005877C0">
            <w:pPr>
              <w:jc w:val="center"/>
              <w:rPr>
                <w:ins w:id="3529" w:author="Miku Nosamu" w:date="2025-07-05T16:01:00Z"/>
                <w:rFonts w:cstheme="minorHAnsi"/>
                <w:noProof/>
                <w:color w:val="auto"/>
                <w:kern w:val="1"/>
                <w:szCs w:val="20"/>
                <w:rPrChange w:id="3530" w:author="Miku Nosamu" w:date="2025-07-05T16:23:00Z">
                  <w:rPr>
                    <w:ins w:id="3531" w:author="Miku Nosamu" w:date="2025-07-05T16:01:00Z"/>
                    <w:rFonts w:ascii="Arial" w:hAnsi="Arial" w:cs="Arial"/>
                    <w:noProof/>
                    <w:color w:val="auto"/>
                    <w:kern w:val="1"/>
                    <w:szCs w:val="20"/>
                  </w:rPr>
                </w:rPrChange>
              </w:rPr>
            </w:pPr>
            <w:ins w:id="3532" w:author="Miku Nosamu" w:date="2025-07-05T16:01:00Z">
              <w:r w:rsidRPr="004D2B64">
                <w:rPr>
                  <w:rFonts w:cstheme="minorHAnsi"/>
                  <w:noProof/>
                  <w:color w:val="auto"/>
                  <w:kern w:val="1"/>
                  <w:szCs w:val="20"/>
                  <w:rPrChange w:id="3533" w:author="Miku Nosamu" w:date="2025-07-05T16:23:00Z">
                    <w:rPr>
                      <w:rFonts w:ascii="Arial" w:hAnsi="Arial" w:cs="Arial"/>
                      <w:noProof/>
                      <w:color w:val="auto"/>
                      <w:kern w:val="1"/>
                      <w:szCs w:val="20"/>
                    </w:rPr>
                  </w:rPrChange>
                </w:rPr>
                <w:t>9 Juli 2025</w:t>
              </w:r>
            </w:ins>
          </w:p>
        </w:tc>
      </w:tr>
      <w:tr w:rsidR="00FA7031" w:rsidRPr="005877C0" w14:paraId="449676C1" w14:textId="77777777" w:rsidTr="005877C0">
        <w:trPr>
          <w:ins w:id="3534" w:author="Miku Nosamu" w:date="2025-07-05T16:01:00Z"/>
        </w:trPr>
        <w:tc>
          <w:tcPr>
            <w:tcW w:w="3192" w:type="dxa"/>
            <w:vAlign w:val="center"/>
          </w:tcPr>
          <w:p w14:paraId="45F1FCD8" w14:textId="77777777" w:rsidR="00FA7031" w:rsidRPr="004D2B64" w:rsidRDefault="00FA7031" w:rsidP="005877C0">
            <w:pPr>
              <w:jc w:val="center"/>
              <w:rPr>
                <w:ins w:id="3535" w:author="Miku Nosamu" w:date="2025-07-05T16:01:00Z"/>
                <w:rFonts w:cstheme="minorHAnsi"/>
                <w:noProof/>
                <w:color w:val="auto"/>
                <w:kern w:val="1"/>
                <w:szCs w:val="20"/>
                <w:lang w:val="id-ID"/>
                <w:rPrChange w:id="3536" w:author="Miku Nosamu" w:date="2025-07-05T16:23:00Z">
                  <w:rPr>
                    <w:ins w:id="3537" w:author="Miku Nosamu" w:date="2025-07-05T16:01:00Z"/>
                    <w:rFonts w:ascii="Arial" w:hAnsi="Arial" w:cs="Arial"/>
                    <w:noProof/>
                    <w:color w:val="auto"/>
                    <w:kern w:val="1"/>
                    <w:szCs w:val="20"/>
                    <w:lang w:val="id-ID"/>
                  </w:rPr>
                </w:rPrChange>
              </w:rPr>
            </w:pPr>
            <w:ins w:id="3538" w:author="Miku Nosamu" w:date="2025-07-05T16:01:00Z">
              <w:r w:rsidRPr="004D2B64">
                <w:rPr>
                  <w:rFonts w:cstheme="minorHAnsi"/>
                  <w:noProof/>
                  <w:color w:val="auto"/>
                  <w:kern w:val="1"/>
                  <w:szCs w:val="20"/>
                  <w:lang w:val="id-ID"/>
                  <w:rPrChange w:id="3539" w:author="Miku Nosamu" w:date="2025-07-05T16:23:00Z">
                    <w:rPr>
                      <w:rFonts w:ascii="Arial" w:hAnsi="Arial" w:cs="Arial"/>
                      <w:noProof/>
                      <w:color w:val="auto"/>
                      <w:kern w:val="1"/>
                      <w:szCs w:val="20"/>
                      <w:lang w:val="id-ID"/>
                    </w:rPr>
                  </w:rPrChange>
                </w:rPr>
                <w:t>Penguji</w:t>
              </w:r>
            </w:ins>
          </w:p>
        </w:tc>
        <w:tc>
          <w:tcPr>
            <w:tcW w:w="6384" w:type="dxa"/>
            <w:gridSpan w:val="2"/>
            <w:vAlign w:val="center"/>
          </w:tcPr>
          <w:p w14:paraId="6F7DB505" w14:textId="77777777" w:rsidR="00FA7031" w:rsidRPr="004D2B64" w:rsidRDefault="00FA7031" w:rsidP="005877C0">
            <w:pPr>
              <w:jc w:val="center"/>
              <w:rPr>
                <w:ins w:id="3540" w:author="Miku Nosamu" w:date="2025-07-05T16:01:00Z"/>
                <w:rFonts w:cstheme="minorHAnsi"/>
                <w:noProof/>
                <w:color w:val="auto"/>
                <w:kern w:val="1"/>
                <w:szCs w:val="20"/>
                <w:lang w:val="id-ID"/>
                <w:rPrChange w:id="3541" w:author="Miku Nosamu" w:date="2025-07-05T16:23:00Z">
                  <w:rPr>
                    <w:ins w:id="3542" w:author="Miku Nosamu" w:date="2025-07-05T16:01:00Z"/>
                    <w:rFonts w:ascii="Arial" w:hAnsi="Arial" w:cs="Arial"/>
                    <w:noProof/>
                    <w:color w:val="auto"/>
                    <w:kern w:val="1"/>
                    <w:szCs w:val="20"/>
                    <w:lang w:val="id-ID"/>
                  </w:rPr>
                </w:rPrChange>
              </w:rPr>
            </w:pPr>
            <w:ins w:id="3543" w:author="Miku Nosamu" w:date="2025-07-05T16:01:00Z">
              <w:r w:rsidRPr="004D2B64">
                <w:rPr>
                  <w:rFonts w:cstheme="minorHAnsi"/>
                  <w:noProof/>
                  <w:color w:val="auto"/>
                  <w:kern w:val="1"/>
                  <w:szCs w:val="20"/>
                  <w:rPrChange w:id="3544" w:author="Miku Nosamu" w:date="2025-07-05T16:23:00Z">
                    <w:rPr>
                      <w:rFonts w:ascii="Arial" w:hAnsi="Arial" w:cs="Arial"/>
                      <w:noProof/>
                      <w:color w:val="auto"/>
                      <w:kern w:val="1"/>
                      <w:szCs w:val="20"/>
                    </w:rPr>
                  </w:rPrChange>
                </w:rPr>
                <w:t>Lucky Abdillah</w:t>
              </w:r>
            </w:ins>
          </w:p>
        </w:tc>
      </w:tr>
      <w:tr w:rsidR="00FA7031" w:rsidRPr="005877C0" w14:paraId="25529F86" w14:textId="77777777" w:rsidTr="005877C0">
        <w:trPr>
          <w:ins w:id="3545" w:author="Miku Nosamu" w:date="2025-07-05T16:01:00Z"/>
        </w:trPr>
        <w:tc>
          <w:tcPr>
            <w:tcW w:w="9576" w:type="dxa"/>
            <w:gridSpan w:val="3"/>
            <w:vAlign w:val="center"/>
          </w:tcPr>
          <w:p w14:paraId="5B56A05B" w14:textId="77777777" w:rsidR="00FA7031" w:rsidRPr="004D2B64" w:rsidRDefault="00FA7031" w:rsidP="005877C0">
            <w:pPr>
              <w:jc w:val="center"/>
              <w:rPr>
                <w:ins w:id="3546" w:author="Miku Nosamu" w:date="2025-07-05T16:01:00Z"/>
                <w:rFonts w:cstheme="minorHAnsi"/>
                <w:noProof/>
                <w:color w:val="auto"/>
                <w:kern w:val="1"/>
                <w:szCs w:val="20"/>
                <w:lang w:val="id-ID"/>
                <w:rPrChange w:id="3547" w:author="Miku Nosamu" w:date="2025-07-05T16:23:00Z">
                  <w:rPr>
                    <w:ins w:id="3548" w:author="Miku Nosamu" w:date="2025-07-05T16:01:00Z"/>
                    <w:rFonts w:ascii="Arial" w:hAnsi="Arial" w:cs="Arial"/>
                    <w:noProof/>
                    <w:color w:val="auto"/>
                    <w:kern w:val="1"/>
                    <w:szCs w:val="20"/>
                    <w:lang w:val="id-ID"/>
                  </w:rPr>
                </w:rPrChange>
              </w:rPr>
            </w:pPr>
            <w:ins w:id="3549" w:author="Miku Nosamu" w:date="2025-07-05T16:01:00Z">
              <w:r w:rsidRPr="004D2B64">
                <w:rPr>
                  <w:rFonts w:cstheme="minorHAnsi"/>
                  <w:noProof/>
                  <w:color w:val="auto"/>
                  <w:kern w:val="1"/>
                  <w:szCs w:val="20"/>
                  <w:lang w:val="id-ID"/>
                  <w:rPrChange w:id="3550" w:author="Miku Nosamu" w:date="2025-07-05T16:23:00Z">
                    <w:rPr>
                      <w:rFonts w:ascii="Arial" w:hAnsi="Arial" w:cs="Arial"/>
                      <w:noProof/>
                      <w:color w:val="auto"/>
                      <w:kern w:val="1"/>
                      <w:szCs w:val="20"/>
                      <w:lang w:val="id-ID"/>
                    </w:rPr>
                  </w:rPrChange>
                </w:rPr>
                <w:t>Skenario</w:t>
              </w:r>
            </w:ins>
          </w:p>
        </w:tc>
      </w:tr>
      <w:tr w:rsidR="00FA7031" w:rsidRPr="005877C0" w14:paraId="5DA46262" w14:textId="77777777" w:rsidTr="005877C0">
        <w:trPr>
          <w:ins w:id="3551" w:author="Miku Nosamu" w:date="2025-07-05T16:01:00Z"/>
        </w:trPr>
        <w:tc>
          <w:tcPr>
            <w:tcW w:w="9576" w:type="dxa"/>
            <w:gridSpan w:val="3"/>
            <w:vAlign w:val="center"/>
          </w:tcPr>
          <w:p w14:paraId="4206114C" w14:textId="77777777" w:rsidR="00B505AF" w:rsidRPr="004D2B64" w:rsidRDefault="00B505AF">
            <w:pPr>
              <w:numPr>
                <w:ilvl w:val="0"/>
                <w:numId w:val="39"/>
              </w:numPr>
              <w:spacing w:after="0" w:line="360" w:lineRule="auto"/>
              <w:jc w:val="left"/>
              <w:rPr>
                <w:ins w:id="3552" w:author="Miku Nosamu" w:date="2025-07-05T16:18:00Z"/>
                <w:rFonts w:eastAsia="Times New Roman" w:cstheme="minorHAnsi"/>
                <w:color w:val="auto"/>
                <w:szCs w:val="20"/>
                <w:lang w:val="en-ID" w:eastAsia="en-ID"/>
                <w:rPrChange w:id="3553" w:author="Miku Nosamu" w:date="2025-07-05T16:23:00Z">
                  <w:rPr>
                    <w:ins w:id="3554" w:author="Miku Nosamu" w:date="2025-07-05T16:18:00Z"/>
                    <w:rFonts w:ascii="Times New Roman" w:eastAsia="Times New Roman" w:hAnsi="Times New Roman" w:cs="Times New Roman"/>
                    <w:color w:val="auto"/>
                    <w:sz w:val="24"/>
                    <w:szCs w:val="24"/>
                    <w:lang w:val="en-ID" w:eastAsia="en-ID"/>
                  </w:rPr>
                </w:rPrChange>
              </w:rPr>
              <w:pPrChange w:id="3555" w:author="Miku Nosamu" w:date="2025-07-05T16:24:00Z">
                <w:pPr>
                  <w:numPr>
                    <w:numId w:val="39"/>
                  </w:numPr>
                  <w:spacing w:before="100" w:beforeAutospacing="1" w:after="100" w:afterAutospacing="1"/>
                  <w:ind w:left="720" w:hanging="360"/>
                  <w:jc w:val="left"/>
                </w:pPr>
              </w:pPrChange>
            </w:pPr>
            <w:ins w:id="3556" w:author="Miku Nosamu" w:date="2025-07-05T16:18:00Z">
              <w:r w:rsidRPr="004D2B64">
                <w:rPr>
                  <w:rFonts w:eastAsia="Times New Roman" w:cstheme="minorHAnsi"/>
                  <w:color w:val="auto"/>
                  <w:szCs w:val="20"/>
                  <w:lang w:val="en-ID" w:eastAsia="en-ID"/>
                  <w:rPrChange w:id="3557" w:author="Miku Nosamu" w:date="2025-07-05T16:23:00Z">
                    <w:rPr>
                      <w:rFonts w:ascii="Times New Roman" w:eastAsia="Times New Roman" w:hAnsi="Times New Roman" w:cs="Times New Roman"/>
                      <w:color w:val="auto"/>
                      <w:sz w:val="24"/>
                      <w:szCs w:val="24"/>
                      <w:lang w:val="en-ID" w:eastAsia="en-ID"/>
                    </w:rPr>
                  </w:rPrChange>
                </w:rPr>
                <w:lastRenderedPageBreak/>
                <w:t xml:space="preserve">Buka </w:t>
              </w:r>
              <w:proofErr w:type="spellStart"/>
              <w:r w:rsidRPr="004D2B64">
                <w:rPr>
                  <w:rFonts w:eastAsia="Times New Roman" w:cstheme="minorHAnsi"/>
                  <w:color w:val="auto"/>
                  <w:szCs w:val="20"/>
                  <w:lang w:val="en-ID" w:eastAsia="en-ID"/>
                  <w:rPrChange w:id="3558" w:author="Miku Nosamu" w:date="2025-07-05T16:23:00Z">
                    <w:rPr>
                      <w:rFonts w:ascii="Times New Roman" w:eastAsia="Times New Roman" w:hAnsi="Times New Roman" w:cs="Times New Roman"/>
                      <w:color w:val="auto"/>
                      <w:sz w:val="24"/>
                      <w:szCs w:val="24"/>
                      <w:lang w:val="en-ID" w:eastAsia="en-ID"/>
                    </w:rPr>
                  </w:rPrChange>
                </w:rPr>
                <w:t>halaman</w:t>
              </w:r>
              <w:proofErr w:type="spellEnd"/>
              <w:r w:rsidRPr="004D2B64">
                <w:rPr>
                  <w:rFonts w:eastAsia="Times New Roman" w:cstheme="minorHAnsi"/>
                  <w:color w:val="auto"/>
                  <w:szCs w:val="20"/>
                  <w:lang w:val="en-ID" w:eastAsia="en-ID"/>
                  <w:rPrChange w:id="3559" w:author="Miku Nosamu" w:date="2025-07-05T16:23:00Z">
                    <w:rPr>
                      <w:rFonts w:ascii="Times New Roman" w:eastAsia="Times New Roman" w:hAnsi="Times New Roman" w:cs="Times New Roman"/>
                      <w:color w:val="auto"/>
                      <w:sz w:val="24"/>
                      <w:szCs w:val="24"/>
                      <w:lang w:val="en-ID" w:eastAsia="en-ID"/>
                    </w:rPr>
                  </w:rPrChange>
                </w:rPr>
                <w:t xml:space="preserve"> login</w:t>
              </w:r>
            </w:ins>
          </w:p>
          <w:p w14:paraId="7DD27A41" w14:textId="77777777" w:rsidR="00B505AF" w:rsidRPr="004D2B64" w:rsidRDefault="00B505AF">
            <w:pPr>
              <w:numPr>
                <w:ilvl w:val="0"/>
                <w:numId w:val="39"/>
              </w:numPr>
              <w:spacing w:before="0" w:after="0" w:line="360" w:lineRule="auto"/>
              <w:jc w:val="left"/>
              <w:rPr>
                <w:ins w:id="3560" w:author="Miku Nosamu" w:date="2025-07-05T16:18:00Z"/>
                <w:rFonts w:eastAsia="Times New Roman" w:cstheme="minorHAnsi"/>
                <w:color w:val="auto"/>
                <w:szCs w:val="20"/>
                <w:lang w:val="en-ID" w:eastAsia="en-ID"/>
                <w:rPrChange w:id="3561" w:author="Miku Nosamu" w:date="2025-07-05T16:23:00Z">
                  <w:rPr>
                    <w:ins w:id="3562" w:author="Miku Nosamu" w:date="2025-07-05T16:18:00Z"/>
                    <w:rFonts w:ascii="Times New Roman" w:eastAsia="Times New Roman" w:hAnsi="Times New Roman" w:cs="Times New Roman"/>
                    <w:color w:val="auto"/>
                    <w:sz w:val="24"/>
                    <w:szCs w:val="24"/>
                    <w:lang w:val="en-ID" w:eastAsia="en-ID"/>
                  </w:rPr>
                </w:rPrChange>
              </w:rPr>
              <w:pPrChange w:id="3563" w:author="Miku Nosamu" w:date="2025-07-05T16:24:00Z">
                <w:pPr>
                  <w:numPr>
                    <w:numId w:val="39"/>
                  </w:numPr>
                  <w:spacing w:before="100" w:beforeAutospacing="1" w:after="100" w:afterAutospacing="1"/>
                  <w:ind w:left="720" w:hanging="360"/>
                  <w:jc w:val="left"/>
                </w:pPr>
              </w:pPrChange>
            </w:pPr>
            <w:ins w:id="3564" w:author="Miku Nosamu" w:date="2025-07-05T16:18:00Z">
              <w:r w:rsidRPr="004D2B64">
                <w:rPr>
                  <w:rFonts w:eastAsia="Times New Roman" w:cstheme="minorHAnsi"/>
                  <w:color w:val="auto"/>
                  <w:szCs w:val="20"/>
                  <w:lang w:val="en-ID" w:eastAsia="en-ID"/>
                  <w:rPrChange w:id="3565" w:author="Miku Nosamu" w:date="2025-07-05T16:23:00Z">
                    <w:rPr>
                      <w:rFonts w:ascii="Times New Roman" w:eastAsia="Times New Roman" w:hAnsi="Times New Roman" w:cs="Times New Roman"/>
                      <w:color w:val="auto"/>
                      <w:sz w:val="24"/>
                      <w:szCs w:val="24"/>
                      <w:lang w:val="en-ID" w:eastAsia="en-ID"/>
                    </w:rPr>
                  </w:rPrChange>
                </w:rPr>
                <w:t xml:space="preserve">Masukkan email dan password yang </w:t>
              </w:r>
              <w:proofErr w:type="spellStart"/>
              <w:r w:rsidRPr="004D2B64">
                <w:rPr>
                  <w:rFonts w:eastAsia="Times New Roman" w:cstheme="minorHAnsi"/>
                  <w:color w:val="auto"/>
                  <w:szCs w:val="20"/>
                  <w:lang w:val="en-ID" w:eastAsia="en-ID"/>
                  <w:rPrChange w:id="3566" w:author="Miku Nosamu" w:date="2025-07-05T16:23:00Z">
                    <w:rPr>
                      <w:rFonts w:ascii="Times New Roman" w:eastAsia="Times New Roman" w:hAnsi="Times New Roman" w:cs="Times New Roman"/>
                      <w:color w:val="auto"/>
                      <w:sz w:val="24"/>
                      <w:szCs w:val="24"/>
                      <w:lang w:val="en-ID" w:eastAsia="en-ID"/>
                    </w:rPr>
                  </w:rPrChange>
                </w:rPr>
                <w:t>benar</w:t>
              </w:r>
              <w:proofErr w:type="spellEnd"/>
            </w:ins>
          </w:p>
          <w:p w14:paraId="285EF331" w14:textId="22B246D9" w:rsidR="00FA7031" w:rsidRPr="004D2B64" w:rsidRDefault="00B505AF">
            <w:pPr>
              <w:numPr>
                <w:ilvl w:val="0"/>
                <w:numId w:val="39"/>
              </w:numPr>
              <w:spacing w:after="0" w:line="360" w:lineRule="auto"/>
              <w:jc w:val="left"/>
              <w:rPr>
                <w:ins w:id="3567" w:author="Miku Nosamu" w:date="2025-07-05T16:01:00Z"/>
                <w:rFonts w:eastAsia="Times New Roman" w:cstheme="minorHAnsi"/>
                <w:color w:val="auto"/>
                <w:szCs w:val="20"/>
                <w:lang w:val="en-ID" w:eastAsia="en-ID"/>
                <w:rPrChange w:id="3568" w:author="Miku Nosamu" w:date="2025-07-05T16:23:00Z">
                  <w:rPr>
                    <w:ins w:id="3569" w:author="Miku Nosamu" w:date="2025-07-05T16:01:00Z"/>
                    <w:noProof/>
                    <w:lang w:val="id-ID"/>
                  </w:rPr>
                </w:rPrChange>
              </w:rPr>
              <w:pPrChange w:id="3570" w:author="Miku Nosamu" w:date="2025-07-05T16:24:00Z">
                <w:pPr>
                  <w:pStyle w:val="ListParagraph"/>
                  <w:numPr>
                    <w:numId w:val="39"/>
                  </w:numPr>
                  <w:spacing w:before="0" w:after="0" w:line="360" w:lineRule="auto"/>
                  <w:ind w:hanging="360"/>
                  <w:jc w:val="left"/>
                </w:pPr>
              </w:pPrChange>
            </w:pPr>
            <w:proofErr w:type="spellStart"/>
            <w:ins w:id="3571" w:author="Miku Nosamu" w:date="2025-07-05T16:18:00Z">
              <w:r w:rsidRPr="004D2B64">
                <w:rPr>
                  <w:rFonts w:eastAsia="Times New Roman" w:cstheme="minorHAnsi"/>
                  <w:color w:val="auto"/>
                  <w:szCs w:val="20"/>
                  <w:lang w:val="en-ID" w:eastAsia="en-ID"/>
                  <w:rPrChange w:id="3572" w:author="Miku Nosamu" w:date="2025-07-05T16:23:00Z">
                    <w:rPr>
                      <w:rFonts w:ascii="Times New Roman" w:eastAsia="Times New Roman" w:hAnsi="Times New Roman" w:cs="Times New Roman"/>
                      <w:color w:val="auto"/>
                      <w:sz w:val="24"/>
                      <w:szCs w:val="24"/>
                      <w:lang w:val="en-ID" w:eastAsia="en-ID"/>
                    </w:rPr>
                  </w:rPrChange>
                </w:rPr>
                <w:t>Klik</w:t>
              </w:r>
              <w:proofErr w:type="spellEnd"/>
              <w:r w:rsidRPr="004D2B64">
                <w:rPr>
                  <w:rFonts w:eastAsia="Times New Roman" w:cstheme="minorHAnsi"/>
                  <w:color w:val="auto"/>
                  <w:szCs w:val="20"/>
                  <w:lang w:val="en-ID" w:eastAsia="en-ID"/>
                  <w:rPrChange w:id="3573" w:author="Miku Nosamu" w:date="2025-07-05T16:23:00Z">
                    <w:rPr>
                      <w:rFonts w:ascii="Times New Roman" w:eastAsia="Times New Roman" w:hAnsi="Times New Roman" w:cs="Times New Roman"/>
                      <w:color w:val="auto"/>
                      <w:sz w:val="24"/>
                      <w:szCs w:val="24"/>
                      <w:lang w:val="en-ID" w:eastAsia="en-ID"/>
                    </w:rPr>
                  </w:rPrChange>
                </w:rPr>
                <w:t xml:space="preserve"> </w:t>
              </w:r>
              <w:proofErr w:type="spellStart"/>
              <w:r w:rsidRPr="004D2B64">
                <w:rPr>
                  <w:rFonts w:eastAsia="Times New Roman" w:cstheme="minorHAnsi"/>
                  <w:color w:val="auto"/>
                  <w:szCs w:val="20"/>
                  <w:lang w:val="en-ID" w:eastAsia="en-ID"/>
                  <w:rPrChange w:id="3574" w:author="Miku Nosamu" w:date="2025-07-05T16:23:00Z">
                    <w:rPr>
                      <w:rFonts w:ascii="Times New Roman" w:eastAsia="Times New Roman" w:hAnsi="Times New Roman" w:cs="Times New Roman"/>
                      <w:color w:val="auto"/>
                      <w:sz w:val="24"/>
                      <w:szCs w:val="24"/>
                      <w:lang w:val="en-ID" w:eastAsia="en-ID"/>
                    </w:rPr>
                  </w:rPrChange>
                </w:rPr>
                <w:t>tombol</w:t>
              </w:r>
              <w:proofErr w:type="spellEnd"/>
              <w:r w:rsidRPr="004D2B64">
                <w:rPr>
                  <w:rFonts w:eastAsia="Times New Roman" w:cstheme="minorHAnsi"/>
                  <w:color w:val="auto"/>
                  <w:szCs w:val="20"/>
                  <w:lang w:val="en-ID" w:eastAsia="en-ID"/>
                  <w:rPrChange w:id="3575" w:author="Miku Nosamu" w:date="2025-07-05T16:23:00Z">
                    <w:rPr>
                      <w:rFonts w:ascii="Times New Roman" w:eastAsia="Times New Roman" w:hAnsi="Times New Roman" w:cs="Times New Roman"/>
                      <w:color w:val="auto"/>
                      <w:sz w:val="24"/>
                      <w:szCs w:val="24"/>
                      <w:lang w:val="en-ID" w:eastAsia="en-ID"/>
                    </w:rPr>
                  </w:rPrChange>
                </w:rPr>
                <w:t xml:space="preserve"> “Login”</w:t>
              </w:r>
            </w:ins>
          </w:p>
        </w:tc>
      </w:tr>
      <w:tr w:rsidR="00FA7031" w:rsidRPr="005877C0" w14:paraId="560AEBFF" w14:textId="77777777" w:rsidTr="005877C0">
        <w:trPr>
          <w:trHeight w:val="101"/>
          <w:ins w:id="3576" w:author="Miku Nosamu" w:date="2025-07-05T16:01:00Z"/>
        </w:trPr>
        <w:tc>
          <w:tcPr>
            <w:tcW w:w="3192" w:type="dxa"/>
            <w:vAlign w:val="center"/>
          </w:tcPr>
          <w:p w14:paraId="065F43AA" w14:textId="77777777" w:rsidR="00FA7031" w:rsidRPr="004D2B64" w:rsidRDefault="00FA7031" w:rsidP="005877C0">
            <w:pPr>
              <w:jc w:val="center"/>
              <w:rPr>
                <w:ins w:id="3577" w:author="Miku Nosamu" w:date="2025-07-05T16:01:00Z"/>
                <w:rFonts w:cstheme="minorHAnsi"/>
                <w:noProof/>
                <w:color w:val="auto"/>
                <w:kern w:val="1"/>
                <w:szCs w:val="20"/>
                <w:lang w:val="id-ID"/>
                <w:rPrChange w:id="3578" w:author="Miku Nosamu" w:date="2025-07-05T16:23:00Z">
                  <w:rPr>
                    <w:ins w:id="3579" w:author="Miku Nosamu" w:date="2025-07-05T16:01:00Z"/>
                    <w:rFonts w:ascii="Arial" w:hAnsi="Arial" w:cs="Arial"/>
                    <w:noProof/>
                    <w:color w:val="auto"/>
                    <w:kern w:val="1"/>
                    <w:szCs w:val="20"/>
                    <w:lang w:val="id-ID"/>
                  </w:rPr>
                </w:rPrChange>
              </w:rPr>
            </w:pPr>
            <w:ins w:id="3580" w:author="Miku Nosamu" w:date="2025-07-05T16:01:00Z">
              <w:r w:rsidRPr="004D2B64">
                <w:rPr>
                  <w:rFonts w:cstheme="minorHAnsi"/>
                  <w:noProof/>
                  <w:color w:val="auto"/>
                  <w:kern w:val="1"/>
                  <w:szCs w:val="20"/>
                  <w:lang w:val="id-ID"/>
                  <w:rPrChange w:id="3581" w:author="Miku Nosamu" w:date="2025-07-05T16:23:00Z">
                    <w:rPr>
                      <w:rFonts w:ascii="Arial" w:hAnsi="Arial" w:cs="Arial"/>
                      <w:noProof/>
                      <w:color w:val="auto"/>
                      <w:kern w:val="1"/>
                      <w:szCs w:val="20"/>
                      <w:lang w:val="id-ID"/>
                    </w:rPr>
                  </w:rPrChange>
                </w:rPr>
                <w:t>Hasil yang Diharapkan</w:t>
              </w:r>
            </w:ins>
          </w:p>
        </w:tc>
        <w:tc>
          <w:tcPr>
            <w:tcW w:w="3192" w:type="dxa"/>
            <w:vAlign w:val="center"/>
          </w:tcPr>
          <w:p w14:paraId="0FB3801E" w14:textId="77777777" w:rsidR="00FA7031" w:rsidRPr="004D2B64" w:rsidRDefault="00FA7031" w:rsidP="005877C0">
            <w:pPr>
              <w:jc w:val="center"/>
              <w:rPr>
                <w:ins w:id="3582" w:author="Miku Nosamu" w:date="2025-07-05T16:01:00Z"/>
                <w:rFonts w:cstheme="minorHAnsi"/>
                <w:noProof/>
                <w:color w:val="auto"/>
                <w:kern w:val="1"/>
                <w:szCs w:val="20"/>
                <w:lang w:val="id-ID"/>
                <w:rPrChange w:id="3583" w:author="Miku Nosamu" w:date="2025-07-05T16:23:00Z">
                  <w:rPr>
                    <w:ins w:id="3584" w:author="Miku Nosamu" w:date="2025-07-05T16:01:00Z"/>
                    <w:rFonts w:ascii="Arial" w:hAnsi="Arial" w:cs="Arial"/>
                    <w:noProof/>
                    <w:color w:val="auto"/>
                    <w:kern w:val="1"/>
                    <w:szCs w:val="20"/>
                    <w:lang w:val="id-ID"/>
                  </w:rPr>
                </w:rPrChange>
              </w:rPr>
            </w:pPr>
            <w:ins w:id="3585" w:author="Miku Nosamu" w:date="2025-07-05T16:01:00Z">
              <w:r w:rsidRPr="004D2B64">
                <w:rPr>
                  <w:rFonts w:cstheme="minorHAnsi"/>
                  <w:noProof/>
                  <w:color w:val="auto"/>
                  <w:kern w:val="1"/>
                  <w:szCs w:val="20"/>
                  <w:lang w:val="id-ID"/>
                  <w:rPrChange w:id="3586" w:author="Miku Nosamu" w:date="2025-07-05T16:23:00Z">
                    <w:rPr>
                      <w:rFonts w:ascii="Arial" w:hAnsi="Arial" w:cs="Arial"/>
                      <w:noProof/>
                      <w:color w:val="auto"/>
                      <w:kern w:val="1"/>
                      <w:szCs w:val="20"/>
                      <w:lang w:val="id-ID"/>
                    </w:rPr>
                  </w:rPrChange>
                </w:rPr>
                <w:t xml:space="preserve">Hasil Pengamatan </w:t>
              </w:r>
            </w:ins>
          </w:p>
        </w:tc>
        <w:tc>
          <w:tcPr>
            <w:tcW w:w="3192" w:type="dxa"/>
            <w:vAlign w:val="center"/>
          </w:tcPr>
          <w:p w14:paraId="7446AA94" w14:textId="77777777" w:rsidR="00FA7031" w:rsidRPr="004D2B64" w:rsidRDefault="00FA7031" w:rsidP="005877C0">
            <w:pPr>
              <w:jc w:val="center"/>
              <w:rPr>
                <w:ins w:id="3587" w:author="Miku Nosamu" w:date="2025-07-05T16:01:00Z"/>
                <w:rFonts w:cstheme="minorHAnsi"/>
                <w:noProof/>
                <w:color w:val="auto"/>
                <w:kern w:val="1"/>
                <w:szCs w:val="20"/>
                <w:lang w:val="id-ID"/>
                <w:rPrChange w:id="3588" w:author="Miku Nosamu" w:date="2025-07-05T16:23:00Z">
                  <w:rPr>
                    <w:ins w:id="3589" w:author="Miku Nosamu" w:date="2025-07-05T16:01:00Z"/>
                    <w:rFonts w:ascii="Arial" w:hAnsi="Arial" w:cs="Arial"/>
                    <w:noProof/>
                    <w:color w:val="auto"/>
                    <w:kern w:val="1"/>
                    <w:szCs w:val="20"/>
                    <w:lang w:val="id-ID"/>
                  </w:rPr>
                </w:rPrChange>
              </w:rPr>
            </w:pPr>
            <w:ins w:id="3590" w:author="Miku Nosamu" w:date="2025-07-05T16:01:00Z">
              <w:r w:rsidRPr="004D2B64">
                <w:rPr>
                  <w:rFonts w:cstheme="minorHAnsi"/>
                  <w:noProof/>
                  <w:color w:val="auto"/>
                  <w:kern w:val="1"/>
                  <w:szCs w:val="20"/>
                  <w:lang w:val="id-ID"/>
                  <w:rPrChange w:id="3591" w:author="Miku Nosamu" w:date="2025-07-05T16:23:00Z">
                    <w:rPr>
                      <w:rFonts w:ascii="Arial" w:hAnsi="Arial" w:cs="Arial"/>
                      <w:noProof/>
                      <w:color w:val="auto"/>
                      <w:kern w:val="1"/>
                      <w:szCs w:val="20"/>
                      <w:lang w:val="id-ID"/>
                    </w:rPr>
                  </w:rPrChange>
                </w:rPr>
                <w:t>Kesimpulan</w:t>
              </w:r>
            </w:ins>
          </w:p>
        </w:tc>
      </w:tr>
      <w:tr w:rsidR="00FA7031" w:rsidRPr="005877C0" w14:paraId="2820C9C2" w14:textId="77777777" w:rsidTr="005877C0">
        <w:trPr>
          <w:trHeight w:val="100"/>
          <w:ins w:id="3592" w:author="Miku Nosamu" w:date="2025-07-05T16:01:00Z"/>
        </w:trPr>
        <w:tc>
          <w:tcPr>
            <w:tcW w:w="3192" w:type="dxa"/>
            <w:vAlign w:val="center"/>
          </w:tcPr>
          <w:p w14:paraId="7C0C75C4" w14:textId="24E513C6" w:rsidR="00FA7031" w:rsidRPr="004D2B64" w:rsidRDefault="00B505AF">
            <w:pPr>
              <w:pStyle w:val="NormalWeb"/>
              <w:spacing w:before="0" w:beforeAutospacing="0" w:after="0" w:afterAutospacing="0" w:line="360" w:lineRule="auto"/>
              <w:jc w:val="center"/>
              <w:rPr>
                <w:ins w:id="3593" w:author="Miku Nosamu" w:date="2025-07-05T16:01:00Z"/>
                <w:rFonts w:asciiTheme="minorHAnsi" w:hAnsiTheme="minorHAnsi" w:cstheme="minorHAnsi"/>
                <w:szCs w:val="20"/>
                <w:rPrChange w:id="3594" w:author="Miku Nosamu" w:date="2025-07-05T16:23:00Z">
                  <w:rPr>
                    <w:ins w:id="3595" w:author="Miku Nosamu" w:date="2025-07-05T16:01:00Z"/>
                    <w:rFonts w:ascii="Arial" w:hAnsi="Arial" w:cs="Arial"/>
                    <w:noProof/>
                    <w:color w:val="auto"/>
                    <w:kern w:val="1"/>
                    <w:szCs w:val="20"/>
                    <w:lang w:val="id-ID"/>
                  </w:rPr>
                </w:rPrChange>
              </w:rPr>
              <w:pPrChange w:id="3596" w:author="Miku Nosamu" w:date="2025-07-05T17:38:00Z">
                <w:pPr>
                  <w:jc w:val="center"/>
                </w:pPr>
              </w:pPrChange>
            </w:pPr>
            <w:proofErr w:type="spellStart"/>
            <w:ins w:id="3597" w:author="Miku Nosamu" w:date="2025-07-05T16:18:00Z">
              <w:r w:rsidRPr="004D2B64">
                <w:rPr>
                  <w:rFonts w:asciiTheme="minorHAnsi" w:hAnsiTheme="minorHAnsi" w:cstheme="minorHAnsi"/>
                  <w:sz w:val="20"/>
                  <w:szCs w:val="20"/>
                  <w:rPrChange w:id="3598" w:author="Miku Nosamu" w:date="2025-07-05T16:23:00Z">
                    <w:rPr/>
                  </w:rPrChange>
                </w:rPr>
                <w:t>Sistem</w:t>
              </w:r>
              <w:proofErr w:type="spellEnd"/>
              <w:r w:rsidRPr="004D2B64">
                <w:rPr>
                  <w:rFonts w:asciiTheme="minorHAnsi" w:hAnsiTheme="minorHAnsi" w:cstheme="minorHAnsi"/>
                  <w:sz w:val="20"/>
                  <w:szCs w:val="20"/>
                  <w:rPrChange w:id="3599" w:author="Miku Nosamu" w:date="2025-07-05T16:23:00Z">
                    <w:rPr/>
                  </w:rPrChange>
                </w:rPr>
                <w:t xml:space="preserve"> </w:t>
              </w:r>
              <w:proofErr w:type="spellStart"/>
              <w:r w:rsidRPr="004D2B64">
                <w:rPr>
                  <w:rFonts w:asciiTheme="minorHAnsi" w:hAnsiTheme="minorHAnsi" w:cstheme="minorHAnsi"/>
                  <w:sz w:val="20"/>
                  <w:szCs w:val="20"/>
                  <w:rPrChange w:id="3600" w:author="Miku Nosamu" w:date="2025-07-05T16:23:00Z">
                    <w:rPr/>
                  </w:rPrChange>
                </w:rPr>
                <w:t>mengarahkan</w:t>
              </w:r>
              <w:proofErr w:type="spellEnd"/>
              <w:r w:rsidRPr="004D2B64">
                <w:rPr>
                  <w:rFonts w:asciiTheme="minorHAnsi" w:hAnsiTheme="minorHAnsi" w:cstheme="minorHAnsi"/>
                  <w:sz w:val="20"/>
                  <w:szCs w:val="20"/>
                  <w:rPrChange w:id="3601" w:author="Miku Nosamu" w:date="2025-07-05T16:23:00Z">
                    <w:rPr/>
                  </w:rPrChange>
                </w:rPr>
                <w:t xml:space="preserve"> </w:t>
              </w:r>
              <w:proofErr w:type="spellStart"/>
              <w:r w:rsidRPr="004D2B64">
                <w:rPr>
                  <w:rFonts w:asciiTheme="minorHAnsi" w:hAnsiTheme="minorHAnsi" w:cstheme="minorHAnsi"/>
                  <w:sz w:val="20"/>
                  <w:szCs w:val="20"/>
                  <w:rPrChange w:id="3602" w:author="Miku Nosamu" w:date="2025-07-05T16:23:00Z">
                    <w:rPr/>
                  </w:rPrChange>
                </w:rPr>
                <w:t>ke</w:t>
              </w:r>
              <w:proofErr w:type="spellEnd"/>
              <w:r w:rsidRPr="004D2B64">
                <w:rPr>
                  <w:rFonts w:asciiTheme="minorHAnsi" w:hAnsiTheme="minorHAnsi" w:cstheme="minorHAnsi"/>
                  <w:sz w:val="20"/>
                  <w:szCs w:val="20"/>
                  <w:rPrChange w:id="3603" w:author="Miku Nosamu" w:date="2025-07-05T16:23:00Z">
                    <w:rPr/>
                  </w:rPrChange>
                </w:rPr>
                <w:t xml:space="preserve"> dashboard</w:t>
              </w:r>
            </w:ins>
          </w:p>
        </w:tc>
        <w:tc>
          <w:tcPr>
            <w:tcW w:w="3192" w:type="dxa"/>
            <w:vAlign w:val="center"/>
          </w:tcPr>
          <w:p w14:paraId="050EE222" w14:textId="630E2F05" w:rsidR="00FA7031" w:rsidRPr="004D2B64" w:rsidRDefault="00B505AF">
            <w:pPr>
              <w:pStyle w:val="NormalWeb"/>
              <w:spacing w:before="0" w:beforeAutospacing="0" w:after="0" w:afterAutospacing="0" w:line="360" w:lineRule="auto"/>
              <w:jc w:val="center"/>
              <w:rPr>
                <w:ins w:id="3604" w:author="Miku Nosamu" w:date="2025-07-05T16:01:00Z"/>
                <w:rFonts w:asciiTheme="minorHAnsi" w:hAnsiTheme="minorHAnsi" w:cstheme="minorHAnsi"/>
                <w:szCs w:val="20"/>
                <w:rPrChange w:id="3605" w:author="Miku Nosamu" w:date="2025-07-05T16:23:00Z">
                  <w:rPr>
                    <w:ins w:id="3606" w:author="Miku Nosamu" w:date="2025-07-05T16:01:00Z"/>
                    <w:rFonts w:ascii="Arial" w:hAnsi="Arial" w:cs="Arial"/>
                    <w:noProof/>
                    <w:color w:val="auto"/>
                    <w:kern w:val="1"/>
                    <w:szCs w:val="20"/>
                    <w:lang w:val="id-ID"/>
                  </w:rPr>
                </w:rPrChange>
              </w:rPr>
              <w:pPrChange w:id="3607" w:author="Miku Nosamu" w:date="2025-07-05T17:38:00Z">
                <w:pPr>
                  <w:jc w:val="center"/>
                </w:pPr>
              </w:pPrChange>
            </w:pPr>
            <w:proofErr w:type="spellStart"/>
            <w:ins w:id="3608" w:author="Miku Nosamu" w:date="2025-07-05T16:18:00Z">
              <w:r w:rsidRPr="004D2B64">
                <w:rPr>
                  <w:rFonts w:asciiTheme="minorHAnsi" w:hAnsiTheme="minorHAnsi" w:cstheme="minorHAnsi"/>
                  <w:sz w:val="20"/>
                  <w:szCs w:val="20"/>
                  <w:rPrChange w:id="3609" w:author="Miku Nosamu" w:date="2025-07-05T16:23:00Z">
                    <w:rPr/>
                  </w:rPrChange>
                </w:rPr>
                <w:t>Pengguna</w:t>
              </w:r>
              <w:proofErr w:type="spellEnd"/>
              <w:r w:rsidRPr="004D2B64">
                <w:rPr>
                  <w:rFonts w:asciiTheme="minorHAnsi" w:hAnsiTheme="minorHAnsi" w:cstheme="minorHAnsi"/>
                  <w:sz w:val="20"/>
                  <w:szCs w:val="20"/>
                  <w:rPrChange w:id="3610" w:author="Miku Nosamu" w:date="2025-07-05T16:23:00Z">
                    <w:rPr/>
                  </w:rPrChange>
                </w:rPr>
                <w:t xml:space="preserve"> </w:t>
              </w:r>
              <w:proofErr w:type="spellStart"/>
              <w:r w:rsidRPr="004D2B64">
                <w:rPr>
                  <w:rFonts w:asciiTheme="minorHAnsi" w:hAnsiTheme="minorHAnsi" w:cstheme="minorHAnsi"/>
                  <w:sz w:val="20"/>
                  <w:szCs w:val="20"/>
                  <w:rPrChange w:id="3611" w:author="Miku Nosamu" w:date="2025-07-05T16:23:00Z">
                    <w:rPr/>
                  </w:rPrChange>
                </w:rPr>
                <w:t>berhasil</w:t>
              </w:r>
              <w:proofErr w:type="spellEnd"/>
              <w:r w:rsidRPr="004D2B64">
                <w:rPr>
                  <w:rFonts w:asciiTheme="minorHAnsi" w:hAnsiTheme="minorHAnsi" w:cstheme="minorHAnsi"/>
                  <w:sz w:val="20"/>
                  <w:szCs w:val="20"/>
                  <w:rPrChange w:id="3612" w:author="Miku Nosamu" w:date="2025-07-05T16:23:00Z">
                    <w:rPr/>
                  </w:rPrChange>
                </w:rPr>
                <w:t xml:space="preserve"> login dan </w:t>
              </w:r>
              <w:proofErr w:type="spellStart"/>
              <w:r w:rsidRPr="004D2B64">
                <w:rPr>
                  <w:rFonts w:asciiTheme="minorHAnsi" w:hAnsiTheme="minorHAnsi" w:cstheme="minorHAnsi"/>
                  <w:sz w:val="20"/>
                  <w:szCs w:val="20"/>
                  <w:rPrChange w:id="3613" w:author="Miku Nosamu" w:date="2025-07-05T16:23:00Z">
                    <w:rPr/>
                  </w:rPrChange>
                </w:rPr>
                <w:t>masuk</w:t>
              </w:r>
              <w:proofErr w:type="spellEnd"/>
              <w:r w:rsidRPr="004D2B64">
                <w:rPr>
                  <w:rFonts w:asciiTheme="minorHAnsi" w:hAnsiTheme="minorHAnsi" w:cstheme="minorHAnsi"/>
                  <w:sz w:val="20"/>
                  <w:szCs w:val="20"/>
                  <w:rPrChange w:id="3614" w:author="Miku Nosamu" w:date="2025-07-05T16:23:00Z">
                    <w:rPr/>
                  </w:rPrChange>
                </w:rPr>
                <w:t xml:space="preserve"> </w:t>
              </w:r>
              <w:proofErr w:type="spellStart"/>
              <w:r w:rsidRPr="004D2B64">
                <w:rPr>
                  <w:rFonts w:asciiTheme="minorHAnsi" w:hAnsiTheme="minorHAnsi" w:cstheme="minorHAnsi"/>
                  <w:sz w:val="20"/>
                  <w:szCs w:val="20"/>
                  <w:rPrChange w:id="3615" w:author="Miku Nosamu" w:date="2025-07-05T16:23:00Z">
                    <w:rPr/>
                  </w:rPrChange>
                </w:rPr>
                <w:t>ke</w:t>
              </w:r>
              <w:proofErr w:type="spellEnd"/>
              <w:r w:rsidRPr="004D2B64">
                <w:rPr>
                  <w:rFonts w:asciiTheme="minorHAnsi" w:hAnsiTheme="minorHAnsi" w:cstheme="minorHAnsi"/>
                  <w:sz w:val="20"/>
                  <w:szCs w:val="20"/>
                  <w:rPrChange w:id="3616" w:author="Miku Nosamu" w:date="2025-07-05T16:23:00Z">
                    <w:rPr/>
                  </w:rPrChange>
                </w:rPr>
                <w:t xml:space="preserve"> dashboard</w:t>
              </w:r>
            </w:ins>
          </w:p>
        </w:tc>
        <w:tc>
          <w:tcPr>
            <w:tcW w:w="3192" w:type="dxa"/>
            <w:vAlign w:val="center"/>
          </w:tcPr>
          <w:p w14:paraId="2705E4A1" w14:textId="77777777" w:rsidR="00FA7031" w:rsidRPr="004D2B64" w:rsidRDefault="00FA7031">
            <w:pPr>
              <w:spacing w:after="0"/>
              <w:jc w:val="center"/>
              <w:rPr>
                <w:ins w:id="3617" w:author="Miku Nosamu" w:date="2025-07-05T16:01:00Z"/>
                <w:rFonts w:cstheme="minorHAnsi"/>
                <w:noProof/>
                <w:color w:val="auto"/>
                <w:kern w:val="1"/>
                <w:szCs w:val="20"/>
                <w:lang w:val="id-ID"/>
                <w:rPrChange w:id="3618" w:author="Miku Nosamu" w:date="2025-07-05T16:23:00Z">
                  <w:rPr>
                    <w:ins w:id="3619" w:author="Miku Nosamu" w:date="2025-07-05T16:01:00Z"/>
                    <w:rFonts w:ascii="Arial" w:hAnsi="Arial" w:cs="Arial"/>
                    <w:noProof/>
                    <w:color w:val="auto"/>
                    <w:kern w:val="1"/>
                    <w:szCs w:val="20"/>
                    <w:lang w:val="id-ID"/>
                  </w:rPr>
                </w:rPrChange>
              </w:rPr>
              <w:pPrChange w:id="3620" w:author="Miku Nosamu" w:date="2025-07-05T17:38:00Z">
                <w:pPr>
                  <w:jc w:val="center"/>
                </w:pPr>
              </w:pPrChange>
            </w:pPr>
            <w:ins w:id="3621" w:author="Miku Nosamu" w:date="2025-07-05T16:01:00Z">
              <w:r w:rsidRPr="004D2B64">
                <w:rPr>
                  <w:rFonts w:cstheme="minorHAnsi"/>
                  <w:noProof/>
                  <w:color w:val="auto"/>
                  <w:kern w:val="1"/>
                  <w:szCs w:val="20"/>
                  <w:lang w:val="id-ID"/>
                  <w:rPrChange w:id="3622" w:author="Miku Nosamu" w:date="2025-07-05T16:23:00Z">
                    <w:rPr>
                      <w:rFonts w:ascii="Arial" w:hAnsi="Arial" w:cs="Arial"/>
                      <w:noProof/>
                      <w:color w:val="auto"/>
                      <w:kern w:val="1"/>
                      <w:szCs w:val="20"/>
                      <w:lang w:val="id-ID"/>
                    </w:rPr>
                  </w:rPrChange>
                </w:rPr>
                <w:t>Hasil pengamatan sesuai</w:t>
              </w:r>
            </w:ins>
          </w:p>
        </w:tc>
      </w:tr>
    </w:tbl>
    <w:p w14:paraId="12D9B1A4" w14:textId="17932758" w:rsidR="00FA7031" w:rsidRDefault="00FA7031" w:rsidP="00546376">
      <w:pPr>
        <w:rPr>
          <w:ins w:id="3623" w:author="Miku Nosamu" w:date="2025-07-05T16:01:00Z"/>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FA7031" w:rsidRPr="00041683" w14:paraId="5F113DF7" w14:textId="77777777" w:rsidTr="005877C0">
        <w:trPr>
          <w:cnfStyle w:val="100000000000" w:firstRow="1" w:lastRow="0" w:firstColumn="0" w:lastColumn="0" w:oddVBand="0" w:evenVBand="0" w:oddHBand="0" w:evenHBand="0" w:firstRowFirstColumn="0" w:firstRowLastColumn="0" w:lastRowFirstColumn="0" w:lastRowLastColumn="0"/>
          <w:ins w:id="3624" w:author="Miku Nosamu" w:date="2025-07-05T16:01:00Z"/>
        </w:trPr>
        <w:tc>
          <w:tcPr>
            <w:tcW w:w="3192" w:type="dxa"/>
            <w:vAlign w:val="center"/>
          </w:tcPr>
          <w:p w14:paraId="0B1BB6A0" w14:textId="77777777" w:rsidR="00FA7031" w:rsidRPr="00041683" w:rsidRDefault="00FA7031" w:rsidP="005877C0">
            <w:pPr>
              <w:jc w:val="center"/>
              <w:rPr>
                <w:ins w:id="3625" w:author="Miku Nosamu" w:date="2025-07-05T16:01:00Z"/>
                <w:rFonts w:ascii="Arial" w:hAnsi="Arial" w:cs="Arial"/>
                <w:noProof/>
                <w:color w:val="2C283A" w:themeColor="text2"/>
                <w:kern w:val="1"/>
                <w:szCs w:val="20"/>
                <w:lang w:val="id-ID"/>
              </w:rPr>
            </w:pPr>
            <w:ins w:id="3626" w:author="Miku Nosamu" w:date="2025-07-05T16:01:00Z">
              <w:r w:rsidRPr="00041683">
                <w:rPr>
                  <w:rFonts w:ascii="Arial" w:hAnsi="Arial" w:cs="Arial"/>
                  <w:noProof/>
                  <w:color w:val="2C283A" w:themeColor="text2"/>
                  <w:kern w:val="1"/>
                  <w:szCs w:val="20"/>
                  <w:lang w:val="id-ID"/>
                </w:rPr>
                <w:t>Identifikasi</w:t>
              </w:r>
            </w:ins>
          </w:p>
        </w:tc>
        <w:tc>
          <w:tcPr>
            <w:tcW w:w="6384" w:type="dxa"/>
            <w:gridSpan w:val="2"/>
            <w:vAlign w:val="center"/>
          </w:tcPr>
          <w:p w14:paraId="4139BCEA" w14:textId="4D8C5814" w:rsidR="00FA7031" w:rsidRPr="00B505AF" w:rsidRDefault="00FA7031" w:rsidP="005877C0">
            <w:pPr>
              <w:jc w:val="center"/>
              <w:rPr>
                <w:ins w:id="3627" w:author="Miku Nosamu" w:date="2025-07-05T16:01:00Z"/>
                <w:rFonts w:ascii="Arial" w:hAnsi="Arial" w:cs="Arial"/>
                <w:noProof/>
                <w:color w:val="2C283A" w:themeColor="text2"/>
                <w:kern w:val="1"/>
                <w:szCs w:val="20"/>
                <w:rPrChange w:id="3628" w:author="Miku Nosamu" w:date="2025-07-05T16:18:00Z">
                  <w:rPr>
                    <w:ins w:id="3629" w:author="Miku Nosamu" w:date="2025-07-05T16:01:00Z"/>
                    <w:rFonts w:ascii="Arial" w:hAnsi="Arial" w:cs="Arial"/>
                    <w:noProof/>
                    <w:color w:val="2C283A" w:themeColor="text2"/>
                    <w:kern w:val="1"/>
                    <w:szCs w:val="20"/>
                    <w:lang w:val="id-ID"/>
                  </w:rPr>
                </w:rPrChange>
              </w:rPr>
            </w:pPr>
            <w:ins w:id="3630" w:author="Miku Nosamu" w:date="2025-07-05T16:01:00Z">
              <w:r w:rsidRPr="00041683">
                <w:rPr>
                  <w:rFonts w:ascii="Arial" w:hAnsi="Arial" w:cs="Arial"/>
                  <w:noProof/>
                  <w:color w:val="2C283A" w:themeColor="text2"/>
                  <w:kern w:val="1"/>
                  <w:szCs w:val="20"/>
                  <w:lang w:val="id-ID"/>
                </w:rPr>
                <w:t>KU-00</w:t>
              </w:r>
            </w:ins>
            <w:ins w:id="3631" w:author="Miku Nosamu" w:date="2025-07-05T16:18:00Z">
              <w:r w:rsidR="00B505AF">
                <w:rPr>
                  <w:rFonts w:ascii="Arial" w:hAnsi="Arial" w:cs="Arial"/>
                  <w:noProof/>
                  <w:color w:val="2C283A" w:themeColor="text2"/>
                  <w:kern w:val="1"/>
                  <w:szCs w:val="20"/>
                  <w:lang w:val="id-ID"/>
                </w:rPr>
                <w:t>7</w:t>
              </w:r>
            </w:ins>
          </w:p>
        </w:tc>
      </w:tr>
      <w:tr w:rsidR="00FA7031" w:rsidRPr="005877C0" w14:paraId="3E89991A" w14:textId="77777777" w:rsidTr="005877C0">
        <w:trPr>
          <w:ins w:id="3632" w:author="Miku Nosamu" w:date="2025-07-05T16:01:00Z"/>
        </w:trPr>
        <w:tc>
          <w:tcPr>
            <w:tcW w:w="3192" w:type="dxa"/>
            <w:vAlign w:val="center"/>
          </w:tcPr>
          <w:p w14:paraId="33830838" w14:textId="77777777" w:rsidR="00FA7031" w:rsidRPr="00F94C65" w:rsidRDefault="00FA7031" w:rsidP="005877C0">
            <w:pPr>
              <w:jc w:val="center"/>
              <w:rPr>
                <w:ins w:id="3633" w:author="Miku Nosamu" w:date="2025-07-05T16:01:00Z"/>
                <w:rFonts w:cstheme="minorHAnsi"/>
                <w:noProof/>
                <w:color w:val="auto"/>
                <w:kern w:val="1"/>
                <w:szCs w:val="20"/>
                <w:lang w:val="id-ID"/>
                <w:rPrChange w:id="3634" w:author="Miku Nosamu" w:date="2025-07-05T16:43:00Z">
                  <w:rPr>
                    <w:ins w:id="3635" w:author="Miku Nosamu" w:date="2025-07-05T16:01:00Z"/>
                    <w:rFonts w:ascii="Arial" w:hAnsi="Arial" w:cs="Arial"/>
                    <w:noProof/>
                    <w:color w:val="auto"/>
                    <w:kern w:val="1"/>
                    <w:szCs w:val="20"/>
                    <w:lang w:val="id-ID"/>
                  </w:rPr>
                </w:rPrChange>
              </w:rPr>
            </w:pPr>
            <w:ins w:id="3636" w:author="Miku Nosamu" w:date="2025-07-05T16:01:00Z">
              <w:r w:rsidRPr="00F94C65">
                <w:rPr>
                  <w:rFonts w:cstheme="minorHAnsi"/>
                  <w:noProof/>
                  <w:color w:val="auto"/>
                  <w:kern w:val="1"/>
                  <w:szCs w:val="20"/>
                  <w:lang w:val="id-ID"/>
                  <w:rPrChange w:id="3637" w:author="Miku Nosamu" w:date="2025-07-05T16:43:00Z">
                    <w:rPr>
                      <w:rFonts w:ascii="Arial" w:hAnsi="Arial" w:cs="Arial"/>
                      <w:noProof/>
                      <w:color w:val="auto"/>
                      <w:kern w:val="1"/>
                      <w:szCs w:val="20"/>
                      <w:lang w:val="id-ID"/>
                    </w:rPr>
                  </w:rPrChange>
                </w:rPr>
                <w:t>Nama Kasus Uji</w:t>
              </w:r>
            </w:ins>
          </w:p>
        </w:tc>
        <w:tc>
          <w:tcPr>
            <w:tcW w:w="6384" w:type="dxa"/>
            <w:gridSpan w:val="2"/>
            <w:vAlign w:val="center"/>
          </w:tcPr>
          <w:p w14:paraId="44DF1DDE" w14:textId="40C324EC" w:rsidR="00FA7031" w:rsidRPr="00F94C65" w:rsidRDefault="002B5AC6" w:rsidP="005877C0">
            <w:pPr>
              <w:jc w:val="center"/>
              <w:rPr>
                <w:ins w:id="3638" w:author="Miku Nosamu" w:date="2025-07-05T16:01:00Z"/>
                <w:rFonts w:cstheme="minorHAnsi"/>
                <w:noProof/>
                <w:color w:val="auto"/>
                <w:kern w:val="1"/>
                <w:szCs w:val="20"/>
                <w:lang w:val="id-ID"/>
                <w:rPrChange w:id="3639" w:author="Miku Nosamu" w:date="2025-07-05T16:43:00Z">
                  <w:rPr>
                    <w:ins w:id="3640" w:author="Miku Nosamu" w:date="2025-07-05T16:01:00Z"/>
                    <w:rFonts w:ascii="Arial" w:hAnsi="Arial" w:cs="Arial"/>
                    <w:noProof/>
                    <w:color w:val="auto"/>
                    <w:kern w:val="1"/>
                    <w:szCs w:val="20"/>
                    <w:lang w:val="id-ID"/>
                  </w:rPr>
                </w:rPrChange>
              </w:rPr>
            </w:pPr>
            <w:proofErr w:type="spellStart"/>
            <w:ins w:id="3641" w:author="Miku Nosamu" w:date="2025-07-05T16:30:00Z">
              <w:r w:rsidRPr="00F94C65">
                <w:rPr>
                  <w:rFonts w:cstheme="minorHAnsi"/>
                  <w:color w:val="auto"/>
                  <w:rPrChange w:id="3642" w:author="Miku Nosamu" w:date="2025-07-05T16:43:00Z">
                    <w:rPr/>
                  </w:rPrChange>
                </w:rPr>
                <w:t>Pengujian</w:t>
              </w:r>
              <w:proofErr w:type="spellEnd"/>
              <w:r w:rsidRPr="00F94C65">
                <w:rPr>
                  <w:rFonts w:cstheme="minorHAnsi"/>
                  <w:color w:val="auto"/>
                  <w:rPrChange w:id="3643" w:author="Miku Nosamu" w:date="2025-07-05T16:43:00Z">
                    <w:rPr/>
                  </w:rPrChange>
                </w:rPr>
                <w:t xml:space="preserve"> login dengan password salah</w:t>
              </w:r>
            </w:ins>
          </w:p>
        </w:tc>
      </w:tr>
      <w:tr w:rsidR="00FA7031" w:rsidRPr="005877C0" w14:paraId="0882021D" w14:textId="77777777" w:rsidTr="005877C0">
        <w:trPr>
          <w:ins w:id="3644" w:author="Miku Nosamu" w:date="2025-07-05T16:01:00Z"/>
        </w:trPr>
        <w:tc>
          <w:tcPr>
            <w:tcW w:w="3192" w:type="dxa"/>
            <w:vAlign w:val="center"/>
          </w:tcPr>
          <w:p w14:paraId="3FC350EA" w14:textId="77777777" w:rsidR="00FA7031" w:rsidRPr="00F94C65" w:rsidRDefault="00FA7031" w:rsidP="005877C0">
            <w:pPr>
              <w:jc w:val="center"/>
              <w:rPr>
                <w:ins w:id="3645" w:author="Miku Nosamu" w:date="2025-07-05T16:01:00Z"/>
                <w:rFonts w:cstheme="minorHAnsi"/>
                <w:noProof/>
                <w:color w:val="auto"/>
                <w:kern w:val="1"/>
                <w:szCs w:val="20"/>
                <w:lang w:val="id-ID"/>
                <w:rPrChange w:id="3646" w:author="Miku Nosamu" w:date="2025-07-05T16:43:00Z">
                  <w:rPr>
                    <w:ins w:id="3647" w:author="Miku Nosamu" w:date="2025-07-05T16:01:00Z"/>
                    <w:rFonts w:ascii="Arial" w:hAnsi="Arial" w:cs="Arial"/>
                    <w:noProof/>
                    <w:color w:val="auto"/>
                    <w:kern w:val="1"/>
                    <w:szCs w:val="20"/>
                    <w:lang w:val="id-ID"/>
                  </w:rPr>
                </w:rPrChange>
              </w:rPr>
            </w:pPr>
            <w:ins w:id="3648" w:author="Miku Nosamu" w:date="2025-07-05T16:01:00Z">
              <w:r w:rsidRPr="00F94C65">
                <w:rPr>
                  <w:rFonts w:cstheme="minorHAnsi"/>
                  <w:noProof/>
                  <w:color w:val="auto"/>
                  <w:kern w:val="1"/>
                  <w:szCs w:val="20"/>
                  <w:lang w:val="id-ID"/>
                  <w:rPrChange w:id="3649" w:author="Miku Nosamu" w:date="2025-07-05T16:43:00Z">
                    <w:rPr>
                      <w:rFonts w:ascii="Arial" w:hAnsi="Arial" w:cs="Arial"/>
                      <w:noProof/>
                      <w:color w:val="auto"/>
                      <w:kern w:val="1"/>
                      <w:szCs w:val="20"/>
                      <w:lang w:val="id-ID"/>
                    </w:rPr>
                  </w:rPrChange>
                </w:rPr>
                <w:t>Deskripsi</w:t>
              </w:r>
            </w:ins>
          </w:p>
        </w:tc>
        <w:tc>
          <w:tcPr>
            <w:tcW w:w="6384" w:type="dxa"/>
            <w:gridSpan w:val="2"/>
            <w:vAlign w:val="center"/>
          </w:tcPr>
          <w:p w14:paraId="4303EC03" w14:textId="70CD2C3A" w:rsidR="00FA7031" w:rsidRPr="00F94C65" w:rsidRDefault="002B5AC6" w:rsidP="005877C0">
            <w:pPr>
              <w:jc w:val="center"/>
              <w:rPr>
                <w:ins w:id="3650" w:author="Miku Nosamu" w:date="2025-07-05T16:01:00Z"/>
                <w:rFonts w:cstheme="minorHAnsi"/>
                <w:noProof/>
                <w:color w:val="auto"/>
                <w:kern w:val="1"/>
                <w:szCs w:val="20"/>
                <w:lang w:val="id-ID"/>
                <w:rPrChange w:id="3651" w:author="Miku Nosamu" w:date="2025-07-05T16:43:00Z">
                  <w:rPr>
                    <w:ins w:id="3652" w:author="Miku Nosamu" w:date="2025-07-05T16:01:00Z"/>
                    <w:rFonts w:ascii="Arial" w:hAnsi="Arial" w:cs="Arial"/>
                    <w:noProof/>
                    <w:color w:val="auto"/>
                    <w:kern w:val="1"/>
                    <w:szCs w:val="20"/>
                    <w:lang w:val="id-ID"/>
                  </w:rPr>
                </w:rPrChange>
              </w:rPr>
            </w:pPr>
            <w:ins w:id="3653" w:author="Miku Nosamu" w:date="2025-07-05T16:30:00Z">
              <w:r w:rsidRPr="00F94C65">
                <w:rPr>
                  <w:rFonts w:cstheme="minorHAnsi"/>
                  <w:color w:val="auto"/>
                  <w:rPrChange w:id="3654" w:author="Miku Nosamu" w:date="2025-07-05T16:43:00Z">
                    <w:rPr/>
                  </w:rPrChange>
                </w:rPr>
                <w:t xml:space="preserve">Login </w:t>
              </w:r>
              <w:proofErr w:type="spellStart"/>
              <w:r w:rsidRPr="00F94C65">
                <w:rPr>
                  <w:rFonts w:cstheme="minorHAnsi"/>
                  <w:color w:val="auto"/>
                  <w:rPrChange w:id="3655" w:author="Miku Nosamu" w:date="2025-07-05T16:43:00Z">
                    <w:rPr/>
                  </w:rPrChange>
                </w:rPr>
                <w:t>gagal</w:t>
              </w:r>
              <w:proofErr w:type="spellEnd"/>
              <w:r w:rsidRPr="00F94C65">
                <w:rPr>
                  <w:rFonts w:cstheme="minorHAnsi"/>
                  <w:color w:val="auto"/>
                  <w:rPrChange w:id="3656" w:author="Miku Nosamu" w:date="2025-07-05T16:43:00Z">
                    <w:rPr/>
                  </w:rPrChange>
                </w:rPr>
                <w:t xml:space="preserve"> </w:t>
              </w:r>
              <w:proofErr w:type="spellStart"/>
              <w:r w:rsidRPr="00F94C65">
                <w:rPr>
                  <w:rFonts w:cstheme="minorHAnsi"/>
                  <w:color w:val="auto"/>
                  <w:rPrChange w:id="3657" w:author="Miku Nosamu" w:date="2025-07-05T16:43:00Z">
                    <w:rPr/>
                  </w:rPrChange>
                </w:rPr>
                <w:t>saat</w:t>
              </w:r>
              <w:proofErr w:type="spellEnd"/>
              <w:r w:rsidRPr="00F94C65">
                <w:rPr>
                  <w:rFonts w:cstheme="minorHAnsi"/>
                  <w:color w:val="auto"/>
                  <w:rPrChange w:id="3658" w:author="Miku Nosamu" w:date="2025-07-05T16:43:00Z">
                    <w:rPr/>
                  </w:rPrChange>
                </w:rPr>
                <w:t xml:space="preserve"> password salah</w:t>
              </w:r>
            </w:ins>
          </w:p>
        </w:tc>
      </w:tr>
      <w:tr w:rsidR="00FA7031" w:rsidRPr="005877C0" w14:paraId="6FBAD5F2" w14:textId="77777777" w:rsidTr="005877C0">
        <w:trPr>
          <w:ins w:id="3659" w:author="Miku Nosamu" w:date="2025-07-05T16:01:00Z"/>
        </w:trPr>
        <w:tc>
          <w:tcPr>
            <w:tcW w:w="3192" w:type="dxa"/>
            <w:vAlign w:val="center"/>
          </w:tcPr>
          <w:p w14:paraId="7E97CFE6" w14:textId="77777777" w:rsidR="00FA7031" w:rsidRPr="00F94C65" w:rsidRDefault="00FA7031" w:rsidP="005877C0">
            <w:pPr>
              <w:jc w:val="center"/>
              <w:rPr>
                <w:ins w:id="3660" w:author="Miku Nosamu" w:date="2025-07-05T16:01:00Z"/>
                <w:rFonts w:cstheme="minorHAnsi"/>
                <w:noProof/>
                <w:color w:val="auto"/>
                <w:kern w:val="1"/>
                <w:szCs w:val="20"/>
                <w:lang w:val="id-ID"/>
                <w:rPrChange w:id="3661" w:author="Miku Nosamu" w:date="2025-07-05T16:43:00Z">
                  <w:rPr>
                    <w:ins w:id="3662" w:author="Miku Nosamu" w:date="2025-07-05T16:01:00Z"/>
                    <w:rFonts w:ascii="Arial" w:hAnsi="Arial" w:cs="Arial"/>
                    <w:noProof/>
                    <w:color w:val="auto"/>
                    <w:kern w:val="1"/>
                    <w:szCs w:val="20"/>
                    <w:lang w:val="id-ID"/>
                  </w:rPr>
                </w:rPrChange>
              </w:rPr>
            </w:pPr>
            <w:ins w:id="3663" w:author="Miku Nosamu" w:date="2025-07-05T16:01:00Z">
              <w:r w:rsidRPr="00F94C65">
                <w:rPr>
                  <w:rFonts w:cstheme="minorHAnsi"/>
                  <w:noProof/>
                  <w:color w:val="auto"/>
                  <w:kern w:val="1"/>
                  <w:szCs w:val="20"/>
                  <w:lang w:val="id-ID"/>
                  <w:rPrChange w:id="3664" w:author="Miku Nosamu" w:date="2025-07-05T16:43:00Z">
                    <w:rPr>
                      <w:rFonts w:ascii="Arial" w:hAnsi="Arial" w:cs="Arial"/>
                      <w:noProof/>
                      <w:color w:val="auto"/>
                      <w:kern w:val="1"/>
                      <w:szCs w:val="20"/>
                      <w:lang w:val="id-ID"/>
                    </w:rPr>
                  </w:rPrChange>
                </w:rPr>
                <w:t>Kondisi Awal</w:t>
              </w:r>
            </w:ins>
          </w:p>
        </w:tc>
        <w:tc>
          <w:tcPr>
            <w:tcW w:w="6384" w:type="dxa"/>
            <w:gridSpan w:val="2"/>
            <w:vAlign w:val="center"/>
          </w:tcPr>
          <w:p w14:paraId="210FA1B1" w14:textId="5CA38C7A" w:rsidR="00FA7031" w:rsidRPr="00F94C65" w:rsidRDefault="002B5AC6" w:rsidP="005877C0">
            <w:pPr>
              <w:jc w:val="center"/>
              <w:rPr>
                <w:ins w:id="3665" w:author="Miku Nosamu" w:date="2025-07-05T16:01:00Z"/>
                <w:rFonts w:cstheme="minorHAnsi"/>
                <w:noProof/>
                <w:color w:val="auto"/>
                <w:kern w:val="1"/>
                <w:szCs w:val="20"/>
                <w:lang w:val="id-ID"/>
                <w:rPrChange w:id="3666" w:author="Miku Nosamu" w:date="2025-07-05T16:43:00Z">
                  <w:rPr>
                    <w:ins w:id="3667" w:author="Miku Nosamu" w:date="2025-07-05T16:01:00Z"/>
                    <w:rFonts w:ascii="Arial" w:hAnsi="Arial" w:cs="Arial"/>
                    <w:noProof/>
                    <w:color w:val="auto"/>
                    <w:kern w:val="1"/>
                    <w:szCs w:val="20"/>
                    <w:lang w:val="id-ID"/>
                  </w:rPr>
                </w:rPrChange>
              </w:rPr>
            </w:pPr>
            <w:ins w:id="3668" w:author="Miku Nosamu" w:date="2025-07-05T16:30:00Z">
              <w:r w:rsidRPr="00F94C65">
                <w:rPr>
                  <w:rFonts w:cstheme="minorHAnsi"/>
                  <w:color w:val="auto"/>
                  <w:rPrChange w:id="3669" w:author="Miku Nosamu" w:date="2025-07-05T16:43:00Z">
                    <w:rPr/>
                  </w:rPrChange>
                </w:rPr>
                <w:t xml:space="preserve">Sudah </w:t>
              </w:r>
              <w:proofErr w:type="spellStart"/>
              <w:r w:rsidRPr="00F94C65">
                <w:rPr>
                  <w:rFonts w:cstheme="minorHAnsi"/>
                  <w:color w:val="auto"/>
                  <w:rPrChange w:id="3670" w:author="Miku Nosamu" w:date="2025-07-05T16:43:00Z">
                    <w:rPr/>
                  </w:rPrChange>
                </w:rPr>
                <w:t>terdapat</w:t>
              </w:r>
              <w:proofErr w:type="spellEnd"/>
              <w:r w:rsidRPr="00F94C65">
                <w:rPr>
                  <w:rFonts w:cstheme="minorHAnsi"/>
                  <w:color w:val="auto"/>
                  <w:rPrChange w:id="3671" w:author="Miku Nosamu" w:date="2025-07-05T16:43:00Z">
                    <w:rPr/>
                  </w:rPrChange>
                </w:rPr>
                <w:t xml:space="preserve"> akun </w:t>
              </w:r>
              <w:proofErr w:type="spellStart"/>
              <w:r w:rsidRPr="00F94C65">
                <w:rPr>
                  <w:rFonts w:cstheme="minorHAnsi"/>
                  <w:color w:val="auto"/>
                  <w:rPrChange w:id="3672" w:author="Miku Nosamu" w:date="2025-07-05T16:43:00Z">
                    <w:rPr/>
                  </w:rPrChange>
                </w:rPr>
                <w:t>terdaftar</w:t>
              </w:r>
            </w:ins>
            <w:proofErr w:type="spellEnd"/>
          </w:p>
        </w:tc>
      </w:tr>
      <w:tr w:rsidR="00FA7031" w:rsidRPr="005877C0" w14:paraId="39AB59A8" w14:textId="77777777" w:rsidTr="005877C0">
        <w:trPr>
          <w:ins w:id="3673" w:author="Miku Nosamu" w:date="2025-07-05T16:01:00Z"/>
        </w:trPr>
        <w:tc>
          <w:tcPr>
            <w:tcW w:w="3192" w:type="dxa"/>
            <w:vAlign w:val="center"/>
          </w:tcPr>
          <w:p w14:paraId="6DAE8C2A" w14:textId="77777777" w:rsidR="00FA7031" w:rsidRPr="00F94C65" w:rsidRDefault="00FA7031" w:rsidP="005877C0">
            <w:pPr>
              <w:jc w:val="center"/>
              <w:rPr>
                <w:ins w:id="3674" w:author="Miku Nosamu" w:date="2025-07-05T16:01:00Z"/>
                <w:rFonts w:cstheme="minorHAnsi"/>
                <w:noProof/>
                <w:color w:val="auto"/>
                <w:kern w:val="1"/>
                <w:szCs w:val="20"/>
                <w:lang w:val="id-ID"/>
                <w:rPrChange w:id="3675" w:author="Miku Nosamu" w:date="2025-07-05T16:43:00Z">
                  <w:rPr>
                    <w:ins w:id="3676" w:author="Miku Nosamu" w:date="2025-07-05T16:01:00Z"/>
                    <w:rFonts w:ascii="Arial" w:hAnsi="Arial" w:cs="Arial"/>
                    <w:noProof/>
                    <w:color w:val="auto"/>
                    <w:kern w:val="1"/>
                    <w:szCs w:val="20"/>
                    <w:lang w:val="id-ID"/>
                  </w:rPr>
                </w:rPrChange>
              </w:rPr>
            </w:pPr>
            <w:ins w:id="3677" w:author="Miku Nosamu" w:date="2025-07-05T16:01:00Z">
              <w:r w:rsidRPr="00F94C65">
                <w:rPr>
                  <w:rFonts w:cstheme="minorHAnsi"/>
                  <w:noProof/>
                  <w:color w:val="auto"/>
                  <w:kern w:val="1"/>
                  <w:szCs w:val="20"/>
                  <w:lang w:val="id-ID"/>
                  <w:rPrChange w:id="3678" w:author="Miku Nosamu" w:date="2025-07-05T16:43:00Z">
                    <w:rPr>
                      <w:rFonts w:ascii="Arial" w:hAnsi="Arial" w:cs="Arial"/>
                      <w:noProof/>
                      <w:color w:val="auto"/>
                      <w:kern w:val="1"/>
                      <w:szCs w:val="20"/>
                      <w:lang w:val="id-ID"/>
                    </w:rPr>
                  </w:rPrChange>
                </w:rPr>
                <w:t>Tanggal Pengujian</w:t>
              </w:r>
            </w:ins>
          </w:p>
        </w:tc>
        <w:tc>
          <w:tcPr>
            <w:tcW w:w="6384" w:type="dxa"/>
            <w:gridSpan w:val="2"/>
            <w:vAlign w:val="center"/>
          </w:tcPr>
          <w:p w14:paraId="5C440CC9" w14:textId="77777777" w:rsidR="00FA7031" w:rsidRPr="00F94C65" w:rsidRDefault="00FA7031" w:rsidP="005877C0">
            <w:pPr>
              <w:jc w:val="center"/>
              <w:rPr>
                <w:ins w:id="3679" w:author="Miku Nosamu" w:date="2025-07-05T16:01:00Z"/>
                <w:rFonts w:cstheme="minorHAnsi"/>
                <w:noProof/>
                <w:color w:val="auto"/>
                <w:kern w:val="1"/>
                <w:szCs w:val="20"/>
                <w:rPrChange w:id="3680" w:author="Miku Nosamu" w:date="2025-07-05T16:43:00Z">
                  <w:rPr>
                    <w:ins w:id="3681" w:author="Miku Nosamu" w:date="2025-07-05T16:01:00Z"/>
                    <w:rFonts w:ascii="Arial" w:hAnsi="Arial" w:cs="Arial"/>
                    <w:noProof/>
                    <w:color w:val="auto"/>
                    <w:kern w:val="1"/>
                    <w:szCs w:val="20"/>
                  </w:rPr>
                </w:rPrChange>
              </w:rPr>
            </w:pPr>
            <w:ins w:id="3682" w:author="Miku Nosamu" w:date="2025-07-05T16:01:00Z">
              <w:r w:rsidRPr="00F94C65">
                <w:rPr>
                  <w:rFonts w:cstheme="minorHAnsi"/>
                  <w:noProof/>
                  <w:color w:val="auto"/>
                  <w:kern w:val="1"/>
                  <w:szCs w:val="20"/>
                  <w:rPrChange w:id="3683" w:author="Miku Nosamu" w:date="2025-07-05T16:43:00Z">
                    <w:rPr>
                      <w:rFonts w:ascii="Arial" w:hAnsi="Arial" w:cs="Arial"/>
                      <w:noProof/>
                      <w:color w:val="auto"/>
                      <w:kern w:val="1"/>
                      <w:szCs w:val="20"/>
                    </w:rPr>
                  </w:rPrChange>
                </w:rPr>
                <w:t>9 Juli 2025</w:t>
              </w:r>
            </w:ins>
          </w:p>
        </w:tc>
      </w:tr>
      <w:tr w:rsidR="00FA7031" w:rsidRPr="005877C0" w14:paraId="6539D0F2" w14:textId="77777777" w:rsidTr="005877C0">
        <w:trPr>
          <w:ins w:id="3684" w:author="Miku Nosamu" w:date="2025-07-05T16:01:00Z"/>
        </w:trPr>
        <w:tc>
          <w:tcPr>
            <w:tcW w:w="3192" w:type="dxa"/>
            <w:vAlign w:val="center"/>
          </w:tcPr>
          <w:p w14:paraId="7D9B4550" w14:textId="77777777" w:rsidR="00FA7031" w:rsidRPr="00F94C65" w:rsidRDefault="00FA7031" w:rsidP="005877C0">
            <w:pPr>
              <w:jc w:val="center"/>
              <w:rPr>
                <w:ins w:id="3685" w:author="Miku Nosamu" w:date="2025-07-05T16:01:00Z"/>
                <w:rFonts w:cstheme="minorHAnsi"/>
                <w:noProof/>
                <w:color w:val="auto"/>
                <w:kern w:val="1"/>
                <w:szCs w:val="20"/>
                <w:lang w:val="id-ID"/>
                <w:rPrChange w:id="3686" w:author="Miku Nosamu" w:date="2025-07-05T16:43:00Z">
                  <w:rPr>
                    <w:ins w:id="3687" w:author="Miku Nosamu" w:date="2025-07-05T16:01:00Z"/>
                    <w:rFonts w:ascii="Arial" w:hAnsi="Arial" w:cs="Arial"/>
                    <w:noProof/>
                    <w:color w:val="auto"/>
                    <w:kern w:val="1"/>
                    <w:szCs w:val="20"/>
                    <w:lang w:val="id-ID"/>
                  </w:rPr>
                </w:rPrChange>
              </w:rPr>
            </w:pPr>
            <w:ins w:id="3688" w:author="Miku Nosamu" w:date="2025-07-05T16:01:00Z">
              <w:r w:rsidRPr="00F94C65">
                <w:rPr>
                  <w:rFonts w:cstheme="minorHAnsi"/>
                  <w:noProof/>
                  <w:color w:val="auto"/>
                  <w:kern w:val="1"/>
                  <w:szCs w:val="20"/>
                  <w:lang w:val="id-ID"/>
                  <w:rPrChange w:id="3689" w:author="Miku Nosamu" w:date="2025-07-05T16:43:00Z">
                    <w:rPr>
                      <w:rFonts w:ascii="Arial" w:hAnsi="Arial" w:cs="Arial"/>
                      <w:noProof/>
                      <w:color w:val="auto"/>
                      <w:kern w:val="1"/>
                      <w:szCs w:val="20"/>
                      <w:lang w:val="id-ID"/>
                    </w:rPr>
                  </w:rPrChange>
                </w:rPr>
                <w:t>Penguji</w:t>
              </w:r>
            </w:ins>
          </w:p>
        </w:tc>
        <w:tc>
          <w:tcPr>
            <w:tcW w:w="6384" w:type="dxa"/>
            <w:gridSpan w:val="2"/>
            <w:vAlign w:val="center"/>
          </w:tcPr>
          <w:p w14:paraId="48BF129C" w14:textId="77777777" w:rsidR="00FA7031" w:rsidRPr="00F94C65" w:rsidRDefault="00FA7031" w:rsidP="005877C0">
            <w:pPr>
              <w:jc w:val="center"/>
              <w:rPr>
                <w:ins w:id="3690" w:author="Miku Nosamu" w:date="2025-07-05T16:01:00Z"/>
                <w:rFonts w:cstheme="minorHAnsi"/>
                <w:noProof/>
                <w:color w:val="auto"/>
                <w:kern w:val="1"/>
                <w:szCs w:val="20"/>
                <w:lang w:val="id-ID"/>
                <w:rPrChange w:id="3691" w:author="Miku Nosamu" w:date="2025-07-05T16:43:00Z">
                  <w:rPr>
                    <w:ins w:id="3692" w:author="Miku Nosamu" w:date="2025-07-05T16:01:00Z"/>
                    <w:rFonts w:ascii="Arial" w:hAnsi="Arial" w:cs="Arial"/>
                    <w:noProof/>
                    <w:color w:val="auto"/>
                    <w:kern w:val="1"/>
                    <w:szCs w:val="20"/>
                    <w:lang w:val="id-ID"/>
                  </w:rPr>
                </w:rPrChange>
              </w:rPr>
            </w:pPr>
            <w:ins w:id="3693" w:author="Miku Nosamu" w:date="2025-07-05T16:01:00Z">
              <w:r w:rsidRPr="00F94C65">
                <w:rPr>
                  <w:rFonts w:cstheme="minorHAnsi"/>
                  <w:noProof/>
                  <w:color w:val="auto"/>
                  <w:kern w:val="1"/>
                  <w:szCs w:val="20"/>
                  <w:rPrChange w:id="3694" w:author="Miku Nosamu" w:date="2025-07-05T16:43:00Z">
                    <w:rPr>
                      <w:rFonts w:ascii="Arial" w:hAnsi="Arial" w:cs="Arial"/>
                      <w:noProof/>
                      <w:color w:val="auto"/>
                      <w:kern w:val="1"/>
                      <w:szCs w:val="20"/>
                    </w:rPr>
                  </w:rPrChange>
                </w:rPr>
                <w:t>Lucky Abdillah</w:t>
              </w:r>
            </w:ins>
          </w:p>
        </w:tc>
      </w:tr>
      <w:tr w:rsidR="00FA7031" w:rsidRPr="005877C0" w14:paraId="24AA3895" w14:textId="77777777" w:rsidTr="005877C0">
        <w:trPr>
          <w:ins w:id="3695" w:author="Miku Nosamu" w:date="2025-07-05T16:01:00Z"/>
        </w:trPr>
        <w:tc>
          <w:tcPr>
            <w:tcW w:w="9576" w:type="dxa"/>
            <w:gridSpan w:val="3"/>
            <w:vAlign w:val="center"/>
          </w:tcPr>
          <w:p w14:paraId="7611D1CA" w14:textId="77777777" w:rsidR="00FA7031" w:rsidRPr="00F94C65" w:rsidRDefault="00FA7031" w:rsidP="005877C0">
            <w:pPr>
              <w:jc w:val="center"/>
              <w:rPr>
                <w:ins w:id="3696" w:author="Miku Nosamu" w:date="2025-07-05T16:01:00Z"/>
                <w:rFonts w:cstheme="minorHAnsi"/>
                <w:noProof/>
                <w:color w:val="auto"/>
                <w:kern w:val="1"/>
                <w:szCs w:val="20"/>
                <w:lang w:val="id-ID"/>
                <w:rPrChange w:id="3697" w:author="Miku Nosamu" w:date="2025-07-05T16:43:00Z">
                  <w:rPr>
                    <w:ins w:id="3698" w:author="Miku Nosamu" w:date="2025-07-05T16:01:00Z"/>
                    <w:rFonts w:ascii="Arial" w:hAnsi="Arial" w:cs="Arial"/>
                    <w:noProof/>
                    <w:color w:val="auto"/>
                    <w:kern w:val="1"/>
                    <w:szCs w:val="20"/>
                    <w:lang w:val="id-ID"/>
                  </w:rPr>
                </w:rPrChange>
              </w:rPr>
            </w:pPr>
            <w:ins w:id="3699" w:author="Miku Nosamu" w:date="2025-07-05T16:01:00Z">
              <w:r w:rsidRPr="00F94C65">
                <w:rPr>
                  <w:rFonts w:cstheme="minorHAnsi"/>
                  <w:noProof/>
                  <w:color w:val="auto"/>
                  <w:kern w:val="1"/>
                  <w:szCs w:val="20"/>
                  <w:lang w:val="id-ID"/>
                  <w:rPrChange w:id="3700" w:author="Miku Nosamu" w:date="2025-07-05T16:43:00Z">
                    <w:rPr>
                      <w:rFonts w:ascii="Arial" w:hAnsi="Arial" w:cs="Arial"/>
                      <w:noProof/>
                      <w:color w:val="auto"/>
                      <w:kern w:val="1"/>
                      <w:szCs w:val="20"/>
                      <w:lang w:val="id-ID"/>
                    </w:rPr>
                  </w:rPrChange>
                </w:rPr>
                <w:t>Skenario</w:t>
              </w:r>
            </w:ins>
          </w:p>
        </w:tc>
      </w:tr>
      <w:tr w:rsidR="00FA7031" w:rsidRPr="005877C0" w14:paraId="4CF192E1" w14:textId="77777777" w:rsidTr="005877C0">
        <w:trPr>
          <w:ins w:id="3701" w:author="Miku Nosamu" w:date="2025-07-05T16:01:00Z"/>
        </w:trPr>
        <w:tc>
          <w:tcPr>
            <w:tcW w:w="9576" w:type="dxa"/>
            <w:gridSpan w:val="3"/>
            <w:vAlign w:val="center"/>
          </w:tcPr>
          <w:p w14:paraId="56C12B22" w14:textId="38EDF805" w:rsidR="002B5AC6" w:rsidRPr="00F94C65" w:rsidRDefault="002B5AC6">
            <w:pPr>
              <w:pStyle w:val="NormalWeb"/>
              <w:numPr>
                <w:ilvl w:val="0"/>
                <w:numId w:val="77"/>
              </w:numPr>
              <w:spacing w:before="0" w:beforeAutospacing="0" w:after="0" w:afterAutospacing="0" w:line="360" w:lineRule="auto"/>
              <w:rPr>
                <w:ins w:id="3702" w:author="Miku Nosamu" w:date="2025-07-05T16:31:00Z"/>
                <w:rFonts w:asciiTheme="minorHAnsi" w:hAnsiTheme="minorHAnsi" w:cstheme="minorHAnsi"/>
                <w:sz w:val="20"/>
                <w:szCs w:val="20"/>
                <w:rPrChange w:id="3703" w:author="Miku Nosamu" w:date="2025-07-05T16:43:00Z">
                  <w:rPr>
                    <w:ins w:id="3704" w:author="Miku Nosamu" w:date="2025-07-05T16:31:00Z"/>
                  </w:rPr>
                </w:rPrChange>
              </w:rPr>
              <w:pPrChange w:id="3705" w:author="Miku Nosamu" w:date="2025-07-05T16:31:00Z">
                <w:pPr>
                  <w:pStyle w:val="NormalWeb"/>
                </w:pPr>
              </w:pPrChange>
            </w:pPr>
            <w:ins w:id="3706" w:author="Miku Nosamu" w:date="2025-07-05T16:31:00Z">
              <w:r w:rsidRPr="00F94C65">
                <w:rPr>
                  <w:rFonts w:asciiTheme="minorHAnsi" w:hAnsiTheme="minorHAnsi" w:cstheme="minorHAnsi"/>
                  <w:sz w:val="20"/>
                  <w:szCs w:val="20"/>
                  <w:rPrChange w:id="3707" w:author="Miku Nosamu" w:date="2025-07-05T16:43:00Z">
                    <w:rPr/>
                  </w:rPrChange>
                </w:rPr>
                <w:t xml:space="preserve">Buka </w:t>
              </w:r>
              <w:proofErr w:type="spellStart"/>
              <w:r w:rsidRPr="00F94C65">
                <w:rPr>
                  <w:rFonts w:asciiTheme="minorHAnsi" w:hAnsiTheme="minorHAnsi" w:cstheme="minorHAnsi"/>
                  <w:sz w:val="20"/>
                  <w:szCs w:val="20"/>
                  <w:rPrChange w:id="3708" w:author="Miku Nosamu" w:date="2025-07-05T16:43:00Z">
                    <w:rPr/>
                  </w:rPrChange>
                </w:rPr>
                <w:t>halaman</w:t>
              </w:r>
              <w:proofErr w:type="spellEnd"/>
              <w:r w:rsidRPr="00F94C65">
                <w:rPr>
                  <w:rFonts w:asciiTheme="minorHAnsi" w:hAnsiTheme="minorHAnsi" w:cstheme="minorHAnsi"/>
                  <w:sz w:val="20"/>
                  <w:szCs w:val="20"/>
                  <w:rPrChange w:id="3709" w:author="Miku Nosamu" w:date="2025-07-05T16:43:00Z">
                    <w:rPr/>
                  </w:rPrChange>
                </w:rPr>
                <w:t xml:space="preserve"> login</w:t>
              </w:r>
            </w:ins>
          </w:p>
          <w:p w14:paraId="4BA09709" w14:textId="5DB34190" w:rsidR="002B5AC6" w:rsidRPr="00F94C65" w:rsidRDefault="002B5AC6">
            <w:pPr>
              <w:pStyle w:val="NormalWeb"/>
              <w:numPr>
                <w:ilvl w:val="0"/>
                <w:numId w:val="77"/>
              </w:numPr>
              <w:spacing w:before="0" w:beforeAutospacing="0" w:after="0" w:afterAutospacing="0" w:line="360" w:lineRule="auto"/>
              <w:rPr>
                <w:ins w:id="3710" w:author="Miku Nosamu" w:date="2025-07-05T16:31:00Z"/>
                <w:rFonts w:asciiTheme="minorHAnsi" w:hAnsiTheme="minorHAnsi" w:cstheme="minorHAnsi"/>
                <w:sz w:val="20"/>
                <w:szCs w:val="20"/>
                <w:rPrChange w:id="3711" w:author="Miku Nosamu" w:date="2025-07-05T16:43:00Z">
                  <w:rPr>
                    <w:ins w:id="3712" w:author="Miku Nosamu" w:date="2025-07-05T16:31:00Z"/>
                  </w:rPr>
                </w:rPrChange>
              </w:rPr>
              <w:pPrChange w:id="3713" w:author="Miku Nosamu" w:date="2025-07-05T16:31:00Z">
                <w:pPr>
                  <w:pStyle w:val="NormalWeb"/>
                </w:pPr>
              </w:pPrChange>
            </w:pPr>
            <w:ins w:id="3714" w:author="Miku Nosamu" w:date="2025-07-05T16:31:00Z">
              <w:r w:rsidRPr="00F94C65">
                <w:rPr>
                  <w:rFonts w:asciiTheme="minorHAnsi" w:hAnsiTheme="minorHAnsi" w:cstheme="minorHAnsi"/>
                  <w:sz w:val="20"/>
                  <w:szCs w:val="20"/>
                  <w:rPrChange w:id="3715" w:author="Miku Nosamu" w:date="2025-07-05T16:43:00Z">
                    <w:rPr/>
                  </w:rPrChange>
                </w:rPr>
                <w:t xml:space="preserve">Masukkan email yang </w:t>
              </w:r>
              <w:proofErr w:type="spellStart"/>
              <w:r w:rsidRPr="00F94C65">
                <w:rPr>
                  <w:rFonts w:asciiTheme="minorHAnsi" w:hAnsiTheme="minorHAnsi" w:cstheme="minorHAnsi"/>
                  <w:sz w:val="20"/>
                  <w:szCs w:val="20"/>
                  <w:rPrChange w:id="3716" w:author="Miku Nosamu" w:date="2025-07-05T16:43:00Z">
                    <w:rPr/>
                  </w:rPrChange>
                </w:rPr>
                <w:t>benar</w:t>
              </w:r>
              <w:proofErr w:type="spellEnd"/>
              <w:r w:rsidRPr="00F94C65">
                <w:rPr>
                  <w:rFonts w:asciiTheme="minorHAnsi" w:hAnsiTheme="minorHAnsi" w:cstheme="minorHAnsi"/>
                  <w:sz w:val="20"/>
                  <w:szCs w:val="20"/>
                  <w:rPrChange w:id="3717" w:author="Miku Nosamu" w:date="2025-07-05T16:43:00Z">
                    <w:rPr/>
                  </w:rPrChange>
                </w:rPr>
                <w:t xml:space="preserve"> dan password yang salah</w:t>
              </w:r>
            </w:ins>
          </w:p>
          <w:p w14:paraId="34C6E2A5" w14:textId="3D3DA520" w:rsidR="00FA7031" w:rsidRPr="00F94C65" w:rsidRDefault="002B5AC6">
            <w:pPr>
              <w:pStyle w:val="NormalWeb"/>
              <w:numPr>
                <w:ilvl w:val="0"/>
                <w:numId w:val="77"/>
              </w:numPr>
              <w:spacing w:before="0" w:beforeAutospacing="0" w:after="0" w:afterAutospacing="0" w:line="360" w:lineRule="auto"/>
              <w:rPr>
                <w:ins w:id="3718" w:author="Miku Nosamu" w:date="2025-07-05T16:01:00Z"/>
                <w:rFonts w:cstheme="minorHAnsi"/>
                <w:rPrChange w:id="3719" w:author="Miku Nosamu" w:date="2025-07-05T16:43:00Z">
                  <w:rPr>
                    <w:ins w:id="3720" w:author="Miku Nosamu" w:date="2025-07-05T16:01:00Z"/>
                    <w:noProof/>
                    <w:lang w:val="id-ID"/>
                  </w:rPr>
                </w:rPrChange>
              </w:rPr>
              <w:pPrChange w:id="3721" w:author="Miku Nosamu" w:date="2025-07-05T16:31:00Z">
                <w:pPr>
                  <w:pStyle w:val="ListParagraph"/>
                  <w:numPr>
                    <w:numId w:val="40"/>
                  </w:numPr>
                  <w:spacing w:before="0" w:after="0" w:line="360" w:lineRule="auto"/>
                  <w:ind w:hanging="360"/>
                  <w:jc w:val="left"/>
                </w:pPr>
              </w:pPrChange>
            </w:pPr>
            <w:proofErr w:type="spellStart"/>
            <w:ins w:id="3722" w:author="Miku Nosamu" w:date="2025-07-05T16:31:00Z">
              <w:r w:rsidRPr="00F94C65">
                <w:rPr>
                  <w:rFonts w:asciiTheme="minorHAnsi" w:hAnsiTheme="minorHAnsi" w:cstheme="minorHAnsi"/>
                  <w:sz w:val="20"/>
                  <w:szCs w:val="20"/>
                  <w:rPrChange w:id="3723" w:author="Miku Nosamu" w:date="2025-07-05T16:43:00Z">
                    <w:rPr/>
                  </w:rPrChange>
                </w:rPr>
                <w:t>Klik</w:t>
              </w:r>
              <w:proofErr w:type="spellEnd"/>
              <w:r w:rsidRPr="00F94C65">
                <w:rPr>
                  <w:rFonts w:asciiTheme="minorHAnsi" w:hAnsiTheme="minorHAnsi" w:cstheme="minorHAnsi"/>
                  <w:sz w:val="20"/>
                  <w:szCs w:val="20"/>
                  <w:rPrChange w:id="3724" w:author="Miku Nosamu" w:date="2025-07-05T16:43:00Z">
                    <w:rPr/>
                  </w:rPrChange>
                </w:rPr>
                <w:t xml:space="preserve"> </w:t>
              </w:r>
              <w:proofErr w:type="spellStart"/>
              <w:r w:rsidRPr="00F94C65">
                <w:rPr>
                  <w:rFonts w:asciiTheme="minorHAnsi" w:hAnsiTheme="minorHAnsi" w:cstheme="minorHAnsi"/>
                  <w:sz w:val="20"/>
                  <w:szCs w:val="20"/>
                  <w:rPrChange w:id="3725" w:author="Miku Nosamu" w:date="2025-07-05T16:43:00Z">
                    <w:rPr/>
                  </w:rPrChange>
                </w:rPr>
                <w:t>tombol</w:t>
              </w:r>
              <w:proofErr w:type="spellEnd"/>
              <w:r w:rsidRPr="00F94C65">
                <w:rPr>
                  <w:rFonts w:asciiTheme="minorHAnsi" w:hAnsiTheme="minorHAnsi" w:cstheme="minorHAnsi"/>
                  <w:sz w:val="20"/>
                  <w:szCs w:val="20"/>
                  <w:rPrChange w:id="3726" w:author="Miku Nosamu" w:date="2025-07-05T16:43:00Z">
                    <w:rPr/>
                  </w:rPrChange>
                </w:rPr>
                <w:t xml:space="preserve"> “Login”</w:t>
              </w:r>
            </w:ins>
          </w:p>
        </w:tc>
      </w:tr>
      <w:tr w:rsidR="00FA7031" w:rsidRPr="005877C0" w14:paraId="4000A183" w14:textId="77777777" w:rsidTr="005877C0">
        <w:trPr>
          <w:trHeight w:val="101"/>
          <w:ins w:id="3727" w:author="Miku Nosamu" w:date="2025-07-05T16:01:00Z"/>
        </w:trPr>
        <w:tc>
          <w:tcPr>
            <w:tcW w:w="3192" w:type="dxa"/>
            <w:vAlign w:val="center"/>
          </w:tcPr>
          <w:p w14:paraId="6A9CB1C1" w14:textId="77777777" w:rsidR="00FA7031" w:rsidRPr="00F94C65" w:rsidRDefault="00FA7031" w:rsidP="005877C0">
            <w:pPr>
              <w:jc w:val="center"/>
              <w:rPr>
                <w:ins w:id="3728" w:author="Miku Nosamu" w:date="2025-07-05T16:01:00Z"/>
                <w:rFonts w:cstheme="minorHAnsi"/>
                <w:noProof/>
                <w:color w:val="auto"/>
                <w:kern w:val="1"/>
                <w:szCs w:val="20"/>
                <w:lang w:val="id-ID"/>
                <w:rPrChange w:id="3729" w:author="Miku Nosamu" w:date="2025-07-05T16:43:00Z">
                  <w:rPr>
                    <w:ins w:id="3730" w:author="Miku Nosamu" w:date="2025-07-05T16:01:00Z"/>
                    <w:rFonts w:ascii="Arial" w:hAnsi="Arial" w:cs="Arial"/>
                    <w:noProof/>
                    <w:color w:val="auto"/>
                    <w:kern w:val="1"/>
                    <w:szCs w:val="20"/>
                    <w:lang w:val="id-ID"/>
                  </w:rPr>
                </w:rPrChange>
              </w:rPr>
            </w:pPr>
            <w:ins w:id="3731" w:author="Miku Nosamu" w:date="2025-07-05T16:01:00Z">
              <w:r w:rsidRPr="00F94C65">
                <w:rPr>
                  <w:rFonts w:cstheme="minorHAnsi"/>
                  <w:noProof/>
                  <w:color w:val="auto"/>
                  <w:kern w:val="1"/>
                  <w:szCs w:val="20"/>
                  <w:lang w:val="id-ID"/>
                  <w:rPrChange w:id="3732" w:author="Miku Nosamu" w:date="2025-07-05T16:43:00Z">
                    <w:rPr>
                      <w:rFonts w:ascii="Arial" w:hAnsi="Arial" w:cs="Arial"/>
                      <w:noProof/>
                      <w:color w:val="auto"/>
                      <w:kern w:val="1"/>
                      <w:szCs w:val="20"/>
                      <w:lang w:val="id-ID"/>
                    </w:rPr>
                  </w:rPrChange>
                </w:rPr>
                <w:t>Hasil yang Diharapkan</w:t>
              </w:r>
            </w:ins>
          </w:p>
        </w:tc>
        <w:tc>
          <w:tcPr>
            <w:tcW w:w="3192" w:type="dxa"/>
            <w:vAlign w:val="center"/>
          </w:tcPr>
          <w:p w14:paraId="185C2829" w14:textId="77777777" w:rsidR="00FA7031" w:rsidRPr="00F94C65" w:rsidRDefault="00FA7031" w:rsidP="005877C0">
            <w:pPr>
              <w:jc w:val="center"/>
              <w:rPr>
                <w:ins w:id="3733" w:author="Miku Nosamu" w:date="2025-07-05T16:01:00Z"/>
                <w:rFonts w:cstheme="minorHAnsi"/>
                <w:noProof/>
                <w:color w:val="auto"/>
                <w:kern w:val="1"/>
                <w:szCs w:val="20"/>
                <w:lang w:val="id-ID"/>
                <w:rPrChange w:id="3734" w:author="Miku Nosamu" w:date="2025-07-05T16:43:00Z">
                  <w:rPr>
                    <w:ins w:id="3735" w:author="Miku Nosamu" w:date="2025-07-05T16:01:00Z"/>
                    <w:rFonts w:ascii="Arial" w:hAnsi="Arial" w:cs="Arial"/>
                    <w:noProof/>
                    <w:color w:val="auto"/>
                    <w:kern w:val="1"/>
                    <w:szCs w:val="20"/>
                    <w:lang w:val="id-ID"/>
                  </w:rPr>
                </w:rPrChange>
              </w:rPr>
            </w:pPr>
            <w:ins w:id="3736" w:author="Miku Nosamu" w:date="2025-07-05T16:01:00Z">
              <w:r w:rsidRPr="00F94C65">
                <w:rPr>
                  <w:rFonts w:cstheme="minorHAnsi"/>
                  <w:noProof/>
                  <w:color w:val="auto"/>
                  <w:kern w:val="1"/>
                  <w:szCs w:val="20"/>
                  <w:lang w:val="id-ID"/>
                  <w:rPrChange w:id="3737" w:author="Miku Nosamu" w:date="2025-07-05T16:43:00Z">
                    <w:rPr>
                      <w:rFonts w:ascii="Arial" w:hAnsi="Arial" w:cs="Arial"/>
                      <w:noProof/>
                      <w:color w:val="auto"/>
                      <w:kern w:val="1"/>
                      <w:szCs w:val="20"/>
                      <w:lang w:val="id-ID"/>
                    </w:rPr>
                  </w:rPrChange>
                </w:rPr>
                <w:t xml:space="preserve">Hasil Pengamatan </w:t>
              </w:r>
            </w:ins>
          </w:p>
        </w:tc>
        <w:tc>
          <w:tcPr>
            <w:tcW w:w="3192" w:type="dxa"/>
            <w:vAlign w:val="center"/>
          </w:tcPr>
          <w:p w14:paraId="227D67B7" w14:textId="77777777" w:rsidR="00FA7031" w:rsidRPr="00F94C65" w:rsidRDefault="00FA7031" w:rsidP="005877C0">
            <w:pPr>
              <w:jc w:val="center"/>
              <w:rPr>
                <w:ins w:id="3738" w:author="Miku Nosamu" w:date="2025-07-05T16:01:00Z"/>
                <w:rFonts w:cstheme="minorHAnsi"/>
                <w:noProof/>
                <w:color w:val="auto"/>
                <w:kern w:val="1"/>
                <w:szCs w:val="20"/>
                <w:lang w:val="id-ID"/>
                <w:rPrChange w:id="3739" w:author="Miku Nosamu" w:date="2025-07-05T16:43:00Z">
                  <w:rPr>
                    <w:ins w:id="3740" w:author="Miku Nosamu" w:date="2025-07-05T16:01:00Z"/>
                    <w:rFonts w:ascii="Arial" w:hAnsi="Arial" w:cs="Arial"/>
                    <w:noProof/>
                    <w:color w:val="auto"/>
                    <w:kern w:val="1"/>
                    <w:szCs w:val="20"/>
                    <w:lang w:val="id-ID"/>
                  </w:rPr>
                </w:rPrChange>
              </w:rPr>
            </w:pPr>
            <w:ins w:id="3741" w:author="Miku Nosamu" w:date="2025-07-05T16:01:00Z">
              <w:r w:rsidRPr="00F94C65">
                <w:rPr>
                  <w:rFonts w:cstheme="minorHAnsi"/>
                  <w:noProof/>
                  <w:color w:val="auto"/>
                  <w:kern w:val="1"/>
                  <w:szCs w:val="20"/>
                  <w:lang w:val="id-ID"/>
                  <w:rPrChange w:id="3742" w:author="Miku Nosamu" w:date="2025-07-05T16:43:00Z">
                    <w:rPr>
                      <w:rFonts w:ascii="Arial" w:hAnsi="Arial" w:cs="Arial"/>
                      <w:noProof/>
                      <w:color w:val="auto"/>
                      <w:kern w:val="1"/>
                      <w:szCs w:val="20"/>
                      <w:lang w:val="id-ID"/>
                    </w:rPr>
                  </w:rPrChange>
                </w:rPr>
                <w:t>Kesimpulan</w:t>
              </w:r>
            </w:ins>
          </w:p>
        </w:tc>
      </w:tr>
      <w:tr w:rsidR="00FA7031" w:rsidRPr="005877C0" w14:paraId="34F14D87" w14:textId="77777777" w:rsidTr="005877C0">
        <w:trPr>
          <w:trHeight w:val="100"/>
          <w:ins w:id="3743" w:author="Miku Nosamu" w:date="2025-07-05T16:01:00Z"/>
        </w:trPr>
        <w:tc>
          <w:tcPr>
            <w:tcW w:w="3192" w:type="dxa"/>
            <w:vAlign w:val="center"/>
          </w:tcPr>
          <w:p w14:paraId="7340E3BF" w14:textId="0FA59029" w:rsidR="00FA7031" w:rsidRPr="00F94C65" w:rsidRDefault="002B5AC6">
            <w:pPr>
              <w:spacing w:line="360" w:lineRule="auto"/>
              <w:jc w:val="center"/>
              <w:rPr>
                <w:ins w:id="3744" w:author="Miku Nosamu" w:date="2025-07-05T16:01:00Z"/>
                <w:rFonts w:cstheme="minorHAnsi"/>
                <w:noProof/>
                <w:color w:val="auto"/>
                <w:kern w:val="1"/>
                <w:szCs w:val="20"/>
                <w:lang w:val="id-ID"/>
                <w:rPrChange w:id="3745" w:author="Miku Nosamu" w:date="2025-07-05T16:43:00Z">
                  <w:rPr>
                    <w:ins w:id="3746" w:author="Miku Nosamu" w:date="2025-07-05T16:01:00Z"/>
                    <w:rFonts w:ascii="Arial" w:hAnsi="Arial" w:cs="Arial"/>
                    <w:noProof/>
                    <w:color w:val="auto"/>
                    <w:kern w:val="1"/>
                    <w:szCs w:val="20"/>
                    <w:lang w:val="id-ID"/>
                  </w:rPr>
                </w:rPrChange>
              </w:rPr>
              <w:pPrChange w:id="3747" w:author="Miku Nosamu" w:date="2025-07-05T17:38:00Z">
                <w:pPr>
                  <w:jc w:val="center"/>
                </w:pPr>
              </w:pPrChange>
            </w:pPr>
            <w:proofErr w:type="spellStart"/>
            <w:ins w:id="3748" w:author="Miku Nosamu" w:date="2025-07-05T16:31:00Z">
              <w:r w:rsidRPr="00F94C65">
                <w:rPr>
                  <w:rFonts w:cstheme="minorHAnsi"/>
                  <w:color w:val="auto"/>
                  <w:rPrChange w:id="3749" w:author="Miku Nosamu" w:date="2025-07-05T16:43:00Z">
                    <w:rPr/>
                  </w:rPrChange>
                </w:rPr>
                <w:t>Sistem</w:t>
              </w:r>
              <w:proofErr w:type="spellEnd"/>
              <w:r w:rsidRPr="00F94C65">
                <w:rPr>
                  <w:rFonts w:cstheme="minorHAnsi"/>
                  <w:color w:val="auto"/>
                  <w:rPrChange w:id="3750" w:author="Miku Nosamu" w:date="2025-07-05T16:43:00Z">
                    <w:rPr/>
                  </w:rPrChange>
                </w:rPr>
                <w:t xml:space="preserve"> </w:t>
              </w:r>
              <w:proofErr w:type="spellStart"/>
              <w:r w:rsidRPr="00F94C65">
                <w:rPr>
                  <w:rFonts w:cstheme="minorHAnsi"/>
                  <w:color w:val="auto"/>
                  <w:rPrChange w:id="3751" w:author="Miku Nosamu" w:date="2025-07-05T16:43:00Z">
                    <w:rPr/>
                  </w:rPrChange>
                </w:rPr>
                <w:t>menampilkan</w:t>
              </w:r>
              <w:proofErr w:type="spellEnd"/>
              <w:r w:rsidRPr="00F94C65">
                <w:rPr>
                  <w:rFonts w:cstheme="minorHAnsi"/>
                  <w:color w:val="auto"/>
                  <w:rPrChange w:id="3752" w:author="Miku Nosamu" w:date="2025-07-05T16:43:00Z">
                    <w:rPr/>
                  </w:rPrChange>
                </w:rPr>
                <w:t xml:space="preserve"> </w:t>
              </w:r>
              <w:proofErr w:type="spellStart"/>
              <w:r w:rsidRPr="00F94C65">
                <w:rPr>
                  <w:rFonts w:cstheme="minorHAnsi"/>
                  <w:color w:val="auto"/>
                  <w:rPrChange w:id="3753" w:author="Miku Nosamu" w:date="2025-07-05T16:43:00Z">
                    <w:rPr/>
                  </w:rPrChange>
                </w:rPr>
                <w:t>pesan</w:t>
              </w:r>
              <w:proofErr w:type="spellEnd"/>
              <w:r w:rsidRPr="00F94C65">
                <w:rPr>
                  <w:rFonts w:cstheme="minorHAnsi"/>
                  <w:color w:val="auto"/>
                  <w:rPrChange w:id="3754" w:author="Miku Nosamu" w:date="2025-07-05T16:43:00Z">
                    <w:rPr/>
                  </w:rPrChange>
                </w:rPr>
                <w:t xml:space="preserve"> “Password salah”</w:t>
              </w:r>
            </w:ins>
          </w:p>
        </w:tc>
        <w:tc>
          <w:tcPr>
            <w:tcW w:w="3192" w:type="dxa"/>
            <w:vAlign w:val="center"/>
          </w:tcPr>
          <w:p w14:paraId="1B6E0954" w14:textId="694B11AF" w:rsidR="00FA7031" w:rsidRPr="00F94C65" w:rsidRDefault="002B5AC6">
            <w:pPr>
              <w:spacing w:line="360" w:lineRule="auto"/>
              <w:jc w:val="center"/>
              <w:rPr>
                <w:ins w:id="3755" w:author="Miku Nosamu" w:date="2025-07-05T16:01:00Z"/>
                <w:rFonts w:cstheme="minorHAnsi"/>
                <w:noProof/>
                <w:color w:val="auto"/>
                <w:kern w:val="1"/>
                <w:szCs w:val="20"/>
                <w:lang w:val="id-ID"/>
                <w:rPrChange w:id="3756" w:author="Miku Nosamu" w:date="2025-07-05T16:43:00Z">
                  <w:rPr>
                    <w:ins w:id="3757" w:author="Miku Nosamu" w:date="2025-07-05T16:01:00Z"/>
                    <w:rFonts w:ascii="Arial" w:hAnsi="Arial" w:cs="Arial"/>
                    <w:noProof/>
                    <w:color w:val="auto"/>
                    <w:kern w:val="1"/>
                    <w:szCs w:val="20"/>
                    <w:lang w:val="id-ID"/>
                  </w:rPr>
                </w:rPrChange>
              </w:rPr>
              <w:pPrChange w:id="3758" w:author="Miku Nosamu" w:date="2025-07-05T17:38:00Z">
                <w:pPr>
                  <w:jc w:val="center"/>
                </w:pPr>
              </w:pPrChange>
            </w:pPr>
            <w:proofErr w:type="spellStart"/>
            <w:ins w:id="3759" w:author="Miku Nosamu" w:date="2025-07-05T16:31:00Z">
              <w:r w:rsidRPr="00F94C65">
                <w:rPr>
                  <w:rFonts w:cstheme="minorHAnsi"/>
                  <w:color w:val="auto"/>
                  <w:rPrChange w:id="3760" w:author="Miku Nosamu" w:date="2025-07-05T16:43:00Z">
                    <w:rPr/>
                  </w:rPrChange>
                </w:rPr>
                <w:t>Muncul</w:t>
              </w:r>
              <w:proofErr w:type="spellEnd"/>
              <w:r w:rsidRPr="00F94C65">
                <w:rPr>
                  <w:rFonts w:cstheme="minorHAnsi"/>
                  <w:color w:val="auto"/>
                  <w:rPrChange w:id="3761" w:author="Miku Nosamu" w:date="2025-07-05T16:43:00Z">
                    <w:rPr/>
                  </w:rPrChange>
                </w:rPr>
                <w:t xml:space="preserve"> </w:t>
              </w:r>
              <w:proofErr w:type="spellStart"/>
              <w:r w:rsidRPr="00F94C65">
                <w:rPr>
                  <w:rFonts w:cstheme="minorHAnsi"/>
                  <w:color w:val="auto"/>
                  <w:rPrChange w:id="3762" w:author="Miku Nosamu" w:date="2025-07-05T16:43:00Z">
                    <w:rPr/>
                  </w:rPrChange>
                </w:rPr>
                <w:t>pesan</w:t>
              </w:r>
              <w:proofErr w:type="spellEnd"/>
              <w:r w:rsidRPr="00F94C65">
                <w:rPr>
                  <w:rFonts w:cstheme="minorHAnsi"/>
                  <w:color w:val="auto"/>
                  <w:rPrChange w:id="3763" w:author="Miku Nosamu" w:date="2025-07-05T16:43:00Z">
                    <w:rPr/>
                  </w:rPrChange>
                </w:rPr>
                <w:t xml:space="preserve"> “Password salah”</w:t>
              </w:r>
            </w:ins>
          </w:p>
        </w:tc>
        <w:tc>
          <w:tcPr>
            <w:tcW w:w="3192" w:type="dxa"/>
            <w:vAlign w:val="center"/>
          </w:tcPr>
          <w:p w14:paraId="6768A791" w14:textId="77777777" w:rsidR="00FA7031" w:rsidRPr="00F94C65" w:rsidRDefault="00FA7031" w:rsidP="005877C0">
            <w:pPr>
              <w:jc w:val="center"/>
              <w:rPr>
                <w:ins w:id="3764" w:author="Miku Nosamu" w:date="2025-07-05T16:01:00Z"/>
                <w:rFonts w:cstheme="minorHAnsi"/>
                <w:noProof/>
                <w:color w:val="auto"/>
                <w:kern w:val="1"/>
                <w:szCs w:val="20"/>
                <w:lang w:val="id-ID"/>
                <w:rPrChange w:id="3765" w:author="Miku Nosamu" w:date="2025-07-05T16:43:00Z">
                  <w:rPr>
                    <w:ins w:id="3766" w:author="Miku Nosamu" w:date="2025-07-05T16:01:00Z"/>
                    <w:rFonts w:ascii="Arial" w:hAnsi="Arial" w:cs="Arial"/>
                    <w:noProof/>
                    <w:color w:val="auto"/>
                    <w:kern w:val="1"/>
                    <w:szCs w:val="20"/>
                    <w:lang w:val="id-ID"/>
                  </w:rPr>
                </w:rPrChange>
              </w:rPr>
            </w:pPr>
            <w:ins w:id="3767" w:author="Miku Nosamu" w:date="2025-07-05T16:01:00Z">
              <w:r w:rsidRPr="00F94C65">
                <w:rPr>
                  <w:rFonts w:cstheme="minorHAnsi"/>
                  <w:noProof/>
                  <w:color w:val="auto"/>
                  <w:kern w:val="1"/>
                  <w:szCs w:val="20"/>
                  <w:lang w:val="id-ID"/>
                  <w:rPrChange w:id="3768" w:author="Miku Nosamu" w:date="2025-07-05T16:43:00Z">
                    <w:rPr>
                      <w:rFonts w:ascii="Arial" w:hAnsi="Arial" w:cs="Arial"/>
                      <w:noProof/>
                      <w:color w:val="auto"/>
                      <w:kern w:val="1"/>
                      <w:szCs w:val="20"/>
                      <w:lang w:val="id-ID"/>
                    </w:rPr>
                  </w:rPrChange>
                </w:rPr>
                <w:t>Hasil pengamatan sesuai</w:t>
              </w:r>
            </w:ins>
          </w:p>
        </w:tc>
      </w:tr>
    </w:tbl>
    <w:p w14:paraId="03591232" w14:textId="77572C4D" w:rsidR="00FA7031" w:rsidRDefault="00FA7031" w:rsidP="00546376">
      <w:pPr>
        <w:rPr>
          <w:ins w:id="3769" w:author="Miku Nosamu" w:date="2025-07-05T16:01:00Z"/>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FA7031" w:rsidRPr="00041683" w14:paraId="5C5FB3BE" w14:textId="77777777" w:rsidTr="005877C0">
        <w:trPr>
          <w:cnfStyle w:val="100000000000" w:firstRow="1" w:lastRow="0" w:firstColumn="0" w:lastColumn="0" w:oddVBand="0" w:evenVBand="0" w:oddHBand="0" w:evenHBand="0" w:firstRowFirstColumn="0" w:firstRowLastColumn="0" w:lastRowFirstColumn="0" w:lastRowLastColumn="0"/>
          <w:ins w:id="3770" w:author="Miku Nosamu" w:date="2025-07-05T16:01:00Z"/>
        </w:trPr>
        <w:tc>
          <w:tcPr>
            <w:tcW w:w="3192" w:type="dxa"/>
            <w:vAlign w:val="center"/>
          </w:tcPr>
          <w:p w14:paraId="7742624D" w14:textId="77777777" w:rsidR="00FA7031" w:rsidRPr="00041683" w:rsidRDefault="00FA7031" w:rsidP="005877C0">
            <w:pPr>
              <w:jc w:val="center"/>
              <w:rPr>
                <w:ins w:id="3771" w:author="Miku Nosamu" w:date="2025-07-05T16:01:00Z"/>
                <w:rFonts w:ascii="Arial" w:hAnsi="Arial" w:cs="Arial"/>
                <w:noProof/>
                <w:color w:val="2C283A" w:themeColor="text2"/>
                <w:kern w:val="1"/>
                <w:szCs w:val="20"/>
                <w:lang w:val="id-ID"/>
              </w:rPr>
            </w:pPr>
            <w:ins w:id="3772" w:author="Miku Nosamu" w:date="2025-07-05T16:01:00Z">
              <w:r w:rsidRPr="00041683">
                <w:rPr>
                  <w:rFonts w:ascii="Arial" w:hAnsi="Arial" w:cs="Arial"/>
                  <w:noProof/>
                  <w:color w:val="2C283A" w:themeColor="text2"/>
                  <w:kern w:val="1"/>
                  <w:szCs w:val="20"/>
                  <w:lang w:val="id-ID"/>
                </w:rPr>
                <w:t>Identifikasi</w:t>
              </w:r>
            </w:ins>
          </w:p>
        </w:tc>
        <w:tc>
          <w:tcPr>
            <w:tcW w:w="6384" w:type="dxa"/>
            <w:gridSpan w:val="2"/>
            <w:vAlign w:val="center"/>
          </w:tcPr>
          <w:p w14:paraId="48C22DB1" w14:textId="2215E46B" w:rsidR="00FA7031" w:rsidRPr="002B5AC6" w:rsidRDefault="00FA7031" w:rsidP="005877C0">
            <w:pPr>
              <w:jc w:val="center"/>
              <w:rPr>
                <w:ins w:id="3773" w:author="Miku Nosamu" w:date="2025-07-05T16:01:00Z"/>
                <w:rFonts w:ascii="Arial" w:hAnsi="Arial" w:cs="Arial"/>
                <w:noProof/>
                <w:color w:val="2C283A" w:themeColor="text2"/>
                <w:kern w:val="1"/>
                <w:szCs w:val="20"/>
                <w:rPrChange w:id="3774" w:author="Miku Nosamu" w:date="2025-07-05T16:31:00Z">
                  <w:rPr>
                    <w:ins w:id="3775" w:author="Miku Nosamu" w:date="2025-07-05T16:01:00Z"/>
                    <w:rFonts w:ascii="Arial" w:hAnsi="Arial" w:cs="Arial"/>
                    <w:noProof/>
                    <w:color w:val="2C283A" w:themeColor="text2"/>
                    <w:kern w:val="1"/>
                    <w:szCs w:val="20"/>
                    <w:lang w:val="id-ID"/>
                  </w:rPr>
                </w:rPrChange>
              </w:rPr>
            </w:pPr>
            <w:ins w:id="3776" w:author="Miku Nosamu" w:date="2025-07-05T16:01:00Z">
              <w:r w:rsidRPr="00041683">
                <w:rPr>
                  <w:rFonts w:ascii="Arial" w:hAnsi="Arial" w:cs="Arial"/>
                  <w:noProof/>
                  <w:color w:val="2C283A" w:themeColor="text2"/>
                  <w:kern w:val="1"/>
                  <w:szCs w:val="20"/>
                  <w:lang w:val="id-ID"/>
                </w:rPr>
                <w:t>KU-00</w:t>
              </w:r>
            </w:ins>
            <w:ins w:id="3777" w:author="Miku Nosamu" w:date="2025-07-05T16:31:00Z">
              <w:r w:rsidR="002B5AC6">
                <w:rPr>
                  <w:rFonts w:ascii="Arial" w:hAnsi="Arial" w:cs="Arial"/>
                  <w:noProof/>
                  <w:color w:val="2C283A" w:themeColor="text2"/>
                  <w:kern w:val="1"/>
                  <w:szCs w:val="20"/>
                </w:rPr>
                <w:t>8</w:t>
              </w:r>
            </w:ins>
          </w:p>
        </w:tc>
      </w:tr>
      <w:tr w:rsidR="00FA7031" w:rsidRPr="005877C0" w14:paraId="47E56AB4" w14:textId="77777777" w:rsidTr="005877C0">
        <w:trPr>
          <w:ins w:id="3778" w:author="Miku Nosamu" w:date="2025-07-05T16:01:00Z"/>
        </w:trPr>
        <w:tc>
          <w:tcPr>
            <w:tcW w:w="3192" w:type="dxa"/>
            <w:vAlign w:val="center"/>
          </w:tcPr>
          <w:p w14:paraId="5E7F750F" w14:textId="77777777" w:rsidR="00FA7031" w:rsidRPr="00F94C65" w:rsidRDefault="00FA7031" w:rsidP="005877C0">
            <w:pPr>
              <w:jc w:val="center"/>
              <w:rPr>
                <w:ins w:id="3779" w:author="Miku Nosamu" w:date="2025-07-05T16:01:00Z"/>
                <w:rFonts w:cstheme="minorHAnsi"/>
                <w:noProof/>
                <w:color w:val="auto"/>
                <w:kern w:val="1"/>
                <w:szCs w:val="20"/>
                <w:lang w:val="id-ID"/>
                <w:rPrChange w:id="3780" w:author="Miku Nosamu" w:date="2025-07-05T16:44:00Z">
                  <w:rPr>
                    <w:ins w:id="3781" w:author="Miku Nosamu" w:date="2025-07-05T16:01:00Z"/>
                    <w:rFonts w:ascii="Arial" w:hAnsi="Arial" w:cs="Arial"/>
                    <w:noProof/>
                    <w:color w:val="auto"/>
                    <w:kern w:val="1"/>
                    <w:szCs w:val="20"/>
                    <w:lang w:val="id-ID"/>
                  </w:rPr>
                </w:rPrChange>
              </w:rPr>
            </w:pPr>
            <w:ins w:id="3782" w:author="Miku Nosamu" w:date="2025-07-05T16:01:00Z">
              <w:r w:rsidRPr="00F94C65">
                <w:rPr>
                  <w:rFonts w:cstheme="minorHAnsi"/>
                  <w:noProof/>
                  <w:color w:val="auto"/>
                  <w:kern w:val="1"/>
                  <w:szCs w:val="20"/>
                  <w:lang w:val="id-ID"/>
                  <w:rPrChange w:id="3783"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5ABAB603" w14:textId="39E90E3A" w:rsidR="00FA7031" w:rsidRPr="00F94C65" w:rsidRDefault="002B5AC6" w:rsidP="005877C0">
            <w:pPr>
              <w:jc w:val="center"/>
              <w:rPr>
                <w:ins w:id="3784" w:author="Miku Nosamu" w:date="2025-07-05T16:01:00Z"/>
                <w:rFonts w:cstheme="minorHAnsi"/>
                <w:noProof/>
                <w:color w:val="auto"/>
                <w:kern w:val="1"/>
                <w:szCs w:val="20"/>
                <w:lang w:val="id-ID"/>
                <w:rPrChange w:id="3785" w:author="Miku Nosamu" w:date="2025-07-05T16:44:00Z">
                  <w:rPr>
                    <w:ins w:id="3786" w:author="Miku Nosamu" w:date="2025-07-05T16:01:00Z"/>
                    <w:rFonts w:ascii="Arial" w:hAnsi="Arial" w:cs="Arial"/>
                    <w:noProof/>
                    <w:color w:val="auto"/>
                    <w:kern w:val="1"/>
                    <w:szCs w:val="20"/>
                    <w:lang w:val="id-ID"/>
                  </w:rPr>
                </w:rPrChange>
              </w:rPr>
            </w:pPr>
            <w:proofErr w:type="spellStart"/>
            <w:ins w:id="3787" w:author="Miku Nosamu" w:date="2025-07-05T16:33:00Z">
              <w:r w:rsidRPr="00F94C65">
                <w:rPr>
                  <w:rFonts w:cstheme="minorHAnsi"/>
                  <w:color w:val="auto"/>
                  <w:rPrChange w:id="3788" w:author="Miku Nosamu" w:date="2025-07-05T16:44:00Z">
                    <w:rPr/>
                  </w:rPrChange>
                </w:rPr>
                <w:t>Pengujian</w:t>
              </w:r>
              <w:proofErr w:type="spellEnd"/>
              <w:r w:rsidRPr="00F94C65">
                <w:rPr>
                  <w:rFonts w:cstheme="minorHAnsi"/>
                  <w:color w:val="auto"/>
                  <w:rPrChange w:id="3789" w:author="Miku Nosamu" w:date="2025-07-05T16:44:00Z">
                    <w:rPr/>
                  </w:rPrChange>
                </w:rPr>
                <w:t xml:space="preserve"> login dengan email </w:t>
              </w:r>
              <w:proofErr w:type="spellStart"/>
              <w:r w:rsidRPr="00F94C65">
                <w:rPr>
                  <w:rFonts w:cstheme="minorHAnsi"/>
                  <w:color w:val="auto"/>
                  <w:rPrChange w:id="3790" w:author="Miku Nosamu" w:date="2025-07-05T16:44:00Z">
                    <w:rPr/>
                  </w:rPrChange>
                </w:rPr>
                <w:t>tidak</w:t>
              </w:r>
              <w:proofErr w:type="spellEnd"/>
              <w:r w:rsidRPr="00F94C65">
                <w:rPr>
                  <w:rFonts w:cstheme="minorHAnsi"/>
                  <w:color w:val="auto"/>
                  <w:rPrChange w:id="3791" w:author="Miku Nosamu" w:date="2025-07-05T16:44:00Z">
                    <w:rPr/>
                  </w:rPrChange>
                </w:rPr>
                <w:t xml:space="preserve"> </w:t>
              </w:r>
              <w:proofErr w:type="spellStart"/>
              <w:r w:rsidRPr="00F94C65">
                <w:rPr>
                  <w:rFonts w:cstheme="minorHAnsi"/>
                  <w:color w:val="auto"/>
                  <w:rPrChange w:id="3792" w:author="Miku Nosamu" w:date="2025-07-05T16:44:00Z">
                    <w:rPr/>
                  </w:rPrChange>
                </w:rPr>
                <w:t>terdaftar</w:t>
              </w:r>
            </w:ins>
            <w:proofErr w:type="spellEnd"/>
          </w:p>
        </w:tc>
      </w:tr>
      <w:tr w:rsidR="00FA7031" w:rsidRPr="005877C0" w14:paraId="397751A4" w14:textId="77777777" w:rsidTr="005877C0">
        <w:trPr>
          <w:ins w:id="3793" w:author="Miku Nosamu" w:date="2025-07-05T16:01:00Z"/>
        </w:trPr>
        <w:tc>
          <w:tcPr>
            <w:tcW w:w="3192" w:type="dxa"/>
            <w:vAlign w:val="center"/>
          </w:tcPr>
          <w:p w14:paraId="473B5E85" w14:textId="77777777" w:rsidR="00FA7031" w:rsidRPr="00F94C65" w:rsidRDefault="00FA7031" w:rsidP="005877C0">
            <w:pPr>
              <w:jc w:val="center"/>
              <w:rPr>
                <w:ins w:id="3794" w:author="Miku Nosamu" w:date="2025-07-05T16:01:00Z"/>
                <w:rFonts w:cstheme="minorHAnsi"/>
                <w:noProof/>
                <w:color w:val="auto"/>
                <w:kern w:val="1"/>
                <w:szCs w:val="20"/>
                <w:lang w:val="id-ID"/>
                <w:rPrChange w:id="3795" w:author="Miku Nosamu" w:date="2025-07-05T16:44:00Z">
                  <w:rPr>
                    <w:ins w:id="3796" w:author="Miku Nosamu" w:date="2025-07-05T16:01:00Z"/>
                    <w:rFonts w:ascii="Arial" w:hAnsi="Arial" w:cs="Arial"/>
                    <w:noProof/>
                    <w:color w:val="auto"/>
                    <w:kern w:val="1"/>
                    <w:szCs w:val="20"/>
                    <w:lang w:val="id-ID"/>
                  </w:rPr>
                </w:rPrChange>
              </w:rPr>
            </w:pPr>
            <w:ins w:id="3797" w:author="Miku Nosamu" w:date="2025-07-05T16:01:00Z">
              <w:r w:rsidRPr="00F94C65">
                <w:rPr>
                  <w:rFonts w:cstheme="minorHAnsi"/>
                  <w:noProof/>
                  <w:color w:val="auto"/>
                  <w:kern w:val="1"/>
                  <w:szCs w:val="20"/>
                  <w:lang w:val="id-ID"/>
                  <w:rPrChange w:id="3798"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4BA5FA12" w14:textId="0C28B9B6" w:rsidR="00FA7031" w:rsidRPr="00F94C65" w:rsidRDefault="002B5AC6" w:rsidP="005877C0">
            <w:pPr>
              <w:jc w:val="center"/>
              <w:rPr>
                <w:ins w:id="3799" w:author="Miku Nosamu" w:date="2025-07-05T16:01:00Z"/>
                <w:rFonts w:cstheme="minorHAnsi"/>
                <w:noProof/>
                <w:color w:val="auto"/>
                <w:kern w:val="1"/>
                <w:szCs w:val="20"/>
                <w:lang w:val="id-ID"/>
                <w:rPrChange w:id="3800" w:author="Miku Nosamu" w:date="2025-07-05T16:44:00Z">
                  <w:rPr>
                    <w:ins w:id="3801" w:author="Miku Nosamu" w:date="2025-07-05T16:01:00Z"/>
                    <w:rFonts w:ascii="Arial" w:hAnsi="Arial" w:cs="Arial"/>
                    <w:noProof/>
                    <w:color w:val="auto"/>
                    <w:kern w:val="1"/>
                    <w:szCs w:val="20"/>
                    <w:lang w:val="id-ID"/>
                  </w:rPr>
                </w:rPrChange>
              </w:rPr>
            </w:pPr>
            <w:ins w:id="3802" w:author="Miku Nosamu" w:date="2025-07-05T16:33:00Z">
              <w:r w:rsidRPr="00F94C65">
                <w:rPr>
                  <w:rFonts w:cstheme="minorHAnsi"/>
                  <w:color w:val="auto"/>
                  <w:rPrChange w:id="3803" w:author="Miku Nosamu" w:date="2025-07-05T16:44:00Z">
                    <w:rPr/>
                  </w:rPrChange>
                </w:rPr>
                <w:t xml:space="preserve">Login </w:t>
              </w:r>
              <w:proofErr w:type="spellStart"/>
              <w:r w:rsidRPr="00F94C65">
                <w:rPr>
                  <w:rFonts w:cstheme="minorHAnsi"/>
                  <w:color w:val="auto"/>
                  <w:rPrChange w:id="3804" w:author="Miku Nosamu" w:date="2025-07-05T16:44:00Z">
                    <w:rPr/>
                  </w:rPrChange>
                </w:rPr>
                <w:t>gagal</w:t>
              </w:r>
              <w:proofErr w:type="spellEnd"/>
              <w:r w:rsidRPr="00F94C65">
                <w:rPr>
                  <w:rFonts w:cstheme="minorHAnsi"/>
                  <w:color w:val="auto"/>
                  <w:rPrChange w:id="3805" w:author="Miku Nosamu" w:date="2025-07-05T16:44:00Z">
                    <w:rPr/>
                  </w:rPrChange>
                </w:rPr>
                <w:t xml:space="preserve"> </w:t>
              </w:r>
              <w:proofErr w:type="spellStart"/>
              <w:r w:rsidRPr="00F94C65">
                <w:rPr>
                  <w:rFonts w:cstheme="minorHAnsi"/>
                  <w:color w:val="auto"/>
                  <w:rPrChange w:id="3806" w:author="Miku Nosamu" w:date="2025-07-05T16:44:00Z">
                    <w:rPr/>
                  </w:rPrChange>
                </w:rPr>
                <w:t>karena</w:t>
              </w:r>
              <w:proofErr w:type="spellEnd"/>
              <w:r w:rsidRPr="00F94C65">
                <w:rPr>
                  <w:rFonts w:cstheme="minorHAnsi"/>
                  <w:color w:val="auto"/>
                  <w:rPrChange w:id="3807" w:author="Miku Nosamu" w:date="2025-07-05T16:44:00Z">
                    <w:rPr/>
                  </w:rPrChange>
                </w:rPr>
                <w:t xml:space="preserve"> email </w:t>
              </w:r>
              <w:proofErr w:type="spellStart"/>
              <w:r w:rsidRPr="00F94C65">
                <w:rPr>
                  <w:rFonts w:cstheme="minorHAnsi"/>
                  <w:color w:val="auto"/>
                  <w:rPrChange w:id="3808" w:author="Miku Nosamu" w:date="2025-07-05T16:44:00Z">
                    <w:rPr/>
                  </w:rPrChange>
                </w:rPr>
                <w:t>tidak</w:t>
              </w:r>
              <w:proofErr w:type="spellEnd"/>
              <w:r w:rsidRPr="00F94C65">
                <w:rPr>
                  <w:rFonts w:cstheme="minorHAnsi"/>
                  <w:color w:val="auto"/>
                  <w:rPrChange w:id="3809" w:author="Miku Nosamu" w:date="2025-07-05T16:44:00Z">
                    <w:rPr/>
                  </w:rPrChange>
                </w:rPr>
                <w:t xml:space="preserve"> </w:t>
              </w:r>
              <w:proofErr w:type="spellStart"/>
              <w:r w:rsidRPr="00F94C65">
                <w:rPr>
                  <w:rFonts w:cstheme="minorHAnsi"/>
                  <w:color w:val="auto"/>
                  <w:rPrChange w:id="3810" w:author="Miku Nosamu" w:date="2025-07-05T16:44:00Z">
                    <w:rPr/>
                  </w:rPrChange>
                </w:rPr>
                <w:t>terdaftar</w:t>
              </w:r>
              <w:proofErr w:type="spellEnd"/>
              <w:r w:rsidRPr="00F94C65">
                <w:rPr>
                  <w:rFonts w:cstheme="minorHAnsi"/>
                  <w:color w:val="auto"/>
                  <w:rPrChange w:id="3811" w:author="Miku Nosamu" w:date="2025-07-05T16:44:00Z">
                    <w:rPr/>
                  </w:rPrChange>
                </w:rPr>
                <w:t xml:space="preserve"> di </w:t>
              </w:r>
              <w:proofErr w:type="spellStart"/>
              <w:r w:rsidRPr="00F94C65">
                <w:rPr>
                  <w:rFonts w:cstheme="minorHAnsi"/>
                  <w:color w:val="auto"/>
                  <w:rPrChange w:id="3812" w:author="Miku Nosamu" w:date="2025-07-05T16:44:00Z">
                    <w:rPr/>
                  </w:rPrChange>
                </w:rPr>
                <w:t>sistem</w:t>
              </w:r>
            </w:ins>
            <w:proofErr w:type="spellEnd"/>
          </w:p>
        </w:tc>
      </w:tr>
      <w:tr w:rsidR="00FA7031" w:rsidRPr="005877C0" w14:paraId="5C839906" w14:textId="77777777" w:rsidTr="005877C0">
        <w:trPr>
          <w:ins w:id="3813" w:author="Miku Nosamu" w:date="2025-07-05T16:01:00Z"/>
        </w:trPr>
        <w:tc>
          <w:tcPr>
            <w:tcW w:w="3192" w:type="dxa"/>
            <w:vAlign w:val="center"/>
          </w:tcPr>
          <w:p w14:paraId="3183D6E6" w14:textId="77777777" w:rsidR="00FA7031" w:rsidRPr="00F94C65" w:rsidRDefault="00FA7031" w:rsidP="005877C0">
            <w:pPr>
              <w:jc w:val="center"/>
              <w:rPr>
                <w:ins w:id="3814" w:author="Miku Nosamu" w:date="2025-07-05T16:01:00Z"/>
                <w:rFonts w:cstheme="minorHAnsi"/>
                <w:noProof/>
                <w:color w:val="auto"/>
                <w:kern w:val="1"/>
                <w:szCs w:val="20"/>
                <w:lang w:val="id-ID"/>
                <w:rPrChange w:id="3815" w:author="Miku Nosamu" w:date="2025-07-05T16:44:00Z">
                  <w:rPr>
                    <w:ins w:id="3816" w:author="Miku Nosamu" w:date="2025-07-05T16:01:00Z"/>
                    <w:rFonts w:ascii="Arial" w:hAnsi="Arial" w:cs="Arial"/>
                    <w:noProof/>
                    <w:color w:val="auto"/>
                    <w:kern w:val="1"/>
                    <w:szCs w:val="20"/>
                    <w:lang w:val="id-ID"/>
                  </w:rPr>
                </w:rPrChange>
              </w:rPr>
            </w:pPr>
            <w:ins w:id="3817" w:author="Miku Nosamu" w:date="2025-07-05T16:01:00Z">
              <w:r w:rsidRPr="00F94C65">
                <w:rPr>
                  <w:rFonts w:cstheme="minorHAnsi"/>
                  <w:noProof/>
                  <w:color w:val="auto"/>
                  <w:kern w:val="1"/>
                  <w:szCs w:val="20"/>
                  <w:lang w:val="id-ID"/>
                  <w:rPrChange w:id="3818"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29D7F29F" w14:textId="0888DF37" w:rsidR="00FA7031" w:rsidRPr="00F94C65" w:rsidRDefault="002B5AC6" w:rsidP="005877C0">
            <w:pPr>
              <w:jc w:val="center"/>
              <w:rPr>
                <w:ins w:id="3819" w:author="Miku Nosamu" w:date="2025-07-05T16:01:00Z"/>
                <w:rFonts w:cstheme="minorHAnsi"/>
                <w:noProof/>
                <w:color w:val="auto"/>
                <w:kern w:val="1"/>
                <w:szCs w:val="20"/>
                <w:lang w:val="id-ID"/>
                <w:rPrChange w:id="3820" w:author="Miku Nosamu" w:date="2025-07-05T16:44:00Z">
                  <w:rPr>
                    <w:ins w:id="3821" w:author="Miku Nosamu" w:date="2025-07-05T16:01:00Z"/>
                    <w:rFonts w:ascii="Arial" w:hAnsi="Arial" w:cs="Arial"/>
                    <w:noProof/>
                    <w:color w:val="auto"/>
                    <w:kern w:val="1"/>
                    <w:szCs w:val="20"/>
                    <w:lang w:val="id-ID"/>
                  </w:rPr>
                </w:rPrChange>
              </w:rPr>
            </w:pPr>
            <w:ins w:id="3822" w:author="Miku Nosamu" w:date="2025-07-05T16:33:00Z">
              <w:r w:rsidRPr="00F94C65">
                <w:rPr>
                  <w:rFonts w:cstheme="minorHAnsi"/>
                  <w:color w:val="auto"/>
                  <w:rPrChange w:id="3823" w:author="Miku Nosamu" w:date="2025-07-05T16:44:00Z">
                    <w:rPr/>
                  </w:rPrChange>
                </w:rPr>
                <w:t xml:space="preserve">Tidak </w:t>
              </w:r>
              <w:proofErr w:type="spellStart"/>
              <w:r w:rsidRPr="00F94C65">
                <w:rPr>
                  <w:rFonts w:cstheme="minorHAnsi"/>
                  <w:color w:val="auto"/>
                  <w:rPrChange w:id="3824" w:author="Miku Nosamu" w:date="2025-07-05T16:44:00Z">
                    <w:rPr/>
                  </w:rPrChange>
                </w:rPr>
                <w:t>ada</w:t>
              </w:r>
              <w:proofErr w:type="spellEnd"/>
              <w:r w:rsidRPr="00F94C65">
                <w:rPr>
                  <w:rFonts w:cstheme="minorHAnsi"/>
                  <w:color w:val="auto"/>
                  <w:rPrChange w:id="3825" w:author="Miku Nosamu" w:date="2025-07-05T16:44:00Z">
                    <w:rPr/>
                  </w:rPrChange>
                </w:rPr>
                <w:t xml:space="preserve"> akun dengan email yang </w:t>
              </w:r>
              <w:proofErr w:type="spellStart"/>
              <w:r w:rsidRPr="00F94C65">
                <w:rPr>
                  <w:rFonts w:cstheme="minorHAnsi"/>
                  <w:color w:val="auto"/>
                  <w:rPrChange w:id="3826" w:author="Miku Nosamu" w:date="2025-07-05T16:44:00Z">
                    <w:rPr/>
                  </w:rPrChange>
                </w:rPr>
                <w:t>terdaftar</w:t>
              </w:r>
            </w:ins>
            <w:proofErr w:type="spellEnd"/>
          </w:p>
        </w:tc>
      </w:tr>
      <w:tr w:rsidR="00FA7031" w:rsidRPr="005877C0" w14:paraId="5DC77576" w14:textId="77777777" w:rsidTr="005877C0">
        <w:trPr>
          <w:ins w:id="3827" w:author="Miku Nosamu" w:date="2025-07-05T16:01:00Z"/>
        </w:trPr>
        <w:tc>
          <w:tcPr>
            <w:tcW w:w="3192" w:type="dxa"/>
            <w:vAlign w:val="center"/>
          </w:tcPr>
          <w:p w14:paraId="3F925E29" w14:textId="77777777" w:rsidR="00FA7031" w:rsidRPr="00F94C65" w:rsidRDefault="00FA7031" w:rsidP="005877C0">
            <w:pPr>
              <w:jc w:val="center"/>
              <w:rPr>
                <w:ins w:id="3828" w:author="Miku Nosamu" w:date="2025-07-05T16:01:00Z"/>
                <w:rFonts w:cstheme="minorHAnsi"/>
                <w:noProof/>
                <w:color w:val="auto"/>
                <w:kern w:val="1"/>
                <w:szCs w:val="20"/>
                <w:lang w:val="id-ID"/>
                <w:rPrChange w:id="3829" w:author="Miku Nosamu" w:date="2025-07-05T16:44:00Z">
                  <w:rPr>
                    <w:ins w:id="3830" w:author="Miku Nosamu" w:date="2025-07-05T16:01:00Z"/>
                    <w:rFonts w:ascii="Arial" w:hAnsi="Arial" w:cs="Arial"/>
                    <w:noProof/>
                    <w:color w:val="auto"/>
                    <w:kern w:val="1"/>
                    <w:szCs w:val="20"/>
                    <w:lang w:val="id-ID"/>
                  </w:rPr>
                </w:rPrChange>
              </w:rPr>
            </w:pPr>
            <w:ins w:id="3831" w:author="Miku Nosamu" w:date="2025-07-05T16:01:00Z">
              <w:r w:rsidRPr="00F94C65">
                <w:rPr>
                  <w:rFonts w:cstheme="minorHAnsi"/>
                  <w:noProof/>
                  <w:color w:val="auto"/>
                  <w:kern w:val="1"/>
                  <w:szCs w:val="20"/>
                  <w:lang w:val="id-ID"/>
                  <w:rPrChange w:id="3832"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6D3322B5" w14:textId="77777777" w:rsidR="00FA7031" w:rsidRPr="00F94C65" w:rsidRDefault="00FA7031" w:rsidP="005877C0">
            <w:pPr>
              <w:jc w:val="center"/>
              <w:rPr>
                <w:ins w:id="3833" w:author="Miku Nosamu" w:date="2025-07-05T16:01:00Z"/>
                <w:rFonts w:cstheme="minorHAnsi"/>
                <w:noProof/>
                <w:color w:val="auto"/>
                <w:kern w:val="1"/>
                <w:szCs w:val="20"/>
                <w:rPrChange w:id="3834" w:author="Miku Nosamu" w:date="2025-07-05T16:44:00Z">
                  <w:rPr>
                    <w:ins w:id="3835" w:author="Miku Nosamu" w:date="2025-07-05T16:01:00Z"/>
                    <w:rFonts w:ascii="Arial" w:hAnsi="Arial" w:cs="Arial"/>
                    <w:noProof/>
                    <w:color w:val="auto"/>
                    <w:kern w:val="1"/>
                    <w:szCs w:val="20"/>
                  </w:rPr>
                </w:rPrChange>
              </w:rPr>
            </w:pPr>
            <w:ins w:id="3836" w:author="Miku Nosamu" w:date="2025-07-05T16:01:00Z">
              <w:r w:rsidRPr="00F94C65">
                <w:rPr>
                  <w:rFonts w:cstheme="minorHAnsi"/>
                  <w:noProof/>
                  <w:color w:val="auto"/>
                  <w:kern w:val="1"/>
                  <w:szCs w:val="20"/>
                  <w:rPrChange w:id="3837" w:author="Miku Nosamu" w:date="2025-07-05T16:44:00Z">
                    <w:rPr>
                      <w:rFonts w:ascii="Arial" w:hAnsi="Arial" w:cs="Arial"/>
                      <w:noProof/>
                      <w:color w:val="auto"/>
                      <w:kern w:val="1"/>
                      <w:szCs w:val="20"/>
                    </w:rPr>
                  </w:rPrChange>
                </w:rPr>
                <w:t>9 Juli 2025</w:t>
              </w:r>
            </w:ins>
          </w:p>
        </w:tc>
      </w:tr>
      <w:tr w:rsidR="00FA7031" w:rsidRPr="005877C0" w14:paraId="2BACA31D" w14:textId="77777777" w:rsidTr="005877C0">
        <w:trPr>
          <w:ins w:id="3838" w:author="Miku Nosamu" w:date="2025-07-05T16:01:00Z"/>
        </w:trPr>
        <w:tc>
          <w:tcPr>
            <w:tcW w:w="3192" w:type="dxa"/>
            <w:vAlign w:val="center"/>
          </w:tcPr>
          <w:p w14:paraId="47F20583" w14:textId="77777777" w:rsidR="00FA7031" w:rsidRPr="00F94C65" w:rsidRDefault="00FA7031" w:rsidP="005877C0">
            <w:pPr>
              <w:jc w:val="center"/>
              <w:rPr>
                <w:ins w:id="3839" w:author="Miku Nosamu" w:date="2025-07-05T16:01:00Z"/>
                <w:rFonts w:cstheme="minorHAnsi"/>
                <w:noProof/>
                <w:color w:val="auto"/>
                <w:kern w:val="1"/>
                <w:szCs w:val="20"/>
                <w:lang w:val="id-ID"/>
                <w:rPrChange w:id="3840" w:author="Miku Nosamu" w:date="2025-07-05T16:44:00Z">
                  <w:rPr>
                    <w:ins w:id="3841" w:author="Miku Nosamu" w:date="2025-07-05T16:01:00Z"/>
                    <w:rFonts w:ascii="Arial" w:hAnsi="Arial" w:cs="Arial"/>
                    <w:noProof/>
                    <w:color w:val="auto"/>
                    <w:kern w:val="1"/>
                    <w:szCs w:val="20"/>
                    <w:lang w:val="id-ID"/>
                  </w:rPr>
                </w:rPrChange>
              </w:rPr>
            </w:pPr>
            <w:ins w:id="3842" w:author="Miku Nosamu" w:date="2025-07-05T16:01:00Z">
              <w:r w:rsidRPr="00F94C65">
                <w:rPr>
                  <w:rFonts w:cstheme="minorHAnsi"/>
                  <w:noProof/>
                  <w:color w:val="auto"/>
                  <w:kern w:val="1"/>
                  <w:szCs w:val="20"/>
                  <w:lang w:val="id-ID"/>
                  <w:rPrChange w:id="3843"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2ACA3DAB" w14:textId="77777777" w:rsidR="00FA7031" w:rsidRPr="00F94C65" w:rsidRDefault="00FA7031" w:rsidP="005877C0">
            <w:pPr>
              <w:jc w:val="center"/>
              <w:rPr>
                <w:ins w:id="3844" w:author="Miku Nosamu" w:date="2025-07-05T16:01:00Z"/>
                <w:rFonts w:cstheme="minorHAnsi"/>
                <w:noProof/>
                <w:color w:val="auto"/>
                <w:kern w:val="1"/>
                <w:szCs w:val="20"/>
                <w:lang w:val="id-ID"/>
                <w:rPrChange w:id="3845" w:author="Miku Nosamu" w:date="2025-07-05T16:44:00Z">
                  <w:rPr>
                    <w:ins w:id="3846" w:author="Miku Nosamu" w:date="2025-07-05T16:01:00Z"/>
                    <w:rFonts w:ascii="Arial" w:hAnsi="Arial" w:cs="Arial"/>
                    <w:noProof/>
                    <w:color w:val="auto"/>
                    <w:kern w:val="1"/>
                    <w:szCs w:val="20"/>
                    <w:lang w:val="id-ID"/>
                  </w:rPr>
                </w:rPrChange>
              </w:rPr>
            </w:pPr>
            <w:ins w:id="3847" w:author="Miku Nosamu" w:date="2025-07-05T16:01:00Z">
              <w:r w:rsidRPr="00F94C65">
                <w:rPr>
                  <w:rFonts w:cstheme="minorHAnsi"/>
                  <w:noProof/>
                  <w:color w:val="auto"/>
                  <w:kern w:val="1"/>
                  <w:szCs w:val="20"/>
                  <w:rPrChange w:id="3848" w:author="Miku Nosamu" w:date="2025-07-05T16:44:00Z">
                    <w:rPr>
                      <w:rFonts w:ascii="Arial" w:hAnsi="Arial" w:cs="Arial"/>
                      <w:noProof/>
                      <w:color w:val="auto"/>
                      <w:kern w:val="1"/>
                      <w:szCs w:val="20"/>
                    </w:rPr>
                  </w:rPrChange>
                </w:rPr>
                <w:t>Lucky Abdillah</w:t>
              </w:r>
            </w:ins>
          </w:p>
        </w:tc>
      </w:tr>
      <w:tr w:rsidR="00FA7031" w:rsidRPr="005877C0" w14:paraId="54C6F1CD" w14:textId="77777777" w:rsidTr="005877C0">
        <w:trPr>
          <w:ins w:id="3849" w:author="Miku Nosamu" w:date="2025-07-05T16:01:00Z"/>
        </w:trPr>
        <w:tc>
          <w:tcPr>
            <w:tcW w:w="9576" w:type="dxa"/>
            <w:gridSpan w:val="3"/>
            <w:vAlign w:val="center"/>
          </w:tcPr>
          <w:p w14:paraId="18FA48C8" w14:textId="77777777" w:rsidR="00FA7031" w:rsidRPr="00F94C65" w:rsidRDefault="00FA7031" w:rsidP="005877C0">
            <w:pPr>
              <w:jc w:val="center"/>
              <w:rPr>
                <w:ins w:id="3850" w:author="Miku Nosamu" w:date="2025-07-05T16:01:00Z"/>
                <w:rFonts w:cstheme="minorHAnsi"/>
                <w:noProof/>
                <w:color w:val="auto"/>
                <w:kern w:val="1"/>
                <w:szCs w:val="20"/>
                <w:lang w:val="id-ID"/>
                <w:rPrChange w:id="3851" w:author="Miku Nosamu" w:date="2025-07-05T16:44:00Z">
                  <w:rPr>
                    <w:ins w:id="3852" w:author="Miku Nosamu" w:date="2025-07-05T16:01:00Z"/>
                    <w:rFonts w:ascii="Arial" w:hAnsi="Arial" w:cs="Arial"/>
                    <w:noProof/>
                    <w:color w:val="auto"/>
                    <w:kern w:val="1"/>
                    <w:szCs w:val="20"/>
                    <w:lang w:val="id-ID"/>
                  </w:rPr>
                </w:rPrChange>
              </w:rPr>
            </w:pPr>
            <w:ins w:id="3853" w:author="Miku Nosamu" w:date="2025-07-05T16:01:00Z">
              <w:r w:rsidRPr="00F94C65">
                <w:rPr>
                  <w:rFonts w:cstheme="minorHAnsi"/>
                  <w:noProof/>
                  <w:color w:val="auto"/>
                  <w:kern w:val="1"/>
                  <w:szCs w:val="20"/>
                  <w:lang w:val="id-ID"/>
                  <w:rPrChange w:id="3854" w:author="Miku Nosamu" w:date="2025-07-05T16:44:00Z">
                    <w:rPr>
                      <w:rFonts w:ascii="Arial" w:hAnsi="Arial" w:cs="Arial"/>
                      <w:noProof/>
                      <w:color w:val="auto"/>
                      <w:kern w:val="1"/>
                      <w:szCs w:val="20"/>
                      <w:lang w:val="id-ID"/>
                    </w:rPr>
                  </w:rPrChange>
                </w:rPr>
                <w:t>Skenario</w:t>
              </w:r>
            </w:ins>
          </w:p>
        </w:tc>
      </w:tr>
      <w:tr w:rsidR="00FA7031" w:rsidRPr="005877C0" w14:paraId="5C113272" w14:textId="77777777" w:rsidTr="005877C0">
        <w:trPr>
          <w:ins w:id="3855" w:author="Miku Nosamu" w:date="2025-07-05T16:01:00Z"/>
        </w:trPr>
        <w:tc>
          <w:tcPr>
            <w:tcW w:w="9576" w:type="dxa"/>
            <w:gridSpan w:val="3"/>
            <w:vAlign w:val="center"/>
          </w:tcPr>
          <w:p w14:paraId="029E2F91" w14:textId="09262724" w:rsidR="002B5AC6" w:rsidRPr="00F94C65" w:rsidRDefault="002B5AC6">
            <w:pPr>
              <w:pStyle w:val="NormalWeb"/>
              <w:numPr>
                <w:ilvl w:val="0"/>
                <w:numId w:val="78"/>
              </w:numPr>
              <w:spacing w:before="0" w:beforeAutospacing="0" w:after="0" w:afterAutospacing="0" w:line="360" w:lineRule="auto"/>
              <w:rPr>
                <w:ins w:id="3856" w:author="Miku Nosamu" w:date="2025-07-05T16:34:00Z"/>
                <w:rFonts w:asciiTheme="minorHAnsi" w:hAnsiTheme="minorHAnsi" w:cstheme="minorHAnsi"/>
                <w:sz w:val="20"/>
                <w:szCs w:val="20"/>
                <w:rPrChange w:id="3857" w:author="Miku Nosamu" w:date="2025-07-05T16:44:00Z">
                  <w:rPr>
                    <w:ins w:id="3858" w:author="Miku Nosamu" w:date="2025-07-05T16:34:00Z"/>
                  </w:rPr>
                </w:rPrChange>
              </w:rPr>
              <w:pPrChange w:id="3859" w:author="Miku Nosamu" w:date="2025-07-05T16:44:00Z">
                <w:pPr>
                  <w:pStyle w:val="NormalWeb"/>
                </w:pPr>
              </w:pPrChange>
            </w:pPr>
            <w:ins w:id="3860" w:author="Miku Nosamu" w:date="2025-07-05T16:34:00Z">
              <w:r w:rsidRPr="00F94C65">
                <w:rPr>
                  <w:rFonts w:asciiTheme="minorHAnsi" w:hAnsiTheme="minorHAnsi" w:cstheme="minorHAnsi"/>
                  <w:sz w:val="20"/>
                  <w:szCs w:val="20"/>
                  <w:rPrChange w:id="3861" w:author="Miku Nosamu" w:date="2025-07-05T16:44:00Z">
                    <w:rPr/>
                  </w:rPrChange>
                </w:rPr>
                <w:lastRenderedPageBreak/>
                <w:t xml:space="preserve">Buka </w:t>
              </w:r>
              <w:proofErr w:type="spellStart"/>
              <w:r w:rsidRPr="00F94C65">
                <w:rPr>
                  <w:rFonts w:asciiTheme="minorHAnsi" w:hAnsiTheme="minorHAnsi" w:cstheme="minorHAnsi"/>
                  <w:sz w:val="20"/>
                  <w:szCs w:val="20"/>
                  <w:rPrChange w:id="3862" w:author="Miku Nosamu" w:date="2025-07-05T16:44:00Z">
                    <w:rPr/>
                  </w:rPrChange>
                </w:rPr>
                <w:t>halaman</w:t>
              </w:r>
              <w:proofErr w:type="spellEnd"/>
              <w:r w:rsidRPr="00F94C65">
                <w:rPr>
                  <w:rFonts w:asciiTheme="minorHAnsi" w:hAnsiTheme="minorHAnsi" w:cstheme="minorHAnsi"/>
                  <w:sz w:val="20"/>
                  <w:szCs w:val="20"/>
                  <w:rPrChange w:id="3863" w:author="Miku Nosamu" w:date="2025-07-05T16:44:00Z">
                    <w:rPr/>
                  </w:rPrChange>
                </w:rPr>
                <w:t xml:space="preserve"> login</w:t>
              </w:r>
            </w:ins>
          </w:p>
          <w:p w14:paraId="09938B0C" w14:textId="6309BC6F" w:rsidR="002B5AC6" w:rsidRPr="00F94C65" w:rsidRDefault="002B5AC6">
            <w:pPr>
              <w:pStyle w:val="NormalWeb"/>
              <w:numPr>
                <w:ilvl w:val="0"/>
                <w:numId w:val="78"/>
              </w:numPr>
              <w:spacing w:before="0" w:beforeAutospacing="0" w:after="0" w:afterAutospacing="0" w:line="360" w:lineRule="auto"/>
              <w:rPr>
                <w:ins w:id="3864" w:author="Miku Nosamu" w:date="2025-07-05T16:34:00Z"/>
                <w:rFonts w:asciiTheme="minorHAnsi" w:hAnsiTheme="minorHAnsi" w:cstheme="minorHAnsi"/>
                <w:sz w:val="20"/>
                <w:szCs w:val="20"/>
                <w:rPrChange w:id="3865" w:author="Miku Nosamu" w:date="2025-07-05T16:44:00Z">
                  <w:rPr>
                    <w:ins w:id="3866" w:author="Miku Nosamu" w:date="2025-07-05T16:34:00Z"/>
                  </w:rPr>
                </w:rPrChange>
              </w:rPr>
              <w:pPrChange w:id="3867" w:author="Miku Nosamu" w:date="2025-07-05T16:44:00Z">
                <w:pPr>
                  <w:pStyle w:val="NormalWeb"/>
                </w:pPr>
              </w:pPrChange>
            </w:pPr>
            <w:ins w:id="3868" w:author="Miku Nosamu" w:date="2025-07-05T16:34:00Z">
              <w:r w:rsidRPr="00F94C65">
                <w:rPr>
                  <w:rFonts w:asciiTheme="minorHAnsi" w:hAnsiTheme="minorHAnsi" w:cstheme="minorHAnsi"/>
                  <w:sz w:val="20"/>
                  <w:szCs w:val="20"/>
                  <w:rPrChange w:id="3869" w:author="Miku Nosamu" w:date="2025-07-05T16:44:00Z">
                    <w:rPr/>
                  </w:rPrChange>
                </w:rPr>
                <w:t xml:space="preserve">Masukkan email yang </w:t>
              </w:r>
              <w:proofErr w:type="spellStart"/>
              <w:r w:rsidRPr="00F94C65">
                <w:rPr>
                  <w:rFonts w:asciiTheme="minorHAnsi" w:hAnsiTheme="minorHAnsi" w:cstheme="minorHAnsi"/>
                  <w:sz w:val="20"/>
                  <w:szCs w:val="20"/>
                  <w:rPrChange w:id="3870" w:author="Miku Nosamu" w:date="2025-07-05T16:44:00Z">
                    <w:rPr/>
                  </w:rPrChange>
                </w:rPr>
                <w:t>belum</w:t>
              </w:r>
              <w:proofErr w:type="spellEnd"/>
              <w:r w:rsidRPr="00F94C65">
                <w:rPr>
                  <w:rFonts w:asciiTheme="minorHAnsi" w:hAnsiTheme="minorHAnsi" w:cstheme="minorHAnsi"/>
                  <w:sz w:val="20"/>
                  <w:szCs w:val="20"/>
                  <w:rPrChange w:id="3871" w:author="Miku Nosamu" w:date="2025-07-05T16:44:00Z">
                    <w:rPr/>
                  </w:rPrChange>
                </w:rPr>
                <w:t xml:space="preserve"> </w:t>
              </w:r>
              <w:proofErr w:type="spellStart"/>
              <w:r w:rsidRPr="00F94C65">
                <w:rPr>
                  <w:rFonts w:asciiTheme="minorHAnsi" w:hAnsiTheme="minorHAnsi" w:cstheme="minorHAnsi"/>
                  <w:sz w:val="20"/>
                  <w:szCs w:val="20"/>
                  <w:rPrChange w:id="3872" w:author="Miku Nosamu" w:date="2025-07-05T16:44:00Z">
                    <w:rPr/>
                  </w:rPrChange>
                </w:rPr>
                <w:t>pernah</w:t>
              </w:r>
              <w:proofErr w:type="spellEnd"/>
              <w:r w:rsidRPr="00F94C65">
                <w:rPr>
                  <w:rFonts w:asciiTheme="minorHAnsi" w:hAnsiTheme="minorHAnsi" w:cstheme="minorHAnsi"/>
                  <w:sz w:val="20"/>
                  <w:szCs w:val="20"/>
                  <w:rPrChange w:id="3873" w:author="Miku Nosamu" w:date="2025-07-05T16:44:00Z">
                    <w:rPr/>
                  </w:rPrChange>
                </w:rPr>
                <w:t xml:space="preserve"> </w:t>
              </w:r>
              <w:proofErr w:type="spellStart"/>
              <w:r w:rsidRPr="00F94C65">
                <w:rPr>
                  <w:rFonts w:asciiTheme="minorHAnsi" w:hAnsiTheme="minorHAnsi" w:cstheme="minorHAnsi"/>
                  <w:sz w:val="20"/>
                  <w:szCs w:val="20"/>
                  <w:rPrChange w:id="3874" w:author="Miku Nosamu" w:date="2025-07-05T16:44:00Z">
                    <w:rPr/>
                  </w:rPrChange>
                </w:rPr>
                <w:t>terdaftar</w:t>
              </w:r>
              <w:proofErr w:type="spellEnd"/>
            </w:ins>
          </w:p>
          <w:p w14:paraId="7C4A0CC4" w14:textId="18265E23" w:rsidR="002B5AC6" w:rsidRPr="00F94C65" w:rsidRDefault="002B5AC6">
            <w:pPr>
              <w:pStyle w:val="NormalWeb"/>
              <w:numPr>
                <w:ilvl w:val="0"/>
                <w:numId w:val="78"/>
              </w:numPr>
              <w:spacing w:before="0" w:beforeAutospacing="0" w:after="0" w:afterAutospacing="0" w:line="360" w:lineRule="auto"/>
              <w:rPr>
                <w:ins w:id="3875" w:author="Miku Nosamu" w:date="2025-07-05T16:34:00Z"/>
                <w:rFonts w:asciiTheme="minorHAnsi" w:hAnsiTheme="minorHAnsi" w:cstheme="minorHAnsi"/>
                <w:sz w:val="20"/>
                <w:szCs w:val="20"/>
                <w:rPrChange w:id="3876" w:author="Miku Nosamu" w:date="2025-07-05T16:44:00Z">
                  <w:rPr>
                    <w:ins w:id="3877" w:author="Miku Nosamu" w:date="2025-07-05T16:34:00Z"/>
                  </w:rPr>
                </w:rPrChange>
              </w:rPr>
              <w:pPrChange w:id="3878" w:author="Miku Nosamu" w:date="2025-07-05T16:44:00Z">
                <w:pPr>
                  <w:pStyle w:val="NormalWeb"/>
                </w:pPr>
              </w:pPrChange>
            </w:pPr>
            <w:ins w:id="3879" w:author="Miku Nosamu" w:date="2025-07-05T16:34:00Z">
              <w:r w:rsidRPr="00F94C65">
                <w:rPr>
                  <w:rFonts w:asciiTheme="minorHAnsi" w:hAnsiTheme="minorHAnsi" w:cstheme="minorHAnsi"/>
                  <w:sz w:val="20"/>
                  <w:szCs w:val="20"/>
                  <w:rPrChange w:id="3880" w:author="Miku Nosamu" w:date="2025-07-05T16:44:00Z">
                    <w:rPr/>
                  </w:rPrChange>
                </w:rPr>
                <w:t xml:space="preserve">Masukkan password </w:t>
              </w:r>
              <w:proofErr w:type="spellStart"/>
              <w:r w:rsidRPr="00F94C65">
                <w:rPr>
                  <w:rFonts w:asciiTheme="minorHAnsi" w:hAnsiTheme="minorHAnsi" w:cstheme="minorHAnsi"/>
                  <w:sz w:val="20"/>
                  <w:szCs w:val="20"/>
                  <w:rPrChange w:id="3881" w:author="Miku Nosamu" w:date="2025-07-05T16:44:00Z">
                    <w:rPr/>
                  </w:rPrChange>
                </w:rPr>
                <w:t>sembarang</w:t>
              </w:r>
              <w:proofErr w:type="spellEnd"/>
            </w:ins>
          </w:p>
          <w:p w14:paraId="5DDC00A2" w14:textId="60F33D70" w:rsidR="00FA7031" w:rsidRPr="00F94C65" w:rsidRDefault="002B5AC6">
            <w:pPr>
              <w:pStyle w:val="NormalWeb"/>
              <w:numPr>
                <w:ilvl w:val="0"/>
                <w:numId w:val="78"/>
              </w:numPr>
              <w:spacing w:before="0" w:beforeAutospacing="0" w:after="0" w:afterAutospacing="0" w:line="360" w:lineRule="auto"/>
              <w:rPr>
                <w:ins w:id="3882" w:author="Miku Nosamu" w:date="2025-07-05T16:01:00Z"/>
                <w:rFonts w:cstheme="minorHAnsi"/>
                <w:rPrChange w:id="3883" w:author="Miku Nosamu" w:date="2025-07-05T16:44:00Z">
                  <w:rPr>
                    <w:ins w:id="3884" w:author="Miku Nosamu" w:date="2025-07-05T16:01:00Z"/>
                    <w:noProof/>
                    <w:lang w:val="id-ID"/>
                  </w:rPr>
                </w:rPrChange>
              </w:rPr>
              <w:pPrChange w:id="3885" w:author="Miku Nosamu" w:date="2025-07-05T16:44:00Z">
                <w:pPr>
                  <w:pStyle w:val="ListParagraph"/>
                  <w:numPr>
                    <w:numId w:val="41"/>
                  </w:numPr>
                  <w:spacing w:before="0" w:after="0" w:line="360" w:lineRule="auto"/>
                  <w:ind w:hanging="360"/>
                  <w:jc w:val="left"/>
                </w:pPr>
              </w:pPrChange>
            </w:pPr>
            <w:proofErr w:type="spellStart"/>
            <w:ins w:id="3886" w:author="Miku Nosamu" w:date="2025-07-05T16:34:00Z">
              <w:r w:rsidRPr="00F94C65">
                <w:rPr>
                  <w:rFonts w:asciiTheme="minorHAnsi" w:hAnsiTheme="minorHAnsi" w:cstheme="minorHAnsi"/>
                  <w:sz w:val="20"/>
                  <w:szCs w:val="20"/>
                  <w:rPrChange w:id="3887" w:author="Miku Nosamu" w:date="2025-07-05T16:44:00Z">
                    <w:rPr/>
                  </w:rPrChange>
                </w:rPr>
                <w:t>Klik</w:t>
              </w:r>
              <w:proofErr w:type="spellEnd"/>
              <w:r w:rsidRPr="00F94C65">
                <w:rPr>
                  <w:rFonts w:asciiTheme="minorHAnsi" w:hAnsiTheme="minorHAnsi" w:cstheme="minorHAnsi"/>
                  <w:sz w:val="20"/>
                  <w:szCs w:val="20"/>
                  <w:rPrChange w:id="3888" w:author="Miku Nosamu" w:date="2025-07-05T16:44:00Z">
                    <w:rPr/>
                  </w:rPrChange>
                </w:rPr>
                <w:t xml:space="preserve"> </w:t>
              </w:r>
              <w:proofErr w:type="spellStart"/>
              <w:r w:rsidRPr="00F94C65">
                <w:rPr>
                  <w:rFonts w:asciiTheme="minorHAnsi" w:hAnsiTheme="minorHAnsi" w:cstheme="minorHAnsi"/>
                  <w:sz w:val="20"/>
                  <w:szCs w:val="20"/>
                  <w:rPrChange w:id="3889" w:author="Miku Nosamu" w:date="2025-07-05T16:44:00Z">
                    <w:rPr/>
                  </w:rPrChange>
                </w:rPr>
                <w:t>tombol</w:t>
              </w:r>
              <w:proofErr w:type="spellEnd"/>
              <w:r w:rsidRPr="00F94C65">
                <w:rPr>
                  <w:rFonts w:asciiTheme="minorHAnsi" w:hAnsiTheme="minorHAnsi" w:cstheme="minorHAnsi"/>
                  <w:sz w:val="20"/>
                  <w:szCs w:val="20"/>
                  <w:rPrChange w:id="3890" w:author="Miku Nosamu" w:date="2025-07-05T16:44:00Z">
                    <w:rPr/>
                  </w:rPrChange>
                </w:rPr>
                <w:t xml:space="preserve"> “Login”</w:t>
              </w:r>
            </w:ins>
          </w:p>
        </w:tc>
      </w:tr>
      <w:tr w:rsidR="00FA7031" w:rsidRPr="005877C0" w14:paraId="57FE98A7" w14:textId="77777777" w:rsidTr="005877C0">
        <w:trPr>
          <w:trHeight w:val="101"/>
          <w:ins w:id="3891" w:author="Miku Nosamu" w:date="2025-07-05T16:01:00Z"/>
        </w:trPr>
        <w:tc>
          <w:tcPr>
            <w:tcW w:w="3192" w:type="dxa"/>
            <w:vAlign w:val="center"/>
          </w:tcPr>
          <w:p w14:paraId="1AC93953" w14:textId="77777777" w:rsidR="00FA7031" w:rsidRPr="00F94C65" w:rsidRDefault="00FA7031" w:rsidP="005877C0">
            <w:pPr>
              <w:jc w:val="center"/>
              <w:rPr>
                <w:ins w:id="3892" w:author="Miku Nosamu" w:date="2025-07-05T16:01:00Z"/>
                <w:rFonts w:cstheme="minorHAnsi"/>
                <w:noProof/>
                <w:color w:val="auto"/>
                <w:kern w:val="1"/>
                <w:szCs w:val="20"/>
                <w:lang w:val="id-ID"/>
                <w:rPrChange w:id="3893" w:author="Miku Nosamu" w:date="2025-07-05T16:44:00Z">
                  <w:rPr>
                    <w:ins w:id="3894" w:author="Miku Nosamu" w:date="2025-07-05T16:01:00Z"/>
                    <w:rFonts w:ascii="Arial" w:hAnsi="Arial" w:cs="Arial"/>
                    <w:noProof/>
                    <w:color w:val="auto"/>
                    <w:kern w:val="1"/>
                    <w:szCs w:val="20"/>
                    <w:lang w:val="id-ID"/>
                  </w:rPr>
                </w:rPrChange>
              </w:rPr>
            </w:pPr>
            <w:ins w:id="3895" w:author="Miku Nosamu" w:date="2025-07-05T16:01:00Z">
              <w:r w:rsidRPr="00F94C65">
                <w:rPr>
                  <w:rFonts w:cstheme="minorHAnsi"/>
                  <w:noProof/>
                  <w:color w:val="auto"/>
                  <w:kern w:val="1"/>
                  <w:szCs w:val="20"/>
                  <w:lang w:val="id-ID"/>
                  <w:rPrChange w:id="3896"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34A8ECEF" w14:textId="77777777" w:rsidR="00FA7031" w:rsidRPr="00F94C65" w:rsidRDefault="00FA7031" w:rsidP="005877C0">
            <w:pPr>
              <w:jc w:val="center"/>
              <w:rPr>
                <w:ins w:id="3897" w:author="Miku Nosamu" w:date="2025-07-05T16:01:00Z"/>
                <w:rFonts w:cstheme="minorHAnsi"/>
                <w:noProof/>
                <w:color w:val="auto"/>
                <w:kern w:val="1"/>
                <w:szCs w:val="20"/>
                <w:lang w:val="id-ID"/>
                <w:rPrChange w:id="3898" w:author="Miku Nosamu" w:date="2025-07-05T16:44:00Z">
                  <w:rPr>
                    <w:ins w:id="3899" w:author="Miku Nosamu" w:date="2025-07-05T16:01:00Z"/>
                    <w:rFonts w:ascii="Arial" w:hAnsi="Arial" w:cs="Arial"/>
                    <w:noProof/>
                    <w:color w:val="auto"/>
                    <w:kern w:val="1"/>
                    <w:szCs w:val="20"/>
                    <w:lang w:val="id-ID"/>
                  </w:rPr>
                </w:rPrChange>
              </w:rPr>
            </w:pPr>
            <w:ins w:id="3900" w:author="Miku Nosamu" w:date="2025-07-05T16:01:00Z">
              <w:r w:rsidRPr="00F94C65">
                <w:rPr>
                  <w:rFonts w:cstheme="minorHAnsi"/>
                  <w:noProof/>
                  <w:color w:val="auto"/>
                  <w:kern w:val="1"/>
                  <w:szCs w:val="20"/>
                  <w:lang w:val="id-ID"/>
                  <w:rPrChange w:id="3901"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4F96671D" w14:textId="77777777" w:rsidR="00FA7031" w:rsidRPr="00F94C65" w:rsidRDefault="00FA7031" w:rsidP="005877C0">
            <w:pPr>
              <w:jc w:val="center"/>
              <w:rPr>
                <w:ins w:id="3902" w:author="Miku Nosamu" w:date="2025-07-05T16:01:00Z"/>
                <w:rFonts w:cstheme="minorHAnsi"/>
                <w:noProof/>
                <w:color w:val="auto"/>
                <w:kern w:val="1"/>
                <w:szCs w:val="20"/>
                <w:lang w:val="id-ID"/>
                <w:rPrChange w:id="3903" w:author="Miku Nosamu" w:date="2025-07-05T16:44:00Z">
                  <w:rPr>
                    <w:ins w:id="3904" w:author="Miku Nosamu" w:date="2025-07-05T16:01:00Z"/>
                    <w:rFonts w:ascii="Arial" w:hAnsi="Arial" w:cs="Arial"/>
                    <w:noProof/>
                    <w:color w:val="auto"/>
                    <w:kern w:val="1"/>
                    <w:szCs w:val="20"/>
                    <w:lang w:val="id-ID"/>
                  </w:rPr>
                </w:rPrChange>
              </w:rPr>
            </w:pPr>
            <w:ins w:id="3905" w:author="Miku Nosamu" w:date="2025-07-05T16:01:00Z">
              <w:r w:rsidRPr="00F94C65">
                <w:rPr>
                  <w:rFonts w:cstheme="minorHAnsi"/>
                  <w:noProof/>
                  <w:color w:val="auto"/>
                  <w:kern w:val="1"/>
                  <w:szCs w:val="20"/>
                  <w:lang w:val="id-ID"/>
                  <w:rPrChange w:id="3906" w:author="Miku Nosamu" w:date="2025-07-05T16:44:00Z">
                    <w:rPr>
                      <w:rFonts w:ascii="Arial" w:hAnsi="Arial" w:cs="Arial"/>
                      <w:noProof/>
                      <w:color w:val="auto"/>
                      <w:kern w:val="1"/>
                      <w:szCs w:val="20"/>
                      <w:lang w:val="id-ID"/>
                    </w:rPr>
                  </w:rPrChange>
                </w:rPr>
                <w:t>Kesimpulan</w:t>
              </w:r>
            </w:ins>
          </w:p>
        </w:tc>
      </w:tr>
      <w:tr w:rsidR="00FA7031" w:rsidRPr="005877C0" w14:paraId="22EF69D4" w14:textId="77777777" w:rsidTr="005877C0">
        <w:trPr>
          <w:trHeight w:val="100"/>
          <w:ins w:id="3907" w:author="Miku Nosamu" w:date="2025-07-05T16:01:00Z"/>
        </w:trPr>
        <w:tc>
          <w:tcPr>
            <w:tcW w:w="3192" w:type="dxa"/>
            <w:vAlign w:val="center"/>
          </w:tcPr>
          <w:p w14:paraId="5D3325B1" w14:textId="4CE6A24C" w:rsidR="00FA7031" w:rsidRPr="00F94C65" w:rsidRDefault="002B5AC6">
            <w:pPr>
              <w:spacing w:line="360" w:lineRule="auto"/>
              <w:jc w:val="center"/>
              <w:rPr>
                <w:ins w:id="3908" w:author="Miku Nosamu" w:date="2025-07-05T16:01:00Z"/>
                <w:rFonts w:cstheme="minorHAnsi"/>
                <w:noProof/>
                <w:color w:val="auto"/>
                <w:kern w:val="1"/>
                <w:szCs w:val="20"/>
                <w:lang w:val="id-ID"/>
                <w:rPrChange w:id="3909" w:author="Miku Nosamu" w:date="2025-07-05T16:44:00Z">
                  <w:rPr>
                    <w:ins w:id="3910" w:author="Miku Nosamu" w:date="2025-07-05T16:01:00Z"/>
                    <w:rFonts w:ascii="Arial" w:hAnsi="Arial" w:cs="Arial"/>
                    <w:noProof/>
                    <w:color w:val="auto"/>
                    <w:kern w:val="1"/>
                    <w:szCs w:val="20"/>
                    <w:lang w:val="id-ID"/>
                  </w:rPr>
                </w:rPrChange>
              </w:rPr>
              <w:pPrChange w:id="3911" w:author="Miku Nosamu" w:date="2025-07-05T17:38:00Z">
                <w:pPr>
                  <w:jc w:val="center"/>
                </w:pPr>
              </w:pPrChange>
            </w:pPr>
            <w:proofErr w:type="spellStart"/>
            <w:ins w:id="3912" w:author="Miku Nosamu" w:date="2025-07-05T16:34:00Z">
              <w:r w:rsidRPr="00F94C65">
                <w:rPr>
                  <w:rFonts w:cstheme="minorHAnsi"/>
                  <w:color w:val="auto"/>
                  <w:rPrChange w:id="3913" w:author="Miku Nosamu" w:date="2025-07-05T16:44:00Z">
                    <w:rPr/>
                  </w:rPrChange>
                </w:rPr>
                <w:t>Sistem</w:t>
              </w:r>
              <w:proofErr w:type="spellEnd"/>
              <w:r w:rsidRPr="00F94C65">
                <w:rPr>
                  <w:rFonts w:cstheme="minorHAnsi"/>
                  <w:color w:val="auto"/>
                  <w:rPrChange w:id="3914" w:author="Miku Nosamu" w:date="2025-07-05T16:44:00Z">
                    <w:rPr/>
                  </w:rPrChange>
                </w:rPr>
                <w:t xml:space="preserve"> </w:t>
              </w:r>
              <w:proofErr w:type="spellStart"/>
              <w:r w:rsidRPr="00F94C65">
                <w:rPr>
                  <w:rFonts w:cstheme="minorHAnsi"/>
                  <w:color w:val="auto"/>
                  <w:rPrChange w:id="3915" w:author="Miku Nosamu" w:date="2025-07-05T16:44:00Z">
                    <w:rPr/>
                  </w:rPrChange>
                </w:rPr>
                <w:t>menampilkan</w:t>
              </w:r>
              <w:proofErr w:type="spellEnd"/>
              <w:r w:rsidRPr="00F94C65">
                <w:rPr>
                  <w:rFonts w:cstheme="minorHAnsi"/>
                  <w:color w:val="auto"/>
                  <w:rPrChange w:id="3916" w:author="Miku Nosamu" w:date="2025-07-05T16:44:00Z">
                    <w:rPr/>
                  </w:rPrChange>
                </w:rPr>
                <w:t xml:space="preserve"> </w:t>
              </w:r>
              <w:proofErr w:type="spellStart"/>
              <w:r w:rsidRPr="00F94C65">
                <w:rPr>
                  <w:rFonts w:cstheme="minorHAnsi"/>
                  <w:color w:val="auto"/>
                  <w:rPrChange w:id="3917" w:author="Miku Nosamu" w:date="2025-07-05T16:44:00Z">
                    <w:rPr/>
                  </w:rPrChange>
                </w:rPr>
                <w:t>pesan</w:t>
              </w:r>
              <w:proofErr w:type="spellEnd"/>
              <w:r w:rsidRPr="00F94C65">
                <w:rPr>
                  <w:rFonts w:cstheme="minorHAnsi"/>
                  <w:color w:val="auto"/>
                  <w:rPrChange w:id="3918" w:author="Miku Nosamu" w:date="2025-07-05T16:44:00Z">
                    <w:rPr/>
                  </w:rPrChange>
                </w:rPr>
                <w:t xml:space="preserve"> “Email </w:t>
              </w:r>
              <w:proofErr w:type="spellStart"/>
              <w:r w:rsidRPr="00F94C65">
                <w:rPr>
                  <w:rFonts w:cstheme="minorHAnsi"/>
                  <w:color w:val="auto"/>
                  <w:rPrChange w:id="3919" w:author="Miku Nosamu" w:date="2025-07-05T16:44:00Z">
                    <w:rPr/>
                  </w:rPrChange>
                </w:rPr>
                <w:t>tidak</w:t>
              </w:r>
              <w:proofErr w:type="spellEnd"/>
              <w:r w:rsidRPr="00F94C65">
                <w:rPr>
                  <w:rFonts w:cstheme="minorHAnsi"/>
                  <w:color w:val="auto"/>
                  <w:rPrChange w:id="3920" w:author="Miku Nosamu" w:date="2025-07-05T16:44:00Z">
                    <w:rPr/>
                  </w:rPrChange>
                </w:rPr>
                <w:t xml:space="preserve"> </w:t>
              </w:r>
              <w:proofErr w:type="spellStart"/>
              <w:r w:rsidRPr="00F94C65">
                <w:rPr>
                  <w:rFonts w:cstheme="minorHAnsi"/>
                  <w:color w:val="auto"/>
                  <w:rPrChange w:id="3921" w:author="Miku Nosamu" w:date="2025-07-05T16:44:00Z">
                    <w:rPr/>
                  </w:rPrChange>
                </w:rPr>
                <w:t>ditemukan</w:t>
              </w:r>
              <w:proofErr w:type="spellEnd"/>
              <w:r w:rsidRPr="00F94C65">
                <w:rPr>
                  <w:rFonts w:cstheme="minorHAnsi"/>
                  <w:color w:val="auto"/>
                  <w:rPrChange w:id="3922" w:author="Miku Nosamu" w:date="2025-07-05T16:44:00Z">
                    <w:rPr/>
                  </w:rPrChange>
                </w:rPr>
                <w:t>”</w:t>
              </w:r>
            </w:ins>
          </w:p>
        </w:tc>
        <w:tc>
          <w:tcPr>
            <w:tcW w:w="3192" w:type="dxa"/>
            <w:vAlign w:val="center"/>
          </w:tcPr>
          <w:p w14:paraId="0E39EE24" w14:textId="1C6F1B9A" w:rsidR="00FA7031" w:rsidRPr="00F94C65" w:rsidRDefault="002B5AC6">
            <w:pPr>
              <w:spacing w:line="360" w:lineRule="auto"/>
              <w:jc w:val="center"/>
              <w:rPr>
                <w:ins w:id="3923" w:author="Miku Nosamu" w:date="2025-07-05T16:01:00Z"/>
                <w:rFonts w:cstheme="minorHAnsi"/>
                <w:noProof/>
                <w:color w:val="auto"/>
                <w:kern w:val="1"/>
                <w:szCs w:val="20"/>
                <w:lang w:val="id-ID"/>
                <w:rPrChange w:id="3924" w:author="Miku Nosamu" w:date="2025-07-05T16:44:00Z">
                  <w:rPr>
                    <w:ins w:id="3925" w:author="Miku Nosamu" w:date="2025-07-05T16:01:00Z"/>
                    <w:rFonts w:ascii="Arial" w:hAnsi="Arial" w:cs="Arial"/>
                    <w:noProof/>
                    <w:color w:val="auto"/>
                    <w:kern w:val="1"/>
                    <w:szCs w:val="20"/>
                    <w:lang w:val="id-ID"/>
                  </w:rPr>
                </w:rPrChange>
              </w:rPr>
              <w:pPrChange w:id="3926" w:author="Miku Nosamu" w:date="2025-07-05T17:38:00Z">
                <w:pPr>
                  <w:jc w:val="center"/>
                </w:pPr>
              </w:pPrChange>
            </w:pPr>
            <w:proofErr w:type="spellStart"/>
            <w:ins w:id="3927" w:author="Miku Nosamu" w:date="2025-07-05T16:34:00Z">
              <w:r w:rsidRPr="00F94C65">
                <w:rPr>
                  <w:rFonts w:cstheme="minorHAnsi"/>
                  <w:color w:val="auto"/>
                  <w:rPrChange w:id="3928" w:author="Miku Nosamu" w:date="2025-07-05T16:44:00Z">
                    <w:rPr/>
                  </w:rPrChange>
                </w:rPr>
                <w:t>Pesan</w:t>
              </w:r>
              <w:proofErr w:type="spellEnd"/>
              <w:r w:rsidRPr="00F94C65">
                <w:rPr>
                  <w:rFonts w:cstheme="minorHAnsi"/>
                  <w:color w:val="auto"/>
                  <w:rPrChange w:id="3929" w:author="Miku Nosamu" w:date="2025-07-05T16:44:00Z">
                    <w:rPr/>
                  </w:rPrChange>
                </w:rPr>
                <w:t xml:space="preserve"> error </w:t>
              </w:r>
              <w:proofErr w:type="spellStart"/>
              <w:r w:rsidRPr="00F94C65">
                <w:rPr>
                  <w:rFonts w:cstheme="minorHAnsi"/>
                  <w:color w:val="auto"/>
                  <w:rPrChange w:id="3930" w:author="Miku Nosamu" w:date="2025-07-05T16:44:00Z">
                    <w:rPr/>
                  </w:rPrChange>
                </w:rPr>
                <w:t>muncul</w:t>
              </w:r>
              <w:proofErr w:type="spellEnd"/>
              <w:r w:rsidRPr="00F94C65">
                <w:rPr>
                  <w:rFonts w:cstheme="minorHAnsi"/>
                  <w:color w:val="auto"/>
                  <w:rPrChange w:id="3931" w:author="Miku Nosamu" w:date="2025-07-05T16:44:00Z">
                    <w:rPr/>
                  </w:rPrChange>
                </w:rPr>
                <w:t xml:space="preserve">: “Email </w:t>
              </w:r>
              <w:proofErr w:type="spellStart"/>
              <w:r w:rsidRPr="00F94C65">
                <w:rPr>
                  <w:rFonts w:cstheme="minorHAnsi"/>
                  <w:color w:val="auto"/>
                  <w:rPrChange w:id="3932" w:author="Miku Nosamu" w:date="2025-07-05T16:44:00Z">
                    <w:rPr/>
                  </w:rPrChange>
                </w:rPr>
                <w:t>tidak</w:t>
              </w:r>
              <w:proofErr w:type="spellEnd"/>
              <w:r w:rsidRPr="00F94C65">
                <w:rPr>
                  <w:rFonts w:cstheme="minorHAnsi"/>
                  <w:color w:val="auto"/>
                  <w:rPrChange w:id="3933" w:author="Miku Nosamu" w:date="2025-07-05T16:44:00Z">
                    <w:rPr/>
                  </w:rPrChange>
                </w:rPr>
                <w:t xml:space="preserve"> </w:t>
              </w:r>
              <w:proofErr w:type="spellStart"/>
              <w:r w:rsidRPr="00F94C65">
                <w:rPr>
                  <w:rFonts w:cstheme="minorHAnsi"/>
                  <w:color w:val="auto"/>
                  <w:rPrChange w:id="3934" w:author="Miku Nosamu" w:date="2025-07-05T16:44:00Z">
                    <w:rPr/>
                  </w:rPrChange>
                </w:rPr>
                <w:t>ditemukan</w:t>
              </w:r>
              <w:proofErr w:type="spellEnd"/>
              <w:r w:rsidRPr="00F94C65">
                <w:rPr>
                  <w:rFonts w:cstheme="minorHAnsi"/>
                  <w:color w:val="auto"/>
                  <w:rPrChange w:id="3935" w:author="Miku Nosamu" w:date="2025-07-05T16:44:00Z">
                    <w:rPr/>
                  </w:rPrChange>
                </w:rPr>
                <w:t>”</w:t>
              </w:r>
            </w:ins>
          </w:p>
        </w:tc>
        <w:tc>
          <w:tcPr>
            <w:tcW w:w="3192" w:type="dxa"/>
            <w:vAlign w:val="center"/>
          </w:tcPr>
          <w:p w14:paraId="5F7191B3" w14:textId="77777777" w:rsidR="00FA7031" w:rsidRPr="00F94C65" w:rsidRDefault="00FA7031" w:rsidP="005877C0">
            <w:pPr>
              <w:jc w:val="center"/>
              <w:rPr>
                <w:ins w:id="3936" w:author="Miku Nosamu" w:date="2025-07-05T16:01:00Z"/>
                <w:rFonts w:cstheme="minorHAnsi"/>
                <w:noProof/>
                <w:color w:val="auto"/>
                <w:kern w:val="1"/>
                <w:szCs w:val="20"/>
                <w:lang w:val="id-ID"/>
                <w:rPrChange w:id="3937" w:author="Miku Nosamu" w:date="2025-07-05T16:44:00Z">
                  <w:rPr>
                    <w:ins w:id="3938" w:author="Miku Nosamu" w:date="2025-07-05T16:01:00Z"/>
                    <w:rFonts w:ascii="Arial" w:hAnsi="Arial" w:cs="Arial"/>
                    <w:noProof/>
                    <w:color w:val="auto"/>
                    <w:kern w:val="1"/>
                    <w:szCs w:val="20"/>
                    <w:lang w:val="id-ID"/>
                  </w:rPr>
                </w:rPrChange>
              </w:rPr>
            </w:pPr>
            <w:ins w:id="3939" w:author="Miku Nosamu" w:date="2025-07-05T16:01:00Z">
              <w:r w:rsidRPr="00F94C65">
                <w:rPr>
                  <w:rFonts w:cstheme="minorHAnsi"/>
                  <w:noProof/>
                  <w:color w:val="auto"/>
                  <w:kern w:val="1"/>
                  <w:szCs w:val="20"/>
                  <w:lang w:val="id-ID"/>
                  <w:rPrChange w:id="3940" w:author="Miku Nosamu" w:date="2025-07-05T16:44:00Z">
                    <w:rPr>
                      <w:rFonts w:ascii="Arial" w:hAnsi="Arial" w:cs="Arial"/>
                      <w:noProof/>
                      <w:color w:val="auto"/>
                      <w:kern w:val="1"/>
                      <w:szCs w:val="20"/>
                      <w:lang w:val="id-ID"/>
                    </w:rPr>
                  </w:rPrChange>
                </w:rPr>
                <w:t>Hasil pengamatan sesuai</w:t>
              </w:r>
            </w:ins>
          </w:p>
        </w:tc>
      </w:tr>
    </w:tbl>
    <w:p w14:paraId="664B7131" w14:textId="4FBF9588" w:rsidR="00FA7031" w:rsidRDefault="00FA7031" w:rsidP="00546376">
      <w:pPr>
        <w:rPr>
          <w:ins w:id="3941" w:author="Miku Nosamu" w:date="2025-07-05T16:01:00Z"/>
          <w:noProof/>
          <w:color w:val="auto"/>
          <w:lang w:val="id-ID"/>
        </w:rPr>
      </w:pPr>
    </w:p>
    <w:tbl>
      <w:tblPr>
        <w:tblStyle w:val="ProposalTable"/>
        <w:tblW w:w="0" w:type="auto"/>
        <w:tblLook w:val="04A0" w:firstRow="1" w:lastRow="0" w:firstColumn="1" w:lastColumn="0" w:noHBand="0" w:noVBand="1"/>
      </w:tblPr>
      <w:tblGrid>
        <w:gridCol w:w="3119"/>
        <w:gridCol w:w="3116"/>
        <w:gridCol w:w="3115"/>
      </w:tblGrid>
      <w:tr w:rsidR="00F94C65" w:rsidRPr="00F94C65" w14:paraId="11ACB310" w14:textId="77777777" w:rsidTr="005877C0">
        <w:trPr>
          <w:cnfStyle w:val="100000000000" w:firstRow="1" w:lastRow="0" w:firstColumn="0" w:lastColumn="0" w:oddVBand="0" w:evenVBand="0" w:oddHBand="0" w:evenHBand="0" w:firstRowFirstColumn="0" w:firstRowLastColumn="0" w:lastRowFirstColumn="0" w:lastRowLastColumn="0"/>
          <w:ins w:id="3942" w:author="Miku Nosamu" w:date="2025-07-05T16:01:00Z"/>
        </w:trPr>
        <w:tc>
          <w:tcPr>
            <w:tcW w:w="3192" w:type="dxa"/>
            <w:vAlign w:val="center"/>
          </w:tcPr>
          <w:p w14:paraId="1E774D23" w14:textId="77777777" w:rsidR="00FA7031" w:rsidRPr="00F94C65" w:rsidRDefault="00FA7031" w:rsidP="005877C0">
            <w:pPr>
              <w:jc w:val="center"/>
              <w:rPr>
                <w:ins w:id="3943" w:author="Miku Nosamu" w:date="2025-07-05T16:01:00Z"/>
                <w:rFonts w:cstheme="minorHAnsi"/>
                <w:noProof/>
                <w:color w:val="auto"/>
                <w:kern w:val="1"/>
                <w:szCs w:val="20"/>
                <w:lang w:val="id-ID"/>
                <w:rPrChange w:id="3944" w:author="Miku Nosamu" w:date="2025-07-05T16:44:00Z">
                  <w:rPr>
                    <w:ins w:id="3945" w:author="Miku Nosamu" w:date="2025-07-05T16:01:00Z"/>
                    <w:rFonts w:ascii="Arial" w:hAnsi="Arial" w:cs="Arial"/>
                    <w:noProof/>
                    <w:color w:val="2C283A" w:themeColor="text2"/>
                    <w:kern w:val="1"/>
                    <w:szCs w:val="20"/>
                    <w:lang w:val="id-ID"/>
                  </w:rPr>
                </w:rPrChange>
              </w:rPr>
            </w:pPr>
            <w:ins w:id="3946" w:author="Miku Nosamu" w:date="2025-07-05T16:01:00Z">
              <w:r w:rsidRPr="00F94C65">
                <w:rPr>
                  <w:rFonts w:cstheme="minorHAnsi"/>
                  <w:noProof/>
                  <w:color w:val="auto"/>
                  <w:kern w:val="1"/>
                  <w:szCs w:val="20"/>
                  <w:lang w:val="id-ID"/>
                  <w:rPrChange w:id="3947"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61D70A22" w14:textId="7BAB6228" w:rsidR="00FA7031" w:rsidRPr="00F94C65" w:rsidRDefault="00FA7031" w:rsidP="005877C0">
            <w:pPr>
              <w:jc w:val="center"/>
              <w:rPr>
                <w:ins w:id="3948" w:author="Miku Nosamu" w:date="2025-07-05T16:01:00Z"/>
                <w:rFonts w:cstheme="minorHAnsi"/>
                <w:noProof/>
                <w:color w:val="auto"/>
                <w:kern w:val="1"/>
                <w:szCs w:val="20"/>
                <w:rPrChange w:id="3949" w:author="Miku Nosamu" w:date="2025-07-05T16:44:00Z">
                  <w:rPr>
                    <w:ins w:id="3950" w:author="Miku Nosamu" w:date="2025-07-05T16:01:00Z"/>
                    <w:rFonts w:ascii="Arial" w:hAnsi="Arial" w:cs="Arial"/>
                    <w:noProof/>
                    <w:color w:val="2C283A" w:themeColor="text2"/>
                    <w:kern w:val="1"/>
                    <w:szCs w:val="20"/>
                    <w:lang w:val="id-ID"/>
                  </w:rPr>
                </w:rPrChange>
              </w:rPr>
            </w:pPr>
            <w:ins w:id="3951" w:author="Miku Nosamu" w:date="2025-07-05T16:01:00Z">
              <w:r w:rsidRPr="00F94C65">
                <w:rPr>
                  <w:rFonts w:cstheme="minorHAnsi"/>
                  <w:noProof/>
                  <w:color w:val="auto"/>
                  <w:kern w:val="1"/>
                  <w:szCs w:val="20"/>
                  <w:lang w:val="id-ID"/>
                  <w:rPrChange w:id="3952" w:author="Miku Nosamu" w:date="2025-07-05T16:44:00Z">
                    <w:rPr>
                      <w:rFonts w:ascii="Arial" w:hAnsi="Arial" w:cs="Arial"/>
                      <w:noProof/>
                      <w:color w:val="2C283A" w:themeColor="text2"/>
                      <w:kern w:val="1"/>
                      <w:szCs w:val="20"/>
                      <w:lang w:val="id-ID"/>
                    </w:rPr>
                  </w:rPrChange>
                </w:rPr>
                <w:t>KU-00</w:t>
              </w:r>
            </w:ins>
            <w:ins w:id="3953" w:author="Miku Nosamu" w:date="2025-07-05T16:34:00Z">
              <w:r w:rsidR="002B5AC6" w:rsidRPr="00F94C65">
                <w:rPr>
                  <w:rFonts w:cstheme="minorHAnsi"/>
                  <w:noProof/>
                  <w:color w:val="auto"/>
                  <w:kern w:val="1"/>
                  <w:szCs w:val="20"/>
                  <w:rPrChange w:id="3954" w:author="Miku Nosamu" w:date="2025-07-05T16:44:00Z">
                    <w:rPr>
                      <w:rFonts w:ascii="Arial" w:hAnsi="Arial" w:cs="Arial"/>
                      <w:noProof/>
                      <w:color w:val="2C283A" w:themeColor="text2"/>
                      <w:kern w:val="1"/>
                      <w:szCs w:val="20"/>
                    </w:rPr>
                  </w:rPrChange>
                </w:rPr>
                <w:t>9</w:t>
              </w:r>
            </w:ins>
          </w:p>
        </w:tc>
      </w:tr>
      <w:tr w:rsidR="00F94C65" w:rsidRPr="00F94C65" w14:paraId="41867C19" w14:textId="77777777" w:rsidTr="005877C0">
        <w:trPr>
          <w:ins w:id="3955" w:author="Miku Nosamu" w:date="2025-07-05T16:01:00Z"/>
        </w:trPr>
        <w:tc>
          <w:tcPr>
            <w:tcW w:w="3192" w:type="dxa"/>
            <w:vAlign w:val="center"/>
          </w:tcPr>
          <w:p w14:paraId="295E3831" w14:textId="77777777" w:rsidR="00FA7031" w:rsidRPr="00F94C65" w:rsidRDefault="00FA7031" w:rsidP="005877C0">
            <w:pPr>
              <w:jc w:val="center"/>
              <w:rPr>
                <w:ins w:id="3956" w:author="Miku Nosamu" w:date="2025-07-05T16:01:00Z"/>
                <w:rFonts w:cstheme="minorHAnsi"/>
                <w:noProof/>
                <w:color w:val="auto"/>
                <w:kern w:val="1"/>
                <w:szCs w:val="20"/>
                <w:lang w:val="id-ID"/>
                <w:rPrChange w:id="3957" w:author="Miku Nosamu" w:date="2025-07-05T16:44:00Z">
                  <w:rPr>
                    <w:ins w:id="3958" w:author="Miku Nosamu" w:date="2025-07-05T16:01:00Z"/>
                    <w:rFonts w:ascii="Arial" w:hAnsi="Arial" w:cs="Arial"/>
                    <w:noProof/>
                    <w:color w:val="auto"/>
                    <w:kern w:val="1"/>
                    <w:szCs w:val="20"/>
                    <w:lang w:val="id-ID"/>
                  </w:rPr>
                </w:rPrChange>
              </w:rPr>
            </w:pPr>
            <w:ins w:id="3959" w:author="Miku Nosamu" w:date="2025-07-05T16:01:00Z">
              <w:r w:rsidRPr="00F94C65">
                <w:rPr>
                  <w:rFonts w:cstheme="minorHAnsi"/>
                  <w:noProof/>
                  <w:color w:val="auto"/>
                  <w:kern w:val="1"/>
                  <w:szCs w:val="20"/>
                  <w:lang w:val="id-ID"/>
                  <w:rPrChange w:id="3960"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1E9E7F4D" w14:textId="776BE667" w:rsidR="00FA7031" w:rsidRPr="00F94C65" w:rsidRDefault="002B5AC6" w:rsidP="005877C0">
            <w:pPr>
              <w:jc w:val="center"/>
              <w:rPr>
                <w:ins w:id="3961" w:author="Miku Nosamu" w:date="2025-07-05T16:01:00Z"/>
                <w:rFonts w:cstheme="minorHAnsi"/>
                <w:noProof/>
                <w:color w:val="auto"/>
                <w:kern w:val="1"/>
                <w:szCs w:val="20"/>
                <w:lang w:val="id-ID"/>
                <w:rPrChange w:id="3962" w:author="Miku Nosamu" w:date="2025-07-05T16:44:00Z">
                  <w:rPr>
                    <w:ins w:id="3963" w:author="Miku Nosamu" w:date="2025-07-05T16:01:00Z"/>
                    <w:rFonts w:ascii="Arial" w:hAnsi="Arial" w:cs="Arial"/>
                    <w:noProof/>
                    <w:color w:val="auto"/>
                    <w:kern w:val="1"/>
                    <w:szCs w:val="20"/>
                    <w:lang w:val="id-ID"/>
                  </w:rPr>
                </w:rPrChange>
              </w:rPr>
            </w:pPr>
            <w:proofErr w:type="spellStart"/>
            <w:ins w:id="3964" w:author="Miku Nosamu" w:date="2025-07-05T16:34:00Z">
              <w:r w:rsidRPr="00F94C65">
                <w:rPr>
                  <w:rFonts w:cstheme="minorHAnsi"/>
                  <w:color w:val="auto"/>
                  <w:szCs w:val="20"/>
                  <w:rPrChange w:id="3965" w:author="Miku Nosamu" w:date="2025-07-05T16:44:00Z">
                    <w:rPr/>
                  </w:rPrChange>
                </w:rPr>
                <w:t>Pengujian</w:t>
              </w:r>
              <w:proofErr w:type="spellEnd"/>
              <w:r w:rsidRPr="00F94C65">
                <w:rPr>
                  <w:rFonts w:cstheme="minorHAnsi"/>
                  <w:color w:val="auto"/>
                  <w:szCs w:val="20"/>
                  <w:rPrChange w:id="3966" w:author="Miku Nosamu" w:date="2025-07-05T16:44:00Z">
                    <w:rPr/>
                  </w:rPrChange>
                </w:rPr>
                <w:t xml:space="preserve"> login dengan email </w:t>
              </w:r>
              <w:proofErr w:type="spellStart"/>
              <w:r w:rsidRPr="00F94C65">
                <w:rPr>
                  <w:rFonts w:cstheme="minorHAnsi"/>
                  <w:color w:val="auto"/>
                  <w:szCs w:val="20"/>
                  <w:rPrChange w:id="3967" w:author="Miku Nosamu" w:date="2025-07-05T16:44:00Z">
                    <w:rPr/>
                  </w:rPrChange>
                </w:rPr>
                <w:t>kosong</w:t>
              </w:r>
            </w:ins>
            <w:proofErr w:type="spellEnd"/>
          </w:p>
        </w:tc>
      </w:tr>
      <w:tr w:rsidR="00F94C65" w:rsidRPr="00F94C65" w14:paraId="3CEF90AB" w14:textId="77777777" w:rsidTr="005877C0">
        <w:trPr>
          <w:ins w:id="3968" w:author="Miku Nosamu" w:date="2025-07-05T16:01:00Z"/>
        </w:trPr>
        <w:tc>
          <w:tcPr>
            <w:tcW w:w="3192" w:type="dxa"/>
            <w:vAlign w:val="center"/>
          </w:tcPr>
          <w:p w14:paraId="5F539DBA" w14:textId="77777777" w:rsidR="00FA7031" w:rsidRPr="00F94C65" w:rsidRDefault="00FA7031" w:rsidP="005877C0">
            <w:pPr>
              <w:jc w:val="center"/>
              <w:rPr>
                <w:ins w:id="3969" w:author="Miku Nosamu" w:date="2025-07-05T16:01:00Z"/>
                <w:rFonts w:cstheme="minorHAnsi"/>
                <w:noProof/>
                <w:color w:val="auto"/>
                <w:kern w:val="1"/>
                <w:szCs w:val="20"/>
                <w:lang w:val="id-ID"/>
                <w:rPrChange w:id="3970" w:author="Miku Nosamu" w:date="2025-07-05T16:44:00Z">
                  <w:rPr>
                    <w:ins w:id="3971" w:author="Miku Nosamu" w:date="2025-07-05T16:01:00Z"/>
                    <w:rFonts w:ascii="Arial" w:hAnsi="Arial" w:cs="Arial"/>
                    <w:noProof/>
                    <w:color w:val="auto"/>
                    <w:kern w:val="1"/>
                    <w:szCs w:val="20"/>
                    <w:lang w:val="id-ID"/>
                  </w:rPr>
                </w:rPrChange>
              </w:rPr>
            </w:pPr>
            <w:ins w:id="3972" w:author="Miku Nosamu" w:date="2025-07-05T16:01:00Z">
              <w:r w:rsidRPr="00F94C65">
                <w:rPr>
                  <w:rFonts w:cstheme="minorHAnsi"/>
                  <w:noProof/>
                  <w:color w:val="auto"/>
                  <w:kern w:val="1"/>
                  <w:szCs w:val="20"/>
                  <w:lang w:val="id-ID"/>
                  <w:rPrChange w:id="3973"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25D6CFD3" w14:textId="329E30AC" w:rsidR="00FA7031" w:rsidRPr="00F94C65" w:rsidRDefault="002B5AC6" w:rsidP="005877C0">
            <w:pPr>
              <w:jc w:val="center"/>
              <w:rPr>
                <w:ins w:id="3974" w:author="Miku Nosamu" w:date="2025-07-05T16:01:00Z"/>
                <w:rFonts w:cstheme="minorHAnsi"/>
                <w:noProof/>
                <w:color w:val="auto"/>
                <w:kern w:val="1"/>
                <w:szCs w:val="20"/>
                <w:lang w:val="id-ID"/>
                <w:rPrChange w:id="3975" w:author="Miku Nosamu" w:date="2025-07-05T16:44:00Z">
                  <w:rPr>
                    <w:ins w:id="3976" w:author="Miku Nosamu" w:date="2025-07-05T16:01:00Z"/>
                    <w:rFonts w:ascii="Arial" w:hAnsi="Arial" w:cs="Arial"/>
                    <w:noProof/>
                    <w:color w:val="auto"/>
                    <w:kern w:val="1"/>
                    <w:szCs w:val="20"/>
                    <w:lang w:val="id-ID"/>
                  </w:rPr>
                </w:rPrChange>
              </w:rPr>
            </w:pPr>
            <w:proofErr w:type="spellStart"/>
            <w:ins w:id="3977" w:author="Miku Nosamu" w:date="2025-07-05T16:34:00Z">
              <w:r w:rsidRPr="00F94C65">
                <w:rPr>
                  <w:rFonts w:cstheme="minorHAnsi"/>
                  <w:color w:val="auto"/>
                  <w:szCs w:val="20"/>
                  <w:rPrChange w:id="3978" w:author="Miku Nosamu" w:date="2025-07-05T16:44:00Z">
                    <w:rPr/>
                  </w:rPrChange>
                </w:rPr>
                <w:t>Validasi</w:t>
              </w:r>
              <w:proofErr w:type="spellEnd"/>
              <w:r w:rsidRPr="00F94C65">
                <w:rPr>
                  <w:rFonts w:cstheme="minorHAnsi"/>
                  <w:color w:val="auto"/>
                  <w:szCs w:val="20"/>
                  <w:rPrChange w:id="3979" w:author="Miku Nosamu" w:date="2025-07-05T16:44:00Z">
                    <w:rPr/>
                  </w:rPrChange>
                </w:rPr>
                <w:t xml:space="preserve"> field </w:t>
              </w:r>
              <w:proofErr w:type="spellStart"/>
              <w:r w:rsidRPr="00F94C65">
                <w:rPr>
                  <w:rFonts w:cstheme="minorHAnsi"/>
                  <w:color w:val="auto"/>
                  <w:szCs w:val="20"/>
                  <w:rPrChange w:id="3980" w:author="Miku Nosamu" w:date="2025-07-05T16:44:00Z">
                    <w:rPr/>
                  </w:rPrChange>
                </w:rPr>
                <w:t>kosong</w:t>
              </w:r>
              <w:proofErr w:type="spellEnd"/>
              <w:r w:rsidRPr="00F94C65">
                <w:rPr>
                  <w:rFonts w:cstheme="minorHAnsi"/>
                  <w:color w:val="auto"/>
                  <w:szCs w:val="20"/>
                  <w:rPrChange w:id="3981" w:author="Miku Nosamu" w:date="2025-07-05T16:44:00Z">
                    <w:rPr/>
                  </w:rPrChange>
                </w:rPr>
                <w:t xml:space="preserve"> </w:t>
              </w:r>
              <w:proofErr w:type="spellStart"/>
              <w:r w:rsidRPr="00F94C65">
                <w:rPr>
                  <w:rFonts w:cstheme="minorHAnsi"/>
                  <w:color w:val="auto"/>
                  <w:szCs w:val="20"/>
                  <w:rPrChange w:id="3982" w:author="Miku Nosamu" w:date="2025-07-05T16:44:00Z">
                    <w:rPr/>
                  </w:rPrChange>
                </w:rPr>
                <w:t>saat</w:t>
              </w:r>
              <w:proofErr w:type="spellEnd"/>
              <w:r w:rsidRPr="00F94C65">
                <w:rPr>
                  <w:rFonts w:cstheme="minorHAnsi"/>
                  <w:color w:val="auto"/>
                  <w:szCs w:val="20"/>
                  <w:rPrChange w:id="3983" w:author="Miku Nosamu" w:date="2025-07-05T16:44:00Z">
                    <w:rPr/>
                  </w:rPrChange>
                </w:rPr>
                <w:t xml:space="preserve"> login</w:t>
              </w:r>
            </w:ins>
          </w:p>
        </w:tc>
      </w:tr>
      <w:tr w:rsidR="00F94C65" w:rsidRPr="00F94C65" w14:paraId="68F7DC78" w14:textId="77777777" w:rsidTr="005877C0">
        <w:trPr>
          <w:ins w:id="3984" w:author="Miku Nosamu" w:date="2025-07-05T16:01:00Z"/>
        </w:trPr>
        <w:tc>
          <w:tcPr>
            <w:tcW w:w="3192" w:type="dxa"/>
            <w:vAlign w:val="center"/>
          </w:tcPr>
          <w:p w14:paraId="4D8DC0BE" w14:textId="77777777" w:rsidR="00FA7031" w:rsidRPr="00F94C65" w:rsidRDefault="00FA7031" w:rsidP="005877C0">
            <w:pPr>
              <w:jc w:val="center"/>
              <w:rPr>
                <w:ins w:id="3985" w:author="Miku Nosamu" w:date="2025-07-05T16:01:00Z"/>
                <w:rFonts w:cstheme="minorHAnsi"/>
                <w:noProof/>
                <w:color w:val="auto"/>
                <w:kern w:val="1"/>
                <w:szCs w:val="20"/>
                <w:lang w:val="id-ID"/>
                <w:rPrChange w:id="3986" w:author="Miku Nosamu" w:date="2025-07-05T16:44:00Z">
                  <w:rPr>
                    <w:ins w:id="3987" w:author="Miku Nosamu" w:date="2025-07-05T16:01:00Z"/>
                    <w:rFonts w:ascii="Arial" w:hAnsi="Arial" w:cs="Arial"/>
                    <w:noProof/>
                    <w:color w:val="auto"/>
                    <w:kern w:val="1"/>
                    <w:szCs w:val="20"/>
                    <w:lang w:val="id-ID"/>
                  </w:rPr>
                </w:rPrChange>
              </w:rPr>
            </w:pPr>
            <w:ins w:id="3988" w:author="Miku Nosamu" w:date="2025-07-05T16:01:00Z">
              <w:r w:rsidRPr="00F94C65">
                <w:rPr>
                  <w:rFonts w:cstheme="minorHAnsi"/>
                  <w:noProof/>
                  <w:color w:val="auto"/>
                  <w:kern w:val="1"/>
                  <w:szCs w:val="20"/>
                  <w:lang w:val="id-ID"/>
                  <w:rPrChange w:id="3989"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522823F2" w14:textId="76CBB6DF" w:rsidR="00FA7031" w:rsidRPr="00F94C65" w:rsidRDefault="002B5AC6" w:rsidP="005877C0">
            <w:pPr>
              <w:jc w:val="center"/>
              <w:rPr>
                <w:ins w:id="3990" w:author="Miku Nosamu" w:date="2025-07-05T16:01:00Z"/>
                <w:rFonts w:cstheme="minorHAnsi"/>
                <w:noProof/>
                <w:color w:val="auto"/>
                <w:kern w:val="1"/>
                <w:szCs w:val="20"/>
                <w:lang w:val="id-ID"/>
                <w:rPrChange w:id="3991" w:author="Miku Nosamu" w:date="2025-07-05T16:44:00Z">
                  <w:rPr>
                    <w:ins w:id="3992" w:author="Miku Nosamu" w:date="2025-07-05T16:01:00Z"/>
                    <w:rFonts w:ascii="Arial" w:hAnsi="Arial" w:cs="Arial"/>
                    <w:noProof/>
                    <w:color w:val="auto"/>
                    <w:kern w:val="1"/>
                    <w:szCs w:val="20"/>
                    <w:lang w:val="id-ID"/>
                  </w:rPr>
                </w:rPrChange>
              </w:rPr>
            </w:pPr>
            <w:proofErr w:type="spellStart"/>
            <w:ins w:id="3993" w:author="Miku Nosamu" w:date="2025-07-05T16:34:00Z">
              <w:r w:rsidRPr="00F94C65">
                <w:rPr>
                  <w:rFonts w:cstheme="minorHAnsi"/>
                  <w:color w:val="auto"/>
                  <w:szCs w:val="20"/>
                  <w:rPrChange w:id="3994" w:author="Miku Nosamu" w:date="2025-07-05T16:44:00Z">
                    <w:rPr/>
                  </w:rPrChange>
                </w:rPr>
                <w:t>Sistem</w:t>
              </w:r>
              <w:proofErr w:type="spellEnd"/>
              <w:r w:rsidRPr="00F94C65">
                <w:rPr>
                  <w:rFonts w:cstheme="minorHAnsi"/>
                  <w:color w:val="auto"/>
                  <w:szCs w:val="20"/>
                  <w:rPrChange w:id="3995" w:author="Miku Nosamu" w:date="2025-07-05T16:44:00Z">
                    <w:rPr/>
                  </w:rPrChange>
                </w:rPr>
                <w:t xml:space="preserve"> </w:t>
              </w:r>
              <w:proofErr w:type="spellStart"/>
              <w:r w:rsidRPr="00F94C65">
                <w:rPr>
                  <w:rFonts w:cstheme="minorHAnsi"/>
                  <w:color w:val="auto"/>
                  <w:szCs w:val="20"/>
                  <w:rPrChange w:id="3996" w:author="Miku Nosamu" w:date="2025-07-05T16:44:00Z">
                    <w:rPr/>
                  </w:rPrChange>
                </w:rPr>
                <w:t>aktif</w:t>
              </w:r>
            </w:ins>
            <w:proofErr w:type="spellEnd"/>
          </w:p>
        </w:tc>
      </w:tr>
      <w:tr w:rsidR="00F94C65" w:rsidRPr="00F94C65" w14:paraId="3C027041" w14:textId="77777777" w:rsidTr="005877C0">
        <w:trPr>
          <w:ins w:id="3997" w:author="Miku Nosamu" w:date="2025-07-05T16:01:00Z"/>
        </w:trPr>
        <w:tc>
          <w:tcPr>
            <w:tcW w:w="3192" w:type="dxa"/>
            <w:vAlign w:val="center"/>
          </w:tcPr>
          <w:p w14:paraId="07D1D478" w14:textId="77777777" w:rsidR="00FA7031" w:rsidRPr="00F94C65" w:rsidRDefault="00FA7031" w:rsidP="005877C0">
            <w:pPr>
              <w:jc w:val="center"/>
              <w:rPr>
                <w:ins w:id="3998" w:author="Miku Nosamu" w:date="2025-07-05T16:01:00Z"/>
                <w:rFonts w:cstheme="minorHAnsi"/>
                <w:noProof/>
                <w:color w:val="auto"/>
                <w:kern w:val="1"/>
                <w:szCs w:val="20"/>
                <w:lang w:val="id-ID"/>
                <w:rPrChange w:id="3999" w:author="Miku Nosamu" w:date="2025-07-05T16:44:00Z">
                  <w:rPr>
                    <w:ins w:id="4000" w:author="Miku Nosamu" w:date="2025-07-05T16:01:00Z"/>
                    <w:rFonts w:ascii="Arial" w:hAnsi="Arial" w:cs="Arial"/>
                    <w:noProof/>
                    <w:color w:val="auto"/>
                    <w:kern w:val="1"/>
                    <w:szCs w:val="20"/>
                    <w:lang w:val="id-ID"/>
                  </w:rPr>
                </w:rPrChange>
              </w:rPr>
            </w:pPr>
            <w:ins w:id="4001" w:author="Miku Nosamu" w:date="2025-07-05T16:01:00Z">
              <w:r w:rsidRPr="00F94C65">
                <w:rPr>
                  <w:rFonts w:cstheme="minorHAnsi"/>
                  <w:noProof/>
                  <w:color w:val="auto"/>
                  <w:kern w:val="1"/>
                  <w:szCs w:val="20"/>
                  <w:lang w:val="id-ID"/>
                  <w:rPrChange w:id="4002"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17D0B026" w14:textId="77777777" w:rsidR="00FA7031" w:rsidRPr="00F94C65" w:rsidRDefault="00FA7031" w:rsidP="005877C0">
            <w:pPr>
              <w:jc w:val="center"/>
              <w:rPr>
                <w:ins w:id="4003" w:author="Miku Nosamu" w:date="2025-07-05T16:01:00Z"/>
                <w:rFonts w:cstheme="minorHAnsi"/>
                <w:noProof/>
                <w:color w:val="auto"/>
                <w:kern w:val="1"/>
                <w:szCs w:val="20"/>
                <w:rPrChange w:id="4004" w:author="Miku Nosamu" w:date="2025-07-05T16:44:00Z">
                  <w:rPr>
                    <w:ins w:id="4005" w:author="Miku Nosamu" w:date="2025-07-05T16:01:00Z"/>
                    <w:rFonts w:ascii="Arial" w:hAnsi="Arial" w:cs="Arial"/>
                    <w:noProof/>
                    <w:color w:val="auto"/>
                    <w:kern w:val="1"/>
                    <w:szCs w:val="20"/>
                  </w:rPr>
                </w:rPrChange>
              </w:rPr>
            </w:pPr>
            <w:ins w:id="4006" w:author="Miku Nosamu" w:date="2025-07-05T16:01:00Z">
              <w:r w:rsidRPr="00F94C65">
                <w:rPr>
                  <w:rFonts w:cstheme="minorHAnsi"/>
                  <w:noProof/>
                  <w:color w:val="auto"/>
                  <w:kern w:val="1"/>
                  <w:szCs w:val="20"/>
                  <w:rPrChange w:id="4007" w:author="Miku Nosamu" w:date="2025-07-05T16:44:00Z">
                    <w:rPr>
                      <w:rFonts w:ascii="Arial" w:hAnsi="Arial" w:cs="Arial"/>
                      <w:noProof/>
                      <w:color w:val="auto"/>
                      <w:kern w:val="1"/>
                      <w:szCs w:val="20"/>
                    </w:rPr>
                  </w:rPrChange>
                </w:rPr>
                <w:t>9 Juli 2025</w:t>
              </w:r>
            </w:ins>
          </w:p>
        </w:tc>
      </w:tr>
      <w:tr w:rsidR="00F94C65" w:rsidRPr="00F94C65" w14:paraId="2281EF01" w14:textId="77777777" w:rsidTr="005877C0">
        <w:trPr>
          <w:ins w:id="4008" w:author="Miku Nosamu" w:date="2025-07-05T16:01:00Z"/>
        </w:trPr>
        <w:tc>
          <w:tcPr>
            <w:tcW w:w="3192" w:type="dxa"/>
            <w:vAlign w:val="center"/>
          </w:tcPr>
          <w:p w14:paraId="44994E45" w14:textId="77777777" w:rsidR="00FA7031" w:rsidRPr="00F94C65" w:rsidRDefault="00FA7031" w:rsidP="005877C0">
            <w:pPr>
              <w:jc w:val="center"/>
              <w:rPr>
                <w:ins w:id="4009" w:author="Miku Nosamu" w:date="2025-07-05T16:01:00Z"/>
                <w:rFonts w:cstheme="minorHAnsi"/>
                <w:noProof/>
                <w:color w:val="auto"/>
                <w:kern w:val="1"/>
                <w:szCs w:val="20"/>
                <w:lang w:val="id-ID"/>
                <w:rPrChange w:id="4010" w:author="Miku Nosamu" w:date="2025-07-05T16:44:00Z">
                  <w:rPr>
                    <w:ins w:id="4011" w:author="Miku Nosamu" w:date="2025-07-05T16:01:00Z"/>
                    <w:rFonts w:ascii="Arial" w:hAnsi="Arial" w:cs="Arial"/>
                    <w:noProof/>
                    <w:color w:val="auto"/>
                    <w:kern w:val="1"/>
                    <w:szCs w:val="20"/>
                    <w:lang w:val="id-ID"/>
                  </w:rPr>
                </w:rPrChange>
              </w:rPr>
            </w:pPr>
            <w:ins w:id="4012" w:author="Miku Nosamu" w:date="2025-07-05T16:01:00Z">
              <w:r w:rsidRPr="00F94C65">
                <w:rPr>
                  <w:rFonts w:cstheme="minorHAnsi"/>
                  <w:noProof/>
                  <w:color w:val="auto"/>
                  <w:kern w:val="1"/>
                  <w:szCs w:val="20"/>
                  <w:lang w:val="id-ID"/>
                  <w:rPrChange w:id="4013"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485C930B" w14:textId="77777777" w:rsidR="00FA7031" w:rsidRPr="00F94C65" w:rsidRDefault="00FA7031" w:rsidP="005877C0">
            <w:pPr>
              <w:jc w:val="center"/>
              <w:rPr>
                <w:ins w:id="4014" w:author="Miku Nosamu" w:date="2025-07-05T16:01:00Z"/>
                <w:rFonts w:cstheme="minorHAnsi"/>
                <w:noProof/>
                <w:color w:val="auto"/>
                <w:kern w:val="1"/>
                <w:szCs w:val="20"/>
                <w:lang w:val="id-ID"/>
                <w:rPrChange w:id="4015" w:author="Miku Nosamu" w:date="2025-07-05T16:44:00Z">
                  <w:rPr>
                    <w:ins w:id="4016" w:author="Miku Nosamu" w:date="2025-07-05T16:01:00Z"/>
                    <w:rFonts w:ascii="Arial" w:hAnsi="Arial" w:cs="Arial"/>
                    <w:noProof/>
                    <w:color w:val="auto"/>
                    <w:kern w:val="1"/>
                    <w:szCs w:val="20"/>
                    <w:lang w:val="id-ID"/>
                  </w:rPr>
                </w:rPrChange>
              </w:rPr>
            </w:pPr>
            <w:ins w:id="4017" w:author="Miku Nosamu" w:date="2025-07-05T16:01:00Z">
              <w:r w:rsidRPr="00F94C65">
                <w:rPr>
                  <w:rFonts w:cstheme="minorHAnsi"/>
                  <w:noProof/>
                  <w:color w:val="auto"/>
                  <w:kern w:val="1"/>
                  <w:szCs w:val="20"/>
                  <w:rPrChange w:id="4018" w:author="Miku Nosamu" w:date="2025-07-05T16:44:00Z">
                    <w:rPr>
                      <w:rFonts w:ascii="Arial" w:hAnsi="Arial" w:cs="Arial"/>
                      <w:noProof/>
                      <w:color w:val="auto"/>
                      <w:kern w:val="1"/>
                      <w:szCs w:val="20"/>
                    </w:rPr>
                  </w:rPrChange>
                </w:rPr>
                <w:t>Lucky Abdillah</w:t>
              </w:r>
            </w:ins>
          </w:p>
        </w:tc>
      </w:tr>
      <w:tr w:rsidR="00F94C65" w:rsidRPr="00F94C65" w14:paraId="30E3DEFB" w14:textId="77777777" w:rsidTr="005877C0">
        <w:trPr>
          <w:ins w:id="4019" w:author="Miku Nosamu" w:date="2025-07-05T16:01:00Z"/>
        </w:trPr>
        <w:tc>
          <w:tcPr>
            <w:tcW w:w="9576" w:type="dxa"/>
            <w:gridSpan w:val="3"/>
            <w:vAlign w:val="center"/>
          </w:tcPr>
          <w:p w14:paraId="6DBAC351" w14:textId="77777777" w:rsidR="00FA7031" w:rsidRPr="00F94C65" w:rsidRDefault="00FA7031" w:rsidP="005877C0">
            <w:pPr>
              <w:jc w:val="center"/>
              <w:rPr>
                <w:ins w:id="4020" w:author="Miku Nosamu" w:date="2025-07-05T16:01:00Z"/>
                <w:rFonts w:cstheme="minorHAnsi"/>
                <w:noProof/>
                <w:color w:val="auto"/>
                <w:kern w:val="1"/>
                <w:szCs w:val="20"/>
                <w:lang w:val="id-ID"/>
                <w:rPrChange w:id="4021" w:author="Miku Nosamu" w:date="2025-07-05T16:44:00Z">
                  <w:rPr>
                    <w:ins w:id="4022" w:author="Miku Nosamu" w:date="2025-07-05T16:01:00Z"/>
                    <w:rFonts w:ascii="Arial" w:hAnsi="Arial" w:cs="Arial"/>
                    <w:noProof/>
                    <w:color w:val="auto"/>
                    <w:kern w:val="1"/>
                    <w:szCs w:val="20"/>
                    <w:lang w:val="id-ID"/>
                  </w:rPr>
                </w:rPrChange>
              </w:rPr>
            </w:pPr>
            <w:ins w:id="4023" w:author="Miku Nosamu" w:date="2025-07-05T16:01:00Z">
              <w:r w:rsidRPr="00F94C65">
                <w:rPr>
                  <w:rFonts w:cstheme="minorHAnsi"/>
                  <w:noProof/>
                  <w:color w:val="auto"/>
                  <w:kern w:val="1"/>
                  <w:szCs w:val="20"/>
                  <w:lang w:val="id-ID"/>
                  <w:rPrChange w:id="4024" w:author="Miku Nosamu" w:date="2025-07-05T16:44:00Z">
                    <w:rPr>
                      <w:rFonts w:ascii="Arial" w:hAnsi="Arial" w:cs="Arial"/>
                      <w:noProof/>
                      <w:color w:val="auto"/>
                      <w:kern w:val="1"/>
                      <w:szCs w:val="20"/>
                      <w:lang w:val="id-ID"/>
                    </w:rPr>
                  </w:rPrChange>
                </w:rPr>
                <w:t>Skenario</w:t>
              </w:r>
            </w:ins>
          </w:p>
        </w:tc>
      </w:tr>
      <w:tr w:rsidR="00F94C65" w:rsidRPr="00F94C65" w14:paraId="79ACE462" w14:textId="77777777" w:rsidTr="005877C0">
        <w:trPr>
          <w:ins w:id="4025" w:author="Miku Nosamu" w:date="2025-07-05T16:01:00Z"/>
        </w:trPr>
        <w:tc>
          <w:tcPr>
            <w:tcW w:w="9576" w:type="dxa"/>
            <w:gridSpan w:val="3"/>
            <w:vAlign w:val="center"/>
          </w:tcPr>
          <w:p w14:paraId="39BC53EC" w14:textId="1301CF0B" w:rsidR="002B5AC6" w:rsidRPr="00F94C65" w:rsidRDefault="002B5AC6">
            <w:pPr>
              <w:pStyle w:val="NormalWeb"/>
              <w:numPr>
                <w:ilvl w:val="0"/>
                <w:numId w:val="79"/>
              </w:numPr>
              <w:spacing w:before="0" w:beforeAutospacing="0" w:after="0" w:afterAutospacing="0" w:line="360" w:lineRule="auto"/>
              <w:rPr>
                <w:ins w:id="4026" w:author="Miku Nosamu" w:date="2025-07-05T16:34:00Z"/>
                <w:rFonts w:asciiTheme="minorHAnsi" w:hAnsiTheme="minorHAnsi" w:cstheme="minorHAnsi"/>
                <w:sz w:val="20"/>
                <w:szCs w:val="20"/>
                <w:rPrChange w:id="4027" w:author="Miku Nosamu" w:date="2025-07-05T16:44:00Z">
                  <w:rPr>
                    <w:ins w:id="4028" w:author="Miku Nosamu" w:date="2025-07-05T16:34:00Z"/>
                  </w:rPr>
                </w:rPrChange>
              </w:rPr>
              <w:pPrChange w:id="4029" w:author="Miku Nosamu" w:date="2025-07-05T16:44:00Z">
                <w:pPr>
                  <w:pStyle w:val="NormalWeb"/>
                </w:pPr>
              </w:pPrChange>
            </w:pPr>
            <w:ins w:id="4030" w:author="Miku Nosamu" w:date="2025-07-05T16:34:00Z">
              <w:r w:rsidRPr="00F94C65">
                <w:rPr>
                  <w:rFonts w:asciiTheme="minorHAnsi" w:hAnsiTheme="minorHAnsi" w:cstheme="minorHAnsi"/>
                  <w:sz w:val="20"/>
                  <w:szCs w:val="20"/>
                  <w:rPrChange w:id="4031" w:author="Miku Nosamu" w:date="2025-07-05T16:44:00Z">
                    <w:rPr/>
                  </w:rPrChange>
                </w:rPr>
                <w:t xml:space="preserve">Buka </w:t>
              </w:r>
              <w:proofErr w:type="spellStart"/>
              <w:r w:rsidRPr="00F94C65">
                <w:rPr>
                  <w:rFonts w:asciiTheme="minorHAnsi" w:hAnsiTheme="minorHAnsi" w:cstheme="minorHAnsi"/>
                  <w:sz w:val="20"/>
                  <w:szCs w:val="20"/>
                  <w:rPrChange w:id="4032" w:author="Miku Nosamu" w:date="2025-07-05T16:44:00Z">
                    <w:rPr/>
                  </w:rPrChange>
                </w:rPr>
                <w:t>halaman</w:t>
              </w:r>
              <w:proofErr w:type="spellEnd"/>
              <w:r w:rsidRPr="00F94C65">
                <w:rPr>
                  <w:rFonts w:asciiTheme="minorHAnsi" w:hAnsiTheme="minorHAnsi" w:cstheme="minorHAnsi"/>
                  <w:sz w:val="20"/>
                  <w:szCs w:val="20"/>
                  <w:rPrChange w:id="4033" w:author="Miku Nosamu" w:date="2025-07-05T16:44:00Z">
                    <w:rPr/>
                  </w:rPrChange>
                </w:rPr>
                <w:t xml:space="preserve"> login</w:t>
              </w:r>
            </w:ins>
          </w:p>
          <w:p w14:paraId="08EC6924" w14:textId="43341584" w:rsidR="002B5AC6" w:rsidRPr="00F94C65" w:rsidRDefault="002B5AC6">
            <w:pPr>
              <w:pStyle w:val="NormalWeb"/>
              <w:numPr>
                <w:ilvl w:val="0"/>
                <w:numId w:val="79"/>
              </w:numPr>
              <w:spacing w:before="0" w:beforeAutospacing="0" w:after="0" w:afterAutospacing="0" w:line="360" w:lineRule="auto"/>
              <w:rPr>
                <w:ins w:id="4034" w:author="Miku Nosamu" w:date="2025-07-05T16:34:00Z"/>
                <w:rFonts w:asciiTheme="minorHAnsi" w:hAnsiTheme="minorHAnsi" w:cstheme="minorHAnsi"/>
                <w:sz w:val="20"/>
                <w:szCs w:val="20"/>
                <w:rPrChange w:id="4035" w:author="Miku Nosamu" w:date="2025-07-05T16:44:00Z">
                  <w:rPr>
                    <w:ins w:id="4036" w:author="Miku Nosamu" w:date="2025-07-05T16:34:00Z"/>
                  </w:rPr>
                </w:rPrChange>
              </w:rPr>
              <w:pPrChange w:id="4037" w:author="Miku Nosamu" w:date="2025-07-05T16:44:00Z">
                <w:pPr>
                  <w:pStyle w:val="NormalWeb"/>
                </w:pPr>
              </w:pPrChange>
            </w:pPr>
            <w:proofErr w:type="spellStart"/>
            <w:ins w:id="4038" w:author="Miku Nosamu" w:date="2025-07-05T16:34:00Z">
              <w:r w:rsidRPr="00F94C65">
                <w:rPr>
                  <w:rFonts w:asciiTheme="minorHAnsi" w:hAnsiTheme="minorHAnsi" w:cstheme="minorHAnsi"/>
                  <w:sz w:val="20"/>
                  <w:szCs w:val="20"/>
                  <w:rPrChange w:id="4039" w:author="Miku Nosamu" w:date="2025-07-05T16:44:00Z">
                    <w:rPr/>
                  </w:rPrChange>
                </w:rPr>
                <w:t>Biarkan</w:t>
              </w:r>
              <w:proofErr w:type="spellEnd"/>
              <w:r w:rsidRPr="00F94C65">
                <w:rPr>
                  <w:rFonts w:asciiTheme="minorHAnsi" w:hAnsiTheme="minorHAnsi" w:cstheme="minorHAnsi"/>
                  <w:sz w:val="20"/>
                  <w:szCs w:val="20"/>
                  <w:rPrChange w:id="4040" w:author="Miku Nosamu" w:date="2025-07-05T16:44:00Z">
                    <w:rPr/>
                  </w:rPrChange>
                </w:rPr>
                <w:t xml:space="preserve"> field email </w:t>
              </w:r>
              <w:proofErr w:type="spellStart"/>
              <w:r w:rsidRPr="00F94C65">
                <w:rPr>
                  <w:rFonts w:asciiTheme="minorHAnsi" w:hAnsiTheme="minorHAnsi" w:cstheme="minorHAnsi"/>
                  <w:sz w:val="20"/>
                  <w:szCs w:val="20"/>
                  <w:rPrChange w:id="4041" w:author="Miku Nosamu" w:date="2025-07-05T16:44:00Z">
                    <w:rPr/>
                  </w:rPrChange>
                </w:rPr>
                <w:t>kosong</w:t>
              </w:r>
              <w:proofErr w:type="spellEnd"/>
            </w:ins>
          </w:p>
          <w:p w14:paraId="708A4CD6" w14:textId="2AC2F358" w:rsidR="002B5AC6" w:rsidRPr="00F94C65" w:rsidRDefault="002B5AC6">
            <w:pPr>
              <w:pStyle w:val="NormalWeb"/>
              <w:numPr>
                <w:ilvl w:val="0"/>
                <w:numId w:val="79"/>
              </w:numPr>
              <w:spacing w:before="0" w:beforeAutospacing="0" w:after="0" w:afterAutospacing="0" w:line="360" w:lineRule="auto"/>
              <w:rPr>
                <w:ins w:id="4042" w:author="Miku Nosamu" w:date="2025-07-05T16:34:00Z"/>
                <w:rFonts w:asciiTheme="minorHAnsi" w:hAnsiTheme="minorHAnsi" w:cstheme="minorHAnsi"/>
                <w:sz w:val="20"/>
                <w:szCs w:val="20"/>
                <w:rPrChange w:id="4043" w:author="Miku Nosamu" w:date="2025-07-05T16:44:00Z">
                  <w:rPr>
                    <w:ins w:id="4044" w:author="Miku Nosamu" w:date="2025-07-05T16:34:00Z"/>
                  </w:rPr>
                </w:rPrChange>
              </w:rPr>
              <w:pPrChange w:id="4045" w:author="Miku Nosamu" w:date="2025-07-05T16:44:00Z">
                <w:pPr>
                  <w:pStyle w:val="NormalWeb"/>
                </w:pPr>
              </w:pPrChange>
            </w:pPr>
            <w:ins w:id="4046" w:author="Miku Nosamu" w:date="2025-07-05T16:34:00Z">
              <w:r w:rsidRPr="00F94C65">
                <w:rPr>
                  <w:rFonts w:asciiTheme="minorHAnsi" w:hAnsiTheme="minorHAnsi" w:cstheme="minorHAnsi"/>
                  <w:sz w:val="20"/>
                  <w:szCs w:val="20"/>
                  <w:rPrChange w:id="4047" w:author="Miku Nosamu" w:date="2025-07-05T16:44:00Z">
                    <w:rPr/>
                  </w:rPrChange>
                </w:rPr>
                <w:t>Masukkan password valid</w:t>
              </w:r>
            </w:ins>
          </w:p>
          <w:p w14:paraId="20AF21B5" w14:textId="34B63EEE" w:rsidR="00FA7031" w:rsidRPr="00F94C65" w:rsidRDefault="002B5AC6">
            <w:pPr>
              <w:pStyle w:val="NormalWeb"/>
              <w:numPr>
                <w:ilvl w:val="0"/>
                <w:numId w:val="79"/>
              </w:numPr>
              <w:spacing w:before="0" w:beforeAutospacing="0" w:after="0" w:afterAutospacing="0" w:line="360" w:lineRule="auto"/>
              <w:rPr>
                <w:ins w:id="4048" w:author="Miku Nosamu" w:date="2025-07-05T16:01:00Z"/>
                <w:rFonts w:asciiTheme="minorHAnsi" w:hAnsiTheme="minorHAnsi" w:cstheme="minorHAnsi"/>
                <w:szCs w:val="20"/>
                <w:rPrChange w:id="4049" w:author="Miku Nosamu" w:date="2025-07-05T16:44:00Z">
                  <w:rPr>
                    <w:ins w:id="4050" w:author="Miku Nosamu" w:date="2025-07-05T16:01:00Z"/>
                    <w:rFonts w:ascii="Arial" w:hAnsi="Arial" w:cs="Arial"/>
                    <w:noProof/>
                    <w:color w:val="auto"/>
                    <w:kern w:val="1"/>
                    <w:szCs w:val="20"/>
                    <w:lang w:val="id-ID"/>
                  </w:rPr>
                </w:rPrChange>
              </w:rPr>
              <w:pPrChange w:id="4051" w:author="Miku Nosamu" w:date="2025-07-05T16:44:00Z">
                <w:pPr>
                  <w:pStyle w:val="ListParagraph"/>
                  <w:numPr>
                    <w:numId w:val="42"/>
                  </w:numPr>
                  <w:spacing w:before="0" w:after="0" w:line="360" w:lineRule="auto"/>
                  <w:ind w:hanging="360"/>
                  <w:jc w:val="left"/>
                </w:pPr>
              </w:pPrChange>
            </w:pPr>
            <w:proofErr w:type="spellStart"/>
            <w:ins w:id="4052" w:author="Miku Nosamu" w:date="2025-07-05T16:34:00Z">
              <w:r w:rsidRPr="00F94C65">
                <w:rPr>
                  <w:rFonts w:asciiTheme="minorHAnsi" w:hAnsiTheme="minorHAnsi" w:cstheme="minorHAnsi"/>
                  <w:sz w:val="20"/>
                  <w:szCs w:val="20"/>
                  <w:rPrChange w:id="4053" w:author="Miku Nosamu" w:date="2025-07-05T16:44:00Z">
                    <w:rPr/>
                  </w:rPrChange>
                </w:rPr>
                <w:t>Klik</w:t>
              </w:r>
              <w:proofErr w:type="spellEnd"/>
              <w:r w:rsidRPr="00F94C65">
                <w:rPr>
                  <w:rFonts w:asciiTheme="minorHAnsi" w:hAnsiTheme="minorHAnsi" w:cstheme="minorHAnsi"/>
                  <w:sz w:val="20"/>
                  <w:szCs w:val="20"/>
                  <w:rPrChange w:id="4054" w:author="Miku Nosamu" w:date="2025-07-05T16:44:00Z">
                    <w:rPr/>
                  </w:rPrChange>
                </w:rPr>
                <w:t xml:space="preserve"> “Login”</w:t>
              </w:r>
            </w:ins>
          </w:p>
        </w:tc>
      </w:tr>
      <w:tr w:rsidR="00F94C65" w:rsidRPr="00F94C65" w14:paraId="105DA3E4" w14:textId="77777777" w:rsidTr="005877C0">
        <w:trPr>
          <w:trHeight w:val="101"/>
          <w:ins w:id="4055" w:author="Miku Nosamu" w:date="2025-07-05T16:01:00Z"/>
        </w:trPr>
        <w:tc>
          <w:tcPr>
            <w:tcW w:w="3192" w:type="dxa"/>
            <w:vAlign w:val="center"/>
          </w:tcPr>
          <w:p w14:paraId="78C27650" w14:textId="77777777" w:rsidR="00FA7031" w:rsidRPr="00F94C65" w:rsidRDefault="00FA7031" w:rsidP="005877C0">
            <w:pPr>
              <w:jc w:val="center"/>
              <w:rPr>
                <w:ins w:id="4056" w:author="Miku Nosamu" w:date="2025-07-05T16:01:00Z"/>
                <w:rFonts w:cstheme="minorHAnsi"/>
                <w:noProof/>
                <w:color w:val="auto"/>
                <w:kern w:val="1"/>
                <w:szCs w:val="20"/>
                <w:lang w:val="id-ID"/>
                <w:rPrChange w:id="4057" w:author="Miku Nosamu" w:date="2025-07-05T16:44:00Z">
                  <w:rPr>
                    <w:ins w:id="4058" w:author="Miku Nosamu" w:date="2025-07-05T16:01:00Z"/>
                    <w:rFonts w:ascii="Arial" w:hAnsi="Arial" w:cs="Arial"/>
                    <w:noProof/>
                    <w:color w:val="auto"/>
                    <w:kern w:val="1"/>
                    <w:szCs w:val="20"/>
                    <w:lang w:val="id-ID"/>
                  </w:rPr>
                </w:rPrChange>
              </w:rPr>
            </w:pPr>
            <w:ins w:id="4059" w:author="Miku Nosamu" w:date="2025-07-05T16:01:00Z">
              <w:r w:rsidRPr="00F94C65">
                <w:rPr>
                  <w:rFonts w:cstheme="minorHAnsi"/>
                  <w:noProof/>
                  <w:color w:val="auto"/>
                  <w:kern w:val="1"/>
                  <w:szCs w:val="20"/>
                  <w:lang w:val="id-ID"/>
                  <w:rPrChange w:id="4060"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5741DEDC" w14:textId="77777777" w:rsidR="00FA7031" w:rsidRPr="00F94C65" w:rsidRDefault="00FA7031" w:rsidP="005877C0">
            <w:pPr>
              <w:jc w:val="center"/>
              <w:rPr>
                <w:ins w:id="4061" w:author="Miku Nosamu" w:date="2025-07-05T16:01:00Z"/>
                <w:rFonts w:cstheme="minorHAnsi"/>
                <w:noProof/>
                <w:color w:val="auto"/>
                <w:kern w:val="1"/>
                <w:szCs w:val="20"/>
                <w:lang w:val="id-ID"/>
                <w:rPrChange w:id="4062" w:author="Miku Nosamu" w:date="2025-07-05T16:44:00Z">
                  <w:rPr>
                    <w:ins w:id="4063" w:author="Miku Nosamu" w:date="2025-07-05T16:01:00Z"/>
                    <w:rFonts w:ascii="Arial" w:hAnsi="Arial" w:cs="Arial"/>
                    <w:noProof/>
                    <w:color w:val="auto"/>
                    <w:kern w:val="1"/>
                    <w:szCs w:val="20"/>
                    <w:lang w:val="id-ID"/>
                  </w:rPr>
                </w:rPrChange>
              </w:rPr>
            </w:pPr>
            <w:ins w:id="4064" w:author="Miku Nosamu" w:date="2025-07-05T16:01:00Z">
              <w:r w:rsidRPr="00F94C65">
                <w:rPr>
                  <w:rFonts w:cstheme="minorHAnsi"/>
                  <w:noProof/>
                  <w:color w:val="auto"/>
                  <w:kern w:val="1"/>
                  <w:szCs w:val="20"/>
                  <w:lang w:val="id-ID"/>
                  <w:rPrChange w:id="4065"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150F8B3F" w14:textId="77777777" w:rsidR="00FA7031" w:rsidRPr="00F94C65" w:rsidRDefault="00FA7031" w:rsidP="005877C0">
            <w:pPr>
              <w:jc w:val="center"/>
              <w:rPr>
                <w:ins w:id="4066" w:author="Miku Nosamu" w:date="2025-07-05T16:01:00Z"/>
                <w:rFonts w:cstheme="minorHAnsi"/>
                <w:noProof/>
                <w:color w:val="auto"/>
                <w:kern w:val="1"/>
                <w:szCs w:val="20"/>
                <w:lang w:val="id-ID"/>
                <w:rPrChange w:id="4067" w:author="Miku Nosamu" w:date="2025-07-05T16:44:00Z">
                  <w:rPr>
                    <w:ins w:id="4068" w:author="Miku Nosamu" w:date="2025-07-05T16:01:00Z"/>
                    <w:rFonts w:ascii="Arial" w:hAnsi="Arial" w:cs="Arial"/>
                    <w:noProof/>
                    <w:color w:val="auto"/>
                    <w:kern w:val="1"/>
                    <w:szCs w:val="20"/>
                    <w:lang w:val="id-ID"/>
                  </w:rPr>
                </w:rPrChange>
              </w:rPr>
            </w:pPr>
            <w:ins w:id="4069" w:author="Miku Nosamu" w:date="2025-07-05T16:01:00Z">
              <w:r w:rsidRPr="00F94C65">
                <w:rPr>
                  <w:rFonts w:cstheme="minorHAnsi"/>
                  <w:noProof/>
                  <w:color w:val="auto"/>
                  <w:kern w:val="1"/>
                  <w:szCs w:val="20"/>
                  <w:lang w:val="id-ID"/>
                  <w:rPrChange w:id="4070" w:author="Miku Nosamu" w:date="2025-07-05T16:44:00Z">
                    <w:rPr>
                      <w:rFonts w:ascii="Arial" w:hAnsi="Arial" w:cs="Arial"/>
                      <w:noProof/>
                      <w:color w:val="auto"/>
                      <w:kern w:val="1"/>
                      <w:szCs w:val="20"/>
                      <w:lang w:val="id-ID"/>
                    </w:rPr>
                  </w:rPrChange>
                </w:rPr>
                <w:t>Kesimpulan</w:t>
              </w:r>
            </w:ins>
          </w:p>
        </w:tc>
      </w:tr>
      <w:tr w:rsidR="00F94C65" w:rsidRPr="00F94C65" w14:paraId="2A06FC35" w14:textId="77777777" w:rsidTr="005877C0">
        <w:trPr>
          <w:trHeight w:val="100"/>
          <w:ins w:id="4071" w:author="Miku Nosamu" w:date="2025-07-05T16:01:00Z"/>
        </w:trPr>
        <w:tc>
          <w:tcPr>
            <w:tcW w:w="3192" w:type="dxa"/>
            <w:vAlign w:val="center"/>
          </w:tcPr>
          <w:p w14:paraId="7365178D" w14:textId="4CBEB3DB" w:rsidR="00FA7031" w:rsidRPr="00F94C65" w:rsidRDefault="002B5AC6">
            <w:pPr>
              <w:spacing w:line="360" w:lineRule="auto"/>
              <w:jc w:val="center"/>
              <w:rPr>
                <w:ins w:id="4072" w:author="Miku Nosamu" w:date="2025-07-05T16:01:00Z"/>
                <w:rFonts w:cstheme="minorHAnsi"/>
                <w:noProof/>
                <w:color w:val="auto"/>
                <w:kern w:val="1"/>
                <w:szCs w:val="20"/>
                <w:lang w:val="id-ID"/>
                <w:rPrChange w:id="4073" w:author="Miku Nosamu" w:date="2025-07-05T16:44:00Z">
                  <w:rPr>
                    <w:ins w:id="4074" w:author="Miku Nosamu" w:date="2025-07-05T16:01:00Z"/>
                    <w:rFonts w:ascii="Arial" w:hAnsi="Arial" w:cs="Arial"/>
                    <w:noProof/>
                    <w:color w:val="auto"/>
                    <w:kern w:val="1"/>
                    <w:szCs w:val="20"/>
                    <w:lang w:val="id-ID"/>
                  </w:rPr>
                </w:rPrChange>
              </w:rPr>
              <w:pPrChange w:id="4075" w:author="Miku Nosamu" w:date="2025-07-05T17:38:00Z">
                <w:pPr>
                  <w:jc w:val="center"/>
                </w:pPr>
              </w:pPrChange>
            </w:pPr>
            <w:proofErr w:type="spellStart"/>
            <w:ins w:id="4076" w:author="Miku Nosamu" w:date="2025-07-05T16:35:00Z">
              <w:r w:rsidRPr="00F94C65">
                <w:rPr>
                  <w:rFonts w:cstheme="minorHAnsi"/>
                  <w:color w:val="auto"/>
                  <w:szCs w:val="20"/>
                  <w:rPrChange w:id="4077" w:author="Miku Nosamu" w:date="2025-07-05T16:44:00Z">
                    <w:rPr/>
                  </w:rPrChange>
                </w:rPr>
                <w:t>Sistem</w:t>
              </w:r>
              <w:proofErr w:type="spellEnd"/>
              <w:r w:rsidRPr="00F94C65">
                <w:rPr>
                  <w:rFonts w:cstheme="minorHAnsi"/>
                  <w:color w:val="auto"/>
                  <w:szCs w:val="20"/>
                  <w:rPrChange w:id="4078" w:author="Miku Nosamu" w:date="2025-07-05T16:44:00Z">
                    <w:rPr/>
                  </w:rPrChange>
                </w:rPr>
                <w:t xml:space="preserve"> </w:t>
              </w:r>
              <w:proofErr w:type="spellStart"/>
              <w:r w:rsidRPr="00F94C65">
                <w:rPr>
                  <w:rFonts w:cstheme="minorHAnsi"/>
                  <w:color w:val="auto"/>
                  <w:szCs w:val="20"/>
                  <w:rPrChange w:id="4079" w:author="Miku Nosamu" w:date="2025-07-05T16:44:00Z">
                    <w:rPr/>
                  </w:rPrChange>
                </w:rPr>
                <w:t>menampilkan</w:t>
              </w:r>
              <w:proofErr w:type="spellEnd"/>
              <w:r w:rsidRPr="00F94C65">
                <w:rPr>
                  <w:rFonts w:cstheme="minorHAnsi"/>
                  <w:color w:val="auto"/>
                  <w:szCs w:val="20"/>
                  <w:rPrChange w:id="4080" w:author="Miku Nosamu" w:date="2025-07-05T16:44:00Z">
                    <w:rPr/>
                  </w:rPrChange>
                </w:rPr>
                <w:t xml:space="preserve"> </w:t>
              </w:r>
              <w:proofErr w:type="spellStart"/>
              <w:r w:rsidRPr="00F94C65">
                <w:rPr>
                  <w:rFonts w:cstheme="minorHAnsi"/>
                  <w:color w:val="auto"/>
                  <w:szCs w:val="20"/>
                  <w:rPrChange w:id="4081" w:author="Miku Nosamu" w:date="2025-07-05T16:44:00Z">
                    <w:rPr/>
                  </w:rPrChange>
                </w:rPr>
                <w:t>pesan</w:t>
              </w:r>
              <w:proofErr w:type="spellEnd"/>
              <w:r w:rsidRPr="00F94C65">
                <w:rPr>
                  <w:rFonts w:cstheme="minorHAnsi"/>
                  <w:color w:val="auto"/>
                  <w:szCs w:val="20"/>
                  <w:rPrChange w:id="4082" w:author="Miku Nosamu" w:date="2025-07-05T16:44:00Z">
                    <w:rPr/>
                  </w:rPrChange>
                </w:rPr>
                <w:t xml:space="preserve"> </w:t>
              </w:r>
              <w:proofErr w:type="spellStart"/>
              <w:r w:rsidRPr="00F94C65">
                <w:rPr>
                  <w:rFonts w:cstheme="minorHAnsi"/>
                  <w:color w:val="auto"/>
                  <w:szCs w:val="20"/>
                  <w:rPrChange w:id="4083" w:author="Miku Nosamu" w:date="2025-07-05T16:44:00Z">
                    <w:rPr/>
                  </w:rPrChange>
                </w:rPr>
                <w:t>bahwa</w:t>
              </w:r>
              <w:proofErr w:type="spellEnd"/>
              <w:r w:rsidRPr="00F94C65">
                <w:rPr>
                  <w:rFonts w:cstheme="minorHAnsi"/>
                  <w:color w:val="auto"/>
                  <w:szCs w:val="20"/>
                  <w:rPrChange w:id="4084" w:author="Miku Nosamu" w:date="2025-07-05T16:44:00Z">
                    <w:rPr/>
                  </w:rPrChange>
                </w:rPr>
                <w:t xml:space="preserve"> email </w:t>
              </w:r>
              <w:proofErr w:type="spellStart"/>
              <w:r w:rsidRPr="00F94C65">
                <w:rPr>
                  <w:rFonts w:cstheme="minorHAnsi"/>
                  <w:color w:val="auto"/>
                  <w:szCs w:val="20"/>
                  <w:rPrChange w:id="4085" w:author="Miku Nosamu" w:date="2025-07-05T16:44:00Z">
                    <w:rPr/>
                  </w:rPrChange>
                </w:rPr>
                <w:t>wajib</w:t>
              </w:r>
              <w:proofErr w:type="spellEnd"/>
              <w:r w:rsidRPr="00F94C65">
                <w:rPr>
                  <w:rFonts w:cstheme="minorHAnsi"/>
                  <w:color w:val="auto"/>
                  <w:szCs w:val="20"/>
                  <w:rPrChange w:id="4086" w:author="Miku Nosamu" w:date="2025-07-05T16:44:00Z">
                    <w:rPr/>
                  </w:rPrChange>
                </w:rPr>
                <w:t xml:space="preserve"> </w:t>
              </w:r>
              <w:proofErr w:type="spellStart"/>
              <w:r w:rsidRPr="00F94C65">
                <w:rPr>
                  <w:rFonts w:cstheme="minorHAnsi"/>
                  <w:color w:val="auto"/>
                  <w:szCs w:val="20"/>
                  <w:rPrChange w:id="4087" w:author="Miku Nosamu" w:date="2025-07-05T16:44:00Z">
                    <w:rPr/>
                  </w:rPrChange>
                </w:rPr>
                <w:t>diisi</w:t>
              </w:r>
            </w:ins>
            <w:proofErr w:type="spellEnd"/>
          </w:p>
        </w:tc>
        <w:tc>
          <w:tcPr>
            <w:tcW w:w="3192" w:type="dxa"/>
            <w:vAlign w:val="center"/>
          </w:tcPr>
          <w:p w14:paraId="08455F22" w14:textId="7146A809" w:rsidR="00FA7031" w:rsidRPr="00F94C65" w:rsidRDefault="002B5AC6">
            <w:pPr>
              <w:spacing w:line="360" w:lineRule="auto"/>
              <w:jc w:val="center"/>
              <w:rPr>
                <w:ins w:id="4088" w:author="Miku Nosamu" w:date="2025-07-05T16:01:00Z"/>
                <w:rFonts w:cstheme="minorHAnsi"/>
                <w:noProof/>
                <w:color w:val="auto"/>
                <w:kern w:val="1"/>
                <w:szCs w:val="20"/>
                <w:lang w:val="id-ID"/>
                <w:rPrChange w:id="4089" w:author="Miku Nosamu" w:date="2025-07-05T16:44:00Z">
                  <w:rPr>
                    <w:ins w:id="4090" w:author="Miku Nosamu" w:date="2025-07-05T16:01:00Z"/>
                    <w:rFonts w:ascii="Arial" w:hAnsi="Arial" w:cs="Arial"/>
                    <w:noProof/>
                    <w:color w:val="auto"/>
                    <w:kern w:val="1"/>
                    <w:szCs w:val="20"/>
                    <w:lang w:val="id-ID"/>
                  </w:rPr>
                </w:rPrChange>
              </w:rPr>
              <w:pPrChange w:id="4091" w:author="Miku Nosamu" w:date="2025-07-05T17:38:00Z">
                <w:pPr>
                  <w:jc w:val="center"/>
                </w:pPr>
              </w:pPrChange>
            </w:pPr>
            <w:proofErr w:type="spellStart"/>
            <w:ins w:id="4092" w:author="Miku Nosamu" w:date="2025-07-05T16:35:00Z">
              <w:r w:rsidRPr="00F94C65">
                <w:rPr>
                  <w:rFonts w:cstheme="minorHAnsi"/>
                  <w:color w:val="auto"/>
                  <w:szCs w:val="20"/>
                  <w:rPrChange w:id="4093" w:author="Miku Nosamu" w:date="2025-07-05T16:44:00Z">
                    <w:rPr/>
                  </w:rPrChange>
                </w:rPr>
                <w:t>Muncul</w:t>
              </w:r>
              <w:proofErr w:type="spellEnd"/>
              <w:r w:rsidRPr="00F94C65">
                <w:rPr>
                  <w:rFonts w:cstheme="minorHAnsi"/>
                  <w:color w:val="auto"/>
                  <w:szCs w:val="20"/>
                  <w:rPrChange w:id="4094" w:author="Miku Nosamu" w:date="2025-07-05T16:44:00Z">
                    <w:rPr/>
                  </w:rPrChange>
                </w:rPr>
                <w:t xml:space="preserve"> </w:t>
              </w:r>
              <w:proofErr w:type="spellStart"/>
              <w:r w:rsidRPr="00F94C65">
                <w:rPr>
                  <w:rFonts w:cstheme="minorHAnsi"/>
                  <w:color w:val="auto"/>
                  <w:szCs w:val="20"/>
                  <w:rPrChange w:id="4095" w:author="Miku Nosamu" w:date="2025-07-05T16:44:00Z">
                    <w:rPr/>
                  </w:rPrChange>
                </w:rPr>
                <w:t>pesan</w:t>
              </w:r>
              <w:proofErr w:type="spellEnd"/>
              <w:r w:rsidRPr="00F94C65">
                <w:rPr>
                  <w:rFonts w:cstheme="minorHAnsi"/>
                  <w:color w:val="auto"/>
                  <w:szCs w:val="20"/>
                  <w:rPrChange w:id="4096" w:author="Miku Nosamu" w:date="2025-07-05T16:44:00Z">
                    <w:rPr/>
                  </w:rPrChange>
                </w:rPr>
                <w:t xml:space="preserve">: “Email </w:t>
              </w:r>
              <w:proofErr w:type="spellStart"/>
              <w:r w:rsidRPr="00F94C65">
                <w:rPr>
                  <w:rFonts w:cstheme="minorHAnsi"/>
                  <w:color w:val="auto"/>
                  <w:szCs w:val="20"/>
                  <w:rPrChange w:id="4097" w:author="Miku Nosamu" w:date="2025-07-05T16:44:00Z">
                    <w:rPr/>
                  </w:rPrChange>
                </w:rPr>
                <w:t>tidak</w:t>
              </w:r>
              <w:proofErr w:type="spellEnd"/>
              <w:r w:rsidRPr="00F94C65">
                <w:rPr>
                  <w:rFonts w:cstheme="minorHAnsi"/>
                  <w:color w:val="auto"/>
                  <w:szCs w:val="20"/>
                  <w:rPrChange w:id="4098" w:author="Miku Nosamu" w:date="2025-07-05T16:44:00Z">
                    <w:rPr/>
                  </w:rPrChange>
                </w:rPr>
                <w:t xml:space="preserve"> boleh </w:t>
              </w:r>
              <w:proofErr w:type="spellStart"/>
              <w:r w:rsidRPr="00F94C65">
                <w:rPr>
                  <w:rFonts w:cstheme="minorHAnsi"/>
                  <w:color w:val="auto"/>
                  <w:szCs w:val="20"/>
                  <w:rPrChange w:id="4099" w:author="Miku Nosamu" w:date="2025-07-05T16:44:00Z">
                    <w:rPr/>
                  </w:rPrChange>
                </w:rPr>
                <w:t>kosong</w:t>
              </w:r>
              <w:proofErr w:type="spellEnd"/>
              <w:r w:rsidRPr="00F94C65">
                <w:rPr>
                  <w:rFonts w:cstheme="minorHAnsi"/>
                  <w:color w:val="auto"/>
                  <w:szCs w:val="20"/>
                  <w:rPrChange w:id="4100" w:author="Miku Nosamu" w:date="2025-07-05T16:44:00Z">
                    <w:rPr/>
                  </w:rPrChange>
                </w:rPr>
                <w:t>”</w:t>
              </w:r>
            </w:ins>
          </w:p>
        </w:tc>
        <w:tc>
          <w:tcPr>
            <w:tcW w:w="3192" w:type="dxa"/>
            <w:vAlign w:val="center"/>
          </w:tcPr>
          <w:p w14:paraId="685F45D5" w14:textId="77777777" w:rsidR="00FA7031" w:rsidRPr="00F94C65" w:rsidRDefault="00FA7031" w:rsidP="005877C0">
            <w:pPr>
              <w:jc w:val="center"/>
              <w:rPr>
                <w:ins w:id="4101" w:author="Miku Nosamu" w:date="2025-07-05T16:01:00Z"/>
                <w:rFonts w:cstheme="minorHAnsi"/>
                <w:noProof/>
                <w:color w:val="auto"/>
                <w:kern w:val="1"/>
                <w:szCs w:val="20"/>
                <w:lang w:val="id-ID"/>
                <w:rPrChange w:id="4102" w:author="Miku Nosamu" w:date="2025-07-05T16:44:00Z">
                  <w:rPr>
                    <w:ins w:id="4103" w:author="Miku Nosamu" w:date="2025-07-05T16:01:00Z"/>
                    <w:rFonts w:ascii="Arial" w:hAnsi="Arial" w:cs="Arial"/>
                    <w:noProof/>
                    <w:color w:val="auto"/>
                    <w:kern w:val="1"/>
                    <w:szCs w:val="20"/>
                    <w:lang w:val="id-ID"/>
                  </w:rPr>
                </w:rPrChange>
              </w:rPr>
            </w:pPr>
            <w:ins w:id="4104" w:author="Miku Nosamu" w:date="2025-07-05T16:01:00Z">
              <w:r w:rsidRPr="00F94C65">
                <w:rPr>
                  <w:rFonts w:cstheme="minorHAnsi"/>
                  <w:noProof/>
                  <w:color w:val="auto"/>
                  <w:kern w:val="1"/>
                  <w:szCs w:val="20"/>
                  <w:lang w:val="id-ID"/>
                  <w:rPrChange w:id="4105" w:author="Miku Nosamu" w:date="2025-07-05T16:44:00Z">
                    <w:rPr>
                      <w:rFonts w:ascii="Arial" w:hAnsi="Arial" w:cs="Arial"/>
                      <w:noProof/>
                      <w:color w:val="auto"/>
                      <w:kern w:val="1"/>
                      <w:szCs w:val="20"/>
                      <w:lang w:val="id-ID"/>
                    </w:rPr>
                  </w:rPrChange>
                </w:rPr>
                <w:t>Hasil pengamatan sesuai</w:t>
              </w:r>
            </w:ins>
          </w:p>
        </w:tc>
      </w:tr>
    </w:tbl>
    <w:p w14:paraId="03D85D13" w14:textId="30B3AB57" w:rsidR="00FA7031" w:rsidRPr="004C6251" w:rsidRDefault="00FA7031" w:rsidP="00546376">
      <w:pPr>
        <w:rPr>
          <w:ins w:id="4106" w:author="Miku Nosamu" w:date="2025-07-05T16:01: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F94C65" w:rsidRPr="00F94C65" w14:paraId="1BB6AD9E" w14:textId="77777777" w:rsidTr="005877C0">
        <w:trPr>
          <w:cnfStyle w:val="100000000000" w:firstRow="1" w:lastRow="0" w:firstColumn="0" w:lastColumn="0" w:oddVBand="0" w:evenVBand="0" w:oddHBand="0" w:evenHBand="0" w:firstRowFirstColumn="0" w:firstRowLastColumn="0" w:lastRowFirstColumn="0" w:lastRowLastColumn="0"/>
          <w:ins w:id="4107" w:author="Miku Nosamu" w:date="2025-07-05T16:01:00Z"/>
        </w:trPr>
        <w:tc>
          <w:tcPr>
            <w:tcW w:w="3192" w:type="dxa"/>
            <w:vAlign w:val="center"/>
          </w:tcPr>
          <w:p w14:paraId="3E6B906B" w14:textId="77777777" w:rsidR="00FA7031" w:rsidRPr="00F94C65" w:rsidRDefault="00FA7031" w:rsidP="005877C0">
            <w:pPr>
              <w:jc w:val="center"/>
              <w:rPr>
                <w:ins w:id="4108" w:author="Miku Nosamu" w:date="2025-07-05T16:01:00Z"/>
                <w:rFonts w:cstheme="minorHAnsi"/>
                <w:noProof/>
                <w:color w:val="auto"/>
                <w:kern w:val="1"/>
                <w:szCs w:val="20"/>
                <w:lang w:val="id-ID"/>
                <w:rPrChange w:id="4109" w:author="Miku Nosamu" w:date="2025-07-05T16:44:00Z">
                  <w:rPr>
                    <w:ins w:id="4110" w:author="Miku Nosamu" w:date="2025-07-05T16:01:00Z"/>
                    <w:rFonts w:ascii="Arial" w:hAnsi="Arial" w:cs="Arial"/>
                    <w:noProof/>
                    <w:color w:val="2C283A" w:themeColor="text2"/>
                    <w:kern w:val="1"/>
                    <w:szCs w:val="20"/>
                    <w:lang w:val="id-ID"/>
                  </w:rPr>
                </w:rPrChange>
              </w:rPr>
            </w:pPr>
            <w:ins w:id="4111" w:author="Miku Nosamu" w:date="2025-07-05T16:01:00Z">
              <w:r w:rsidRPr="00F94C65">
                <w:rPr>
                  <w:rFonts w:cstheme="minorHAnsi"/>
                  <w:noProof/>
                  <w:color w:val="auto"/>
                  <w:kern w:val="1"/>
                  <w:szCs w:val="20"/>
                  <w:lang w:val="id-ID"/>
                  <w:rPrChange w:id="4112"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3F903E66" w14:textId="43A7750A" w:rsidR="00FA7031" w:rsidRPr="00F94C65" w:rsidRDefault="00FA7031" w:rsidP="005877C0">
            <w:pPr>
              <w:jc w:val="center"/>
              <w:rPr>
                <w:ins w:id="4113" w:author="Miku Nosamu" w:date="2025-07-05T16:01:00Z"/>
                <w:rFonts w:cstheme="minorHAnsi"/>
                <w:noProof/>
                <w:color w:val="auto"/>
                <w:kern w:val="1"/>
                <w:szCs w:val="20"/>
                <w:rPrChange w:id="4114" w:author="Miku Nosamu" w:date="2025-07-05T16:44:00Z">
                  <w:rPr>
                    <w:ins w:id="4115" w:author="Miku Nosamu" w:date="2025-07-05T16:01:00Z"/>
                    <w:rFonts w:ascii="Arial" w:hAnsi="Arial" w:cs="Arial"/>
                    <w:noProof/>
                    <w:color w:val="2C283A" w:themeColor="text2"/>
                    <w:kern w:val="1"/>
                    <w:szCs w:val="20"/>
                    <w:lang w:val="id-ID"/>
                  </w:rPr>
                </w:rPrChange>
              </w:rPr>
            </w:pPr>
            <w:ins w:id="4116" w:author="Miku Nosamu" w:date="2025-07-05T16:01:00Z">
              <w:r w:rsidRPr="00F94C65">
                <w:rPr>
                  <w:rFonts w:cstheme="minorHAnsi"/>
                  <w:noProof/>
                  <w:color w:val="auto"/>
                  <w:kern w:val="1"/>
                  <w:szCs w:val="20"/>
                  <w:lang w:val="id-ID"/>
                  <w:rPrChange w:id="4117" w:author="Miku Nosamu" w:date="2025-07-05T16:44:00Z">
                    <w:rPr>
                      <w:rFonts w:ascii="Arial" w:hAnsi="Arial" w:cs="Arial"/>
                      <w:noProof/>
                      <w:color w:val="2C283A" w:themeColor="text2"/>
                      <w:kern w:val="1"/>
                      <w:szCs w:val="20"/>
                      <w:lang w:val="id-ID"/>
                    </w:rPr>
                  </w:rPrChange>
                </w:rPr>
                <w:t>KU-0</w:t>
              </w:r>
            </w:ins>
            <w:ins w:id="4118" w:author="Miku Nosamu" w:date="2025-07-05T16:35:00Z">
              <w:r w:rsidR="002B5AC6" w:rsidRPr="00F94C65">
                <w:rPr>
                  <w:rFonts w:cstheme="minorHAnsi"/>
                  <w:noProof/>
                  <w:color w:val="auto"/>
                  <w:kern w:val="1"/>
                  <w:szCs w:val="20"/>
                  <w:rPrChange w:id="4119" w:author="Miku Nosamu" w:date="2025-07-05T16:44:00Z">
                    <w:rPr>
                      <w:rFonts w:ascii="Arial" w:hAnsi="Arial" w:cs="Arial"/>
                      <w:noProof/>
                      <w:color w:val="2C283A" w:themeColor="text2"/>
                      <w:kern w:val="1"/>
                      <w:szCs w:val="20"/>
                    </w:rPr>
                  </w:rPrChange>
                </w:rPr>
                <w:t>10</w:t>
              </w:r>
            </w:ins>
          </w:p>
        </w:tc>
      </w:tr>
      <w:tr w:rsidR="00F94C65" w:rsidRPr="00F94C65" w14:paraId="55382CD9" w14:textId="77777777" w:rsidTr="005877C0">
        <w:trPr>
          <w:ins w:id="4120" w:author="Miku Nosamu" w:date="2025-07-05T16:01:00Z"/>
        </w:trPr>
        <w:tc>
          <w:tcPr>
            <w:tcW w:w="3192" w:type="dxa"/>
            <w:vAlign w:val="center"/>
          </w:tcPr>
          <w:p w14:paraId="4A2F42B7" w14:textId="77777777" w:rsidR="00FA7031" w:rsidRPr="00F94C65" w:rsidRDefault="00FA7031" w:rsidP="005877C0">
            <w:pPr>
              <w:jc w:val="center"/>
              <w:rPr>
                <w:ins w:id="4121" w:author="Miku Nosamu" w:date="2025-07-05T16:01:00Z"/>
                <w:rFonts w:cstheme="minorHAnsi"/>
                <w:noProof/>
                <w:color w:val="auto"/>
                <w:kern w:val="1"/>
                <w:szCs w:val="20"/>
                <w:lang w:val="id-ID"/>
                <w:rPrChange w:id="4122" w:author="Miku Nosamu" w:date="2025-07-05T16:44:00Z">
                  <w:rPr>
                    <w:ins w:id="4123" w:author="Miku Nosamu" w:date="2025-07-05T16:01:00Z"/>
                    <w:rFonts w:ascii="Arial" w:hAnsi="Arial" w:cs="Arial"/>
                    <w:noProof/>
                    <w:color w:val="auto"/>
                    <w:kern w:val="1"/>
                    <w:szCs w:val="20"/>
                    <w:lang w:val="id-ID"/>
                  </w:rPr>
                </w:rPrChange>
              </w:rPr>
            </w:pPr>
            <w:ins w:id="4124" w:author="Miku Nosamu" w:date="2025-07-05T16:01:00Z">
              <w:r w:rsidRPr="00F94C65">
                <w:rPr>
                  <w:rFonts w:cstheme="minorHAnsi"/>
                  <w:noProof/>
                  <w:color w:val="auto"/>
                  <w:kern w:val="1"/>
                  <w:szCs w:val="20"/>
                  <w:lang w:val="id-ID"/>
                  <w:rPrChange w:id="4125"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121F48CA" w14:textId="69A8019A" w:rsidR="00FA7031" w:rsidRPr="00F94C65" w:rsidRDefault="002B5AC6" w:rsidP="005877C0">
            <w:pPr>
              <w:jc w:val="center"/>
              <w:rPr>
                <w:ins w:id="4126" w:author="Miku Nosamu" w:date="2025-07-05T16:01:00Z"/>
                <w:rFonts w:cstheme="minorHAnsi"/>
                <w:noProof/>
                <w:color w:val="auto"/>
                <w:kern w:val="1"/>
                <w:szCs w:val="20"/>
                <w:lang w:val="id-ID"/>
                <w:rPrChange w:id="4127" w:author="Miku Nosamu" w:date="2025-07-05T16:44:00Z">
                  <w:rPr>
                    <w:ins w:id="4128" w:author="Miku Nosamu" w:date="2025-07-05T16:01:00Z"/>
                    <w:rFonts w:ascii="Arial" w:hAnsi="Arial" w:cs="Arial"/>
                    <w:noProof/>
                    <w:color w:val="auto"/>
                    <w:kern w:val="1"/>
                    <w:szCs w:val="20"/>
                    <w:lang w:val="id-ID"/>
                  </w:rPr>
                </w:rPrChange>
              </w:rPr>
            </w:pPr>
            <w:proofErr w:type="spellStart"/>
            <w:ins w:id="4129" w:author="Miku Nosamu" w:date="2025-07-05T16:35:00Z">
              <w:r w:rsidRPr="00F94C65">
                <w:rPr>
                  <w:rFonts w:cstheme="minorHAnsi"/>
                  <w:color w:val="auto"/>
                  <w:szCs w:val="20"/>
                  <w:rPrChange w:id="4130" w:author="Miku Nosamu" w:date="2025-07-05T16:44:00Z">
                    <w:rPr/>
                  </w:rPrChange>
                </w:rPr>
                <w:t>Pengujian</w:t>
              </w:r>
              <w:proofErr w:type="spellEnd"/>
              <w:r w:rsidRPr="00F94C65">
                <w:rPr>
                  <w:rFonts w:cstheme="minorHAnsi"/>
                  <w:color w:val="auto"/>
                  <w:szCs w:val="20"/>
                  <w:rPrChange w:id="4131" w:author="Miku Nosamu" w:date="2025-07-05T16:44:00Z">
                    <w:rPr/>
                  </w:rPrChange>
                </w:rPr>
                <w:t xml:space="preserve"> login dengan password </w:t>
              </w:r>
              <w:proofErr w:type="spellStart"/>
              <w:r w:rsidRPr="00F94C65">
                <w:rPr>
                  <w:rFonts w:cstheme="minorHAnsi"/>
                  <w:color w:val="auto"/>
                  <w:szCs w:val="20"/>
                  <w:rPrChange w:id="4132" w:author="Miku Nosamu" w:date="2025-07-05T16:44:00Z">
                    <w:rPr/>
                  </w:rPrChange>
                </w:rPr>
                <w:t>kosong</w:t>
              </w:r>
            </w:ins>
            <w:proofErr w:type="spellEnd"/>
          </w:p>
        </w:tc>
      </w:tr>
      <w:tr w:rsidR="00F94C65" w:rsidRPr="00F94C65" w14:paraId="4EF7E057" w14:textId="77777777" w:rsidTr="005877C0">
        <w:trPr>
          <w:ins w:id="4133" w:author="Miku Nosamu" w:date="2025-07-05T16:01:00Z"/>
        </w:trPr>
        <w:tc>
          <w:tcPr>
            <w:tcW w:w="3192" w:type="dxa"/>
            <w:vAlign w:val="center"/>
          </w:tcPr>
          <w:p w14:paraId="671D54E6" w14:textId="77777777" w:rsidR="00FA7031" w:rsidRPr="00F94C65" w:rsidRDefault="00FA7031" w:rsidP="005877C0">
            <w:pPr>
              <w:jc w:val="center"/>
              <w:rPr>
                <w:ins w:id="4134" w:author="Miku Nosamu" w:date="2025-07-05T16:01:00Z"/>
                <w:rFonts w:cstheme="minorHAnsi"/>
                <w:noProof/>
                <w:color w:val="auto"/>
                <w:kern w:val="1"/>
                <w:szCs w:val="20"/>
                <w:lang w:val="id-ID"/>
                <w:rPrChange w:id="4135" w:author="Miku Nosamu" w:date="2025-07-05T16:44:00Z">
                  <w:rPr>
                    <w:ins w:id="4136" w:author="Miku Nosamu" w:date="2025-07-05T16:01:00Z"/>
                    <w:rFonts w:ascii="Arial" w:hAnsi="Arial" w:cs="Arial"/>
                    <w:noProof/>
                    <w:color w:val="auto"/>
                    <w:kern w:val="1"/>
                    <w:szCs w:val="20"/>
                    <w:lang w:val="id-ID"/>
                  </w:rPr>
                </w:rPrChange>
              </w:rPr>
            </w:pPr>
            <w:ins w:id="4137" w:author="Miku Nosamu" w:date="2025-07-05T16:01:00Z">
              <w:r w:rsidRPr="00F94C65">
                <w:rPr>
                  <w:rFonts w:cstheme="minorHAnsi"/>
                  <w:noProof/>
                  <w:color w:val="auto"/>
                  <w:kern w:val="1"/>
                  <w:szCs w:val="20"/>
                  <w:lang w:val="id-ID"/>
                  <w:rPrChange w:id="4138"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6B4EF41D" w14:textId="3E5586D2" w:rsidR="00FA7031" w:rsidRPr="00F94C65" w:rsidRDefault="002B5AC6" w:rsidP="005877C0">
            <w:pPr>
              <w:jc w:val="center"/>
              <w:rPr>
                <w:ins w:id="4139" w:author="Miku Nosamu" w:date="2025-07-05T16:01:00Z"/>
                <w:rFonts w:cstheme="minorHAnsi"/>
                <w:noProof/>
                <w:color w:val="auto"/>
                <w:kern w:val="1"/>
                <w:szCs w:val="20"/>
                <w:lang w:val="id-ID"/>
                <w:rPrChange w:id="4140" w:author="Miku Nosamu" w:date="2025-07-05T16:44:00Z">
                  <w:rPr>
                    <w:ins w:id="4141" w:author="Miku Nosamu" w:date="2025-07-05T16:01:00Z"/>
                    <w:rFonts w:ascii="Arial" w:hAnsi="Arial" w:cs="Arial"/>
                    <w:noProof/>
                    <w:color w:val="auto"/>
                    <w:kern w:val="1"/>
                    <w:szCs w:val="20"/>
                    <w:lang w:val="id-ID"/>
                  </w:rPr>
                </w:rPrChange>
              </w:rPr>
            </w:pPr>
            <w:proofErr w:type="spellStart"/>
            <w:ins w:id="4142" w:author="Miku Nosamu" w:date="2025-07-05T16:35:00Z">
              <w:r w:rsidRPr="00F94C65">
                <w:rPr>
                  <w:rFonts w:cstheme="minorHAnsi"/>
                  <w:color w:val="auto"/>
                  <w:szCs w:val="20"/>
                  <w:rPrChange w:id="4143" w:author="Miku Nosamu" w:date="2025-07-05T16:44:00Z">
                    <w:rPr/>
                  </w:rPrChange>
                </w:rPr>
                <w:t>Validasi</w:t>
              </w:r>
              <w:proofErr w:type="spellEnd"/>
              <w:r w:rsidRPr="00F94C65">
                <w:rPr>
                  <w:rFonts w:cstheme="minorHAnsi"/>
                  <w:color w:val="auto"/>
                  <w:szCs w:val="20"/>
                  <w:rPrChange w:id="4144" w:author="Miku Nosamu" w:date="2025-07-05T16:44:00Z">
                    <w:rPr/>
                  </w:rPrChange>
                </w:rPr>
                <w:t xml:space="preserve"> password </w:t>
              </w:r>
              <w:proofErr w:type="spellStart"/>
              <w:r w:rsidRPr="00F94C65">
                <w:rPr>
                  <w:rFonts w:cstheme="minorHAnsi"/>
                  <w:color w:val="auto"/>
                  <w:szCs w:val="20"/>
                  <w:rPrChange w:id="4145" w:author="Miku Nosamu" w:date="2025-07-05T16:44:00Z">
                    <w:rPr/>
                  </w:rPrChange>
                </w:rPr>
                <w:t>kosong</w:t>
              </w:r>
              <w:proofErr w:type="spellEnd"/>
              <w:r w:rsidRPr="00F94C65">
                <w:rPr>
                  <w:rFonts w:cstheme="minorHAnsi"/>
                  <w:color w:val="auto"/>
                  <w:szCs w:val="20"/>
                  <w:rPrChange w:id="4146" w:author="Miku Nosamu" w:date="2025-07-05T16:44:00Z">
                    <w:rPr/>
                  </w:rPrChange>
                </w:rPr>
                <w:t xml:space="preserve"> </w:t>
              </w:r>
              <w:proofErr w:type="spellStart"/>
              <w:r w:rsidRPr="00F94C65">
                <w:rPr>
                  <w:rFonts w:cstheme="minorHAnsi"/>
                  <w:color w:val="auto"/>
                  <w:szCs w:val="20"/>
                  <w:rPrChange w:id="4147" w:author="Miku Nosamu" w:date="2025-07-05T16:44:00Z">
                    <w:rPr/>
                  </w:rPrChange>
                </w:rPr>
                <w:t>saat</w:t>
              </w:r>
              <w:proofErr w:type="spellEnd"/>
              <w:r w:rsidRPr="00F94C65">
                <w:rPr>
                  <w:rFonts w:cstheme="minorHAnsi"/>
                  <w:color w:val="auto"/>
                  <w:szCs w:val="20"/>
                  <w:rPrChange w:id="4148" w:author="Miku Nosamu" w:date="2025-07-05T16:44:00Z">
                    <w:rPr/>
                  </w:rPrChange>
                </w:rPr>
                <w:t xml:space="preserve"> login</w:t>
              </w:r>
            </w:ins>
          </w:p>
        </w:tc>
      </w:tr>
      <w:tr w:rsidR="00F94C65" w:rsidRPr="00F94C65" w14:paraId="68451671" w14:textId="77777777" w:rsidTr="005877C0">
        <w:trPr>
          <w:ins w:id="4149" w:author="Miku Nosamu" w:date="2025-07-05T16:01:00Z"/>
        </w:trPr>
        <w:tc>
          <w:tcPr>
            <w:tcW w:w="3192" w:type="dxa"/>
            <w:vAlign w:val="center"/>
          </w:tcPr>
          <w:p w14:paraId="16664159" w14:textId="77777777" w:rsidR="00FA7031" w:rsidRPr="00F94C65" w:rsidRDefault="00FA7031" w:rsidP="005877C0">
            <w:pPr>
              <w:jc w:val="center"/>
              <w:rPr>
                <w:ins w:id="4150" w:author="Miku Nosamu" w:date="2025-07-05T16:01:00Z"/>
                <w:rFonts w:cstheme="minorHAnsi"/>
                <w:noProof/>
                <w:color w:val="auto"/>
                <w:kern w:val="1"/>
                <w:szCs w:val="20"/>
                <w:lang w:val="id-ID"/>
                <w:rPrChange w:id="4151" w:author="Miku Nosamu" w:date="2025-07-05T16:44:00Z">
                  <w:rPr>
                    <w:ins w:id="4152" w:author="Miku Nosamu" w:date="2025-07-05T16:01:00Z"/>
                    <w:rFonts w:ascii="Arial" w:hAnsi="Arial" w:cs="Arial"/>
                    <w:noProof/>
                    <w:color w:val="auto"/>
                    <w:kern w:val="1"/>
                    <w:szCs w:val="20"/>
                    <w:lang w:val="id-ID"/>
                  </w:rPr>
                </w:rPrChange>
              </w:rPr>
            </w:pPr>
            <w:ins w:id="4153" w:author="Miku Nosamu" w:date="2025-07-05T16:01:00Z">
              <w:r w:rsidRPr="00F94C65">
                <w:rPr>
                  <w:rFonts w:cstheme="minorHAnsi"/>
                  <w:noProof/>
                  <w:color w:val="auto"/>
                  <w:kern w:val="1"/>
                  <w:szCs w:val="20"/>
                  <w:lang w:val="id-ID"/>
                  <w:rPrChange w:id="4154"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6BE5C1B4" w14:textId="1D8FE5DA" w:rsidR="00FA7031" w:rsidRPr="00F94C65" w:rsidRDefault="002B5AC6" w:rsidP="005877C0">
            <w:pPr>
              <w:jc w:val="center"/>
              <w:rPr>
                <w:ins w:id="4155" w:author="Miku Nosamu" w:date="2025-07-05T16:01:00Z"/>
                <w:rFonts w:cstheme="minorHAnsi"/>
                <w:noProof/>
                <w:color w:val="auto"/>
                <w:kern w:val="1"/>
                <w:szCs w:val="20"/>
                <w:lang w:val="id-ID"/>
                <w:rPrChange w:id="4156" w:author="Miku Nosamu" w:date="2025-07-05T16:44:00Z">
                  <w:rPr>
                    <w:ins w:id="4157" w:author="Miku Nosamu" w:date="2025-07-05T16:01:00Z"/>
                    <w:rFonts w:ascii="Arial" w:hAnsi="Arial" w:cs="Arial"/>
                    <w:noProof/>
                    <w:color w:val="auto"/>
                    <w:kern w:val="1"/>
                    <w:szCs w:val="20"/>
                    <w:lang w:val="id-ID"/>
                  </w:rPr>
                </w:rPrChange>
              </w:rPr>
            </w:pPr>
            <w:proofErr w:type="spellStart"/>
            <w:ins w:id="4158" w:author="Miku Nosamu" w:date="2025-07-05T16:35:00Z">
              <w:r w:rsidRPr="00F94C65">
                <w:rPr>
                  <w:rFonts w:cstheme="minorHAnsi"/>
                  <w:color w:val="auto"/>
                  <w:szCs w:val="20"/>
                  <w:rPrChange w:id="4159" w:author="Miku Nosamu" w:date="2025-07-05T16:44:00Z">
                    <w:rPr/>
                  </w:rPrChange>
                </w:rPr>
                <w:t>Sistem</w:t>
              </w:r>
              <w:proofErr w:type="spellEnd"/>
              <w:r w:rsidRPr="00F94C65">
                <w:rPr>
                  <w:rFonts w:cstheme="minorHAnsi"/>
                  <w:color w:val="auto"/>
                  <w:szCs w:val="20"/>
                  <w:rPrChange w:id="4160" w:author="Miku Nosamu" w:date="2025-07-05T16:44:00Z">
                    <w:rPr/>
                  </w:rPrChange>
                </w:rPr>
                <w:t xml:space="preserve"> </w:t>
              </w:r>
              <w:proofErr w:type="spellStart"/>
              <w:r w:rsidRPr="00F94C65">
                <w:rPr>
                  <w:rFonts w:cstheme="minorHAnsi"/>
                  <w:color w:val="auto"/>
                  <w:szCs w:val="20"/>
                  <w:rPrChange w:id="4161" w:author="Miku Nosamu" w:date="2025-07-05T16:44:00Z">
                    <w:rPr/>
                  </w:rPrChange>
                </w:rPr>
                <w:t>aktif</w:t>
              </w:r>
            </w:ins>
            <w:proofErr w:type="spellEnd"/>
          </w:p>
        </w:tc>
      </w:tr>
      <w:tr w:rsidR="00F94C65" w:rsidRPr="00F94C65" w14:paraId="0023360F" w14:textId="77777777" w:rsidTr="005877C0">
        <w:trPr>
          <w:ins w:id="4162" w:author="Miku Nosamu" w:date="2025-07-05T16:01:00Z"/>
        </w:trPr>
        <w:tc>
          <w:tcPr>
            <w:tcW w:w="3192" w:type="dxa"/>
            <w:vAlign w:val="center"/>
          </w:tcPr>
          <w:p w14:paraId="3D7AD73A" w14:textId="77777777" w:rsidR="00FA7031" w:rsidRPr="00F94C65" w:rsidRDefault="00FA7031" w:rsidP="005877C0">
            <w:pPr>
              <w:jc w:val="center"/>
              <w:rPr>
                <w:ins w:id="4163" w:author="Miku Nosamu" w:date="2025-07-05T16:01:00Z"/>
                <w:rFonts w:cstheme="minorHAnsi"/>
                <w:noProof/>
                <w:color w:val="auto"/>
                <w:kern w:val="1"/>
                <w:szCs w:val="20"/>
                <w:lang w:val="id-ID"/>
                <w:rPrChange w:id="4164" w:author="Miku Nosamu" w:date="2025-07-05T16:44:00Z">
                  <w:rPr>
                    <w:ins w:id="4165" w:author="Miku Nosamu" w:date="2025-07-05T16:01:00Z"/>
                    <w:rFonts w:ascii="Arial" w:hAnsi="Arial" w:cs="Arial"/>
                    <w:noProof/>
                    <w:color w:val="auto"/>
                    <w:kern w:val="1"/>
                    <w:szCs w:val="20"/>
                    <w:lang w:val="id-ID"/>
                  </w:rPr>
                </w:rPrChange>
              </w:rPr>
            </w:pPr>
            <w:ins w:id="4166" w:author="Miku Nosamu" w:date="2025-07-05T16:01:00Z">
              <w:r w:rsidRPr="00F94C65">
                <w:rPr>
                  <w:rFonts w:cstheme="minorHAnsi"/>
                  <w:noProof/>
                  <w:color w:val="auto"/>
                  <w:kern w:val="1"/>
                  <w:szCs w:val="20"/>
                  <w:lang w:val="id-ID"/>
                  <w:rPrChange w:id="4167"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2C9F8E4F" w14:textId="77777777" w:rsidR="00FA7031" w:rsidRPr="00F94C65" w:rsidRDefault="00FA7031" w:rsidP="005877C0">
            <w:pPr>
              <w:jc w:val="center"/>
              <w:rPr>
                <w:ins w:id="4168" w:author="Miku Nosamu" w:date="2025-07-05T16:01:00Z"/>
                <w:rFonts w:cstheme="minorHAnsi"/>
                <w:noProof/>
                <w:color w:val="auto"/>
                <w:kern w:val="1"/>
                <w:szCs w:val="20"/>
                <w:rPrChange w:id="4169" w:author="Miku Nosamu" w:date="2025-07-05T16:44:00Z">
                  <w:rPr>
                    <w:ins w:id="4170" w:author="Miku Nosamu" w:date="2025-07-05T16:01:00Z"/>
                    <w:rFonts w:ascii="Arial" w:hAnsi="Arial" w:cs="Arial"/>
                    <w:noProof/>
                    <w:color w:val="auto"/>
                    <w:kern w:val="1"/>
                    <w:szCs w:val="20"/>
                  </w:rPr>
                </w:rPrChange>
              </w:rPr>
            </w:pPr>
            <w:ins w:id="4171" w:author="Miku Nosamu" w:date="2025-07-05T16:01:00Z">
              <w:r w:rsidRPr="00F94C65">
                <w:rPr>
                  <w:rFonts w:cstheme="minorHAnsi"/>
                  <w:noProof/>
                  <w:color w:val="auto"/>
                  <w:kern w:val="1"/>
                  <w:szCs w:val="20"/>
                  <w:rPrChange w:id="4172" w:author="Miku Nosamu" w:date="2025-07-05T16:44:00Z">
                    <w:rPr>
                      <w:rFonts w:ascii="Arial" w:hAnsi="Arial" w:cs="Arial"/>
                      <w:noProof/>
                      <w:color w:val="auto"/>
                      <w:kern w:val="1"/>
                      <w:szCs w:val="20"/>
                    </w:rPr>
                  </w:rPrChange>
                </w:rPr>
                <w:t>9 Juli 2025</w:t>
              </w:r>
            </w:ins>
          </w:p>
        </w:tc>
      </w:tr>
      <w:tr w:rsidR="00F94C65" w:rsidRPr="00F94C65" w14:paraId="2C228E13" w14:textId="77777777" w:rsidTr="005877C0">
        <w:trPr>
          <w:ins w:id="4173" w:author="Miku Nosamu" w:date="2025-07-05T16:01:00Z"/>
        </w:trPr>
        <w:tc>
          <w:tcPr>
            <w:tcW w:w="3192" w:type="dxa"/>
            <w:vAlign w:val="center"/>
          </w:tcPr>
          <w:p w14:paraId="61DD8A41" w14:textId="77777777" w:rsidR="00FA7031" w:rsidRPr="00F94C65" w:rsidRDefault="00FA7031" w:rsidP="005877C0">
            <w:pPr>
              <w:jc w:val="center"/>
              <w:rPr>
                <w:ins w:id="4174" w:author="Miku Nosamu" w:date="2025-07-05T16:01:00Z"/>
                <w:rFonts w:cstheme="minorHAnsi"/>
                <w:noProof/>
                <w:color w:val="auto"/>
                <w:kern w:val="1"/>
                <w:szCs w:val="20"/>
                <w:lang w:val="id-ID"/>
                <w:rPrChange w:id="4175" w:author="Miku Nosamu" w:date="2025-07-05T16:44:00Z">
                  <w:rPr>
                    <w:ins w:id="4176" w:author="Miku Nosamu" w:date="2025-07-05T16:01:00Z"/>
                    <w:rFonts w:ascii="Arial" w:hAnsi="Arial" w:cs="Arial"/>
                    <w:noProof/>
                    <w:color w:val="auto"/>
                    <w:kern w:val="1"/>
                    <w:szCs w:val="20"/>
                    <w:lang w:val="id-ID"/>
                  </w:rPr>
                </w:rPrChange>
              </w:rPr>
            </w:pPr>
            <w:ins w:id="4177" w:author="Miku Nosamu" w:date="2025-07-05T16:01:00Z">
              <w:r w:rsidRPr="00F94C65">
                <w:rPr>
                  <w:rFonts w:cstheme="minorHAnsi"/>
                  <w:noProof/>
                  <w:color w:val="auto"/>
                  <w:kern w:val="1"/>
                  <w:szCs w:val="20"/>
                  <w:lang w:val="id-ID"/>
                  <w:rPrChange w:id="4178"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0B0DD149" w14:textId="77777777" w:rsidR="00FA7031" w:rsidRPr="00F94C65" w:rsidRDefault="00FA7031" w:rsidP="005877C0">
            <w:pPr>
              <w:jc w:val="center"/>
              <w:rPr>
                <w:ins w:id="4179" w:author="Miku Nosamu" w:date="2025-07-05T16:01:00Z"/>
                <w:rFonts w:cstheme="minorHAnsi"/>
                <w:noProof/>
                <w:color w:val="auto"/>
                <w:kern w:val="1"/>
                <w:szCs w:val="20"/>
                <w:lang w:val="id-ID"/>
                <w:rPrChange w:id="4180" w:author="Miku Nosamu" w:date="2025-07-05T16:44:00Z">
                  <w:rPr>
                    <w:ins w:id="4181" w:author="Miku Nosamu" w:date="2025-07-05T16:01:00Z"/>
                    <w:rFonts w:ascii="Arial" w:hAnsi="Arial" w:cs="Arial"/>
                    <w:noProof/>
                    <w:color w:val="auto"/>
                    <w:kern w:val="1"/>
                    <w:szCs w:val="20"/>
                    <w:lang w:val="id-ID"/>
                  </w:rPr>
                </w:rPrChange>
              </w:rPr>
            </w:pPr>
            <w:ins w:id="4182" w:author="Miku Nosamu" w:date="2025-07-05T16:01:00Z">
              <w:r w:rsidRPr="00F94C65">
                <w:rPr>
                  <w:rFonts w:cstheme="minorHAnsi"/>
                  <w:noProof/>
                  <w:color w:val="auto"/>
                  <w:kern w:val="1"/>
                  <w:szCs w:val="20"/>
                  <w:rPrChange w:id="4183" w:author="Miku Nosamu" w:date="2025-07-05T16:44:00Z">
                    <w:rPr>
                      <w:rFonts w:ascii="Arial" w:hAnsi="Arial" w:cs="Arial"/>
                      <w:noProof/>
                      <w:color w:val="auto"/>
                      <w:kern w:val="1"/>
                      <w:szCs w:val="20"/>
                    </w:rPr>
                  </w:rPrChange>
                </w:rPr>
                <w:t>Lucky Abdillah</w:t>
              </w:r>
            </w:ins>
          </w:p>
        </w:tc>
      </w:tr>
      <w:tr w:rsidR="00F94C65" w:rsidRPr="00F94C65" w14:paraId="5E8B865A" w14:textId="77777777" w:rsidTr="005877C0">
        <w:trPr>
          <w:ins w:id="4184" w:author="Miku Nosamu" w:date="2025-07-05T16:01:00Z"/>
        </w:trPr>
        <w:tc>
          <w:tcPr>
            <w:tcW w:w="9576" w:type="dxa"/>
            <w:gridSpan w:val="3"/>
            <w:vAlign w:val="center"/>
          </w:tcPr>
          <w:p w14:paraId="44B13D5A" w14:textId="77777777" w:rsidR="00FA7031" w:rsidRPr="00F94C65" w:rsidRDefault="00FA7031" w:rsidP="005877C0">
            <w:pPr>
              <w:jc w:val="center"/>
              <w:rPr>
                <w:ins w:id="4185" w:author="Miku Nosamu" w:date="2025-07-05T16:01:00Z"/>
                <w:rFonts w:cstheme="minorHAnsi"/>
                <w:noProof/>
                <w:color w:val="auto"/>
                <w:kern w:val="1"/>
                <w:szCs w:val="20"/>
                <w:lang w:val="id-ID"/>
                <w:rPrChange w:id="4186" w:author="Miku Nosamu" w:date="2025-07-05T16:44:00Z">
                  <w:rPr>
                    <w:ins w:id="4187" w:author="Miku Nosamu" w:date="2025-07-05T16:01:00Z"/>
                    <w:rFonts w:ascii="Arial" w:hAnsi="Arial" w:cs="Arial"/>
                    <w:noProof/>
                    <w:color w:val="auto"/>
                    <w:kern w:val="1"/>
                    <w:szCs w:val="20"/>
                    <w:lang w:val="id-ID"/>
                  </w:rPr>
                </w:rPrChange>
              </w:rPr>
            </w:pPr>
            <w:ins w:id="4188" w:author="Miku Nosamu" w:date="2025-07-05T16:01:00Z">
              <w:r w:rsidRPr="00F94C65">
                <w:rPr>
                  <w:rFonts w:cstheme="minorHAnsi"/>
                  <w:noProof/>
                  <w:color w:val="auto"/>
                  <w:kern w:val="1"/>
                  <w:szCs w:val="20"/>
                  <w:lang w:val="id-ID"/>
                  <w:rPrChange w:id="4189" w:author="Miku Nosamu" w:date="2025-07-05T16:44:00Z">
                    <w:rPr>
                      <w:rFonts w:ascii="Arial" w:hAnsi="Arial" w:cs="Arial"/>
                      <w:noProof/>
                      <w:color w:val="auto"/>
                      <w:kern w:val="1"/>
                      <w:szCs w:val="20"/>
                      <w:lang w:val="id-ID"/>
                    </w:rPr>
                  </w:rPrChange>
                </w:rPr>
                <w:lastRenderedPageBreak/>
                <w:t>Skenario</w:t>
              </w:r>
            </w:ins>
          </w:p>
        </w:tc>
      </w:tr>
      <w:tr w:rsidR="00F94C65" w:rsidRPr="00F94C65" w14:paraId="59541B1F" w14:textId="77777777" w:rsidTr="005877C0">
        <w:trPr>
          <w:ins w:id="4190" w:author="Miku Nosamu" w:date="2025-07-05T16:01:00Z"/>
        </w:trPr>
        <w:tc>
          <w:tcPr>
            <w:tcW w:w="9576" w:type="dxa"/>
            <w:gridSpan w:val="3"/>
            <w:vAlign w:val="center"/>
          </w:tcPr>
          <w:p w14:paraId="79C27739" w14:textId="5BC12ACD" w:rsidR="002B5AC6" w:rsidRPr="00F94C65" w:rsidRDefault="002B5AC6">
            <w:pPr>
              <w:pStyle w:val="NormalWeb"/>
              <w:numPr>
                <w:ilvl w:val="0"/>
                <w:numId w:val="80"/>
              </w:numPr>
              <w:spacing w:before="0" w:beforeAutospacing="0" w:after="0" w:afterAutospacing="0" w:line="360" w:lineRule="auto"/>
              <w:rPr>
                <w:ins w:id="4191" w:author="Miku Nosamu" w:date="2025-07-05T16:35:00Z"/>
                <w:rFonts w:asciiTheme="minorHAnsi" w:hAnsiTheme="minorHAnsi" w:cstheme="minorHAnsi"/>
                <w:sz w:val="20"/>
                <w:szCs w:val="20"/>
                <w:rPrChange w:id="4192" w:author="Miku Nosamu" w:date="2025-07-05T16:44:00Z">
                  <w:rPr>
                    <w:ins w:id="4193" w:author="Miku Nosamu" w:date="2025-07-05T16:35:00Z"/>
                  </w:rPr>
                </w:rPrChange>
              </w:rPr>
              <w:pPrChange w:id="4194" w:author="Miku Nosamu" w:date="2025-07-05T16:45:00Z">
                <w:pPr>
                  <w:pStyle w:val="NormalWeb"/>
                </w:pPr>
              </w:pPrChange>
            </w:pPr>
            <w:ins w:id="4195" w:author="Miku Nosamu" w:date="2025-07-05T16:35:00Z">
              <w:r w:rsidRPr="00F94C65">
                <w:rPr>
                  <w:rFonts w:asciiTheme="minorHAnsi" w:hAnsiTheme="minorHAnsi" w:cstheme="minorHAnsi"/>
                  <w:sz w:val="20"/>
                  <w:szCs w:val="20"/>
                  <w:rPrChange w:id="4196" w:author="Miku Nosamu" w:date="2025-07-05T16:44:00Z">
                    <w:rPr/>
                  </w:rPrChange>
                </w:rPr>
                <w:t>Masukkan email valid</w:t>
              </w:r>
            </w:ins>
          </w:p>
          <w:p w14:paraId="3464C89C" w14:textId="5CEBF606" w:rsidR="002B5AC6" w:rsidRPr="00F94C65" w:rsidRDefault="002B5AC6">
            <w:pPr>
              <w:pStyle w:val="NormalWeb"/>
              <w:numPr>
                <w:ilvl w:val="0"/>
                <w:numId w:val="80"/>
              </w:numPr>
              <w:spacing w:before="0" w:beforeAutospacing="0" w:after="0" w:afterAutospacing="0" w:line="360" w:lineRule="auto"/>
              <w:rPr>
                <w:ins w:id="4197" w:author="Miku Nosamu" w:date="2025-07-05T16:35:00Z"/>
                <w:rFonts w:asciiTheme="minorHAnsi" w:hAnsiTheme="minorHAnsi" w:cstheme="minorHAnsi"/>
                <w:sz w:val="20"/>
                <w:szCs w:val="20"/>
                <w:rPrChange w:id="4198" w:author="Miku Nosamu" w:date="2025-07-05T16:44:00Z">
                  <w:rPr>
                    <w:ins w:id="4199" w:author="Miku Nosamu" w:date="2025-07-05T16:35:00Z"/>
                  </w:rPr>
                </w:rPrChange>
              </w:rPr>
              <w:pPrChange w:id="4200" w:author="Miku Nosamu" w:date="2025-07-05T16:45:00Z">
                <w:pPr>
                  <w:pStyle w:val="NormalWeb"/>
                </w:pPr>
              </w:pPrChange>
            </w:pPr>
            <w:proofErr w:type="spellStart"/>
            <w:ins w:id="4201" w:author="Miku Nosamu" w:date="2025-07-05T16:35:00Z">
              <w:r w:rsidRPr="00F94C65">
                <w:rPr>
                  <w:rFonts w:asciiTheme="minorHAnsi" w:hAnsiTheme="minorHAnsi" w:cstheme="minorHAnsi"/>
                  <w:sz w:val="20"/>
                  <w:szCs w:val="20"/>
                  <w:rPrChange w:id="4202" w:author="Miku Nosamu" w:date="2025-07-05T16:44:00Z">
                    <w:rPr/>
                  </w:rPrChange>
                </w:rPr>
                <w:t>Kosongkan</w:t>
              </w:r>
              <w:proofErr w:type="spellEnd"/>
              <w:r w:rsidRPr="00F94C65">
                <w:rPr>
                  <w:rFonts w:asciiTheme="minorHAnsi" w:hAnsiTheme="minorHAnsi" w:cstheme="minorHAnsi"/>
                  <w:sz w:val="20"/>
                  <w:szCs w:val="20"/>
                  <w:rPrChange w:id="4203" w:author="Miku Nosamu" w:date="2025-07-05T16:44:00Z">
                    <w:rPr/>
                  </w:rPrChange>
                </w:rPr>
                <w:t xml:space="preserve"> password</w:t>
              </w:r>
            </w:ins>
          </w:p>
          <w:p w14:paraId="609543BA" w14:textId="289202A5" w:rsidR="00FA7031" w:rsidRPr="00F94C65" w:rsidRDefault="002B5AC6">
            <w:pPr>
              <w:pStyle w:val="NormalWeb"/>
              <w:numPr>
                <w:ilvl w:val="0"/>
                <w:numId w:val="80"/>
              </w:numPr>
              <w:spacing w:before="0" w:beforeAutospacing="0" w:after="0" w:afterAutospacing="0" w:line="360" w:lineRule="auto"/>
              <w:rPr>
                <w:ins w:id="4204" w:author="Miku Nosamu" w:date="2025-07-05T16:01:00Z"/>
                <w:rFonts w:asciiTheme="minorHAnsi" w:hAnsiTheme="minorHAnsi" w:cstheme="minorHAnsi"/>
                <w:szCs w:val="20"/>
                <w:rPrChange w:id="4205" w:author="Miku Nosamu" w:date="2025-07-05T16:45:00Z">
                  <w:rPr>
                    <w:ins w:id="4206" w:author="Miku Nosamu" w:date="2025-07-05T16:01:00Z"/>
                    <w:rFonts w:ascii="Arial" w:hAnsi="Arial" w:cs="Arial"/>
                    <w:noProof/>
                    <w:color w:val="auto"/>
                    <w:kern w:val="1"/>
                    <w:szCs w:val="20"/>
                    <w:lang w:val="id-ID"/>
                  </w:rPr>
                </w:rPrChange>
              </w:rPr>
              <w:pPrChange w:id="4207" w:author="Miku Nosamu" w:date="2025-07-05T16:45:00Z">
                <w:pPr>
                  <w:pStyle w:val="ListParagraph"/>
                  <w:numPr>
                    <w:numId w:val="43"/>
                  </w:numPr>
                  <w:spacing w:before="0" w:after="0" w:line="360" w:lineRule="auto"/>
                  <w:ind w:hanging="360"/>
                  <w:jc w:val="left"/>
                </w:pPr>
              </w:pPrChange>
            </w:pPr>
            <w:proofErr w:type="spellStart"/>
            <w:ins w:id="4208" w:author="Miku Nosamu" w:date="2025-07-05T16:35:00Z">
              <w:r w:rsidRPr="00F94C65">
                <w:rPr>
                  <w:rFonts w:asciiTheme="minorHAnsi" w:hAnsiTheme="minorHAnsi" w:cstheme="minorHAnsi"/>
                  <w:sz w:val="20"/>
                  <w:szCs w:val="20"/>
                  <w:rPrChange w:id="4209" w:author="Miku Nosamu" w:date="2025-07-05T16:44:00Z">
                    <w:rPr/>
                  </w:rPrChange>
                </w:rPr>
                <w:t>Klik</w:t>
              </w:r>
              <w:proofErr w:type="spellEnd"/>
              <w:r w:rsidRPr="00F94C65">
                <w:rPr>
                  <w:rFonts w:asciiTheme="minorHAnsi" w:hAnsiTheme="minorHAnsi" w:cstheme="minorHAnsi"/>
                  <w:sz w:val="20"/>
                  <w:szCs w:val="20"/>
                  <w:rPrChange w:id="4210" w:author="Miku Nosamu" w:date="2025-07-05T16:44:00Z">
                    <w:rPr/>
                  </w:rPrChange>
                </w:rPr>
                <w:t xml:space="preserve"> “Login”</w:t>
              </w:r>
            </w:ins>
          </w:p>
        </w:tc>
      </w:tr>
      <w:tr w:rsidR="00F94C65" w:rsidRPr="00F94C65" w14:paraId="2E084143" w14:textId="77777777" w:rsidTr="005877C0">
        <w:trPr>
          <w:trHeight w:val="101"/>
          <w:ins w:id="4211" w:author="Miku Nosamu" w:date="2025-07-05T16:01:00Z"/>
        </w:trPr>
        <w:tc>
          <w:tcPr>
            <w:tcW w:w="3192" w:type="dxa"/>
            <w:vAlign w:val="center"/>
          </w:tcPr>
          <w:p w14:paraId="0AA16B54" w14:textId="77777777" w:rsidR="00FA7031" w:rsidRPr="00F94C65" w:rsidRDefault="00FA7031" w:rsidP="005877C0">
            <w:pPr>
              <w:jc w:val="center"/>
              <w:rPr>
                <w:ins w:id="4212" w:author="Miku Nosamu" w:date="2025-07-05T16:01:00Z"/>
                <w:rFonts w:cstheme="minorHAnsi"/>
                <w:noProof/>
                <w:color w:val="auto"/>
                <w:kern w:val="1"/>
                <w:szCs w:val="20"/>
                <w:lang w:val="id-ID"/>
                <w:rPrChange w:id="4213" w:author="Miku Nosamu" w:date="2025-07-05T16:44:00Z">
                  <w:rPr>
                    <w:ins w:id="4214" w:author="Miku Nosamu" w:date="2025-07-05T16:01:00Z"/>
                    <w:rFonts w:ascii="Arial" w:hAnsi="Arial" w:cs="Arial"/>
                    <w:noProof/>
                    <w:color w:val="auto"/>
                    <w:kern w:val="1"/>
                    <w:szCs w:val="20"/>
                    <w:lang w:val="id-ID"/>
                  </w:rPr>
                </w:rPrChange>
              </w:rPr>
            </w:pPr>
            <w:ins w:id="4215" w:author="Miku Nosamu" w:date="2025-07-05T16:01:00Z">
              <w:r w:rsidRPr="00F94C65">
                <w:rPr>
                  <w:rFonts w:cstheme="minorHAnsi"/>
                  <w:noProof/>
                  <w:color w:val="auto"/>
                  <w:kern w:val="1"/>
                  <w:szCs w:val="20"/>
                  <w:lang w:val="id-ID"/>
                  <w:rPrChange w:id="4216"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6D9F1AAD" w14:textId="77777777" w:rsidR="00FA7031" w:rsidRPr="00F94C65" w:rsidRDefault="00FA7031" w:rsidP="005877C0">
            <w:pPr>
              <w:jc w:val="center"/>
              <w:rPr>
                <w:ins w:id="4217" w:author="Miku Nosamu" w:date="2025-07-05T16:01:00Z"/>
                <w:rFonts w:cstheme="minorHAnsi"/>
                <w:noProof/>
                <w:color w:val="auto"/>
                <w:kern w:val="1"/>
                <w:szCs w:val="20"/>
                <w:lang w:val="id-ID"/>
                <w:rPrChange w:id="4218" w:author="Miku Nosamu" w:date="2025-07-05T16:44:00Z">
                  <w:rPr>
                    <w:ins w:id="4219" w:author="Miku Nosamu" w:date="2025-07-05T16:01:00Z"/>
                    <w:rFonts w:ascii="Arial" w:hAnsi="Arial" w:cs="Arial"/>
                    <w:noProof/>
                    <w:color w:val="auto"/>
                    <w:kern w:val="1"/>
                    <w:szCs w:val="20"/>
                    <w:lang w:val="id-ID"/>
                  </w:rPr>
                </w:rPrChange>
              </w:rPr>
            </w:pPr>
            <w:ins w:id="4220" w:author="Miku Nosamu" w:date="2025-07-05T16:01:00Z">
              <w:r w:rsidRPr="00F94C65">
                <w:rPr>
                  <w:rFonts w:cstheme="minorHAnsi"/>
                  <w:noProof/>
                  <w:color w:val="auto"/>
                  <w:kern w:val="1"/>
                  <w:szCs w:val="20"/>
                  <w:lang w:val="id-ID"/>
                  <w:rPrChange w:id="4221"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0BCF62A6" w14:textId="77777777" w:rsidR="00FA7031" w:rsidRPr="00F94C65" w:rsidRDefault="00FA7031" w:rsidP="005877C0">
            <w:pPr>
              <w:jc w:val="center"/>
              <w:rPr>
                <w:ins w:id="4222" w:author="Miku Nosamu" w:date="2025-07-05T16:01:00Z"/>
                <w:rFonts w:cstheme="minorHAnsi"/>
                <w:noProof/>
                <w:color w:val="auto"/>
                <w:kern w:val="1"/>
                <w:szCs w:val="20"/>
                <w:lang w:val="id-ID"/>
                <w:rPrChange w:id="4223" w:author="Miku Nosamu" w:date="2025-07-05T16:44:00Z">
                  <w:rPr>
                    <w:ins w:id="4224" w:author="Miku Nosamu" w:date="2025-07-05T16:01:00Z"/>
                    <w:rFonts w:ascii="Arial" w:hAnsi="Arial" w:cs="Arial"/>
                    <w:noProof/>
                    <w:color w:val="auto"/>
                    <w:kern w:val="1"/>
                    <w:szCs w:val="20"/>
                    <w:lang w:val="id-ID"/>
                  </w:rPr>
                </w:rPrChange>
              </w:rPr>
            </w:pPr>
            <w:ins w:id="4225" w:author="Miku Nosamu" w:date="2025-07-05T16:01:00Z">
              <w:r w:rsidRPr="00F94C65">
                <w:rPr>
                  <w:rFonts w:cstheme="minorHAnsi"/>
                  <w:noProof/>
                  <w:color w:val="auto"/>
                  <w:kern w:val="1"/>
                  <w:szCs w:val="20"/>
                  <w:lang w:val="id-ID"/>
                  <w:rPrChange w:id="4226" w:author="Miku Nosamu" w:date="2025-07-05T16:44:00Z">
                    <w:rPr>
                      <w:rFonts w:ascii="Arial" w:hAnsi="Arial" w:cs="Arial"/>
                      <w:noProof/>
                      <w:color w:val="auto"/>
                      <w:kern w:val="1"/>
                      <w:szCs w:val="20"/>
                      <w:lang w:val="id-ID"/>
                    </w:rPr>
                  </w:rPrChange>
                </w:rPr>
                <w:t>Kesimpulan</w:t>
              </w:r>
            </w:ins>
          </w:p>
        </w:tc>
      </w:tr>
      <w:tr w:rsidR="00F94C65" w:rsidRPr="00F94C65" w14:paraId="17C7E2EC" w14:textId="77777777" w:rsidTr="005877C0">
        <w:trPr>
          <w:trHeight w:val="100"/>
          <w:ins w:id="4227" w:author="Miku Nosamu" w:date="2025-07-05T16:01:00Z"/>
        </w:trPr>
        <w:tc>
          <w:tcPr>
            <w:tcW w:w="3192" w:type="dxa"/>
            <w:vAlign w:val="center"/>
          </w:tcPr>
          <w:p w14:paraId="0DBC81B5" w14:textId="39EEB705" w:rsidR="00FA7031" w:rsidRPr="00F94C65" w:rsidRDefault="002B5AC6">
            <w:pPr>
              <w:spacing w:line="360" w:lineRule="auto"/>
              <w:jc w:val="center"/>
              <w:rPr>
                <w:ins w:id="4228" w:author="Miku Nosamu" w:date="2025-07-05T16:01:00Z"/>
                <w:rFonts w:cstheme="minorHAnsi"/>
                <w:noProof/>
                <w:color w:val="auto"/>
                <w:kern w:val="1"/>
                <w:szCs w:val="20"/>
                <w:lang w:val="id-ID"/>
                <w:rPrChange w:id="4229" w:author="Miku Nosamu" w:date="2025-07-05T16:44:00Z">
                  <w:rPr>
                    <w:ins w:id="4230" w:author="Miku Nosamu" w:date="2025-07-05T16:01:00Z"/>
                    <w:rFonts w:ascii="Arial" w:hAnsi="Arial" w:cs="Arial"/>
                    <w:noProof/>
                    <w:color w:val="auto"/>
                    <w:kern w:val="1"/>
                    <w:szCs w:val="20"/>
                    <w:lang w:val="id-ID"/>
                  </w:rPr>
                </w:rPrChange>
              </w:rPr>
              <w:pPrChange w:id="4231" w:author="Miku Nosamu" w:date="2025-07-05T17:38:00Z">
                <w:pPr>
                  <w:jc w:val="center"/>
                </w:pPr>
              </w:pPrChange>
            </w:pPr>
            <w:proofErr w:type="spellStart"/>
            <w:ins w:id="4232" w:author="Miku Nosamu" w:date="2025-07-05T16:35:00Z">
              <w:r w:rsidRPr="00F94C65">
                <w:rPr>
                  <w:rFonts w:cstheme="minorHAnsi"/>
                  <w:color w:val="auto"/>
                  <w:szCs w:val="20"/>
                  <w:rPrChange w:id="4233" w:author="Miku Nosamu" w:date="2025-07-05T16:44:00Z">
                    <w:rPr/>
                  </w:rPrChange>
                </w:rPr>
                <w:t>Sistem</w:t>
              </w:r>
              <w:proofErr w:type="spellEnd"/>
              <w:r w:rsidRPr="00F94C65">
                <w:rPr>
                  <w:rFonts w:cstheme="minorHAnsi"/>
                  <w:color w:val="auto"/>
                  <w:szCs w:val="20"/>
                  <w:rPrChange w:id="4234" w:author="Miku Nosamu" w:date="2025-07-05T16:44:00Z">
                    <w:rPr/>
                  </w:rPrChange>
                </w:rPr>
                <w:t xml:space="preserve"> </w:t>
              </w:r>
              <w:proofErr w:type="spellStart"/>
              <w:r w:rsidRPr="00F94C65">
                <w:rPr>
                  <w:rFonts w:cstheme="minorHAnsi"/>
                  <w:color w:val="auto"/>
                  <w:szCs w:val="20"/>
                  <w:rPrChange w:id="4235" w:author="Miku Nosamu" w:date="2025-07-05T16:44:00Z">
                    <w:rPr/>
                  </w:rPrChange>
                </w:rPr>
                <w:t>menampilkan</w:t>
              </w:r>
              <w:proofErr w:type="spellEnd"/>
              <w:r w:rsidRPr="00F94C65">
                <w:rPr>
                  <w:rFonts w:cstheme="minorHAnsi"/>
                  <w:color w:val="auto"/>
                  <w:szCs w:val="20"/>
                  <w:rPrChange w:id="4236" w:author="Miku Nosamu" w:date="2025-07-05T16:44:00Z">
                    <w:rPr/>
                  </w:rPrChange>
                </w:rPr>
                <w:t xml:space="preserve"> </w:t>
              </w:r>
              <w:proofErr w:type="spellStart"/>
              <w:r w:rsidRPr="00F94C65">
                <w:rPr>
                  <w:rFonts w:cstheme="minorHAnsi"/>
                  <w:color w:val="auto"/>
                  <w:szCs w:val="20"/>
                  <w:rPrChange w:id="4237" w:author="Miku Nosamu" w:date="2025-07-05T16:44:00Z">
                    <w:rPr/>
                  </w:rPrChange>
                </w:rPr>
                <w:t>pesan</w:t>
              </w:r>
              <w:proofErr w:type="spellEnd"/>
              <w:r w:rsidRPr="00F94C65">
                <w:rPr>
                  <w:rFonts w:cstheme="minorHAnsi"/>
                  <w:color w:val="auto"/>
                  <w:szCs w:val="20"/>
                  <w:rPrChange w:id="4238" w:author="Miku Nosamu" w:date="2025-07-05T16:44:00Z">
                    <w:rPr/>
                  </w:rPrChange>
                </w:rPr>
                <w:t xml:space="preserve"> </w:t>
              </w:r>
              <w:proofErr w:type="spellStart"/>
              <w:r w:rsidRPr="00F94C65">
                <w:rPr>
                  <w:rFonts w:cstheme="minorHAnsi"/>
                  <w:color w:val="auto"/>
                  <w:szCs w:val="20"/>
                  <w:rPrChange w:id="4239" w:author="Miku Nosamu" w:date="2025-07-05T16:44:00Z">
                    <w:rPr/>
                  </w:rPrChange>
                </w:rPr>
                <w:t>bahwa</w:t>
              </w:r>
              <w:proofErr w:type="spellEnd"/>
              <w:r w:rsidRPr="00F94C65">
                <w:rPr>
                  <w:rFonts w:cstheme="minorHAnsi"/>
                  <w:color w:val="auto"/>
                  <w:szCs w:val="20"/>
                  <w:rPrChange w:id="4240" w:author="Miku Nosamu" w:date="2025-07-05T16:44:00Z">
                    <w:rPr/>
                  </w:rPrChange>
                </w:rPr>
                <w:t xml:space="preserve"> password </w:t>
              </w:r>
              <w:proofErr w:type="spellStart"/>
              <w:r w:rsidRPr="00F94C65">
                <w:rPr>
                  <w:rFonts w:cstheme="minorHAnsi"/>
                  <w:color w:val="auto"/>
                  <w:szCs w:val="20"/>
                  <w:rPrChange w:id="4241" w:author="Miku Nosamu" w:date="2025-07-05T16:44:00Z">
                    <w:rPr/>
                  </w:rPrChange>
                </w:rPr>
                <w:t>wajib</w:t>
              </w:r>
              <w:proofErr w:type="spellEnd"/>
              <w:r w:rsidRPr="00F94C65">
                <w:rPr>
                  <w:rFonts w:cstheme="minorHAnsi"/>
                  <w:color w:val="auto"/>
                  <w:szCs w:val="20"/>
                  <w:rPrChange w:id="4242" w:author="Miku Nosamu" w:date="2025-07-05T16:44:00Z">
                    <w:rPr/>
                  </w:rPrChange>
                </w:rPr>
                <w:t xml:space="preserve"> </w:t>
              </w:r>
              <w:proofErr w:type="spellStart"/>
              <w:r w:rsidRPr="00F94C65">
                <w:rPr>
                  <w:rFonts w:cstheme="minorHAnsi"/>
                  <w:color w:val="auto"/>
                  <w:szCs w:val="20"/>
                  <w:rPrChange w:id="4243" w:author="Miku Nosamu" w:date="2025-07-05T16:44:00Z">
                    <w:rPr/>
                  </w:rPrChange>
                </w:rPr>
                <w:t>diisi</w:t>
              </w:r>
            </w:ins>
            <w:proofErr w:type="spellEnd"/>
          </w:p>
        </w:tc>
        <w:tc>
          <w:tcPr>
            <w:tcW w:w="3192" w:type="dxa"/>
            <w:vAlign w:val="center"/>
          </w:tcPr>
          <w:p w14:paraId="13C8B27B" w14:textId="375FE98A" w:rsidR="00FA7031" w:rsidRPr="00F94C65" w:rsidRDefault="002B5AC6">
            <w:pPr>
              <w:spacing w:line="360" w:lineRule="auto"/>
              <w:jc w:val="center"/>
              <w:rPr>
                <w:ins w:id="4244" w:author="Miku Nosamu" w:date="2025-07-05T16:01:00Z"/>
                <w:rFonts w:cstheme="minorHAnsi"/>
                <w:noProof/>
                <w:color w:val="auto"/>
                <w:kern w:val="1"/>
                <w:szCs w:val="20"/>
                <w:lang w:val="id-ID"/>
                <w:rPrChange w:id="4245" w:author="Miku Nosamu" w:date="2025-07-05T16:44:00Z">
                  <w:rPr>
                    <w:ins w:id="4246" w:author="Miku Nosamu" w:date="2025-07-05T16:01:00Z"/>
                    <w:rFonts w:ascii="Arial" w:hAnsi="Arial" w:cs="Arial"/>
                    <w:noProof/>
                    <w:color w:val="auto"/>
                    <w:kern w:val="1"/>
                    <w:szCs w:val="20"/>
                    <w:lang w:val="id-ID"/>
                  </w:rPr>
                </w:rPrChange>
              </w:rPr>
              <w:pPrChange w:id="4247" w:author="Miku Nosamu" w:date="2025-07-05T17:38:00Z">
                <w:pPr>
                  <w:jc w:val="center"/>
                </w:pPr>
              </w:pPrChange>
            </w:pPr>
            <w:proofErr w:type="spellStart"/>
            <w:ins w:id="4248" w:author="Miku Nosamu" w:date="2025-07-05T16:35:00Z">
              <w:r w:rsidRPr="00F94C65">
                <w:rPr>
                  <w:rFonts w:cstheme="minorHAnsi"/>
                  <w:color w:val="auto"/>
                  <w:szCs w:val="20"/>
                  <w:rPrChange w:id="4249" w:author="Miku Nosamu" w:date="2025-07-05T16:44:00Z">
                    <w:rPr/>
                  </w:rPrChange>
                </w:rPr>
                <w:t>Muncul</w:t>
              </w:r>
              <w:proofErr w:type="spellEnd"/>
              <w:r w:rsidRPr="00F94C65">
                <w:rPr>
                  <w:rFonts w:cstheme="minorHAnsi"/>
                  <w:color w:val="auto"/>
                  <w:szCs w:val="20"/>
                  <w:rPrChange w:id="4250" w:author="Miku Nosamu" w:date="2025-07-05T16:44:00Z">
                    <w:rPr/>
                  </w:rPrChange>
                </w:rPr>
                <w:t xml:space="preserve"> </w:t>
              </w:r>
              <w:proofErr w:type="spellStart"/>
              <w:r w:rsidRPr="00F94C65">
                <w:rPr>
                  <w:rFonts w:cstheme="minorHAnsi"/>
                  <w:color w:val="auto"/>
                  <w:szCs w:val="20"/>
                  <w:rPrChange w:id="4251" w:author="Miku Nosamu" w:date="2025-07-05T16:44:00Z">
                    <w:rPr/>
                  </w:rPrChange>
                </w:rPr>
                <w:t>pesan</w:t>
              </w:r>
              <w:proofErr w:type="spellEnd"/>
              <w:r w:rsidRPr="00F94C65">
                <w:rPr>
                  <w:rFonts w:cstheme="minorHAnsi"/>
                  <w:color w:val="auto"/>
                  <w:szCs w:val="20"/>
                  <w:rPrChange w:id="4252" w:author="Miku Nosamu" w:date="2025-07-05T16:44:00Z">
                    <w:rPr/>
                  </w:rPrChange>
                </w:rPr>
                <w:t xml:space="preserve"> “Password </w:t>
              </w:r>
              <w:proofErr w:type="spellStart"/>
              <w:r w:rsidRPr="00F94C65">
                <w:rPr>
                  <w:rFonts w:cstheme="minorHAnsi"/>
                  <w:color w:val="auto"/>
                  <w:szCs w:val="20"/>
                  <w:rPrChange w:id="4253" w:author="Miku Nosamu" w:date="2025-07-05T16:44:00Z">
                    <w:rPr/>
                  </w:rPrChange>
                </w:rPr>
                <w:t>tidak</w:t>
              </w:r>
              <w:proofErr w:type="spellEnd"/>
              <w:r w:rsidRPr="00F94C65">
                <w:rPr>
                  <w:rFonts w:cstheme="minorHAnsi"/>
                  <w:color w:val="auto"/>
                  <w:szCs w:val="20"/>
                  <w:rPrChange w:id="4254" w:author="Miku Nosamu" w:date="2025-07-05T16:44:00Z">
                    <w:rPr/>
                  </w:rPrChange>
                </w:rPr>
                <w:t xml:space="preserve"> boleh </w:t>
              </w:r>
              <w:proofErr w:type="spellStart"/>
              <w:r w:rsidRPr="00F94C65">
                <w:rPr>
                  <w:rFonts w:cstheme="minorHAnsi"/>
                  <w:color w:val="auto"/>
                  <w:szCs w:val="20"/>
                  <w:rPrChange w:id="4255" w:author="Miku Nosamu" w:date="2025-07-05T16:44:00Z">
                    <w:rPr/>
                  </w:rPrChange>
                </w:rPr>
                <w:t>kosong</w:t>
              </w:r>
              <w:proofErr w:type="spellEnd"/>
              <w:r w:rsidRPr="00F94C65">
                <w:rPr>
                  <w:rFonts w:cstheme="minorHAnsi"/>
                  <w:color w:val="auto"/>
                  <w:szCs w:val="20"/>
                  <w:rPrChange w:id="4256" w:author="Miku Nosamu" w:date="2025-07-05T16:44:00Z">
                    <w:rPr/>
                  </w:rPrChange>
                </w:rPr>
                <w:t>”</w:t>
              </w:r>
            </w:ins>
          </w:p>
        </w:tc>
        <w:tc>
          <w:tcPr>
            <w:tcW w:w="3192" w:type="dxa"/>
            <w:vAlign w:val="center"/>
          </w:tcPr>
          <w:p w14:paraId="1573D53B" w14:textId="77777777" w:rsidR="00FA7031" w:rsidRPr="00F94C65" w:rsidRDefault="00FA7031" w:rsidP="005877C0">
            <w:pPr>
              <w:jc w:val="center"/>
              <w:rPr>
                <w:ins w:id="4257" w:author="Miku Nosamu" w:date="2025-07-05T16:01:00Z"/>
                <w:rFonts w:cstheme="minorHAnsi"/>
                <w:noProof/>
                <w:color w:val="auto"/>
                <w:kern w:val="1"/>
                <w:szCs w:val="20"/>
                <w:lang w:val="id-ID"/>
                <w:rPrChange w:id="4258" w:author="Miku Nosamu" w:date="2025-07-05T16:44:00Z">
                  <w:rPr>
                    <w:ins w:id="4259" w:author="Miku Nosamu" w:date="2025-07-05T16:01:00Z"/>
                    <w:rFonts w:ascii="Arial" w:hAnsi="Arial" w:cs="Arial"/>
                    <w:noProof/>
                    <w:color w:val="auto"/>
                    <w:kern w:val="1"/>
                    <w:szCs w:val="20"/>
                    <w:lang w:val="id-ID"/>
                  </w:rPr>
                </w:rPrChange>
              </w:rPr>
            </w:pPr>
            <w:ins w:id="4260" w:author="Miku Nosamu" w:date="2025-07-05T16:01:00Z">
              <w:r w:rsidRPr="00F94C65">
                <w:rPr>
                  <w:rFonts w:cstheme="minorHAnsi"/>
                  <w:noProof/>
                  <w:color w:val="auto"/>
                  <w:kern w:val="1"/>
                  <w:szCs w:val="20"/>
                  <w:lang w:val="id-ID"/>
                  <w:rPrChange w:id="4261" w:author="Miku Nosamu" w:date="2025-07-05T16:44:00Z">
                    <w:rPr>
                      <w:rFonts w:ascii="Arial" w:hAnsi="Arial" w:cs="Arial"/>
                      <w:noProof/>
                      <w:color w:val="auto"/>
                      <w:kern w:val="1"/>
                      <w:szCs w:val="20"/>
                      <w:lang w:val="id-ID"/>
                    </w:rPr>
                  </w:rPrChange>
                </w:rPr>
                <w:t>Hasil pengamatan sesuai</w:t>
              </w:r>
            </w:ins>
          </w:p>
        </w:tc>
      </w:tr>
    </w:tbl>
    <w:p w14:paraId="77C0E705" w14:textId="68685F1D" w:rsidR="00FA7031" w:rsidRPr="004C6251" w:rsidRDefault="00FA7031" w:rsidP="00546376">
      <w:pPr>
        <w:rPr>
          <w:ins w:id="4262" w:author="Miku Nosamu" w:date="2025-07-05T16:01: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F94C65" w:rsidRPr="00F94C65" w14:paraId="4301B315" w14:textId="77777777" w:rsidTr="005877C0">
        <w:trPr>
          <w:cnfStyle w:val="100000000000" w:firstRow="1" w:lastRow="0" w:firstColumn="0" w:lastColumn="0" w:oddVBand="0" w:evenVBand="0" w:oddHBand="0" w:evenHBand="0" w:firstRowFirstColumn="0" w:firstRowLastColumn="0" w:lastRowFirstColumn="0" w:lastRowLastColumn="0"/>
          <w:ins w:id="4263" w:author="Miku Nosamu" w:date="2025-07-05T16:01:00Z"/>
        </w:trPr>
        <w:tc>
          <w:tcPr>
            <w:tcW w:w="3192" w:type="dxa"/>
            <w:vAlign w:val="center"/>
          </w:tcPr>
          <w:p w14:paraId="69545918" w14:textId="77777777" w:rsidR="00FA7031" w:rsidRPr="00F94C65" w:rsidRDefault="00FA7031" w:rsidP="005877C0">
            <w:pPr>
              <w:jc w:val="center"/>
              <w:rPr>
                <w:ins w:id="4264" w:author="Miku Nosamu" w:date="2025-07-05T16:01:00Z"/>
                <w:rFonts w:cstheme="minorHAnsi"/>
                <w:noProof/>
                <w:color w:val="auto"/>
                <w:kern w:val="1"/>
                <w:szCs w:val="20"/>
                <w:lang w:val="id-ID"/>
                <w:rPrChange w:id="4265" w:author="Miku Nosamu" w:date="2025-07-05T16:44:00Z">
                  <w:rPr>
                    <w:ins w:id="4266" w:author="Miku Nosamu" w:date="2025-07-05T16:01:00Z"/>
                    <w:rFonts w:ascii="Arial" w:hAnsi="Arial" w:cs="Arial"/>
                    <w:noProof/>
                    <w:color w:val="2C283A" w:themeColor="text2"/>
                    <w:kern w:val="1"/>
                    <w:szCs w:val="20"/>
                    <w:lang w:val="id-ID"/>
                  </w:rPr>
                </w:rPrChange>
              </w:rPr>
            </w:pPr>
            <w:ins w:id="4267" w:author="Miku Nosamu" w:date="2025-07-05T16:01:00Z">
              <w:r w:rsidRPr="00F94C65">
                <w:rPr>
                  <w:rFonts w:cstheme="minorHAnsi"/>
                  <w:noProof/>
                  <w:color w:val="auto"/>
                  <w:kern w:val="1"/>
                  <w:szCs w:val="20"/>
                  <w:lang w:val="id-ID"/>
                  <w:rPrChange w:id="4268"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63EAD531" w14:textId="662550CC" w:rsidR="00FA7031" w:rsidRPr="00F94C65" w:rsidRDefault="00FA7031" w:rsidP="005877C0">
            <w:pPr>
              <w:jc w:val="center"/>
              <w:rPr>
                <w:ins w:id="4269" w:author="Miku Nosamu" w:date="2025-07-05T16:01:00Z"/>
                <w:rFonts w:cstheme="minorHAnsi"/>
                <w:noProof/>
                <w:color w:val="auto"/>
                <w:kern w:val="1"/>
                <w:szCs w:val="20"/>
                <w:rPrChange w:id="4270" w:author="Miku Nosamu" w:date="2025-07-05T16:44:00Z">
                  <w:rPr>
                    <w:ins w:id="4271" w:author="Miku Nosamu" w:date="2025-07-05T16:01:00Z"/>
                    <w:rFonts w:ascii="Arial" w:hAnsi="Arial" w:cs="Arial"/>
                    <w:noProof/>
                    <w:color w:val="2C283A" w:themeColor="text2"/>
                    <w:kern w:val="1"/>
                    <w:szCs w:val="20"/>
                    <w:lang w:val="id-ID"/>
                  </w:rPr>
                </w:rPrChange>
              </w:rPr>
            </w:pPr>
            <w:ins w:id="4272" w:author="Miku Nosamu" w:date="2025-07-05T16:01:00Z">
              <w:r w:rsidRPr="00F94C65">
                <w:rPr>
                  <w:rFonts w:cstheme="minorHAnsi"/>
                  <w:noProof/>
                  <w:color w:val="auto"/>
                  <w:kern w:val="1"/>
                  <w:szCs w:val="20"/>
                  <w:lang w:val="id-ID"/>
                  <w:rPrChange w:id="4273" w:author="Miku Nosamu" w:date="2025-07-05T16:44:00Z">
                    <w:rPr>
                      <w:rFonts w:ascii="Arial" w:hAnsi="Arial" w:cs="Arial"/>
                      <w:noProof/>
                      <w:color w:val="2C283A" w:themeColor="text2"/>
                      <w:kern w:val="1"/>
                      <w:szCs w:val="20"/>
                      <w:lang w:val="id-ID"/>
                    </w:rPr>
                  </w:rPrChange>
                </w:rPr>
                <w:t>KU-0</w:t>
              </w:r>
            </w:ins>
            <w:ins w:id="4274" w:author="Miku Nosamu" w:date="2025-07-05T16:35:00Z">
              <w:r w:rsidR="002B5AC6" w:rsidRPr="00F94C65">
                <w:rPr>
                  <w:rFonts w:cstheme="minorHAnsi"/>
                  <w:noProof/>
                  <w:color w:val="auto"/>
                  <w:kern w:val="1"/>
                  <w:szCs w:val="20"/>
                  <w:lang w:val="id-ID"/>
                  <w:rPrChange w:id="4275" w:author="Miku Nosamu" w:date="2025-07-05T16:44:00Z">
                    <w:rPr>
                      <w:rFonts w:ascii="Arial" w:hAnsi="Arial" w:cs="Arial"/>
                      <w:noProof/>
                      <w:color w:val="2C283A" w:themeColor="text2"/>
                      <w:kern w:val="1"/>
                      <w:szCs w:val="20"/>
                      <w:lang w:val="id-ID"/>
                    </w:rPr>
                  </w:rPrChange>
                </w:rPr>
                <w:t>11</w:t>
              </w:r>
            </w:ins>
          </w:p>
        </w:tc>
      </w:tr>
      <w:tr w:rsidR="00F94C65" w:rsidRPr="00F94C65" w14:paraId="0104E09B" w14:textId="77777777" w:rsidTr="005877C0">
        <w:trPr>
          <w:ins w:id="4276" w:author="Miku Nosamu" w:date="2025-07-05T16:01:00Z"/>
        </w:trPr>
        <w:tc>
          <w:tcPr>
            <w:tcW w:w="3192" w:type="dxa"/>
            <w:vAlign w:val="center"/>
          </w:tcPr>
          <w:p w14:paraId="33401741" w14:textId="77777777" w:rsidR="00FA7031" w:rsidRPr="00F94C65" w:rsidRDefault="00FA7031" w:rsidP="005877C0">
            <w:pPr>
              <w:jc w:val="center"/>
              <w:rPr>
                <w:ins w:id="4277" w:author="Miku Nosamu" w:date="2025-07-05T16:01:00Z"/>
                <w:rFonts w:cstheme="minorHAnsi"/>
                <w:noProof/>
                <w:color w:val="auto"/>
                <w:kern w:val="1"/>
                <w:szCs w:val="20"/>
                <w:lang w:val="id-ID"/>
                <w:rPrChange w:id="4278" w:author="Miku Nosamu" w:date="2025-07-05T16:44:00Z">
                  <w:rPr>
                    <w:ins w:id="4279" w:author="Miku Nosamu" w:date="2025-07-05T16:01:00Z"/>
                    <w:rFonts w:ascii="Arial" w:hAnsi="Arial" w:cs="Arial"/>
                    <w:noProof/>
                    <w:color w:val="auto"/>
                    <w:kern w:val="1"/>
                    <w:szCs w:val="20"/>
                    <w:lang w:val="id-ID"/>
                  </w:rPr>
                </w:rPrChange>
              </w:rPr>
            </w:pPr>
            <w:ins w:id="4280" w:author="Miku Nosamu" w:date="2025-07-05T16:01:00Z">
              <w:r w:rsidRPr="00F94C65">
                <w:rPr>
                  <w:rFonts w:cstheme="minorHAnsi"/>
                  <w:noProof/>
                  <w:color w:val="auto"/>
                  <w:kern w:val="1"/>
                  <w:szCs w:val="20"/>
                  <w:lang w:val="id-ID"/>
                  <w:rPrChange w:id="4281"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3CC8DE4C" w14:textId="1A24B425" w:rsidR="00FA7031" w:rsidRPr="00F94C65" w:rsidRDefault="009E799C" w:rsidP="005877C0">
            <w:pPr>
              <w:jc w:val="center"/>
              <w:rPr>
                <w:ins w:id="4282" w:author="Miku Nosamu" w:date="2025-07-05T16:01:00Z"/>
                <w:rFonts w:cstheme="minorHAnsi"/>
                <w:noProof/>
                <w:color w:val="auto"/>
                <w:kern w:val="1"/>
                <w:szCs w:val="20"/>
                <w:lang w:val="id-ID"/>
                <w:rPrChange w:id="4283" w:author="Miku Nosamu" w:date="2025-07-05T16:44:00Z">
                  <w:rPr>
                    <w:ins w:id="4284" w:author="Miku Nosamu" w:date="2025-07-05T16:01:00Z"/>
                    <w:rFonts w:ascii="Arial" w:hAnsi="Arial" w:cs="Arial"/>
                    <w:noProof/>
                    <w:color w:val="auto"/>
                    <w:kern w:val="1"/>
                    <w:szCs w:val="20"/>
                    <w:lang w:val="id-ID"/>
                  </w:rPr>
                </w:rPrChange>
              </w:rPr>
            </w:pPr>
            <w:proofErr w:type="spellStart"/>
            <w:ins w:id="4285" w:author="Miku Nosamu" w:date="2025-07-05T16:35:00Z">
              <w:r w:rsidRPr="00F94C65">
                <w:rPr>
                  <w:rFonts w:cstheme="minorHAnsi"/>
                  <w:color w:val="auto"/>
                  <w:szCs w:val="20"/>
                  <w:rPrChange w:id="4286" w:author="Miku Nosamu" w:date="2025-07-05T16:44:00Z">
                    <w:rPr/>
                  </w:rPrChange>
                </w:rPr>
                <w:t>Pengujian</w:t>
              </w:r>
              <w:proofErr w:type="spellEnd"/>
              <w:r w:rsidRPr="00F94C65">
                <w:rPr>
                  <w:rFonts w:cstheme="minorHAnsi"/>
                  <w:color w:val="auto"/>
                  <w:szCs w:val="20"/>
                  <w:rPrChange w:id="4287" w:author="Miku Nosamu" w:date="2025-07-05T16:44:00Z">
                    <w:rPr/>
                  </w:rPrChange>
                </w:rPr>
                <w:t xml:space="preserve"> login dengan akun </w:t>
              </w:r>
              <w:proofErr w:type="spellStart"/>
              <w:r w:rsidRPr="00F94C65">
                <w:rPr>
                  <w:rFonts w:cstheme="minorHAnsi"/>
                  <w:color w:val="auto"/>
                  <w:szCs w:val="20"/>
                  <w:rPrChange w:id="4288" w:author="Miku Nosamu" w:date="2025-07-05T16:44:00Z">
                    <w:rPr/>
                  </w:rPrChange>
                </w:rPr>
                <w:t>belum</w:t>
              </w:r>
              <w:proofErr w:type="spellEnd"/>
              <w:r w:rsidRPr="00F94C65">
                <w:rPr>
                  <w:rFonts w:cstheme="minorHAnsi"/>
                  <w:color w:val="auto"/>
                  <w:szCs w:val="20"/>
                  <w:rPrChange w:id="4289" w:author="Miku Nosamu" w:date="2025-07-05T16:44:00Z">
                    <w:rPr/>
                  </w:rPrChange>
                </w:rPr>
                <w:t xml:space="preserve"> </w:t>
              </w:r>
              <w:proofErr w:type="spellStart"/>
              <w:r w:rsidRPr="00F94C65">
                <w:rPr>
                  <w:rFonts w:cstheme="minorHAnsi"/>
                  <w:color w:val="auto"/>
                  <w:szCs w:val="20"/>
                  <w:rPrChange w:id="4290" w:author="Miku Nosamu" w:date="2025-07-05T16:44:00Z">
                    <w:rPr/>
                  </w:rPrChange>
                </w:rPr>
                <w:t>aktif</w:t>
              </w:r>
            </w:ins>
            <w:proofErr w:type="spellEnd"/>
          </w:p>
        </w:tc>
      </w:tr>
      <w:tr w:rsidR="00F94C65" w:rsidRPr="00F94C65" w14:paraId="0B6CA8A5" w14:textId="77777777" w:rsidTr="005877C0">
        <w:trPr>
          <w:ins w:id="4291" w:author="Miku Nosamu" w:date="2025-07-05T16:01:00Z"/>
        </w:trPr>
        <w:tc>
          <w:tcPr>
            <w:tcW w:w="3192" w:type="dxa"/>
            <w:vAlign w:val="center"/>
          </w:tcPr>
          <w:p w14:paraId="3329495D" w14:textId="77777777" w:rsidR="00FA7031" w:rsidRPr="00F94C65" w:rsidRDefault="00FA7031" w:rsidP="005877C0">
            <w:pPr>
              <w:jc w:val="center"/>
              <w:rPr>
                <w:ins w:id="4292" w:author="Miku Nosamu" w:date="2025-07-05T16:01:00Z"/>
                <w:rFonts w:cstheme="minorHAnsi"/>
                <w:noProof/>
                <w:color w:val="auto"/>
                <w:kern w:val="1"/>
                <w:szCs w:val="20"/>
                <w:lang w:val="id-ID"/>
                <w:rPrChange w:id="4293" w:author="Miku Nosamu" w:date="2025-07-05T16:44:00Z">
                  <w:rPr>
                    <w:ins w:id="4294" w:author="Miku Nosamu" w:date="2025-07-05T16:01:00Z"/>
                    <w:rFonts w:ascii="Arial" w:hAnsi="Arial" w:cs="Arial"/>
                    <w:noProof/>
                    <w:color w:val="auto"/>
                    <w:kern w:val="1"/>
                    <w:szCs w:val="20"/>
                    <w:lang w:val="id-ID"/>
                  </w:rPr>
                </w:rPrChange>
              </w:rPr>
            </w:pPr>
            <w:ins w:id="4295" w:author="Miku Nosamu" w:date="2025-07-05T16:01:00Z">
              <w:r w:rsidRPr="00F94C65">
                <w:rPr>
                  <w:rFonts w:cstheme="minorHAnsi"/>
                  <w:noProof/>
                  <w:color w:val="auto"/>
                  <w:kern w:val="1"/>
                  <w:szCs w:val="20"/>
                  <w:lang w:val="id-ID"/>
                  <w:rPrChange w:id="4296"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51F05152" w14:textId="5CA0DE33" w:rsidR="00FA7031" w:rsidRPr="00F94C65" w:rsidRDefault="009E799C" w:rsidP="005877C0">
            <w:pPr>
              <w:jc w:val="center"/>
              <w:rPr>
                <w:ins w:id="4297" w:author="Miku Nosamu" w:date="2025-07-05T16:01:00Z"/>
                <w:rFonts w:cstheme="minorHAnsi"/>
                <w:noProof/>
                <w:color w:val="auto"/>
                <w:kern w:val="1"/>
                <w:szCs w:val="20"/>
                <w:lang w:val="id-ID"/>
                <w:rPrChange w:id="4298" w:author="Miku Nosamu" w:date="2025-07-05T16:44:00Z">
                  <w:rPr>
                    <w:ins w:id="4299" w:author="Miku Nosamu" w:date="2025-07-05T16:01:00Z"/>
                    <w:rFonts w:ascii="Arial" w:hAnsi="Arial" w:cs="Arial"/>
                    <w:noProof/>
                    <w:color w:val="auto"/>
                    <w:kern w:val="1"/>
                    <w:szCs w:val="20"/>
                    <w:lang w:val="id-ID"/>
                  </w:rPr>
                </w:rPrChange>
              </w:rPr>
            </w:pPr>
            <w:ins w:id="4300" w:author="Miku Nosamu" w:date="2025-07-05T16:35:00Z">
              <w:r w:rsidRPr="00F94C65">
                <w:rPr>
                  <w:rFonts w:cstheme="minorHAnsi"/>
                  <w:color w:val="auto"/>
                  <w:szCs w:val="20"/>
                  <w:rPrChange w:id="4301" w:author="Miku Nosamu" w:date="2025-07-05T16:44:00Z">
                    <w:rPr/>
                  </w:rPrChange>
                </w:rPr>
                <w:t xml:space="preserve">Login </w:t>
              </w:r>
              <w:proofErr w:type="spellStart"/>
              <w:r w:rsidRPr="00F94C65">
                <w:rPr>
                  <w:rFonts w:cstheme="minorHAnsi"/>
                  <w:color w:val="auto"/>
                  <w:szCs w:val="20"/>
                  <w:rPrChange w:id="4302" w:author="Miku Nosamu" w:date="2025-07-05T16:44:00Z">
                    <w:rPr/>
                  </w:rPrChange>
                </w:rPr>
                <w:t>gagal</w:t>
              </w:r>
              <w:proofErr w:type="spellEnd"/>
              <w:r w:rsidRPr="00F94C65">
                <w:rPr>
                  <w:rFonts w:cstheme="minorHAnsi"/>
                  <w:color w:val="auto"/>
                  <w:szCs w:val="20"/>
                  <w:rPrChange w:id="4303" w:author="Miku Nosamu" w:date="2025-07-05T16:44:00Z">
                    <w:rPr/>
                  </w:rPrChange>
                </w:rPr>
                <w:t xml:space="preserve"> </w:t>
              </w:r>
              <w:proofErr w:type="spellStart"/>
              <w:r w:rsidRPr="00F94C65">
                <w:rPr>
                  <w:rFonts w:cstheme="minorHAnsi"/>
                  <w:color w:val="auto"/>
                  <w:szCs w:val="20"/>
                  <w:rPrChange w:id="4304" w:author="Miku Nosamu" w:date="2025-07-05T16:44:00Z">
                    <w:rPr/>
                  </w:rPrChange>
                </w:rPr>
                <w:t>karena</w:t>
              </w:r>
              <w:proofErr w:type="spellEnd"/>
              <w:r w:rsidRPr="00F94C65">
                <w:rPr>
                  <w:rFonts w:cstheme="minorHAnsi"/>
                  <w:color w:val="auto"/>
                  <w:szCs w:val="20"/>
                  <w:rPrChange w:id="4305" w:author="Miku Nosamu" w:date="2025-07-05T16:44:00Z">
                    <w:rPr/>
                  </w:rPrChange>
                </w:rPr>
                <w:t xml:space="preserve"> akun </w:t>
              </w:r>
              <w:proofErr w:type="spellStart"/>
              <w:r w:rsidRPr="00F94C65">
                <w:rPr>
                  <w:rFonts w:cstheme="minorHAnsi"/>
                  <w:color w:val="auto"/>
                  <w:szCs w:val="20"/>
                  <w:rPrChange w:id="4306" w:author="Miku Nosamu" w:date="2025-07-05T16:44:00Z">
                    <w:rPr/>
                  </w:rPrChange>
                </w:rPr>
                <w:t>belum</w:t>
              </w:r>
              <w:proofErr w:type="spellEnd"/>
              <w:r w:rsidRPr="00F94C65">
                <w:rPr>
                  <w:rFonts w:cstheme="minorHAnsi"/>
                  <w:color w:val="auto"/>
                  <w:szCs w:val="20"/>
                  <w:rPrChange w:id="4307" w:author="Miku Nosamu" w:date="2025-07-05T16:44:00Z">
                    <w:rPr/>
                  </w:rPrChange>
                </w:rPr>
                <w:t xml:space="preserve"> </w:t>
              </w:r>
              <w:proofErr w:type="spellStart"/>
              <w:r w:rsidRPr="00F94C65">
                <w:rPr>
                  <w:rFonts w:cstheme="minorHAnsi"/>
                  <w:color w:val="auto"/>
                  <w:szCs w:val="20"/>
                  <w:rPrChange w:id="4308" w:author="Miku Nosamu" w:date="2025-07-05T16:44:00Z">
                    <w:rPr/>
                  </w:rPrChange>
                </w:rPr>
                <w:t>diverifikasi</w:t>
              </w:r>
            </w:ins>
            <w:proofErr w:type="spellEnd"/>
          </w:p>
        </w:tc>
      </w:tr>
      <w:tr w:rsidR="00F94C65" w:rsidRPr="00F94C65" w14:paraId="4AE40AC9" w14:textId="77777777" w:rsidTr="005877C0">
        <w:trPr>
          <w:ins w:id="4309" w:author="Miku Nosamu" w:date="2025-07-05T16:01:00Z"/>
        </w:trPr>
        <w:tc>
          <w:tcPr>
            <w:tcW w:w="3192" w:type="dxa"/>
            <w:vAlign w:val="center"/>
          </w:tcPr>
          <w:p w14:paraId="628E88AC" w14:textId="77777777" w:rsidR="00FA7031" w:rsidRPr="00F94C65" w:rsidRDefault="00FA7031" w:rsidP="005877C0">
            <w:pPr>
              <w:jc w:val="center"/>
              <w:rPr>
                <w:ins w:id="4310" w:author="Miku Nosamu" w:date="2025-07-05T16:01:00Z"/>
                <w:rFonts w:cstheme="minorHAnsi"/>
                <w:noProof/>
                <w:color w:val="auto"/>
                <w:kern w:val="1"/>
                <w:szCs w:val="20"/>
                <w:lang w:val="id-ID"/>
                <w:rPrChange w:id="4311" w:author="Miku Nosamu" w:date="2025-07-05T16:44:00Z">
                  <w:rPr>
                    <w:ins w:id="4312" w:author="Miku Nosamu" w:date="2025-07-05T16:01:00Z"/>
                    <w:rFonts w:ascii="Arial" w:hAnsi="Arial" w:cs="Arial"/>
                    <w:noProof/>
                    <w:color w:val="auto"/>
                    <w:kern w:val="1"/>
                    <w:szCs w:val="20"/>
                    <w:lang w:val="id-ID"/>
                  </w:rPr>
                </w:rPrChange>
              </w:rPr>
            </w:pPr>
            <w:ins w:id="4313" w:author="Miku Nosamu" w:date="2025-07-05T16:01:00Z">
              <w:r w:rsidRPr="00F94C65">
                <w:rPr>
                  <w:rFonts w:cstheme="minorHAnsi"/>
                  <w:noProof/>
                  <w:color w:val="auto"/>
                  <w:kern w:val="1"/>
                  <w:szCs w:val="20"/>
                  <w:lang w:val="id-ID"/>
                  <w:rPrChange w:id="4314"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111E1A4F" w14:textId="64E8195A" w:rsidR="00FA7031" w:rsidRPr="00F94C65" w:rsidRDefault="009E799C" w:rsidP="005877C0">
            <w:pPr>
              <w:jc w:val="center"/>
              <w:rPr>
                <w:ins w:id="4315" w:author="Miku Nosamu" w:date="2025-07-05T16:01:00Z"/>
                <w:rFonts w:cstheme="minorHAnsi"/>
                <w:noProof/>
                <w:color w:val="auto"/>
                <w:kern w:val="1"/>
                <w:szCs w:val="20"/>
                <w:lang w:val="id-ID"/>
                <w:rPrChange w:id="4316" w:author="Miku Nosamu" w:date="2025-07-05T16:44:00Z">
                  <w:rPr>
                    <w:ins w:id="4317" w:author="Miku Nosamu" w:date="2025-07-05T16:01:00Z"/>
                    <w:rFonts w:ascii="Arial" w:hAnsi="Arial" w:cs="Arial"/>
                    <w:noProof/>
                    <w:color w:val="auto"/>
                    <w:kern w:val="1"/>
                    <w:szCs w:val="20"/>
                    <w:lang w:val="id-ID"/>
                  </w:rPr>
                </w:rPrChange>
              </w:rPr>
            </w:pPr>
            <w:ins w:id="4318" w:author="Miku Nosamu" w:date="2025-07-05T16:35:00Z">
              <w:r w:rsidRPr="00F94C65">
                <w:rPr>
                  <w:rFonts w:cstheme="minorHAnsi"/>
                  <w:color w:val="auto"/>
                  <w:szCs w:val="20"/>
                  <w:rPrChange w:id="4319" w:author="Miku Nosamu" w:date="2025-07-05T16:44:00Z">
                    <w:rPr/>
                  </w:rPrChange>
                </w:rPr>
                <w:t xml:space="preserve">Akun </w:t>
              </w:r>
              <w:proofErr w:type="spellStart"/>
              <w:r w:rsidRPr="00F94C65">
                <w:rPr>
                  <w:rFonts w:cstheme="minorHAnsi"/>
                  <w:color w:val="auto"/>
                  <w:szCs w:val="20"/>
                  <w:rPrChange w:id="4320" w:author="Miku Nosamu" w:date="2025-07-05T16:44:00Z">
                    <w:rPr/>
                  </w:rPrChange>
                </w:rPr>
                <w:t>dibuat</w:t>
              </w:r>
              <w:proofErr w:type="spellEnd"/>
              <w:r w:rsidRPr="00F94C65">
                <w:rPr>
                  <w:rFonts w:cstheme="minorHAnsi"/>
                  <w:color w:val="auto"/>
                  <w:szCs w:val="20"/>
                  <w:rPrChange w:id="4321" w:author="Miku Nosamu" w:date="2025-07-05T16:44:00Z">
                    <w:rPr/>
                  </w:rPrChange>
                </w:rPr>
                <w:t xml:space="preserve"> </w:t>
              </w:r>
              <w:proofErr w:type="spellStart"/>
              <w:r w:rsidRPr="00F94C65">
                <w:rPr>
                  <w:rFonts w:cstheme="minorHAnsi"/>
                  <w:color w:val="auto"/>
                  <w:szCs w:val="20"/>
                  <w:rPrChange w:id="4322" w:author="Miku Nosamu" w:date="2025-07-05T16:44:00Z">
                    <w:rPr/>
                  </w:rPrChange>
                </w:rPr>
                <w:t>namun</w:t>
              </w:r>
              <w:proofErr w:type="spellEnd"/>
              <w:r w:rsidRPr="00F94C65">
                <w:rPr>
                  <w:rFonts w:cstheme="minorHAnsi"/>
                  <w:color w:val="auto"/>
                  <w:szCs w:val="20"/>
                  <w:rPrChange w:id="4323" w:author="Miku Nosamu" w:date="2025-07-05T16:44:00Z">
                    <w:rPr/>
                  </w:rPrChange>
                </w:rPr>
                <w:t xml:space="preserve"> </w:t>
              </w:r>
              <w:proofErr w:type="spellStart"/>
              <w:r w:rsidRPr="00F94C65">
                <w:rPr>
                  <w:rFonts w:cstheme="minorHAnsi"/>
                  <w:color w:val="auto"/>
                  <w:szCs w:val="20"/>
                  <w:rPrChange w:id="4324" w:author="Miku Nosamu" w:date="2025-07-05T16:44:00Z">
                    <w:rPr/>
                  </w:rPrChange>
                </w:rPr>
                <w:t>belum</w:t>
              </w:r>
              <w:proofErr w:type="spellEnd"/>
              <w:r w:rsidRPr="00F94C65">
                <w:rPr>
                  <w:rFonts w:cstheme="minorHAnsi"/>
                  <w:color w:val="auto"/>
                  <w:szCs w:val="20"/>
                  <w:rPrChange w:id="4325" w:author="Miku Nosamu" w:date="2025-07-05T16:44:00Z">
                    <w:rPr/>
                  </w:rPrChange>
                </w:rPr>
                <w:t xml:space="preserve"> </w:t>
              </w:r>
              <w:proofErr w:type="spellStart"/>
              <w:r w:rsidRPr="00F94C65">
                <w:rPr>
                  <w:rFonts w:cstheme="minorHAnsi"/>
                  <w:color w:val="auto"/>
                  <w:szCs w:val="20"/>
                  <w:rPrChange w:id="4326" w:author="Miku Nosamu" w:date="2025-07-05T16:44:00Z">
                    <w:rPr/>
                  </w:rPrChange>
                </w:rPr>
                <w:t>diverifikasi</w:t>
              </w:r>
            </w:ins>
            <w:proofErr w:type="spellEnd"/>
          </w:p>
        </w:tc>
      </w:tr>
      <w:tr w:rsidR="00F94C65" w:rsidRPr="00F94C65" w14:paraId="61DC6804" w14:textId="77777777" w:rsidTr="005877C0">
        <w:trPr>
          <w:ins w:id="4327" w:author="Miku Nosamu" w:date="2025-07-05T16:01:00Z"/>
        </w:trPr>
        <w:tc>
          <w:tcPr>
            <w:tcW w:w="3192" w:type="dxa"/>
            <w:vAlign w:val="center"/>
          </w:tcPr>
          <w:p w14:paraId="297EA2CD" w14:textId="77777777" w:rsidR="00FA7031" w:rsidRPr="00F94C65" w:rsidRDefault="00FA7031" w:rsidP="005877C0">
            <w:pPr>
              <w:jc w:val="center"/>
              <w:rPr>
                <w:ins w:id="4328" w:author="Miku Nosamu" w:date="2025-07-05T16:01:00Z"/>
                <w:rFonts w:cstheme="minorHAnsi"/>
                <w:noProof/>
                <w:color w:val="auto"/>
                <w:kern w:val="1"/>
                <w:szCs w:val="20"/>
                <w:lang w:val="id-ID"/>
                <w:rPrChange w:id="4329" w:author="Miku Nosamu" w:date="2025-07-05T16:44:00Z">
                  <w:rPr>
                    <w:ins w:id="4330" w:author="Miku Nosamu" w:date="2025-07-05T16:01:00Z"/>
                    <w:rFonts w:ascii="Arial" w:hAnsi="Arial" w:cs="Arial"/>
                    <w:noProof/>
                    <w:color w:val="auto"/>
                    <w:kern w:val="1"/>
                    <w:szCs w:val="20"/>
                    <w:lang w:val="id-ID"/>
                  </w:rPr>
                </w:rPrChange>
              </w:rPr>
            </w:pPr>
            <w:ins w:id="4331" w:author="Miku Nosamu" w:date="2025-07-05T16:01:00Z">
              <w:r w:rsidRPr="00F94C65">
                <w:rPr>
                  <w:rFonts w:cstheme="minorHAnsi"/>
                  <w:noProof/>
                  <w:color w:val="auto"/>
                  <w:kern w:val="1"/>
                  <w:szCs w:val="20"/>
                  <w:lang w:val="id-ID"/>
                  <w:rPrChange w:id="4332"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7A386DE2" w14:textId="77777777" w:rsidR="00FA7031" w:rsidRPr="00F94C65" w:rsidRDefault="00FA7031" w:rsidP="005877C0">
            <w:pPr>
              <w:jc w:val="center"/>
              <w:rPr>
                <w:ins w:id="4333" w:author="Miku Nosamu" w:date="2025-07-05T16:01:00Z"/>
                <w:rFonts w:cstheme="minorHAnsi"/>
                <w:noProof/>
                <w:color w:val="auto"/>
                <w:kern w:val="1"/>
                <w:szCs w:val="20"/>
                <w:rPrChange w:id="4334" w:author="Miku Nosamu" w:date="2025-07-05T16:44:00Z">
                  <w:rPr>
                    <w:ins w:id="4335" w:author="Miku Nosamu" w:date="2025-07-05T16:01:00Z"/>
                    <w:rFonts w:ascii="Arial" w:hAnsi="Arial" w:cs="Arial"/>
                    <w:noProof/>
                    <w:color w:val="auto"/>
                    <w:kern w:val="1"/>
                    <w:szCs w:val="20"/>
                  </w:rPr>
                </w:rPrChange>
              </w:rPr>
            </w:pPr>
            <w:ins w:id="4336" w:author="Miku Nosamu" w:date="2025-07-05T16:01:00Z">
              <w:r w:rsidRPr="00F94C65">
                <w:rPr>
                  <w:rFonts w:cstheme="minorHAnsi"/>
                  <w:noProof/>
                  <w:color w:val="auto"/>
                  <w:kern w:val="1"/>
                  <w:szCs w:val="20"/>
                  <w:rPrChange w:id="4337" w:author="Miku Nosamu" w:date="2025-07-05T16:44:00Z">
                    <w:rPr>
                      <w:rFonts w:ascii="Arial" w:hAnsi="Arial" w:cs="Arial"/>
                      <w:noProof/>
                      <w:color w:val="auto"/>
                      <w:kern w:val="1"/>
                      <w:szCs w:val="20"/>
                    </w:rPr>
                  </w:rPrChange>
                </w:rPr>
                <w:t>9 Juli 2025</w:t>
              </w:r>
            </w:ins>
          </w:p>
        </w:tc>
      </w:tr>
      <w:tr w:rsidR="00F94C65" w:rsidRPr="00F94C65" w14:paraId="477100A6" w14:textId="77777777" w:rsidTr="005877C0">
        <w:trPr>
          <w:ins w:id="4338" w:author="Miku Nosamu" w:date="2025-07-05T16:01:00Z"/>
        </w:trPr>
        <w:tc>
          <w:tcPr>
            <w:tcW w:w="3192" w:type="dxa"/>
            <w:vAlign w:val="center"/>
          </w:tcPr>
          <w:p w14:paraId="5F8F5777" w14:textId="77777777" w:rsidR="00FA7031" w:rsidRPr="00F94C65" w:rsidRDefault="00FA7031" w:rsidP="005877C0">
            <w:pPr>
              <w:jc w:val="center"/>
              <w:rPr>
                <w:ins w:id="4339" w:author="Miku Nosamu" w:date="2025-07-05T16:01:00Z"/>
                <w:rFonts w:cstheme="minorHAnsi"/>
                <w:noProof/>
                <w:color w:val="auto"/>
                <w:kern w:val="1"/>
                <w:szCs w:val="20"/>
                <w:lang w:val="id-ID"/>
                <w:rPrChange w:id="4340" w:author="Miku Nosamu" w:date="2025-07-05T16:44:00Z">
                  <w:rPr>
                    <w:ins w:id="4341" w:author="Miku Nosamu" w:date="2025-07-05T16:01:00Z"/>
                    <w:rFonts w:ascii="Arial" w:hAnsi="Arial" w:cs="Arial"/>
                    <w:noProof/>
                    <w:color w:val="auto"/>
                    <w:kern w:val="1"/>
                    <w:szCs w:val="20"/>
                    <w:lang w:val="id-ID"/>
                  </w:rPr>
                </w:rPrChange>
              </w:rPr>
            </w:pPr>
            <w:ins w:id="4342" w:author="Miku Nosamu" w:date="2025-07-05T16:01:00Z">
              <w:r w:rsidRPr="00F94C65">
                <w:rPr>
                  <w:rFonts w:cstheme="minorHAnsi"/>
                  <w:noProof/>
                  <w:color w:val="auto"/>
                  <w:kern w:val="1"/>
                  <w:szCs w:val="20"/>
                  <w:lang w:val="id-ID"/>
                  <w:rPrChange w:id="4343"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191B4D4B" w14:textId="77777777" w:rsidR="00FA7031" w:rsidRPr="00F94C65" w:rsidRDefault="00FA7031" w:rsidP="005877C0">
            <w:pPr>
              <w:jc w:val="center"/>
              <w:rPr>
                <w:ins w:id="4344" w:author="Miku Nosamu" w:date="2025-07-05T16:01:00Z"/>
                <w:rFonts w:cstheme="minorHAnsi"/>
                <w:noProof/>
                <w:color w:val="auto"/>
                <w:kern w:val="1"/>
                <w:szCs w:val="20"/>
                <w:lang w:val="id-ID"/>
                <w:rPrChange w:id="4345" w:author="Miku Nosamu" w:date="2025-07-05T16:44:00Z">
                  <w:rPr>
                    <w:ins w:id="4346" w:author="Miku Nosamu" w:date="2025-07-05T16:01:00Z"/>
                    <w:rFonts w:ascii="Arial" w:hAnsi="Arial" w:cs="Arial"/>
                    <w:noProof/>
                    <w:color w:val="auto"/>
                    <w:kern w:val="1"/>
                    <w:szCs w:val="20"/>
                    <w:lang w:val="id-ID"/>
                  </w:rPr>
                </w:rPrChange>
              </w:rPr>
            </w:pPr>
            <w:ins w:id="4347" w:author="Miku Nosamu" w:date="2025-07-05T16:01:00Z">
              <w:r w:rsidRPr="00F94C65">
                <w:rPr>
                  <w:rFonts w:cstheme="minorHAnsi"/>
                  <w:noProof/>
                  <w:color w:val="auto"/>
                  <w:kern w:val="1"/>
                  <w:szCs w:val="20"/>
                  <w:rPrChange w:id="4348" w:author="Miku Nosamu" w:date="2025-07-05T16:44:00Z">
                    <w:rPr>
                      <w:rFonts w:ascii="Arial" w:hAnsi="Arial" w:cs="Arial"/>
                      <w:noProof/>
                      <w:color w:val="auto"/>
                      <w:kern w:val="1"/>
                      <w:szCs w:val="20"/>
                    </w:rPr>
                  </w:rPrChange>
                </w:rPr>
                <w:t>Lucky Abdillah</w:t>
              </w:r>
            </w:ins>
          </w:p>
        </w:tc>
      </w:tr>
      <w:tr w:rsidR="00F94C65" w:rsidRPr="00F94C65" w14:paraId="183B36AC" w14:textId="77777777" w:rsidTr="005877C0">
        <w:trPr>
          <w:ins w:id="4349" w:author="Miku Nosamu" w:date="2025-07-05T16:01:00Z"/>
        </w:trPr>
        <w:tc>
          <w:tcPr>
            <w:tcW w:w="9576" w:type="dxa"/>
            <w:gridSpan w:val="3"/>
            <w:vAlign w:val="center"/>
          </w:tcPr>
          <w:p w14:paraId="5532C84E" w14:textId="77777777" w:rsidR="00FA7031" w:rsidRPr="00F94C65" w:rsidRDefault="00FA7031" w:rsidP="005877C0">
            <w:pPr>
              <w:jc w:val="center"/>
              <w:rPr>
                <w:ins w:id="4350" w:author="Miku Nosamu" w:date="2025-07-05T16:01:00Z"/>
                <w:rFonts w:cstheme="minorHAnsi"/>
                <w:noProof/>
                <w:color w:val="auto"/>
                <w:kern w:val="1"/>
                <w:szCs w:val="20"/>
                <w:lang w:val="id-ID"/>
                <w:rPrChange w:id="4351" w:author="Miku Nosamu" w:date="2025-07-05T16:44:00Z">
                  <w:rPr>
                    <w:ins w:id="4352" w:author="Miku Nosamu" w:date="2025-07-05T16:01:00Z"/>
                    <w:rFonts w:ascii="Arial" w:hAnsi="Arial" w:cs="Arial"/>
                    <w:noProof/>
                    <w:color w:val="auto"/>
                    <w:kern w:val="1"/>
                    <w:szCs w:val="20"/>
                    <w:lang w:val="id-ID"/>
                  </w:rPr>
                </w:rPrChange>
              </w:rPr>
            </w:pPr>
            <w:ins w:id="4353" w:author="Miku Nosamu" w:date="2025-07-05T16:01:00Z">
              <w:r w:rsidRPr="00F94C65">
                <w:rPr>
                  <w:rFonts w:cstheme="minorHAnsi"/>
                  <w:noProof/>
                  <w:color w:val="auto"/>
                  <w:kern w:val="1"/>
                  <w:szCs w:val="20"/>
                  <w:lang w:val="id-ID"/>
                  <w:rPrChange w:id="4354" w:author="Miku Nosamu" w:date="2025-07-05T16:44:00Z">
                    <w:rPr>
                      <w:rFonts w:ascii="Arial" w:hAnsi="Arial" w:cs="Arial"/>
                      <w:noProof/>
                      <w:color w:val="auto"/>
                      <w:kern w:val="1"/>
                      <w:szCs w:val="20"/>
                      <w:lang w:val="id-ID"/>
                    </w:rPr>
                  </w:rPrChange>
                </w:rPr>
                <w:t>Skenario</w:t>
              </w:r>
            </w:ins>
          </w:p>
        </w:tc>
      </w:tr>
      <w:tr w:rsidR="00F94C65" w:rsidRPr="00F94C65" w14:paraId="5BAADA93" w14:textId="77777777" w:rsidTr="005877C0">
        <w:trPr>
          <w:ins w:id="4355" w:author="Miku Nosamu" w:date="2025-07-05T16:01:00Z"/>
        </w:trPr>
        <w:tc>
          <w:tcPr>
            <w:tcW w:w="9576" w:type="dxa"/>
            <w:gridSpan w:val="3"/>
            <w:vAlign w:val="center"/>
          </w:tcPr>
          <w:p w14:paraId="4B822AA5" w14:textId="34E9E382" w:rsidR="00FA7031" w:rsidRPr="00F94C65" w:rsidRDefault="009E799C" w:rsidP="00FA7031">
            <w:pPr>
              <w:pStyle w:val="ListParagraph"/>
              <w:numPr>
                <w:ilvl w:val="0"/>
                <w:numId w:val="44"/>
              </w:numPr>
              <w:spacing w:before="0" w:after="0" w:line="360" w:lineRule="auto"/>
              <w:jc w:val="left"/>
              <w:rPr>
                <w:ins w:id="4356" w:author="Miku Nosamu" w:date="2025-07-05T16:01:00Z"/>
                <w:rFonts w:cstheme="minorHAnsi"/>
                <w:noProof/>
                <w:color w:val="auto"/>
                <w:kern w:val="1"/>
                <w:szCs w:val="20"/>
                <w:lang w:val="id-ID"/>
                <w:rPrChange w:id="4357" w:author="Miku Nosamu" w:date="2025-07-05T16:45:00Z">
                  <w:rPr>
                    <w:ins w:id="4358" w:author="Miku Nosamu" w:date="2025-07-05T16:01:00Z"/>
                    <w:rFonts w:ascii="Arial" w:hAnsi="Arial" w:cs="Arial"/>
                    <w:noProof/>
                    <w:color w:val="auto"/>
                    <w:kern w:val="1"/>
                    <w:szCs w:val="20"/>
                    <w:lang w:val="id-ID"/>
                  </w:rPr>
                </w:rPrChange>
              </w:rPr>
            </w:pPr>
            <w:ins w:id="4359" w:author="Miku Nosamu" w:date="2025-07-05T16:36:00Z">
              <w:r w:rsidRPr="00F94C65">
                <w:rPr>
                  <w:rFonts w:cstheme="minorHAnsi"/>
                  <w:color w:val="auto"/>
                  <w:szCs w:val="20"/>
                  <w:rPrChange w:id="4360" w:author="Miku Nosamu" w:date="2025-07-05T16:45:00Z">
                    <w:rPr/>
                  </w:rPrChange>
                </w:rPr>
                <w:t xml:space="preserve">Login </w:t>
              </w:r>
              <w:proofErr w:type="spellStart"/>
              <w:r w:rsidRPr="00F94C65">
                <w:rPr>
                  <w:rFonts w:cstheme="minorHAnsi"/>
                  <w:color w:val="auto"/>
                  <w:szCs w:val="20"/>
                  <w:rPrChange w:id="4361" w:author="Miku Nosamu" w:date="2025-07-05T16:45:00Z">
                    <w:rPr/>
                  </w:rPrChange>
                </w:rPr>
                <w:t>menggunakan</w:t>
              </w:r>
              <w:proofErr w:type="spellEnd"/>
              <w:r w:rsidRPr="00F94C65">
                <w:rPr>
                  <w:rFonts w:cstheme="minorHAnsi"/>
                  <w:color w:val="auto"/>
                  <w:szCs w:val="20"/>
                  <w:rPrChange w:id="4362" w:author="Miku Nosamu" w:date="2025-07-05T16:45:00Z">
                    <w:rPr/>
                  </w:rPrChange>
                </w:rPr>
                <w:t xml:space="preserve"> akun </w:t>
              </w:r>
              <w:proofErr w:type="spellStart"/>
              <w:r w:rsidRPr="00F94C65">
                <w:rPr>
                  <w:rFonts w:cstheme="minorHAnsi"/>
                  <w:color w:val="auto"/>
                  <w:szCs w:val="20"/>
                  <w:rPrChange w:id="4363" w:author="Miku Nosamu" w:date="2025-07-05T16:45:00Z">
                    <w:rPr/>
                  </w:rPrChange>
                </w:rPr>
                <w:t>belum</w:t>
              </w:r>
              <w:proofErr w:type="spellEnd"/>
              <w:r w:rsidRPr="00F94C65">
                <w:rPr>
                  <w:rFonts w:cstheme="minorHAnsi"/>
                  <w:color w:val="auto"/>
                  <w:szCs w:val="20"/>
                  <w:rPrChange w:id="4364" w:author="Miku Nosamu" w:date="2025-07-05T16:45:00Z">
                    <w:rPr/>
                  </w:rPrChange>
                </w:rPr>
                <w:t xml:space="preserve"> </w:t>
              </w:r>
              <w:proofErr w:type="spellStart"/>
              <w:r w:rsidRPr="00F94C65">
                <w:rPr>
                  <w:rFonts w:cstheme="minorHAnsi"/>
                  <w:color w:val="auto"/>
                  <w:szCs w:val="20"/>
                  <w:rPrChange w:id="4365" w:author="Miku Nosamu" w:date="2025-07-05T16:45:00Z">
                    <w:rPr/>
                  </w:rPrChange>
                </w:rPr>
                <w:t>diverifikasi</w:t>
              </w:r>
            </w:ins>
            <w:proofErr w:type="spellEnd"/>
          </w:p>
        </w:tc>
      </w:tr>
      <w:tr w:rsidR="00F94C65" w:rsidRPr="00F94C65" w14:paraId="38062698" w14:textId="77777777" w:rsidTr="005877C0">
        <w:trPr>
          <w:trHeight w:val="101"/>
          <w:ins w:id="4366" w:author="Miku Nosamu" w:date="2025-07-05T16:01:00Z"/>
        </w:trPr>
        <w:tc>
          <w:tcPr>
            <w:tcW w:w="3192" w:type="dxa"/>
            <w:vAlign w:val="center"/>
          </w:tcPr>
          <w:p w14:paraId="4490230D" w14:textId="77777777" w:rsidR="00FA7031" w:rsidRPr="00F94C65" w:rsidRDefault="00FA7031" w:rsidP="005877C0">
            <w:pPr>
              <w:jc w:val="center"/>
              <w:rPr>
                <w:ins w:id="4367" w:author="Miku Nosamu" w:date="2025-07-05T16:01:00Z"/>
                <w:rFonts w:cstheme="minorHAnsi"/>
                <w:noProof/>
                <w:color w:val="auto"/>
                <w:kern w:val="1"/>
                <w:szCs w:val="20"/>
                <w:lang w:val="id-ID"/>
                <w:rPrChange w:id="4368" w:author="Miku Nosamu" w:date="2025-07-05T16:44:00Z">
                  <w:rPr>
                    <w:ins w:id="4369" w:author="Miku Nosamu" w:date="2025-07-05T16:01:00Z"/>
                    <w:rFonts w:ascii="Arial" w:hAnsi="Arial" w:cs="Arial"/>
                    <w:noProof/>
                    <w:color w:val="auto"/>
                    <w:kern w:val="1"/>
                    <w:szCs w:val="20"/>
                    <w:lang w:val="id-ID"/>
                  </w:rPr>
                </w:rPrChange>
              </w:rPr>
            </w:pPr>
            <w:ins w:id="4370" w:author="Miku Nosamu" w:date="2025-07-05T16:01:00Z">
              <w:r w:rsidRPr="00F94C65">
                <w:rPr>
                  <w:rFonts w:cstheme="minorHAnsi"/>
                  <w:noProof/>
                  <w:color w:val="auto"/>
                  <w:kern w:val="1"/>
                  <w:szCs w:val="20"/>
                  <w:lang w:val="id-ID"/>
                  <w:rPrChange w:id="4371"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689D87E8" w14:textId="77777777" w:rsidR="00FA7031" w:rsidRPr="00F94C65" w:rsidRDefault="00FA7031" w:rsidP="005877C0">
            <w:pPr>
              <w:jc w:val="center"/>
              <w:rPr>
                <w:ins w:id="4372" w:author="Miku Nosamu" w:date="2025-07-05T16:01:00Z"/>
                <w:rFonts w:cstheme="minorHAnsi"/>
                <w:noProof/>
                <w:color w:val="auto"/>
                <w:kern w:val="1"/>
                <w:szCs w:val="20"/>
                <w:lang w:val="id-ID"/>
                <w:rPrChange w:id="4373" w:author="Miku Nosamu" w:date="2025-07-05T16:44:00Z">
                  <w:rPr>
                    <w:ins w:id="4374" w:author="Miku Nosamu" w:date="2025-07-05T16:01:00Z"/>
                    <w:rFonts w:ascii="Arial" w:hAnsi="Arial" w:cs="Arial"/>
                    <w:noProof/>
                    <w:color w:val="auto"/>
                    <w:kern w:val="1"/>
                    <w:szCs w:val="20"/>
                    <w:lang w:val="id-ID"/>
                  </w:rPr>
                </w:rPrChange>
              </w:rPr>
            </w:pPr>
            <w:ins w:id="4375" w:author="Miku Nosamu" w:date="2025-07-05T16:01:00Z">
              <w:r w:rsidRPr="00F94C65">
                <w:rPr>
                  <w:rFonts w:cstheme="minorHAnsi"/>
                  <w:noProof/>
                  <w:color w:val="auto"/>
                  <w:kern w:val="1"/>
                  <w:szCs w:val="20"/>
                  <w:lang w:val="id-ID"/>
                  <w:rPrChange w:id="4376"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7E73B57B" w14:textId="77777777" w:rsidR="00FA7031" w:rsidRPr="00F94C65" w:rsidRDefault="00FA7031" w:rsidP="005877C0">
            <w:pPr>
              <w:jc w:val="center"/>
              <w:rPr>
                <w:ins w:id="4377" w:author="Miku Nosamu" w:date="2025-07-05T16:01:00Z"/>
                <w:rFonts w:cstheme="minorHAnsi"/>
                <w:noProof/>
                <w:color w:val="auto"/>
                <w:kern w:val="1"/>
                <w:szCs w:val="20"/>
                <w:lang w:val="id-ID"/>
                <w:rPrChange w:id="4378" w:author="Miku Nosamu" w:date="2025-07-05T16:44:00Z">
                  <w:rPr>
                    <w:ins w:id="4379" w:author="Miku Nosamu" w:date="2025-07-05T16:01:00Z"/>
                    <w:rFonts w:ascii="Arial" w:hAnsi="Arial" w:cs="Arial"/>
                    <w:noProof/>
                    <w:color w:val="auto"/>
                    <w:kern w:val="1"/>
                    <w:szCs w:val="20"/>
                    <w:lang w:val="id-ID"/>
                  </w:rPr>
                </w:rPrChange>
              </w:rPr>
            </w:pPr>
            <w:ins w:id="4380" w:author="Miku Nosamu" w:date="2025-07-05T16:01:00Z">
              <w:r w:rsidRPr="00F94C65">
                <w:rPr>
                  <w:rFonts w:cstheme="minorHAnsi"/>
                  <w:noProof/>
                  <w:color w:val="auto"/>
                  <w:kern w:val="1"/>
                  <w:szCs w:val="20"/>
                  <w:lang w:val="id-ID"/>
                  <w:rPrChange w:id="4381" w:author="Miku Nosamu" w:date="2025-07-05T16:44:00Z">
                    <w:rPr>
                      <w:rFonts w:ascii="Arial" w:hAnsi="Arial" w:cs="Arial"/>
                      <w:noProof/>
                      <w:color w:val="auto"/>
                      <w:kern w:val="1"/>
                      <w:szCs w:val="20"/>
                      <w:lang w:val="id-ID"/>
                    </w:rPr>
                  </w:rPrChange>
                </w:rPr>
                <w:t>Kesimpulan</w:t>
              </w:r>
            </w:ins>
          </w:p>
        </w:tc>
      </w:tr>
      <w:tr w:rsidR="00F94C65" w:rsidRPr="00F94C65" w14:paraId="5DE9BA78" w14:textId="77777777" w:rsidTr="005877C0">
        <w:trPr>
          <w:trHeight w:val="100"/>
          <w:ins w:id="4382" w:author="Miku Nosamu" w:date="2025-07-05T16:01:00Z"/>
        </w:trPr>
        <w:tc>
          <w:tcPr>
            <w:tcW w:w="3192" w:type="dxa"/>
            <w:vAlign w:val="center"/>
          </w:tcPr>
          <w:p w14:paraId="5F03793F" w14:textId="38BEE429" w:rsidR="00FA7031" w:rsidRPr="00F94C65" w:rsidRDefault="009E799C">
            <w:pPr>
              <w:spacing w:line="360" w:lineRule="auto"/>
              <w:jc w:val="center"/>
              <w:rPr>
                <w:ins w:id="4383" w:author="Miku Nosamu" w:date="2025-07-05T16:01:00Z"/>
                <w:rFonts w:cstheme="minorHAnsi"/>
                <w:noProof/>
                <w:color w:val="auto"/>
                <w:kern w:val="1"/>
                <w:szCs w:val="20"/>
                <w:lang w:val="id-ID"/>
                <w:rPrChange w:id="4384" w:author="Miku Nosamu" w:date="2025-07-05T16:44:00Z">
                  <w:rPr>
                    <w:ins w:id="4385" w:author="Miku Nosamu" w:date="2025-07-05T16:01:00Z"/>
                    <w:rFonts w:ascii="Arial" w:hAnsi="Arial" w:cs="Arial"/>
                    <w:noProof/>
                    <w:color w:val="auto"/>
                    <w:kern w:val="1"/>
                    <w:szCs w:val="20"/>
                    <w:lang w:val="id-ID"/>
                  </w:rPr>
                </w:rPrChange>
              </w:rPr>
              <w:pPrChange w:id="4386" w:author="Miku Nosamu" w:date="2025-07-05T17:38:00Z">
                <w:pPr>
                  <w:jc w:val="center"/>
                </w:pPr>
              </w:pPrChange>
            </w:pPr>
            <w:proofErr w:type="spellStart"/>
            <w:ins w:id="4387" w:author="Miku Nosamu" w:date="2025-07-05T16:36:00Z">
              <w:r w:rsidRPr="00F94C65">
                <w:rPr>
                  <w:rFonts w:cstheme="minorHAnsi"/>
                  <w:color w:val="auto"/>
                  <w:szCs w:val="20"/>
                  <w:rPrChange w:id="4388" w:author="Miku Nosamu" w:date="2025-07-05T16:44:00Z">
                    <w:rPr/>
                  </w:rPrChange>
                </w:rPr>
                <w:t>Sistem</w:t>
              </w:r>
              <w:proofErr w:type="spellEnd"/>
              <w:r w:rsidRPr="00F94C65">
                <w:rPr>
                  <w:rFonts w:cstheme="minorHAnsi"/>
                  <w:color w:val="auto"/>
                  <w:szCs w:val="20"/>
                  <w:rPrChange w:id="4389" w:author="Miku Nosamu" w:date="2025-07-05T16:44:00Z">
                    <w:rPr/>
                  </w:rPrChange>
                </w:rPr>
                <w:t xml:space="preserve"> </w:t>
              </w:r>
              <w:proofErr w:type="spellStart"/>
              <w:r w:rsidRPr="00F94C65">
                <w:rPr>
                  <w:rFonts w:cstheme="minorHAnsi"/>
                  <w:color w:val="auto"/>
                  <w:szCs w:val="20"/>
                  <w:rPrChange w:id="4390" w:author="Miku Nosamu" w:date="2025-07-05T16:44:00Z">
                    <w:rPr/>
                  </w:rPrChange>
                </w:rPr>
                <w:t>menolak</w:t>
              </w:r>
              <w:proofErr w:type="spellEnd"/>
              <w:r w:rsidRPr="00F94C65">
                <w:rPr>
                  <w:rFonts w:cstheme="minorHAnsi"/>
                  <w:color w:val="auto"/>
                  <w:szCs w:val="20"/>
                  <w:rPrChange w:id="4391" w:author="Miku Nosamu" w:date="2025-07-05T16:44:00Z">
                    <w:rPr/>
                  </w:rPrChange>
                </w:rPr>
                <w:t xml:space="preserve"> login dan </w:t>
              </w:r>
              <w:proofErr w:type="spellStart"/>
              <w:r w:rsidRPr="00F94C65">
                <w:rPr>
                  <w:rFonts w:cstheme="minorHAnsi"/>
                  <w:color w:val="auto"/>
                  <w:szCs w:val="20"/>
                  <w:rPrChange w:id="4392" w:author="Miku Nosamu" w:date="2025-07-05T16:44:00Z">
                    <w:rPr/>
                  </w:rPrChange>
                </w:rPr>
                <w:t>memberi</w:t>
              </w:r>
              <w:proofErr w:type="spellEnd"/>
              <w:r w:rsidRPr="00F94C65">
                <w:rPr>
                  <w:rFonts w:cstheme="minorHAnsi"/>
                  <w:color w:val="auto"/>
                  <w:szCs w:val="20"/>
                  <w:rPrChange w:id="4393" w:author="Miku Nosamu" w:date="2025-07-05T16:44:00Z">
                    <w:rPr/>
                  </w:rPrChange>
                </w:rPr>
                <w:t xml:space="preserve"> </w:t>
              </w:r>
              <w:proofErr w:type="spellStart"/>
              <w:r w:rsidRPr="00F94C65">
                <w:rPr>
                  <w:rFonts w:cstheme="minorHAnsi"/>
                  <w:color w:val="auto"/>
                  <w:szCs w:val="20"/>
                  <w:rPrChange w:id="4394" w:author="Miku Nosamu" w:date="2025-07-05T16:44:00Z">
                    <w:rPr/>
                  </w:rPrChange>
                </w:rPr>
                <w:t>pesan</w:t>
              </w:r>
              <w:proofErr w:type="spellEnd"/>
              <w:r w:rsidRPr="00F94C65">
                <w:rPr>
                  <w:rFonts w:cstheme="minorHAnsi"/>
                  <w:color w:val="auto"/>
                  <w:szCs w:val="20"/>
                  <w:rPrChange w:id="4395" w:author="Miku Nosamu" w:date="2025-07-05T16:44:00Z">
                    <w:rPr/>
                  </w:rPrChange>
                </w:rPr>
                <w:t xml:space="preserve"> “Akun </w:t>
              </w:r>
              <w:proofErr w:type="spellStart"/>
              <w:r w:rsidRPr="00F94C65">
                <w:rPr>
                  <w:rFonts w:cstheme="minorHAnsi"/>
                  <w:color w:val="auto"/>
                  <w:szCs w:val="20"/>
                  <w:rPrChange w:id="4396" w:author="Miku Nosamu" w:date="2025-07-05T16:44:00Z">
                    <w:rPr/>
                  </w:rPrChange>
                </w:rPr>
                <w:t>belum</w:t>
              </w:r>
              <w:proofErr w:type="spellEnd"/>
              <w:r w:rsidRPr="00F94C65">
                <w:rPr>
                  <w:rFonts w:cstheme="minorHAnsi"/>
                  <w:color w:val="auto"/>
                  <w:szCs w:val="20"/>
                  <w:rPrChange w:id="4397" w:author="Miku Nosamu" w:date="2025-07-05T16:44:00Z">
                    <w:rPr/>
                  </w:rPrChange>
                </w:rPr>
                <w:t xml:space="preserve"> </w:t>
              </w:r>
              <w:proofErr w:type="spellStart"/>
              <w:r w:rsidRPr="00F94C65">
                <w:rPr>
                  <w:rFonts w:cstheme="minorHAnsi"/>
                  <w:color w:val="auto"/>
                  <w:szCs w:val="20"/>
                  <w:rPrChange w:id="4398" w:author="Miku Nosamu" w:date="2025-07-05T16:44:00Z">
                    <w:rPr/>
                  </w:rPrChange>
                </w:rPr>
                <w:t>aktif</w:t>
              </w:r>
              <w:proofErr w:type="spellEnd"/>
              <w:r w:rsidRPr="00F94C65">
                <w:rPr>
                  <w:rFonts w:cstheme="minorHAnsi"/>
                  <w:color w:val="auto"/>
                  <w:szCs w:val="20"/>
                  <w:rPrChange w:id="4399" w:author="Miku Nosamu" w:date="2025-07-05T16:44:00Z">
                    <w:rPr/>
                  </w:rPrChange>
                </w:rPr>
                <w:t>”</w:t>
              </w:r>
            </w:ins>
          </w:p>
        </w:tc>
        <w:tc>
          <w:tcPr>
            <w:tcW w:w="3192" w:type="dxa"/>
            <w:vAlign w:val="center"/>
          </w:tcPr>
          <w:p w14:paraId="234F5289" w14:textId="4B673AB4" w:rsidR="00FA7031" w:rsidRPr="00F94C65" w:rsidRDefault="009E799C">
            <w:pPr>
              <w:spacing w:line="360" w:lineRule="auto"/>
              <w:jc w:val="center"/>
              <w:rPr>
                <w:ins w:id="4400" w:author="Miku Nosamu" w:date="2025-07-05T16:01:00Z"/>
                <w:rFonts w:cstheme="minorHAnsi"/>
                <w:noProof/>
                <w:color w:val="auto"/>
                <w:kern w:val="1"/>
                <w:szCs w:val="20"/>
                <w:lang w:val="id-ID"/>
                <w:rPrChange w:id="4401" w:author="Miku Nosamu" w:date="2025-07-05T16:44:00Z">
                  <w:rPr>
                    <w:ins w:id="4402" w:author="Miku Nosamu" w:date="2025-07-05T16:01:00Z"/>
                    <w:rFonts w:ascii="Arial" w:hAnsi="Arial" w:cs="Arial"/>
                    <w:noProof/>
                    <w:color w:val="auto"/>
                    <w:kern w:val="1"/>
                    <w:szCs w:val="20"/>
                    <w:lang w:val="id-ID"/>
                  </w:rPr>
                </w:rPrChange>
              </w:rPr>
              <w:pPrChange w:id="4403" w:author="Miku Nosamu" w:date="2025-07-05T17:38:00Z">
                <w:pPr>
                  <w:jc w:val="center"/>
                </w:pPr>
              </w:pPrChange>
            </w:pPr>
            <w:proofErr w:type="spellStart"/>
            <w:ins w:id="4404" w:author="Miku Nosamu" w:date="2025-07-05T16:36:00Z">
              <w:r w:rsidRPr="00F94C65">
                <w:rPr>
                  <w:rFonts w:cstheme="minorHAnsi"/>
                  <w:color w:val="auto"/>
                  <w:szCs w:val="20"/>
                  <w:rPrChange w:id="4405" w:author="Miku Nosamu" w:date="2025-07-05T16:44:00Z">
                    <w:rPr/>
                  </w:rPrChange>
                </w:rPr>
                <w:t>Pesan</w:t>
              </w:r>
              <w:proofErr w:type="spellEnd"/>
              <w:r w:rsidRPr="00F94C65">
                <w:rPr>
                  <w:rFonts w:cstheme="minorHAnsi"/>
                  <w:color w:val="auto"/>
                  <w:szCs w:val="20"/>
                  <w:rPrChange w:id="4406" w:author="Miku Nosamu" w:date="2025-07-05T16:44:00Z">
                    <w:rPr/>
                  </w:rPrChange>
                </w:rPr>
                <w:t xml:space="preserve"> “Akun </w:t>
              </w:r>
              <w:proofErr w:type="spellStart"/>
              <w:r w:rsidRPr="00F94C65">
                <w:rPr>
                  <w:rFonts w:cstheme="minorHAnsi"/>
                  <w:color w:val="auto"/>
                  <w:szCs w:val="20"/>
                  <w:rPrChange w:id="4407" w:author="Miku Nosamu" w:date="2025-07-05T16:44:00Z">
                    <w:rPr/>
                  </w:rPrChange>
                </w:rPr>
                <w:t>belum</w:t>
              </w:r>
              <w:proofErr w:type="spellEnd"/>
              <w:r w:rsidRPr="00F94C65">
                <w:rPr>
                  <w:rFonts w:cstheme="minorHAnsi"/>
                  <w:color w:val="auto"/>
                  <w:szCs w:val="20"/>
                  <w:rPrChange w:id="4408" w:author="Miku Nosamu" w:date="2025-07-05T16:44:00Z">
                    <w:rPr/>
                  </w:rPrChange>
                </w:rPr>
                <w:t xml:space="preserve"> </w:t>
              </w:r>
              <w:proofErr w:type="spellStart"/>
              <w:r w:rsidRPr="00F94C65">
                <w:rPr>
                  <w:rFonts w:cstheme="minorHAnsi"/>
                  <w:color w:val="auto"/>
                  <w:szCs w:val="20"/>
                  <w:rPrChange w:id="4409" w:author="Miku Nosamu" w:date="2025-07-05T16:44:00Z">
                    <w:rPr/>
                  </w:rPrChange>
                </w:rPr>
                <w:t>aktif</w:t>
              </w:r>
              <w:proofErr w:type="spellEnd"/>
              <w:r w:rsidRPr="00F94C65">
                <w:rPr>
                  <w:rFonts w:cstheme="minorHAnsi"/>
                  <w:color w:val="auto"/>
                  <w:szCs w:val="20"/>
                  <w:rPrChange w:id="4410" w:author="Miku Nosamu" w:date="2025-07-05T16:44:00Z">
                    <w:rPr/>
                  </w:rPrChange>
                </w:rPr>
                <w:t xml:space="preserve">” </w:t>
              </w:r>
              <w:proofErr w:type="spellStart"/>
              <w:r w:rsidRPr="00F94C65">
                <w:rPr>
                  <w:rFonts w:cstheme="minorHAnsi"/>
                  <w:color w:val="auto"/>
                  <w:szCs w:val="20"/>
                  <w:rPrChange w:id="4411" w:author="Miku Nosamu" w:date="2025-07-05T16:44:00Z">
                    <w:rPr/>
                  </w:rPrChange>
                </w:rPr>
                <w:t>muncul</w:t>
              </w:r>
            </w:ins>
            <w:proofErr w:type="spellEnd"/>
          </w:p>
        </w:tc>
        <w:tc>
          <w:tcPr>
            <w:tcW w:w="3192" w:type="dxa"/>
            <w:vAlign w:val="center"/>
          </w:tcPr>
          <w:p w14:paraId="351E13C8" w14:textId="77777777" w:rsidR="00FA7031" w:rsidRPr="00F94C65" w:rsidRDefault="00FA7031" w:rsidP="005877C0">
            <w:pPr>
              <w:jc w:val="center"/>
              <w:rPr>
                <w:ins w:id="4412" w:author="Miku Nosamu" w:date="2025-07-05T16:01:00Z"/>
                <w:rFonts w:cstheme="minorHAnsi"/>
                <w:noProof/>
                <w:color w:val="auto"/>
                <w:kern w:val="1"/>
                <w:szCs w:val="20"/>
                <w:lang w:val="id-ID"/>
                <w:rPrChange w:id="4413" w:author="Miku Nosamu" w:date="2025-07-05T16:44:00Z">
                  <w:rPr>
                    <w:ins w:id="4414" w:author="Miku Nosamu" w:date="2025-07-05T16:01:00Z"/>
                    <w:rFonts w:ascii="Arial" w:hAnsi="Arial" w:cs="Arial"/>
                    <w:noProof/>
                    <w:color w:val="auto"/>
                    <w:kern w:val="1"/>
                    <w:szCs w:val="20"/>
                    <w:lang w:val="id-ID"/>
                  </w:rPr>
                </w:rPrChange>
              </w:rPr>
            </w:pPr>
            <w:ins w:id="4415" w:author="Miku Nosamu" w:date="2025-07-05T16:01:00Z">
              <w:r w:rsidRPr="00F94C65">
                <w:rPr>
                  <w:rFonts w:cstheme="minorHAnsi"/>
                  <w:noProof/>
                  <w:color w:val="auto"/>
                  <w:kern w:val="1"/>
                  <w:szCs w:val="20"/>
                  <w:lang w:val="id-ID"/>
                  <w:rPrChange w:id="4416" w:author="Miku Nosamu" w:date="2025-07-05T16:44:00Z">
                    <w:rPr>
                      <w:rFonts w:ascii="Arial" w:hAnsi="Arial" w:cs="Arial"/>
                      <w:noProof/>
                      <w:color w:val="auto"/>
                      <w:kern w:val="1"/>
                      <w:szCs w:val="20"/>
                      <w:lang w:val="id-ID"/>
                    </w:rPr>
                  </w:rPrChange>
                </w:rPr>
                <w:t>Hasil pengamatan sesuai</w:t>
              </w:r>
            </w:ins>
          </w:p>
        </w:tc>
      </w:tr>
    </w:tbl>
    <w:p w14:paraId="0715C5DD" w14:textId="77777777" w:rsidR="00FA7031" w:rsidRPr="004C6251" w:rsidRDefault="00FA7031" w:rsidP="00546376">
      <w:pPr>
        <w:rPr>
          <w:rFonts w:cstheme="minorHAnsi"/>
          <w:noProof/>
          <w:color w:val="auto"/>
          <w:szCs w:val="20"/>
          <w:lang w:val="id-ID"/>
        </w:rPr>
      </w:pPr>
    </w:p>
    <w:tbl>
      <w:tblPr>
        <w:tblStyle w:val="ProposalTable"/>
        <w:tblW w:w="0" w:type="auto"/>
        <w:tblLook w:val="04A0" w:firstRow="1" w:lastRow="0" w:firstColumn="1" w:lastColumn="0" w:noHBand="0" w:noVBand="1"/>
      </w:tblPr>
      <w:tblGrid>
        <w:gridCol w:w="3122"/>
        <w:gridCol w:w="3115"/>
        <w:gridCol w:w="3113"/>
      </w:tblGrid>
      <w:tr w:rsidR="00F94C65" w:rsidRPr="00F94C65" w14:paraId="4CA15FB0" w14:textId="77777777" w:rsidTr="005877C0">
        <w:trPr>
          <w:cnfStyle w:val="100000000000" w:firstRow="1" w:lastRow="0" w:firstColumn="0" w:lastColumn="0" w:oddVBand="0" w:evenVBand="0" w:oddHBand="0" w:evenHBand="0" w:firstRowFirstColumn="0" w:firstRowLastColumn="0" w:lastRowFirstColumn="0" w:lastRowLastColumn="0"/>
          <w:ins w:id="4417" w:author="Miku Nosamu" w:date="2025-07-05T16:19:00Z"/>
        </w:trPr>
        <w:tc>
          <w:tcPr>
            <w:tcW w:w="3192" w:type="dxa"/>
            <w:vAlign w:val="center"/>
          </w:tcPr>
          <w:p w14:paraId="065585A2" w14:textId="77777777" w:rsidR="00B505AF" w:rsidRPr="00F94C65" w:rsidRDefault="00B505AF" w:rsidP="005877C0">
            <w:pPr>
              <w:jc w:val="center"/>
              <w:rPr>
                <w:ins w:id="4418" w:author="Miku Nosamu" w:date="2025-07-05T16:19:00Z"/>
                <w:rFonts w:cstheme="minorHAnsi"/>
                <w:noProof/>
                <w:color w:val="auto"/>
                <w:kern w:val="1"/>
                <w:szCs w:val="20"/>
                <w:lang w:val="id-ID"/>
                <w:rPrChange w:id="4419" w:author="Miku Nosamu" w:date="2025-07-05T16:44:00Z">
                  <w:rPr>
                    <w:ins w:id="4420" w:author="Miku Nosamu" w:date="2025-07-05T16:19:00Z"/>
                    <w:rFonts w:ascii="Arial" w:hAnsi="Arial" w:cs="Arial"/>
                    <w:noProof/>
                    <w:color w:val="2C283A" w:themeColor="text2"/>
                    <w:kern w:val="1"/>
                    <w:szCs w:val="20"/>
                    <w:lang w:val="id-ID"/>
                  </w:rPr>
                </w:rPrChange>
              </w:rPr>
            </w:pPr>
            <w:ins w:id="4421" w:author="Miku Nosamu" w:date="2025-07-05T16:19:00Z">
              <w:r w:rsidRPr="00F94C65">
                <w:rPr>
                  <w:rFonts w:cstheme="minorHAnsi"/>
                  <w:noProof/>
                  <w:color w:val="auto"/>
                  <w:kern w:val="1"/>
                  <w:szCs w:val="20"/>
                  <w:lang w:val="id-ID"/>
                  <w:rPrChange w:id="4422"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19F44FAD" w14:textId="4C05F7DA" w:rsidR="00B505AF" w:rsidRPr="00F94C65" w:rsidRDefault="00B505AF" w:rsidP="005877C0">
            <w:pPr>
              <w:jc w:val="center"/>
              <w:rPr>
                <w:ins w:id="4423" w:author="Miku Nosamu" w:date="2025-07-05T16:19:00Z"/>
                <w:rFonts w:cstheme="minorHAnsi"/>
                <w:noProof/>
                <w:color w:val="auto"/>
                <w:kern w:val="1"/>
                <w:szCs w:val="20"/>
                <w:rPrChange w:id="4424" w:author="Miku Nosamu" w:date="2025-07-05T16:44:00Z">
                  <w:rPr>
                    <w:ins w:id="4425" w:author="Miku Nosamu" w:date="2025-07-05T16:19:00Z"/>
                    <w:rFonts w:ascii="Arial" w:hAnsi="Arial" w:cs="Arial"/>
                    <w:noProof/>
                    <w:color w:val="2C283A" w:themeColor="text2"/>
                    <w:kern w:val="1"/>
                    <w:szCs w:val="20"/>
                    <w:lang w:val="id-ID"/>
                  </w:rPr>
                </w:rPrChange>
              </w:rPr>
            </w:pPr>
            <w:ins w:id="4426" w:author="Miku Nosamu" w:date="2025-07-05T16:19:00Z">
              <w:r w:rsidRPr="00F94C65">
                <w:rPr>
                  <w:rFonts w:cstheme="minorHAnsi"/>
                  <w:noProof/>
                  <w:color w:val="auto"/>
                  <w:kern w:val="1"/>
                  <w:szCs w:val="20"/>
                  <w:lang w:val="id-ID"/>
                  <w:rPrChange w:id="4427" w:author="Miku Nosamu" w:date="2025-07-05T16:44:00Z">
                    <w:rPr>
                      <w:rFonts w:ascii="Arial" w:hAnsi="Arial" w:cs="Arial"/>
                      <w:noProof/>
                      <w:color w:val="2C283A" w:themeColor="text2"/>
                      <w:kern w:val="1"/>
                      <w:szCs w:val="20"/>
                      <w:lang w:val="id-ID"/>
                    </w:rPr>
                  </w:rPrChange>
                </w:rPr>
                <w:t>KU-0</w:t>
              </w:r>
            </w:ins>
            <w:ins w:id="4428" w:author="Miku Nosamu" w:date="2025-07-05T16:36:00Z">
              <w:r w:rsidR="009E799C" w:rsidRPr="00F94C65">
                <w:rPr>
                  <w:rFonts w:cstheme="minorHAnsi"/>
                  <w:noProof/>
                  <w:color w:val="auto"/>
                  <w:kern w:val="1"/>
                  <w:szCs w:val="20"/>
                  <w:rPrChange w:id="4429" w:author="Miku Nosamu" w:date="2025-07-05T16:44:00Z">
                    <w:rPr>
                      <w:rFonts w:ascii="Arial" w:hAnsi="Arial" w:cs="Arial"/>
                      <w:noProof/>
                      <w:color w:val="2C283A" w:themeColor="text2"/>
                      <w:kern w:val="1"/>
                      <w:szCs w:val="20"/>
                    </w:rPr>
                  </w:rPrChange>
                </w:rPr>
                <w:t>12</w:t>
              </w:r>
            </w:ins>
          </w:p>
        </w:tc>
      </w:tr>
      <w:tr w:rsidR="00F94C65" w:rsidRPr="00F94C65" w14:paraId="100565AE" w14:textId="77777777" w:rsidTr="005877C0">
        <w:trPr>
          <w:ins w:id="4430" w:author="Miku Nosamu" w:date="2025-07-05T16:19:00Z"/>
        </w:trPr>
        <w:tc>
          <w:tcPr>
            <w:tcW w:w="3192" w:type="dxa"/>
            <w:vAlign w:val="center"/>
          </w:tcPr>
          <w:p w14:paraId="65E0B37C" w14:textId="77777777" w:rsidR="00B505AF" w:rsidRPr="00F94C65" w:rsidRDefault="00B505AF" w:rsidP="005877C0">
            <w:pPr>
              <w:jc w:val="center"/>
              <w:rPr>
                <w:ins w:id="4431" w:author="Miku Nosamu" w:date="2025-07-05T16:19:00Z"/>
                <w:rFonts w:cstheme="minorHAnsi"/>
                <w:noProof/>
                <w:color w:val="auto"/>
                <w:kern w:val="1"/>
                <w:szCs w:val="20"/>
                <w:lang w:val="id-ID"/>
                <w:rPrChange w:id="4432" w:author="Miku Nosamu" w:date="2025-07-05T16:44:00Z">
                  <w:rPr>
                    <w:ins w:id="4433" w:author="Miku Nosamu" w:date="2025-07-05T16:19:00Z"/>
                    <w:rFonts w:ascii="Arial" w:hAnsi="Arial" w:cs="Arial"/>
                    <w:noProof/>
                    <w:color w:val="auto"/>
                    <w:kern w:val="1"/>
                    <w:szCs w:val="20"/>
                    <w:lang w:val="id-ID"/>
                  </w:rPr>
                </w:rPrChange>
              </w:rPr>
            </w:pPr>
            <w:ins w:id="4434" w:author="Miku Nosamu" w:date="2025-07-05T16:19:00Z">
              <w:r w:rsidRPr="00F94C65">
                <w:rPr>
                  <w:rFonts w:cstheme="minorHAnsi"/>
                  <w:noProof/>
                  <w:color w:val="auto"/>
                  <w:kern w:val="1"/>
                  <w:szCs w:val="20"/>
                  <w:lang w:val="id-ID"/>
                  <w:rPrChange w:id="4435"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78528000" w14:textId="54CDC1A7" w:rsidR="00B505AF" w:rsidRPr="00F94C65" w:rsidRDefault="009E799C" w:rsidP="005877C0">
            <w:pPr>
              <w:jc w:val="center"/>
              <w:rPr>
                <w:ins w:id="4436" w:author="Miku Nosamu" w:date="2025-07-05T16:19:00Z"/>
                <w:rFonts w:cstheme="minorHAnsi"/>
                <w:noProof/>
                <w:color w:val="auto"/>
                <w:kern w:val="1"/>
                <w:szCs w:val="20"/>
                <w:lang w:val="id-ID"/>
                <w:rPrChange w:id="4437" w:author="Miku Nosamu" w:date="2025-07-05T16:44:00Z">
                  <w:rPr>
                    <w:ins w:id="4438" w:author="Miku Nosamu" w:date="2025-07-05T16:19:00Z"/>
                    <w:rFonts w:ascii="Arial" w:hAnsi="Arial" w:cs="Arial"/>
                    <w:noProof/>
                    <w:color w:val="auto"/>
                    <w:kern w:val="1"/>
                    <w:szCs w:val="20"/>
                    <w:lang w:val="id-ID"/>
                  </w:rPr>
                </w:rPrChange>
              </w:rPr>
            </w:pPr>
            <w:proofErr w:type="spellStart"/>
            <w:ins w:id="4439" w:author="Miku Nosamu" w:date="2025-07-05T16:36:00Z">
              <w:r w:rsidRPr="00F94C65">
                <w:rPr>
                  <w:rFonts w:cstheme="minorHAnsi"/>
                  <w:color w:val="auto"/>
                  <w:szCs w:val="20"/>
                  <w:rPrChange w:id="4440" w:author="Miku Nosamu" w:date="2025-07-05T16:44:00Z">
                    <w:rPr/>
                  </w:rPrChange>
                </w:rPr>
                <w:t>Pengujian</w:t>
              </w:r>
              <w:proofErr w:type="spellEnd"/>
              <w:r w:rsidRPr="00F94C65">
                <w:rPr>
                  <w:rFonts w:cstheme="minorHAnsi"/>
                  <w:color w:val="auto"/>
                  <w:szCs w:val="20"/>
                  <w:rPrChange w:id="4441" w:author="Miku Nosamu" w:date="2025-07-05T16:44:00Z">
                    <w:rPr/>
                  </w:rPrChange>
                </w:rPr>
                <w:t xml:space="preserve"> Vendor </w:t>
              </w:r>
              <w:proofErr w:type="spellStart"/>
              <w:r w:rsidRPr="00F94C65">
                <w:rPr>
                  <w:rFonts w:cstheme="minorHAnsi"/>
                  <w:color w:val="auto"/>
                  <w:szCs w:val="20"/>
                  <w:rPrChange w:id="4442" w:author="Miku Nosamu" w:date="2025-07-05T16:44:00Z">
                    <w:rPr/>
                  </w:rPrChange>
                </w:rPr>
                <w:t>Tambah</w:t>
              </w:r>
              <w:proofErr w:type="spellEnd"/>
              <w:r w:rsidRPr="00F94C65">
                <w:rPr>
                  <w:rFonts w:cstheme="minorHAnsi"/>
                  <w:color w:val="auto"/>
                  <w:szCs w:val="20"/>
                  <w:rPrChange w:id="4443" w:author="Miku Nosamu" w:date="2025-07-05T16:44:00Z">
                    <w:rPr/>
                  </w:rPrChange>
                </w:rPr>
                <w:t xml:space="preserve"> akun dengan data </w:t>
              </w:r>
              <w:proofErr w:type="spellStart"/>
              <w:r w:rsidRPr="00F94C65">
                <w:rPr>
                  <w:rFonts w:cstheme="minorHAnsi"/>
                  <w:color w:val="auto"/>
                  <w:szCs w:val="20"/>
                  <w:rPrChange w:id="4444" w:author="Miku Nosamu" w:date="2025-07-05T16:44:00Z">
                    <w:rPr/>
                  </w:rPrChange>
                </w:rPr>
                <w:t>lengkap</w:t>
              </w:r>
              <w:proofErr w:type="spellEnd"/>
              <w:r w:rsidRPr="00F94C65">
                <w:rPr>
                  <w:rFonts w:cstheme="minorHAnsi"/>
                  <w:color w:val="auto"/>
                  <w:szCs w:val="20"/>
                  <w:rPrChange w:id="4445" w:author="Miku Nosamu" w:date="2025-07-05T16:44:00Z">
                    <w:rPr/>
                  </w:rPrChange>
                </w:rPr>
                <w:t xml:space="preserve"> dan valid</w:t>
              </w:r>
            </w:ins>
          </w:p>
        </w:tc>
      </w:tr>
      <w:tr w:rsidR="00F94C65" w:rsidRPr="00F94C65" w14:paraId="6C0CDEBA" w14:textId="77777777" w:rsidTr="005877C0">
        <w:trPr>
          <w:ins w:id="4446" w:author="Miku Nosamu" w:date="2025-07-05T16:19:00Z"/>
        </w:trPr>
        <w:tc>
          <w:tcPr>
            <w:tcW w:w="3192" w:type="dxa"/>
            <w:vAlign w:val="center"/>
          </w:tcPr>
          <w:p w14:paraId="3A1A8A6B" w14:textId="77777777" w:rsidR="00B505AF" w:rsidRPr="00F94C65" w:rsidRDefault="00B505AF" w:rsidP="005877C0">
            <w:pPr>
              <w:jc w:val="center"/>
              <w:rPr>
                <w:ins w:id="4447" w:author="Miku Nosamu" w:date="2025-07-05T16:19:00Z"/>
                <w:rFonts w:cstheme="minorHAnsi"/>
                <w:noProof/>
                <w:color w:val="auto"/>
                <w:kern w:val="1"/>
                <w:szCs w:val="20"/>
                <w:lang w:val="id-ID"/>
                <w:rPrChange w:id="4448" w:author="Miku Nosamu" w:date="2025-07-05T16:44:00Z">
                  <w:rPr>
                    <w:ins w:id="4449" w:author="Miku Nosamu" w:date="2025-07-05T16:19:00Z"/>
                    <w:rFonts w:ascii="Arial" w:hAnsi="Arial" w:cs="Arial"/>
                    <w:noProof/>
                    <w:color w:val="auto"/>
                    <w:kern w:val="1"/>
                    <w:szCs w:val="20"/>
                    <w:lang w:val="id-ID"/>
                  </w:rPr>
                </w:rPrChange>
              </w:rPr>
            </w:pPr>
            <w:ins w:id="4450" w:author="Miku Nosamu" w:date="2025-07-05T16:19:00Z">
              <w:r w:rsidRPr="00F94C65">
                <w:rPr>
                  <w:rFonts w:cstheme="minorHAnsi"/>
                  <w:noProof/>
                  <w:color w:val="auto"/>
                  <w:kern w:val="1"/>
                  <w:szCs w:val="20"/>
                  <w:lang w:val="id-ID"/>
                  <w:rPrChange w:id="4451"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273D0C48" w14:textId="252AF9AB" w:rsidR="00B505AF" w:rsidRPr="00F94C65" w:rsidRDefault="009E799C" w:rsidP="005877C0">
            <w:pPr>
              <w:jc w:val="center"/>
              <w:rPr>
                <w:ins w:id="4452" w:author="Miku Nosamu" w:date="2025-07-05T16:19:00Z"/>
                <w:rFonts w:cstheme="minorHAnsi"/>
                <w:noProof/>
                <w:color w:val="auto"/>
                <w:kern w:val="1"/>
                <w:szCs w:val="20"/>
                <w:lang w:val="id-ID"/>
                <w:rPrChange w:id="4453" w:author="Miku Nosamu" w:date="2025-07-05T16:44:00Z">
                  <w:rPr>
                    <w:ins w:id="4454" w:author="Miku Nosamu" w:date="2025-07-05T16:19:00Z"/>
                    <w:rFonts w:ascii="Arial" w:hAnsi="Arial" w:cs="Arial"/>
                    <w:noProof/>
                    <w:color w:val="auto"/>
                    <w:kern w:val="1"/>
                    <w:szCs w:val="20"/>
                    <w:lang w:val="id-ID"/>
                  </w:rPr>
                </w:rPrChange>
              </w:rPr>
            </w:pPr>
            <w:proofErr w:type="spellStart"/>
            <w:ins w:id="4455" w:author="Miku Nosamu" w:date="2025-07-05T16:36:00Z">
              <w:r w:rsidRPr="00F94C65">
                <w:rPr>
                  <w:rFonts w:cstheme="minorHAnsi"/>
                  <w:color w:val="auto"/>
                  <w:szCs w:val="20"/>
                  <w:rPrChange w:id="4456" w:author="Miku Nosamu" w:date="2025-07-05T16:44:00Z">
                    <w:rPr/>
                  </w:rPrChange>
                </w:rPr>
                <w:t>Penambahan</w:t>
              </w:r>
              <w:proofErr w:type="spellEnd"/>
              <w:r w:rsidRPr="00F94C65">
                <w:rPr>
                  <w:rFonts w:cstheme="minorHAnsi"/>
                  <w:color w:val="auto"/>
                  <w:szCs w:val="20"/>
                  <w:rPrChange w:id="4457" w:author="Miku Nosamu" w:date="2025-07-05T16:44:00Z">
                    <w:rPr/>
                  </w:rPrChange>
                </w:rPr>
                <w:t xml:space="preserve"> akun vendor </w:t>
              </w:r>
              <w:proofErr w:type="spellStart"/>
              <w:r w:rsidRPr="00F94C65">
                <w:rPr>
                  <w:rFonts w:cstheme="minorHAnsi"/>
                  <w:color w:val="auto"/>
                  <w:szCs w:val="20"/>
                  <w:rPrChange w:id="4458" w:author="Miku Nosamu" w:date="2025-07-05T16:44:00Z">
                    <w:rPr/>
                  </w:rPrChange>
                </w:rPr>
                <w:t>tambahan</w:t>
              </w:r>
              <w:proofErr w:type="spellEnd"/>
              <w:r w:rsidRPr="00F94C65">
                <w:rPr>
                  <w:rFonts w:cstheme="minorHAnsi"/>
                  <w:color w:val="auto"/>
                  <w:szCs w:val="20"/>
                  <w:rPrChange w:id="4459" w:author="Miku Nosamu" w:date="2025-07-05T16:44:00Z">
                    <w:rPr/>
                  </w:rPrChange>
                </w:rPr>
                <w:t xml:space="preserve"> </w:t>
              </w:r>
              <w:proofErr w:type="spellStart"/>
              <w:r w:rsidRPr="00F94C65">
                <w:rPr>
                  <w:rFonts w:cstheme="minorHAnsi"/>
                  <w:color w:val="auto"/>
                  <w:szCs w:val="20"/>
                  <w:rPrChange w:id="4460" w:author="Miku Nosamu" w:date="2025-07-05T16:44:00Z">
                    <w:rPr/>
                  </w:rPrChange>
                </w:rPr>
                <w:t>berhasil</w:t>
              </w:r>
              <w:proofErr w:type="spellEnd"/>
              <w:r w:rsidRPr="00F94C65">
                <w:rPr>
                  <w:rFonts w:cstheme="minorHAnsi"/>
                  <w:color w:val="auto"/>
                  <w:szCs w:val="20"/>
                  <w:rPrChange w:id="4461" w:author="Miku Nosamu" w:date="2025-07-05T16:44:00Z">
                    <w:rPr/>
                  </w:rPrChange>
                </w:rPr>
                <w:t xml:space="preserve"> </w:t>
              </w:r>
              <w:proofErr w:type="spellStart"/>
              <w:r w:rsidRPr="00F94C65">
                <w:rPr>
                  <w:rFonts w:cstheme="minorHAnsi"/>
                  <w:color w:val="auto"/>
                  <w:szCs w:val="20"/>
                  <w:rPrChange w:id="4462" w:author="Miku Nosamu" w:date="2025-07-05T16:44:00Z">
                    <w:rPr/>
                  </w:rPrChange>
                </w:rPr>
                <w:t>dilakukan</w:t>
              </w:r>
            </w:ins>
            <w:proofErr w:type="spellEnd"/>
          </w:p>
        </w:tc>
      </w:tr>
      <w:tr w:rsidR="00F94C65" w:rsidRPr="00F94C65" w14:paraId="5545194B" w14:textId="77777777" w:rsidTr="005877C0">
        <w:trPr>
          <w:ins w:id="4463" w:author="Miku Nosamu" w:date="2025-07-05T16:19:00Z"/>
        </w:trPr>
        <w:tc>
          <w:tcPr>
            <w:tcW w:w="3192" w:type="dxa"/>
            <w:vAlign w:val="center"/>
          </w:tcPr>
          <w:p w14:paraId="44C964BB" w14:textId="77777777" w:rsidR="00B505AF" w:rsidRPr="00F94C65" w:rsidRDefault="00B505AF" w:rsidP="005877C0">
            <w:pPr>
              <w:jc w:val="center"/>
              <w:rPr>
                <w:ins w:id="4464" w:author="Miku Nosamu" w:date="2025-07-05T16:19:00Z"/>
                <w:rFonts w:cstheme="minorHAnsi"/>
                <w:noProof/>
                <w:color w:val="auto"/>
                <w:kern w:val="1"/>
                <w:szCs w:val="20"/>
                <w:lang w:val="id-ID"/>
                <w:rPrChange w:id="4465" w:author="Miku Nosamu" w:date="2025-07-05T16:44:00Z">
                  <w:rPr>
                    <w:ins w:id="4466" w:author="Miku Nosamu" w:date="2025-07-05T16:19:00Z"/>
                    <w:rFonts w:ascii="Arial" w:hAnsi="Arial" w:cs="Arial"/>
                    <w:noProof/>
                    <w:color w:val="auto"/>
                    <w:kern w:val="1"/>
                    <w:szCs w:val="20"/>
                    <w:lang w:val="id-ID"/>
                  </w:rPr>
                </w:rPrChange>
              </w:rPr>
            </w:pPr>
            <w:ins w:id="4467" w:author="Miku Nosamu" w:date="2025-07-05T16:19:00Z">
              <w:r w:rsidRPr="00F94C65">
                <w:rPr>
                  <w:rFonts w:cstheme="minorHAnsi"/>
                  <w:noProof/>
                  <w:color w:val="auto"/>
                  <w:kern w:val="1"/>
                  <w:szCs w:val="20"/>
                  <w:lang w:val="id-ID"/>
                  <w:rPrChange w:id="4468"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7D2A27C8" w14:textId="5B6CE90F" w:rsidR="00B505AF" w:rsidRPr="00F94C65" w:rsidRDefault="009E799C" w:rsidP="005877C0">
            <w:pPr>
              <w:jc w:val="center"/>
              <w:rPr>
                <w:ins w:id="4469" w:author="Miku Nosamu" w:date="2025-07-05T16:19:00Z"/>
                <w:rFonts w:cstheme="minorHAnsi"/>
                <w:noProof/>
                <w:color w:val="auto"/>
                <w:kern w:val="1"/>
                <w:szCs w:val="20"/>
                <w:lang w:val="id-ID"/>
                <w:rPrChange w:id="4470" w:author="Miku Nosamu" w:date="2025-07-05T16:44:00Z">
                  <w:rPr>
                    <w:ins w:id="4471" w:author="Miku Nosamu" w:date="2025-07-05T16:19:00Z"/>
                    <w:rFonts w:ascii="Arial" w:hAnsi="Arial" w:cs="Arial"/>
                    <w:noProof/>
                    <w:color w:val="auto"/>
                    <w:kern w:val="1"/>
                    <w:szCs w:val="20"/>
                    <w:lang w:val="id-ID"/>
                  </w:rPr>
                </w:rPrChange>
              </w:rPr>
            </w:pPr>
            <w:ins w:id="4472" w:author="Miku Nosamu" w:date="2025-07-05T16:36:00Z">
              <w:r w:rsidRPr="00F94C65">
                <w:rPr>
                  <w:rFonts w:cstheme="minorHAnsi"/>
                  <w:color w:val="auto"/>
                  <w:szCs w:val="20"/>
                  <w:rPrChange w:id="4473" w:author="Miku Nosamu" w:date="2025-07-05T16:44:00Z">
                    <w:rPr/>
                  </w:rPrChange>
                </w:rPr>
                <w:t xml:space="preserve">Akun </w:t>
              </w:r>
              <w:proofErr w:type="spellStart"/>
              <w:r w:rsidRPr="00F94C65">
                <w:rPr>
                  <w:rFonts w:cstheme="minorHAnsi"/>
                  <w:color w:val="auto"/>
                  <w:szCs w:val="20"/>
                  <w:rPrChange w:id="4474" w:author="Miku Nosamu" w:date="2025-07-05T16:44:00Z">
                    <w:rPr/>
                  </w:rPrChange>
                </w:rPr>
                <w:t>utama</w:t>
              </w:r>
              <w:proofErr w:type="spellEnd"/>
              <w:r w:rsidRPr="00F94C65">
                <w:rPr>
                  <w:rFonts w:cstheme="minorHAnsi"/>
                  <w:color w:val="auto"/>
                  <w:szCs w:val="20"/>
                  <w:rPrChange w:id="4475" w:author="Miku Nosamu" w:date="2025-07-05T16:44:00Z">
                    <w:rPr/>
                  </w:rPrChange>
                </w:rPr>
                <w:t xml:space="preserve"> vendor sudah login</w:t>
              </w:r>
            </w:ins>
          </w:p>
        </w:tc>
      </w:tr>
      <w:tr w:rsidR="00F94C65" w:rsidRPr="00F94C65" w14:paraId="6E637616" w14:textId="77777777" w:rsidTr="005877C0">
        <w:trPr>
          <w:ins w:id="4476" w:author="Miku Nosamu" w:date="2025-07-05T16:19:00Z"/>
        </w:trPr>
        <w:tc>
          <w:tcPr>
            <w:tcW w:w="3192" w:type="dxa"/>
            <w:vAlign w:val="center"/>
          </w:tcPr>
          <w:p w14:paraId="56E832FA" w14:textId="77777777" w:rsidR="00B505AF" w:rsidRPr="00F94C65" w:rsidRDefault="00B505AF" w:rsidP="005877C0">
            <w:pPr>
              <w:jc w:val="center"/>
              <w:rPr>
                <w:ins w:id="4477" w:author="Miku Nosamu" w:date="2025-07-05T16:19:00Z"/>
                <w:rFonts w:cstheme="minorHAnsi"/>
                <w:noProof/>
                <w:color w:val="auto"/>
                <w:kern w:val="1"/>
                <w:szCs w:val="20"/>
                <w:lang w:val="id-ID"/>
                <w:rPrChange w:id="4478" w:author="Miku Nosamu" w:date="2025-07-05T16:44:00Z">
                  <w:rPr>
                    <w:ins w:id="4479" w:author="Miku Nosamu" w:date="2025-07-05T16:19:00Z"/>
                    <w:rFonts w:ascii="Arial" w:hAnsi="Arial" w:cs="Arial"/>
                    <w:noProof/>
                    <w:color w:val="auto"/>
                    <w:kern w:val="1"/>
                    <w:szCs w:val="20"/>
                    <w:lang w:val="id-ID"/>
                  </w:rPr>
                </w:rPrChange>
              </w:rPr>
            </w:pPr>
            <w:ins w:id="4480" w:author="Miku Nosamu" w:date="2025-07-05T16:19:00Z">
              <w:r w:rsidRPr="00F94C65">
                <w:rPr>
                  <w:rFonts w:cstheme="minorHAnsi"/>
                  <w:noProof/>
                  <w:color w:val="auto"/>
                  <w:kern w:val="1"/>
                  <w:szCs w:val="20"/>
                  <w:lang w:val="id-ID"/>
                  <w:rPrChange w:id="4481"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24F88DC5" w14:textId="77777777" w:rsidR="00B505AF" w:rsidRPr="00F94C65" w:rsidRDefault="00B505AF" w:rsidP="005877C0">
            <w:pPr>
              <w:jc w:val="center"/>
              <w:rPr>
                <w:ins w:id="4482" w:author="Miku Nosamu" w:date="2025-07-05T16:19:00Z"/>
                <w:rFonts w:cstheme="minorHAnsi"/>
                <w:noProof/>
                <w:color w:val="auto"/>
                <w:kern w:val="1"/>
                <w:szCs w:val="20"/>
                <w:rPrChange w:id="4483" w:author="Miku Nosamu" w:date="2025-07-05T16:44:00Z">
                  <w:rPr>
                    <w:ins w:id="4484" w:author="Miku Nosamu" w:date="2025-07-05T16:19:00Z"/>
                    <w:rFonts w:ascii="Arial" w:hAnsi="Arial" w:cs="Arial"/>
                    <w:noProof/>
                    <w:color w:val="auto"/>
                    <w:kern w:val="1"/>
                    <w:szCs w:val="20"/>
                  </w:rPr>
                </w:rPrChange>
              </w:rPr>
            </w:pPr>
            <w:ins w:id="4485" w:author="Miku Nosamu" w:date="2025-07-05T16:19:00Z">
              <w:r w:rsidRPr="00F94C65">
                <w:rPr>
                  <w:rFonts w:cstheme="minorHAnsi"/>
                  <w:noProof/>
                  <w:color w:val="auto"/>
                  <w:kern w:val="1"/>
                  <w:szCs w:val="20"/>
                  <w:rPrChange w:id="4486" w:author="Miku Nosamu" w:date="2025-07-05T16:44:00Z">
                    <w:rPr>
                      <w:rFonts w:ascii="Arial" w:hAnsi="Arial" w:cs="Arial"/>
                      <w:noProof/>
                      <w:color w:val="auto"/>
                      <w:kern w:val="1"/>
                      <w:szCs w:val="20"/>
                    </w:rPr>
                  </w:rPrChange>
                </w:rPr>
                <w:t>9 Juli 2025</w:t>
              </w:r>
            </w:ins>
          </w:p>
        </w:tc>
      </w:tr>
      <w:tr w:rsidR="00F94C65" w:rsidRPr="00F94C65" w14:paraId="6460F8D6" w14:textId="77777777" w:rsidTr="005877C0">
        <w:trPr>
          <w:ins w:id="4487" w:author="Miku Nosamu" w:date="2025-07-05T16:19:00Z"/>
        </w:trPr>
        <w:tc>
          <w:tcPr>
            <w:tcW w:w="3192" w:type="dxa"/>
            <w:vAlign w:val="center"/>
          </w:tcPr>
          <w:p w14:paraId="78B61AAE" w14:textId="77777777" w:rsidR="00B505AF" w:rsidRPr="00F94C65" w:rsidRDefault="00B505AF" w:rsidP="005877C0">
            <w:pPr>
              <w:jc w:val="center"/>
              <w:rPr>
                <w:ins w:id="4488" w:author="Miku Nosamu" w:date="2025-07-05T16:19:00Z"/>
                <w:rFonts w:cstheme="minorHAnsi"/>
                <w:noProof/>
                <w:color w:val="auto"/>
                <w:kern w:val="1"/>
                <w:szCs w:val="20"/>
                <w:lang w:val="id-ID"/>
                <w:rPrChange w:id="4489" w:author="Miku Nosamu" w:date="2025-07-05T16:44:00Z">
                  <w:rPr>
                    <w:ins w:id="4490" w:author="Miku Nosamu" w:date="2025-07-05T16:19:00Z"/>
                    <w:rFonts w:ascii="Arial" w:hAnsi="Arial" w:cs="Arial"/>
                    <w:noProof/>
                    <w:color w:val="auto"/>
                    <w:kern w:val="1"/>
                    <w:szCs w:val="20"/>
                    <w:lang w:val="id-ID"/>
                  </w:rPr>
                </w:rPrChange>
              </w:rPr>
            </w:pPr>
            <w:ins w:id="4491" w:author="Miku Nosamu" w:date="2025-07-05T16:19:00Z">
              <w:r w:rsidRPr="00F94C65">
                <w:rPr>
                  <w:rFonts w:cstheme="minorHAnsi"/>
                  <w:noProof/>
                  <w:color w:val="auto"/>
                  <w:kern w:val="1"/>
                  <w:szCs w:val="20"/>
                  <w:lang w:val="id-ID"/>
                  <w:rPrChange w:id="4492"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7D2A8C9A" w14:textId="77777777" w:rsidR="00B505AF" w:rsidRPr="00F94C65" w:rsidRDefault="00B505AF" w:rsidP="005877C0">
            <w:pPr>
              <w:jc w:val="center"/>
              <w:rPr>
                <w:ins w:id="4493" w:author="Miku Nosamu" w:date="2025-07-05T16:19:00Z"/>
                <w:rFonts w:cstheme="minorHAnsi"/>
                <w:noProof/>
                <w:color w:val="auto"/>
                <w:kern w:val="1"/>
                <w:szCs w:val="20"/>
                <w:lang w:val="id-ID"/>
                <w:rPrChange w:id="4494" w:author="Miku Nosamu" w:date="2025-07-05T16:44:00Z">
                  <w:rPr>
                    <w:ins w:id="4495" w:author="Miku Nosamu" w:date="2025-07-05T16:19:00Z"/>
                    <w:rFonts w:ascii="Arial" w:hAnsi="Arial" w:cs="Arial"/>
                    <w:noProof/>
                    <w:color w:val="auto"/>
                    <w:kern w:val="1"/>
                    <w:szCs w:val="20"/>
                    <w:lang w:val="id-ID"/>
                  </w:rPr>
                </w:rPrChange>
              </w:rPr>
            </w:pPr>
            <w:ins w:id="4496" w:author="Miku Nosamu" w:date="2025-07-05T16:19:00Z">
              <w:r w:rsidRPr="00F94C65">
                <w:rPr>
                  <w:rFonts w:cstheme="minorHAnsi"/>
                  <w:noProof/>
                  <w:color w:val="auto"/>
                  <w:kern w:val="1"/>
                  <w:szCs w:val="20"/>
                  <w:rPrChange w:id="4497" w:author="Miku Nosamu" w:date="2025-07-05T16:44:00Z">
                    <w:rPr>
                      <w:rFonts w:ascii="Arial" w:hAnsi="Arial" w:cs="Arial"/>
                      <w:noProof/>
                      <w:color w:val="auto"/>
                      <w:kern w:val="1"/>
                      <w:szCs w:val="20"/>
                    </w:rPr>
                  </w:rPrChange>
                </w:rPr>
                <w:t>Lucky Abdillah</w:t>
              </w:r>
            </w:ins>
          </w:p>
        </w:tc>
      </w:tr>
      <w:tr w:rsidR="00F94C65" w:rsidRPr="00F94C65" w14:paraId="198203E6" w14:textId="77777777" w:rsidTr="005877C0">
        <w:trPr>
          <w:ins w:id="4498" w:author="Miku Nosamu" w:date="2025-07-05T16:19:00Z"/>
        </w:trPr>
        <w:tc>
          <w:tcPr>
            <w:tcW w:w="9576" w:type="dxa"/>
            <w:gridSpan w:val="3"/>
            <w:vAlign w:val="center"/>
          </w:tcPr>
          <w:p w14:paraId="7737248C" w14:textId="77777777" w:rsidR="00B505AF" w:rsidRPr="00F94C65" w:rsidRDefault="00B505AF" w:rsidP="005877C0">
            <w:pPr>
              <w:jc w:val="center"/>
              <w:rPr>
                <w:ins w:id="4499" w:author="Miku Nosamu" w:date="2025-07-05T16:19:00Z"/>
                <w:rFonts w:cstheme="minorHAnsi"/>
                <w:noProof/>
                <w:color w:val="auto"/>
                <w:kern w:val="1"/>
                <w:szCs w:val="20"/>
                <w:lang w:val="id-ID"/>
                <w:rPrChange w:id="4500" w:author="Miku Nosamu" w:date="2025-07-05T16:44:00Z">
                  <w:rPr>
                    <w:ins w:id="4501" w:author="Miku Nosamu" w:date="2025-07-05T16:19:00Z"/>
                    <w:rFonts w:ascii="Arial" w:hAnsi="Arial" w:cs="Arial"/>
                    <w:noProof/>
                    <w:color w:val="auto"/>
                    <w:kern w:val="1"/>
                    <w:szCs w:val="20"/>
                    <w:lang w:val="id-ID"/>
                  </w:rPr>
                </w:rPrChange>
              </w:rPr>
            </w:pPr>
            <w:ins w:id="4502" w:author="Miku Nosamu" w:date="2025-07-05T16:19:00Z">
              <w:r w:rsidRPr="00F94C65">
                <w:rPr>
                  <w:rFonts w:cstheme="minorHAnsi"/>
                  <w:noProof/>
                  <w:color w:val="auto"/>
                  <w:kern w:val="1"/>
                  <w:szCs w:val="20"/>
                  <w:lang w:val="id-ID"/>
                  <w:rPrChange w:id="4503" w:author="Miku Nosamu" w:date="2025-07-05T16:44:00Z">
                    <w:rPr>
                      <w:rFonts w:ascii="Arial" w:hAnsi="Arial" w:cs="Arial"/>
                      <w:noProof/>
                      <w:color w:val="auto"/>
                      <w:kern w:val="1"/>
                      <w:szCs w:val="20"/>
                      <w:lang w:val="id-ID"/>
                    </w:rPr>
                  </w:rPrChange>
                </w:rPr>
                <w:t>Skenario</w:t>
              </w:r>
            </w:ins>
          </w:p>
        </w:tc>
      </w:tr>
      <w:tr w:rsidR="00F94C65" w:rsidRPr="00F94C65" w14:paraId="5C8D512F" w14:textId="77777777" w:rsidTr="005877C0">
        <w:trPr>
          <w:ins w:id="4504" w:author="Miku Nosamu" w:date="2025-07-05T16:19:00Z"/>
        </w:trPr>
        <w:tc>
          <w:tcPr>
            <w:tcW w:w="9576" w:type="dxa"/>
            <w:gridSpan w:val="3"/>
            <w:vAlign w:val="center"/>
          </w:tcPr>
          <w:p w14:paraId="4CBD7EBF" w14:textId="41A7A418" w:rsidR="009E799C" w:rsidRPr="00F94C65" w:rsidRDefault="009E799C">
            <w:pPr>
              <w:pStyle w:val="NormalWeb"/>
              <w:numPr>
                <w:ilvl w:val="0"/>
                <w:numId w:val="44"/>
              </w:numPr>
              <w:spacing w:before="0" w:beforeAutospacing="0" w:after="0" w:afterAutospacing="0" w:line="360" w:lineRule="auto"/>
              <w:rPr>
                <w:ins w:id="4505" w:author="Miku Nosamu" w:date="2025-07-05T16:37:00Z"/>
                <w:rFonts w:asciiTheme="minorHAnsi" w:hAnsiTheme="minorHAnsi" w:cstheme="minorHAnsi"/>
                <w:sz w:val="20"/>
                <w:szCs w:val="20"/>
                <w:rPrChange w:id="4506" w:author="Miku Nosamu" w:date="2025-07-05T16:44:00Z">
                  <w:rPr>
                    <w:ins w:id="4507" w:author="Miku Nosamu" w:date="2025-07-05T16:37:00Z"/>
                  </w:rPr>
                </w:rPrChange>
              </w:rPr>
              <w:pPrChange w:id="4508" w:author="Miku Nosamu" w:date="2025-07-05T16:45:00Z">
                <w:pPr>
                  <w:pStyle w:val="NormalWeb"/>
                </w:pPr>
              </w:pPrChange>
            </w:pPr>
            <w:ins w:id="4509" w:author="Miku Nosamu" w:date="2025-07-05T16:37:00Z">
              <w:r w:rsidRPr="00F94C65">
                <w:rPr>
                  <w:rFonts w:asciiTheme="minorHAnsi" w:hAnsiTheme="minorHAnsi" w:cstheme="minorHAnsi"/>
                  <w:sz w:val="20"/>
                  <w:szCs w:val="20"/>
                  <w:rPrChange w:id="4510" w:author="Miku Nosamu" w:date="2025-07-05T16:44:00Z">
                    <w:rPr/>
                  </w:rPrChange>
                </w:rPr>
                <w:lastRenderedPageBreak/>
                <w:t>Masuk dashboard vendor</w:t>
              </w:r>
            </w:ins>
          </w:p>
          <w:p w14:paraId="1CB442C0" w14:textId="08660065" w:rsidR="009E799C" w:rsidRPr="00F94C65" w:rsidRDefault="009E799C">
            <w:pPr>
              <w:pStyle w:val="NormalWeb"/>
              <w:numPr>
                <w:ilvl w:val="0"/>
                <w:numId w:val="44"/>
              </w:numPr>
              <w:spacing w:before="0" w:beforeAutospacing="0" w:after="0" w:afterAutospacing="0" w:line="360" w:lineRule="auto"/>
              <w:rPr>
                <w:ins w:id="4511" w:author="Miku Nosamu" w:date="2025-07-05T16:37:00Z"/>
                <w:rFonts w:asciiTheme="minorHAnsi" w:hAnsiTheme="minorHAnsi" w:cstheme="minorHAnsi"/>
                <w:sz w:val="20"/>
                <w:szCs w:val="20"/>
                <w:rPrChange w:id="4512" w:author="Miku Nosamu" w:date="2025-07-05T16:44:00Z">
                  <w:rPr>
                    <w:ins w:id="4513" w:author="Miku Nosamu" w:date="2025-07-05T16:37:00Z"/>
                  </w:rPr>
                </w:rPrChange>
              </w:rPr>
              <w:pPrChange w:id="4514" w:author="Miku Nosamu" w:date="2025-07-05T16:45:00Z">
                <w:pPr>
                  <w:pStyle w:val="NormalWeb"/>
                </w:pPr>
              </w:pPrChange>
            </w:pPr>
            <w:ins w:id="4515" w:author="Miku Nosamu" w:date="2025-07-05T16:37:00Z">
              <w:r w:rsidRPr="00F94C65">
                <w:rPr>
                  <w:rFonts w:asciiTheme="minorHAnsi" w:hAnsiTheme="minorHAnsi" w:cstheme="minorHAnsi"/>
                  <w:sz w:val="20"/>
                  <w:szCs w:val="20"/>
                  <w:rPrChange w:id="4516" w:author="Miku Nosamu" w:date="2025-07-05T16:44:00Z">
                    <w:rPr/>
                  </w:rPrChange>
                </w:rPr>
                <w:t xml:space="preserve">Isi </w:t>
              </w:r>
              <w:proofErr w:type="spellStart"/>
              <w:r w:rsidRPr="00F94C65">
                <w:rPr>
                  <w:rFonts w:asciiTheme="minorHAnsi" w:hAnsiTheme="minorHAnsi" w:cstheme="minorHAnsi"/>
                  <w:sz w:val="20"/>
                  <w:szCs w:val="20"/>
                  <w:rPrChange w:id="4517" w:author="Miku Nosamu" w:date="2025-07-05T16:44:00Z">
                    <w:rPr/>
                  </w:rPrChange>
                </w:rPr>
                <w:t>semua</w:t>
              </w:r>
              <w:proofErr w:type="spellEnd"/>
              <w:r w:rsidRPr="00F94C65">
                <w:rPr>
                  <w:rFonts w:asciiTheme="minorHAnsi" w:hAnsiTheme="minorHAnsi" w:cstheme="minorHAnsi"/>
                  <w:sz w:val="20"/>
                  <w:szCs w:val="20"/>
                  <w:rPrChange w:id="4518" w:author="Miku Nosamu" w:date="2025-07-05T16:44:00Z">
                    <w:rPr/>
                  </w:rPrChange>
                </w:rPr>
                <w:t xml:space="preserve"> field </w:t>
              </w:r>
              <w:proofErr w:type="spellStart"/>
              <w:r w:rsidRPr="00F94C65">
                <w:rPr>
                  <w:rFonts w:asciiTheme="minorHAnsi" w:hAnsiTheme="minorHAnsi" w:cstheme="minorHAnsi"/>
                  <w:sz w:val="20"/>
                  <w:szCs w:val="20"/>
                  <w:rPrChange w:id="4519" w:author="Miku Nosamu" w:date="2025-07-05T16:44:00Z">
                    <w:rPr/>
                  </w:rPrChange>
                </w:rPr>
                <w:t>tambah</w:t>
              </w:r>
              <w:proofErr w:type="spellEnd"/>
              <w:r w:rsidRPr="00F94C65">
                <w:rPr>
                  <w:rFonts w:asciiTheme="minorHAnsi" w:hAnsiTheme="minorHAnsi" w:cstheme="minorHAnsi"/>
                  <w:sz w:val="20"/>
                  <w:szCs w:val="20"/>
                  <w:rPrChange w:id="4520" w:author="Miku Nosamu" w:date="2025-07-05T16:44:00Z">
                    <w:rPr/>
                  </w:rPrChange>
                </w:rPr>
                <w:t xml:space="preserve"> </w:t>
              </w:r>
              <w:proofErr w:type="spellStart"/>
              <w:r w:rsidRPr="00F94C65">
                <w:rPr>
                  <w:rFonts w:asciiTheme="minorHAnsi" w:hAnsiTheme="minorHAnsi" w:cstheme="minorHAnsi"/>
                  <w:sz w:val="20"/>
                  <w:szCs w:val="20"/>
                  <w:rPrChange w:id="4521" w:author="Miku Nosamu" w:date="2025-07-05T16:44:00Z">
                    <w:rPr/>
                  </w:rPrChange>
                </w:rPr>
                <w:t>akun</w:t>
              </w:r>
              <w:proofErr w:type="spellEnd"/>
              <w:r w:rsidRPr="00F94C65">
                <w:rPr>
                  <w:rFonts w:asciiTheme="minorHAnsi" w:hAnsiTheme="minorHAnsi" w:cstheme="minorHAnsi"/>
                  <w:sz w:val="20"/>
                  <w:szCs w:val="20"/>
                  <w:rPrChange w:id="4522" w:author="Miku Nosamu" w:date="2025-07-05T16:44:00Z">
                    <w:rPr/>
                  </w:rPrChange>
                </w:rPr>
                <w:t xml:space="preserve"> </w:t>
              </w:r>
              <w:proofErr w:type="spellStart"/>
              <w:r w:rsidRPr="00F94C65">
                <w:rPr>
                  <w:rFonts w:asciiTheme="minorHAnsi" w:hAnsiTheme="minorHAnsi" w:cstheme="minorHAnsi"/>
                  <w:sz w:val="20"/>
                  <w:szCs w:val="20"/>
                  <w:rPrChange w:id="4523" w:author="Miku Nosamu" w:date="2025-07-05T16:44:00Z">
                    <w:rPr/>
                  </w:rPrChange>
                </w:rPr>
                <w:t>dengan</w:t>
              </w:r>
              <w:proofErr w:type="spellEnd"/>
              <w:r w:rsidRPr="00F94C65">
                <w:rPr>
                  <w:rFonts w:asciiTheme="minorHAnsi" w:hAnsiTheme="minorHAnsi" w:cstheme="minorHAnsi"/>
                  <w:sz w:val="20"/>
                  <w:szCs w:val="20"/>
                  <w:rPrChange w:id="4524" w:author="Miku Nosamu" w:date="2025-07-05T16:44:00Z">
                    <w:rPr/>
                  </w:rPrChange>
                </w:rPr>
                <w:t xml:space="preserve"> data valid</w:t>
              </w:r>
            </w:ins>
          </w:p>
          <w:p w14:paraId="0CCE2C7C" w14:textId="00A59A2E" w:rsidR="00B505AF" w:rsidRPr="00F94C65" w:rsidRDefault="009E799C">
            <w:pPr>
              <w:pStyle w:val="NormalWeb"/>
              <w:numPr>
                <w:ilvl w:val="0"/>
                <w:numId w:val="44"/>
              </w:numPr>
              <w:spacing w:before="0" w:beforeAutospacing="0" w:after="0" w:afterAutospacing="0" w:line="360" w:lineRule="auto"/>
              <w:rPr>
                <w:ins w:id="4525" w:author="Miku Nosamu" w:date="2025-07-05T16:19:00Z"/>
                <w:rFonts w:asciiTheme="minorHAnsi" w:hAnsiTheme="minorHAnsi" w:cstheme="minorHAnsi"/>
                <w:szCs w:val="20"/>
                <w:rPrChange w:id="4526" w:author="Miku Nosamu" w:date="2025-07-05T16:45:00Z">
                  <w:rPr>
                    <w:ins w:id="4527" w:author="Miku Nosamu" w:date="2025-07-05T16:19:00Z"/>
                    <w:rFonts w:ascii="Arial" w:hAnsi="Arial" w:cs="Arial"/>
                    <w:noProof/>
                    <w:color w:val="auto"/>
                    <w:kern w:val="1"/>
                    <w:szCs w:val="20"/>
                    <w:lang w:val="id-ID"/>
                  </w:rPr>
                </w:rPrChange>
              </w:rPr>
              <w:pPrChange w:id="4528" w:author="Miku Nosamu" w:date="2025-07-05T16:45:00Z">
                <w:pPr>
                  <w:pStyle w:val="ListParagraph"/>
                  <w:numPr>
                    <w:numId w:val="50"/>
                  </w:numPr>
                  <w:spacing w:before="0" w:after="0" w:line="360" w:lineRule="auto"/>
                  <w:ind w:hanging="360"/>
                  <w:jc w:val="left"/>
                </w:pPr>
              </w:pPrChange>
            </w:pPr>
            <w:proofErr w:type="spellStart"/>
            <w:ins w:id="4529" w:author="Miku Nosamu" w:date="2025-07-05T16:37:00Z">
              <w:r w:rsidRPr="00F94C65">
                <w:rPr>
                  <w:rFonts w:asciiTheme="minorHAnsi" w:hAnsiTheme="minorHAnsi" w:cstheme="minorHAnsi"/>
                  <w:sz w:val="20"/>
                  <w:szCs w:val="20"/>
                  <w:rPrChange w:id="4530" w:author="Miku Nosamu" w:date="2025-07-05T16:44:00Z">
                    <w:rPr/>
                  </w:rPrChange>
                </w:rPr>
                <w:t>Klik</w:t>
              </w:r>
              <w:proofErr w:type="spellEnd"/>
              <w:r w:rsidRPr="00F94C65">
                <w:rPr>
                  <w:rFonts w:asciiTheme="minorHAnsi" w:hAnsiTheme="minorHAnsi" w:cstheme="minorHAnsi"/>
                  <w:sz w:val="20"/>
                  <w:szCs w:val="20"/>
                  <w:rPrChange w:id="4531" w:author="Miku Nosamu" w:date="2025-07-05T16:44:00Z">
                    <w:rPr/>
                  </w:rPrChange>
                </w:rPr>
                <w:t xml:space="preserve"> “Simpan”</w:t>
              </w:r>
            </w:ins>
          </w:p>
        </w:tc>
      </w:tr>
      <w:tr w:rsidR="00F94C65" w:rsidRPr="00F94C65" w14:paraId="4A295775" w14:textId="77777777" w:rsidTr="005877C0">
        <w:trPr>
          <w:trHeight w:val="101"/>
          <w:ins w:id="4532" w:author="Miku Nosamu" w:date="2025-07-05T16:19:00Z"/>
        </w:trPr>
        <w:tc>
          <w:tcPr>
            <w:tcW w:w="3192" w:type="dxa"/>
            <w:vAlign w:val="center"/>
          </w:tcPr>
          <w:p w14:paraId="3470647F" w14:textId="77777777" w:rsidR="00B505AF" w:rsidRPr="00F94C65" w:rsidRDefault="00B505AF" w:rsidP="005877C0">
            <w:pPr>
              <w:jc w:val="center"/>
              <w:rPr>
                <w:ins w:id="4533" w:author="Miku Nosamu" w:date="2025-07-05T16:19:00Z"/>
                <w:rFonts w:cstheme="minorHAnsi"/>
                <w:noProof/>
                <w:color w:val="auto"/>
                <w:kern w:val="1"/>
                <w:szCs w:val="20"/>
                <w:lang w:val="id-ID"/>
                <w:rPrChange w:id="4534" w:author="Miku Nosamu" w:date="2025-07-05T16:44:00Z">
                  <w:rPr>
                    <w:ins w:id="4535" w:author="Miku Nosamu" w:date="2025-07-05T16:19:00Z"/>
                    <w:rFonts w:ascii="Arial" w:hAnsi="Arial" w:cs="Arial"/>
                    <w:noProof/>
                    <w:color w:val="auto"/>
                    <w:kern w:val="1"/>
                    <w:szCs w:val="20"/>
                    <w:lang w:val="id-ID"/>
                  </w:rPr>
                </w:rPrChange>
              </w:rPr>
            </w:pPr>
            <w:ins w:id="4536" w:author="Miku Nosamu" w:date="2025-07-05T16:19:00Z">
              <w:r w:rsidRPr="00F94C65">
                <w:rPr>
                  <w:rFonts w:cstheme="minorHAnsi"/>
                  <w:noProof/>
                  <w:color w:val="auto"/>
                  <w:kern w:val="1"/>
                  <w:szCs w:val="20"/>
                  <w:lang w:val="id-ID"/>
                  <w:rPrChange w:id="4537"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56CC2F9B" w14:textId="77777777" w:rsidR="00B505AF" w:rsidRPr="00F94C65" w:rsidRDefault="00B505AF" w:rsidP="005877C0">
            <w:pPr>
              <w:jc w:val="center"/>
              <w:rPr>
                <w:ins w:id="4538" w:author="Miku Nosamu" w:date="2025-07-05T16:19:00Z"/>
                <w:rFonts w:cstheme="minorHAnsi"/>
                <w:noProof/>
                <w:color w:val="auto"/>
                <w:kern w:val="1"/>
                <w:szCs w:val="20"/>
                <w:lang w:val="id-ID"/>
                <w:rPrChange w:id="4539" w:author="Miku Nosamu" w:date="2025-07-05T16:44:00Z">
                  <w:rPr>
                    <w:ins w:id="4540" w:author="Miku Nosamu" w:date="2025-07-05T16:19:00Z"/>
                    <w:rFonts w:ascii="Arial" w:hAnsi="Arial" w:cs="Arial"/>
                    <w:noProof/>
                    <w:color w:val="auto"/>
                    <w:kern w:val="1"/>
                    <w:szCs w:val="20"/>
                    <w:lang w:val="id-ID"/>
                  </w:rPr>
                </w:rPrChange>
              </w:rPr>
            </w:pPr>
            <w:ins w:id="4541" w:author="Miku Nosamu" w:date="2025-07-05T16:19:00Z">
              <w:r w:rsidRPr="00F94C65">
                <w:rPr>
                  <w:rFonts w:cstheme="minorHAnsi"/>
                  <w:noProof/>
                  <w:color w:val="auto"/>
                  <w:kern w:val="1"/>
                  <w:szCs w:val="20"/>
                  <w:lang w:val="id-ID"/>
                  <w:rPrChange w:id="4542"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724B347B" w14:textId="77777777" w:rsidR="00B505AF" w:rsidRPr="00F94C65" w:rsidRDefault="00B505AF" w:rsidP="005877C0">
            <w:pPr>
              <w:jc w:val="center"/>
              <w:rPr>
                <w:ins w:id="4543" w:author="Miku Nosamu" w:date="2025-07-05T16:19:00Z"/>
                <w:rFonts w:cstheme="minorHAnsi"/>
                <w:noProof/>
                <w:color w:val="auto"/>
                <w:kern w:val="1"/>
                <w:szCs w:val="20"/>
                <w:lang w:val="id-ID"/>
                <w:rPrChange w:id="4544" w:author="Miku Nosamu" w:date="2025-07-05T16:44:00Z">
                  <w:rPr>
                    <w:ins w:id="4545" w:author="Miku Nosamu" w:date="2025-07-05T16:19:00Z"/>
                    <w:rFonts w:ascii="Arial" w:hAnsi="Arial" w:cs="Arial"/>
                    <w:noProof/>
                    <w:color w:val="auto"/>
                    <w:kern w:val="1"/>
                    <w:szCs w:val="20"/>
                    <w:lang w:val="id-ID"/>
                  </w:rPr>
                </w:rPrChange>
              </w:rPr>
            </w:pPr>
            <w:ins w:id="4546" w:author="Miku Nosamu" w:date="2025-07-05T16:19:00Z">
              <w:r w:rsidRPr="00F94C65">
                <w:rPr>
                  <w:rFonts w:cstheme="minorHAnsi"/>
                  <w:noProof/>
                  <w:color w:val="auto"/>
                  <w:kern w:val="1"/>
                  <w:szCs w:val="20"/>
                  <w:lang w:val="id-ID"/>
                  <w:rPrChange w:id="4547" w:author="Miku Nosamu" w:date="2025-07-05T16:44:00Z">
                    <w:rPr>
                      <w:rFonts w:ascii="Arial" w:hAnsi="Arial" w:cs="Arial"/>
                      <w:noProof/>
                      <w:color w:val="auto"/>
                      <w:kern w:val="1"/>
                      <w:szCs w:val="20"/>
                      <w:lang w:val="id-ID"/>
                    </w:rPr>
                  </w:rPrChange>
                </w:rPr>
                <w:t>Kesimpulan</w:t>
              </w:r>
            </w:ins>
          </w:p>
        </w:tc>
      </w:tr>
      <w:tr w:rsidR="00F94C65" w:rsidRPr="00F94C65" w14:paraId="769DA087" w14:textId="77777777" w:rsidTr="005877C0">
        <w:trPr>
          <w:trHeight w:val="100"/>
          <w:ins w:id="4548" w:author="Miku Nosamu" w:date="2025-07-05T16:19:00Z"/>
        </w:trPr>
        <w:tc>
          <w:tcPr>
            <w:tcW w:w="3192" w:type="dxa"/>
            <w:vAlign w:val="center"/>
          </w:tcPr>
          <w:p w14:paraId="2F0CF840" w14:textId="140FF0C8" w:rsidR="00B505AF" w:rsidRPr="00F94C65" w:rsidRDefault="009E799C">
            <w:pPr>
              <w:spacing w:line="360" w:lineRule="auto"/>
              <w:jc w:val="center"/>
              <w:rPr>
                <w:ins w:id="4549" w:author="Miku Nosamu" w:date="2025-07-05T16:19:00Z"/>
                <w:rFonts w:cstheme="minorHAnsi"/>
                <w:noProof/>
                <w:color w:val="auto"/>
                <w:kern w:val="1"/>
                <w:szCs w:val="20"/>
                <w:lang w:val="id-ID"/>
                <w:rPrChange w:id="4550" w:author="Miku Nosamu" w:date="2025-07-05T16:44:00Z">
                  <w:rPr>
                    <w:ins w:id="4551" w:author="Miku Nosamu" w:date="2025-07-05T16:19:00Z"/>
                    <w:rFonts w:ascii="Arial" w:hAnsi="Arial" w:cs="Arial"/>
                    <w:noProof/>
                    <w:color w:val="auto"/>
                    <w:kern w:val="1"/>
                    <w:szCs w:val="20"/>
                    <w:lang w:val="id-ID"/>
                  </w:rPr>
                </w:rPrChange>
              </w:rPr>
              <w:pPrChange w:id="4552" w:author="Miku Nosamu" w:date="2025-07-05T17:38:00Z">
                <w:pPr>
                  <w:jc w:val="center"/>
                </w:pPr>
              </w:pPrChange>
            </w:pPr>
            <w:proofErr w:type="spellStart"/>
            <w:ins w:id="4553" w:author="Miku Nosamu" w:date="2025-07-05T16:37:00Z">
              <w:r w:rsidRPr="00F94C65">
                <w:rPr>
                  <w:rFonts w:cstheme="minorHAnsi"/>
                  <w:color w:val="auto"/>
                  <w:szCs w:val="20"/>
                  <w:rPrChange w:id="4554" w:author="Miku Nosamu" w:date="2025-07-05T16:44:00Z">
                    <w:rPr/>
                  </w:rPrChange>
                </w:rPr>
                <w:t>Sistem</w:t>
              </w:r>
              <w:proofErr w:type="spellEnd"/>
              <w:r w:rsidRPr="00F94C65">
                <w:rPr>
                  <w:rFonts w:cstheme="minorHAnsi"/>
                  <w:color w:val="auto"/>
                  <w:szCs w:val="20"/>
                  <w:rPrChange w:id="4555" w:author="Miku Nosamu" w:date="2025-07-05T16:44:00Z">
                    <w:rPr/>
                  </w:rPrChange>
                </w:rPr>
                <w:t xml:space="preserve"> </w:t>
              </w:r>
              <w:proofErr w:type="spellStart"/>
              <w:r w:rsidRPr="00F94C65">
                <w:rPr>
                  <w:rFonts w:cstheme="minorHAnsi"/>
                  <w:color w:val="auto"/>
                  <w:szCs w:val="20"/>
                  <w:rPrChange w:id="4556" w:author="Miku Nosamu" w:date="2025-07-05T16:44:00Z">
                    <w:rPr/>
                  </w:rPrChange>
                </w:rPr>
                <w:t>menambahkan</w:t>
              </w:r>
              <w:proofErr w:type="spellEnd"/>
              <w:r w:rsidRPr="00F94C65">
                <w:rPr>
                  <w:rFonts w:cstheme="minorHAnsi"/>
                  <w:color w:val="auto"/>
                  <w:szCs w:val="20"/>
                  <w:rPrChange w:id="4557" w:author="Miku Nosamu" w:date="2025-07-05T16:44:00Z">
                    <w:rPr/>
                  </w:rPrChange>
                </w:rPr>
                <w:t xml:space="preserve"> akun baru dan </w:t>
              </w:r>
              <w:proofErr w:type="spellStart"/>
              <w:r w:rsidRPr="00F94C65">
                <w:rPr>
                  <w:rFonts w:cstheme="minorHAnsi"/>
                  <w:color w:val="auto"/>
                  <w:szCs w:val="20"/>
                  <w:rPrChange w:id="4558" w:author="Miku Nosamu" w:date="2025-07-05T16:44:00Z">
                    <w:rPr/>
                  </w:rPrChange>
                </w:rPr>
                <w:t>muncul</w:t>
              </w:r>
              <w:proofErr w:type="spellEnd"/>
              <w:r w:rsidRPr="00F94C65">
                <w:rPr>
                  <w:rFonts w:cstheme="minorHAnsi"/>
                  <w:color w:val="auto"/>
                  <w:szCs w:val="20"/>
                  <w:rPrChange w:id="4559" w:author="Miku Nosamu" w:date="2025-07-05T16:44:00Z">
                    <w:rPr/>
                  </w:rPrChange>
                </w:rPr>
                <w:t xml:space="preserve"> di daftar</w:t>
              </w:r>
            </w:ins>
          </w:p>
        </w:tc>
        <w:tc>
          <w:tcPr>
            <w:tcW w:w="3192" w:type="dxa"/>
            <w:vAlign w:val="center"/>
          </w:tcPr>
          <w:p w14:paraId="1F9C7370" w14:textId="0D22F1DB" w:rsidR="00B505AF" w:rsidRPr="00F94C65" w:rsidRDefault="009E799C">
            <w:pPr>
              <w:spacing w:line="360" w:lineRule="auto"/>
              <w:jc w:val="center"/>
              <w:rPr>
                <w:ins w:id="4560" w:author="Miku Nosamu" w:date="2025-07-05T16:19:00Z"/>
                <w:rFonts w:cstheme="minorHAnsi"/>
                <w:noProof/>
                <w:color w:val="auto"/>
                <w:kern w:val="1"/>
                <w:szCs w:val="20"/>
                <w:lang w:val="id-ID"/>
                <w:rPrChange w:id="4561" w:author="Miku Nosamu" w:date="2025-07-05T16:44:00Z">
                  <w:rPr>
                    <w:ins w:id="4562" w:author="Miku Nosamu" w:date="2025-07-05T16:19:00Z"/>
                    <w:rFonts w:ascii="Arial" w:hAnsi="Arial" w:cs="Arial"/>
                    <w:noProof/>
                    <w:color w:val="auto"/>
                    <w:kern w:val="1"/>
                    <w:szCs w:val="20"/>
                    <w:lang w:val="id-ID"/>
                  </w:rPr>
                </w:rPrChange>
              </w:rPr>
              <w:pPrChange w:id="4563" w:author="Miku Nosamu" w:date="2025-07-05T17:38:00Z">
                <w:pPr>
                  <w:jc w:val="center"/>
                </w:pPr>
              </w:pPrChange>
            </w:pPr>
            <w:ins w:id="4564" w:author="Miku Nosamu" w:date="2025-07-05T16:37:00Z">
              <w:r w:rsidRPr="00F94C65">
                <w:rPr>
                  <w:rFonts w:cstheme="minorHAnsi"/>
                  <w:color w:val="auto"/>
                  <w:szCs w:val="20"/>
                  <w:rPrChange w:id="4565" w:author="Miku Nosamu" w:date="2025-07-05T16:44:00Z">
                    <w:rPr/>
                  </w:rPrChange>
                </w:rPr>
                <w:t xml:space="preserve">Akun </w:t>
              </w:r>
              <w:proofErr w:type="spellStart"/>
              <w:r w:rsidRPr="00F94C65">
                <w:rPr>
                  <w:rFonts w:cstheme="minorHAnsi"/>
                  <w:color w:val="auto"/>
                  <w:szCs w:val="20"/>
                  <w:rPrChange w:id="4566" w:author="Miku Nosamu" w:date="2025-07-05T16:44:00Z">
                    <w:rPr/>
                  </w:rPrChange>
                </w:rPr>
                <w:t>berhasil</w:t>
              </w:r>
              <w:proofErr w:type="spellEnd"/>
              <w:r w:rsidRPr="00F94C65">
                <w:rPr>
                  <w:rFonts w:cstheme="minorHAnsi"/>
                  <w:color w:val="auto"/>
                  <w:szCs w:val="20"/>
                  <w:rPrChange w:id="4567" w:author="Miku Nosamu" w:date="2025-07-05T16:44:00Z">
                    <w:rPr/>
                  </w:rPrChange>
                </w:rPr>
                <w:t xml:space="preserve"> </w:t>
              </w:r>
              <w:proofErr w:type="spellStart"/>
              <w:r w:rsidRPr="00F94C65">
                <w:rPr>
                  <w:rFonts w:cstheme="minorHAnsi"/>
                  <w:color w:val="auto"/>
                  <w:szCs w:val="20"/>
                  <w:rPrChange w:id="4568" w:author="Miku Nosamu" w:date="2025-07-05T16:44:00Z">
                    <w:rPr/>
                  </w:rPrChange>
                </w:rPr>
                <w:t>ditambahkan</w:t>
              </w:r>
              <w:proofErr w:type="spellEnd"/>
              <w:r w:rsidRPr="00F94C65">
                <w:rPr>
                  <w:rFonts w:cstheme="minorHAnsi"/>
                  <w:color w:val="auto"/>
                  <w:szCs w:val="20"/>
                  <w:rPrChange w:id="4569" w:author="Miku Nosamu" w:date="2025-07-05T16:44:00Z">
                    <w:rPr/>
                  </w:rPrChange>
                </w:rPr>
                <w:t xml:space="preserve"> dan </w:t>
              </w:r>
              <w:proofErr w:type="spellStart"/>
              <w:r w:rsidRPr="00F94C65">
                <w:rPr>
                  <w:rFonts w:cstheme="minorHAnsi"/>
                  <w:color w:val="auto"/>
                  <w:szCs w:val="20"/>
                  <w:rPrChange w:id="4570" w:author="Miku Nosamu" w:date="2025-07-05T16:44:00Z">
                    <w:rPr/>
                  </w:rPrChange>
                </w:rPr>
                <w:t>tampil</w:t>
              </w:r>
              <w:proofErr w:type="spellEnd"/>
              <w:r w:rsidRPr="00F94C65">
                <w:rPr>
                  <w:rFonts w:cstheme="minorHAnsi"/>
                  <w:color w:val="auto"/>
                  <w:szCs w:val="20"/>
                  <w:rPrChange w:id="4571" w:author="Miku Nosamu" w:date="2025-07-05T16:44:00Z">
                    <w:rPr/>
                  </w:rPrChange>
                </w:rPr>
                <w:t xml:space="preserve"> di daftar </w:t>
              </w:r>
              <w:proofErr w:type="spellStart"/>
              <w:r w:rsidRPr="00F94C65">
                <w:rPr>
                  <w:rFonts w:cstheme="minorHAnsi"/>
                  <w:color w:val="auto"/>
                  <w:szCs w:val="20"/>
                  <w:rPrChange w:id="4572" w:author="Miku Nosamu" w:date="2025-07-05T16:44:00Z">
                    <w:rPr/>
                  </w:rPrChange>
                </w:rPr>
                <w:t>pengguna</w:t>
              </w:r>
            </w:ins>
            <w:proofErr w:type="spellEnd"/>
          </w:p>
        </w:tc>
        <w:tc>
          <w:tcPr>
            <w:tcW w:w="3192" w:type="dxa"/>
            <w:vAlign w:val="center"/>
          </w:tcPr>
          <w:p w14:paraId="50054E67" w14:textId="77777777" w:rsidR="00B505AF" w:rsidRPr="00F94C65" w:rsidRDefault="00B505AF" w:rsidP="005877C0">
            <w:pPr>
              <w:jc w:val="center"/>
              <w:rPr>
                <w:ins w:id="4573" w:author="Miku Nosamu" w:date="2025-07-05T16:19:00Z"/>
                <w:rFonts w:cstheme="minorHAnsi"/>
                <w:noProof/>
                <w:color w:val="auto"/>
                <w:kern w:val="1"/>
                <w:szCs w:val="20"/>
                <w:lang w:val="id-ID"/>
                <w:rPrChange w:id="4574" w:author="Miku Nosamu" w:date="2025-07-05T16:44:00Z">
                  <w:rPr>
                    <w:ins w:id="4575" w:author="Miku Nosamu" w:date="2025-07-05T16:19:00Z"/>
                    <w:rFonts w:ascii="Arial" w:hAnsi="Arial" w:cs="Arial"/>
                    <w:noProof/>
                    <w:color w:val="auto"/>
                    <w:kern w:val="1"/>
                    <w:szCs w:val="20"/>
                    <w:lang w:val="id-ID"/>
                  </w:rPr>
                </w:rPrChange>
              </w:rPr>
            </w:pPr>
            <w:ins w:id="4576" w:author="Miku Nosamu" w:date="2025-07-05T16:19:00Z">
              <w:r w:rsidRPr="00F94C65">
                <w:rPr>
                  <w:rFonts w:cstheme="minorHAnsi"/>
                  <w:noProof/>
                  <w:color w:val="auto"/>
                  <w:kern w:val="1"/>
                  <w:szCs w:val="20"/>
                  <w:lang w:val="id-ID"/>
                  <w:rPrChange w:id="4577" w:author="Miku Nosamu" w:date="2025-07-05T16:44:00Z">
                    <w:rPr>
                      <w:rFonts w:ascii="Arial" w:hAnsi="Arial" w:cs="Arial"/>
                      <w:noProof/>
                      <w:color w:val="auto"/>
                      <w:kern w:val="1"/>
                      <w:szCs w:val="20"/>
                      <w:lang w:val="id-ID"/>
                    </w:rPr>
                  </w:rPrChange>
                </w:rPr>
                <w:t>Hasil pengamatan sesuai</w:t>
              </w:r>
            </w:ins>
          </w:p>
        </w:tc>
      </w:tr>
    </w:tbl>
    <w:p w14:paraId="1C55C3BF" w14:textId="12A89EF5" w:rsidR="00E618EB" w:rsidRPr="004873C5" w:rsidRDefault="00E618EB" w:rsidP="00546376">
      <w:pPr>
        <w:rPr>
          <w:ins w:id="4578"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F94C65" w:rsidRPr="00F94C65" w14:paraId="7797A052" w14:textId="77777777" w:rsidTr="005877C0">
        <w:trPr>
          <w:cnfStyle w:val="100000000000" w:firstRow="1" w:lastRow="0" w:firstColumn="0" w:lastColumn="0" w:oddVBand="0" w:evenVBand="0" w:oddHBand="0" w:evenHBand="0" w:firstRowFirstColumn="0" w:firstRowLastColumn="0" w:lastRowFirstColumn="0" w:lastRowLastColumn="0"/>
          <w:ins w:id="4579" w:author="Miku Nosamu" w:date="2025-07-05T16:19:00Z"/>
        </w:trPr>
        <w:tc>
          <w:tcPr>
            <w:tcW w:w="3192" w:type="dxa"/>
            <w:vAlign w:val="center"/>
          </w:tcPr>
          <w:p w14:paraId="568853FA" w14:textId="77777777" w:rsidR="00B505AF" w:rsidRPr="00F94C65" w:rsidRDefault="00B505AF" w:rsidP="005877C0">
            <w:pPr>
              <w:jc w:val="center"/>
              <w:rPr>
                <w:ins w:id="4580" w:author="Miku Nosamu" w:date="2025-07-05T16:19:00Z"/>
                <w:rFonts w:cstheme="minorHAnsi"/>
                <w:noProof/>
                <w:color w:val="auto"/>
                <w:kern w:val="1"/>
                <w:szCs w:val="20"/>
                <w:lang w:val="id-ID"/>
                <w:rPrChange w:id="4581" w:author="Miku Nosamu" w:date="2025-07-05T16:44:00Z">
                  <w:rPr>
                    <w:ins w:id="4582" w:author="Miku Nosamu" w:date="2025-07-05T16:19:00Z"/>
                    <w:rFonts w:ascii="Arial" w:hAnsi="Arial" w:cs="Arial"/>
                    <w:noProof/>
                    <w:color w:val="2C283A" w:themeColor="text2"/>
                    <w:kern w:val="1"/>
                    <w:szCs w:val="20"/>
                    <w:lang w:val="id-ID"/>
                  </w:rPr>
                </w:rPrChange>
              </w:rPr>
            </w:pPr>
            <w:ins w:id="4583" w:author="Miku Nosamu" w:date="2025-07-05T16:19:00Z">
              <w:r w:rsidRPr="00F94C65">
                <w:rPr>
                  <w:rFonts w:cstheme="minorHAnsi"/>
                  <w:noProof/>
                  <w:color w:val="auto"/>
                  <w:kern w:val="1"/>
                  <w:szCs w:val="20"/>
                  <w:lang w:val="id-ID"/>
                  <w:rPrChange w:id="4584"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470A7782" w14:textId="67C134DC" w:rsidR="00B505AF" w:rsidRPr="00F94C65" w:rsidRDefault="00B505AF" w:rsidP="005877C0">
            <w:pPr>
              <w:jc w:val="center"/>
              <w:rPr>
                <w:ins w:id="4585" w:author="Miku Nosamu" w:date="2025-07-05T16:19:00Z"/>
                <w:rFonts w:cstheme="minorHAnsi"/>
                <w:noProof/>
                <w:color w:val="auto"/>
                <w:kern w:val="1"/>
                <w:szCs w:val="20"/>
                <w:rPrChange w:id="4586" w:author="Miku Nosamu" w:date="2025-07-05T16:44:00Z">
                  <w:rPr>
                    <w:ins w:id="4587" w:author="Miku Nosamu" w:date="2025-07-05T16:19:00Z"/>
                    <w:rFonts w:ascii="Arial" w:hAnsi="Arial" w:cs="Arial"/>
                    <w:noProof/>
                    <w:color w:val="2C283A" w:themeColor="text2"/>
                    <w:kern w:val="1"/>
                    <w:szCs w:val="20"/>
                    <w:lang w:val="id-ID"/>
                  </w:rPr>
                </w:rPrChange>
              </w:rPr>
            </w:pPr>
            <w:ins w:id="4588" w:author="Miku Nosamu" w:date="2025-07-05T16:19:00Z">
              <w:r w:rsidRPr="00F94C65">
                <w:rPr>
                  <w:rFonts w:cstheme="minorHAnsi"/>
                  <w:noProof/>
                  <w:color w:val="auto"/>
                  <w:kern w:val="1"/>
                  <w:szCs w:val="20"/>
                  <w:lang w:val="id-ID"/>
                  <w:rPrChange w:id="4589" w:author="Miku Nosamu" w:date="2025-07-05T16:44:00Z">
                    <w:rPr>
                      <w:rFonts w:ascii="Arial" w:hAnsi="Arial" w:cs="Arial"/>
                      <w:noProof/>
                      <w:color w:val="2C283A" w:themeColor="text2"/>
                      <w:kern w:val="1"/>
                      <w:szCs w:val="20"/>
                      <w:lang w:val="id-ID"/>
                    </w:rPr>
                  </w:rPrChange>
                </w:rPr>
                <w:t>KU-0</w:t>
              </w:r>
            </w:ins>
            <w:ins w:id="4590" w:author="Miku Nosamu" w:date="2025-07-05T16:37:00Z">
              <w:r w:rsidR="009E799C" w:rsidRPr="00F94C65">
                <w:rPr>
                  <w:rFonts w:cstheme="minorHAnsi"/>
                  <w:noProof/>
                  <w:color w:val="auto"/>
                  <w:kern w:val="1"/>
                  <w:szCs w:val="20"/>
                  <w:rPrChange w:id="4591" w:author="Miku Nosamu" w:date="2025-07-05T16:44:00Z">
                    <w:rPr>
                      <w:rFonts w:ascii="Arial" w:hAnsi="Arial" w:cs="Arial"/>
                      <w:noProof/>
                      <w:color w:val="2C283A" w:themeColor="text2"/>
                      <w:kern w:val="1"/>
                      <w:szCs w:val="20"/>
                    </w:rPr>
                  </w:rPrChange>
                </w:rPr>
                <w:t>13</w:t>
              </w:r>
            </w:ins>
          </w:p>
        </w:tc>
      </w:tr>
      <w:tr w:rsidR="00F94C65" w:rsidRPr="00F94C65" w14:paraId="6A662FCD" w14:textId="77777777" w:rsidTr="005877C0">
        <w:trPr>
          <w:ins w:id="4592" w:author="Miku Nosamu" w:date="2025-07-05T16:19:00Z"/>
        </w:trPr>
        <w:tc>
          <w:tcPr>
            <w:tcW w:w="3192" w:type="dxa"/>
            <w:vAlign w:val="center"/>
          </w:tcPr>
          <w:p w14:paraId="0EEE71CA" w14:textId="77777777" w:rsidR="00B505AF" w:rsidRPr="00F94C65" w:rsidRDefault="00B505AF" w:rsidP="005877C0">
            <w:pPr>
              <w:jc w:val="center"/>
              <w:rPr>
                <w:ins w:id="4593" w:author="Miku Nosamu" w:date="2025-07-05T16:19:00Z"/>
                <w:rFonts w:cstheme="minorHAnsi"/>
                <w:noProof/>
                <w:color w:val="auto"/>
                <w:kern w:val="1"/>
                <w:szCs w:val="20"/>
                <w:lang w:val="id-ID"/>
                <w:rPrChange w:id="4594" w:author="Miku Nosamu" w:date="2025-07-05T16:44:00Z">
                  <w:rPr>
                    <w:ins w:id="4595" w:author="Miku Nosamu" w:date="2025-07-05T16:19:00Z"/>
                    <w:rFonts w:ascii="Arial" w:hAnsi="Arial" w:cs="Arial"/>
                    <w:noProof/>
                    <w:color w:val="auto"/>
                    <w:kern w:val="1"/>
                    <w:szCs w:val="20"/>
                    <w:lang w:val="id-ID"/>
                  </w:rPr>
                </w:rPrChange>
              </w:rPr>
            </w:pPr>
            <w:ins w:id="4596" w:author="Miku Nosamu" w:date="2025-07-05T16:19:00Z">
              <w:r w:rsidRPr="00F94C65">
                <w:rPr>
                  <w:rFonts w:cstheme="minorHAnsi"/>
                  <w:noProof/>
                  <w:color w:val="auto"/>
                  <w:kern w:val="1"/>
                  <w:szCs w:val="20"/>
                  <w:lang w:val="id-ID"/>
                  <w:rPrChange w:id="4597"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6C8FF991" w14:textId="59D5C33E" w:rsidR="00B505AF" w:rsidRPr="00F94C65" w:rsidRDefault="009E799C" w:rsidP="005877C0">
            <w:pPr>
              <w:jc w:val="center"/>
              <w:rPr>
                <w:ins w:id="4598" w:author="Miku Nosamu" w:date="2025-07-05T16:19:00Z"/>
                <w:rFonts w:cstheme="minorHAnsi"/>
                <w:noProof/>
                <w:color w:val="auto"/>
                <w:kern w:val="1"/>
                <w:szCs w:val="20"/>
                <w:lang w:val="id-ID"/>
                <w:rPrChange w:id="4599" w:author="Miku Nosamu" w:date="2025-07-05T16:44:00Z">
                  <w:rPr>
                    <w:ins w:id="4600" w:author="Miku Nosamu" w:date="2025-07-05T16:19:00Z"/>
                    <w:rFonts w:ascii="Arial" w:hAnsi="Arial" w:cs="Arial"/>
                    <w:noProof/>
                    <w:color w:val="auto"/>
                    <w:kern w:val="1"/>
                    <w:szCs w:val="20"/>
                    <w:lang w:val="id-ID"/>
                  </w:rPr>
                </w:rPrChange>
              </w:rPr>
            </w:pPr>
            <w:proofErr w:type="spellStart"/>
            <w:ins w:id="4601" w:author="Miku Nosamu" w:date="2025-07-05T16:37:00Z">
              <w:r w:rsidRPr="00F94C65">
                <w:rPr>
                  <w:rFonts w:cstheme="minorHAnsi"/>
                  <w:color w:val="auto"/>
                  <w:szCs w:val="20"/>
                  <w:rPrChange w:id="4602" w:author="Miku Nosamu" w:date="2025-07-05T16:44:00Z">
                    <w:rPr/>
                  </w:rPrChange>
                </w:rPr>
                <w:t>Pengujian</w:t>
              </w:r>
              <w:proofErr w:type="spellEnd"/>
              <w:r w:rsidRPr="00F94C65">
                <w:rPr>
                  <w:rFonts w:cstheme="minorHAnsi"/>
                  <w:color w:val="auto"/>
                  <w:szCs w:val="20"/>
                  <w:rPrChange w:id="4603" w:author="Miku Nosamu" w:date="2025-07-05T16:44:00Z">
                    <w:rPr/>
                  </w:rPrChange>
                </w:rPr>
                <w:t xml:space="preserve"> Vendor </w:t>
              </w:r>
              <w:proofErr w:type="spellStart"/>
              <w:r w:rsidRPr="00F94C65">
                <w:rPr>
                  <w:rFonts w:cstheme="minorHAnsi"/>
                  <w:color w:val="auto"/>
                  <w:szCs w:val="20"/>
                  <w:rPrChange w:id="4604" w:author="Miku Nosamu" w:date="2025-07-05T16:44:00Z">
                    <w:rPr/>
                  </w:rPrChange>
                </w:rPr>
                <w:t>tambah</w:t>
              </w:r>
              <w:proofErr w:type="spellEnd"/>
              <w:r w:rsidRPr="00F94C65">
                <w:rPr>
                  <w:rFonts w:cstheme="minorHAnsi"/>
                  <w:color w:val="auto"/>
                  <w:szCs w:val="20"/>
                  <w:rPrChange w:id="4605" w:author="Miku Nosamu" w:date="2025-07-05T16:44:00Z">
                    <w:rPr/>
                  </w:rPrChange>
                </w:rPr>
                <w:t xml:space="preserve"> akun dengan email yang sudah </w:t>
              </w:r>
              <w:proofErr w:type="spellStart"/>
              <w:r w:rsidRPr="00F94C65">
                <w:rPr>
                  <w:rFonts w:cstheme="minorHAnsi"/>
                  <w:color w:val="auto"/>
                  <w:szCs w:val="20"/>
                  <w:rPrChange w:id="4606" w:author="Miku Nosamu" w:date="2025-07-05T16:44:00Z">
                    <w:rPr/>
                  </w:rPrChange>
                </w:rPr>
                <w:t>terdaftar</w:t>
              </w:r>
            </w:ins>
            <w:proofErr w:type="spellEnd"/>
          </w:p>
        </w:tc>
      </w:tr>
      <w:tr w:rsidR="00F94C65" w:rsidRPr="00F94C65" w14:paraId="1B4776BA" w14:textId="77777777" w:rsidTr="005877C0">
        <w:trPr>
          <w:ins w:id="4607" w:author="Miku Nosamu" w:date="2025-07-05T16:19:00Z"/>
        </w:trPr>
        <w:tc>
          <w:tcPr>
            <w:tcW w:w="3192" w:type="dxa"/>
            <w:vAlign w:val="center"/>
          </w:tcPr>
          <w:p w14:paraId="6D44BCB0" w14:textId="77777777" w:rsidR="00B505AF" w:rsidRPr="00F94C65" w:rsidRDefault="00B505AF" w:rsidP="005877C0">
            <w:pPr>
              <w:jc w:val="center"/>
              <w:rPr>
                <w:ins w:id="4608" w:author="Miku Nosamu" w:date="2025-07-05T16:19:00Z"/>
                <w:rFonts w:cstheme="minorHAnsi"/>
                <w:noProof/>
                <w:color w:val="auto"/>
                <w:kern w:val="1"/>
                <w:szCs w:val="20"/>
                <w:lang w:val="id-ID"/>
                <w:rPrChange w:id="4609" w:author="Miku Nosamu" w:date="2025-07-05T16:44:00Z">
                  <w:rPr>
                    <w:ins w:id="4610" w:author="Miku Nosamu" w:date="2025-07-05T16:19:00Z"/>
                    <w:rFonts w:ascii="Arial" w:hAnsi="Arial" w:cs="Arial"/>
                    <w:noProof/>
                    <w:color w:val="auto"/>
                    <w:kern w:val="1"/>
                    <w:szCs w:val="20"/>
                    <w:lang w:val="id-ID"/>
                  </w:rPr>
                </w:rPrChange>
              </w:rPr>
            </w:pPr>
            <w:ins w:id="4611" w:author="Miku Nosamu" w:date="2025-07-05T16:19:00Z">
              <w:r w:rsidRPr="00F94C65">
                <w:rPr>
                  <w:rFonts w:cstheme="minorHAnsi"/>
                  <w:noProof/>
                  <w:color w:val="auto"/>
                  <w:kern w:val="1"/>
                  <w:szCs w:val="20"/>
                  <w:lang w:val="id-ID"/>
                  <w:rPrChange w:id="4612"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01079764" w14:textId="15A0ADE3" w:rsidR="00B505AF" w:rsidRPr="00F94C65" w:rsidRDefault="009E799C" w:rsidP="005877C0">
            <w:pPr>
              <w:jc w:val="center"/>
              <w:rPr>
                <w:ins w:id="4613" w:author="Miku Nosamu" w:date="2025-07-05T16:19:00Z"/>
                <w:rFonts w:cstheme="minorHAnsi"/>
                <w:noProof/>
                <w:color w:val="auto"/>
                <w:kern w:val="1"/>
                <w:szCs w:val="20"/>
                <w:lang w:val="id-ID"/>
                <w:rPrChange w:id="4614" w:author="Miku Nosamu" w:date="2025-07-05T16:44:00Z">
                  <w:rPr>
                    <w:ins w:id="4615" w:author="Miku Nosamu" w:date="2025-07-05T16:19:00Z"/>
                    <w:rFonts w:ascii="Arial" w:hAnsi="Arial" w:cs="Arial"/>
                    <w:noProof/>
                    <w:color w:val="auto"/>
                    <w:kern w:val="1"/>
                    <w:szCs w:val="20"/>
                    <w:lang w:val="id-ID"/>
                  </w:rPr>
                </w:rPrChange>
              </w:rPr>
            </w:pPr>
            <w:proofErr w:type="spellStart"/>
            <w:ins w:id="4616" w:author="Miku Nosamu" w:date="2025-07-05T16:37:00Z">
              <w:r w:rsidRPr="00F94C65">
                <w:rPr>
                  <w:rFonts w:cstheme="minorHAnsi"/>
                  <w:color w:val="auto"/>
                  <w:szCs w:val="20"/>
                  <w:rPrChange w:id="4617" w:author="Miku Nosamu" w:date="2025-07-05T16:44:00Z">
                    <w:rPr/>
                  </w:rPrChange>
                </w:rPr>
                <w:t>Penambahan</w:t>
              </w:r>
              <w:proofErr w:type="spellEnd"/>
              <w:r w:rsidRPr="00F94C65">
                <w:rPr>
                  <w:rFonts w:cstheme="minorHAnsi"/>
                  <w:color w:val="auto"/>
                  <w:szCs w:val="20"/>
                  <w:rPrChange w:id="4618" w:author="Miku Nosamu" w:date="2025-07-05T16:44:00Z">
                    <w:rPr/>
                  </w:rPrChange>
                </w:rPr>
                <w:t xml:space="preserve"> akun </w:t>
              </w:r>
              <w:proofErr w:type="spellStart"/>
              <w:r w:rsidRPr="00F94C65">
                <w:rPr>
                  <w:rFonts w:cstheme="minorHAnsi"/>
                  <w:color w:val="auto"/>
                  <w:szCs w:val="20"/>
                  <w:rPrChange w:id="4619" w:author="Miku Nosamu" w:date="2025-07-05T16:44:00Z">
                    <w:rPr/>
                  </w:rPrChange>
                </w:rPr>
                <w:t>gagal</w:t>
              </w:r>
              <w:proofErr w:type="spellEnd"/>
              <w:r w:rsidRPr="00F94C65">
                <w:rPr>
                  <w:rFonts w:cstheme="minorHAnsi"/>
                  <w:color w:val="auto"/>
                  <w:szCs w:val="20"/>
                  <w:rPrChange w:id="4620" w:author="Miku Nosamu" w:date="2025-07-05T16:44:00Z">
                    <w:rPr/>
                  </w:rPrChange>
                </w:rPr>
                <w:t xml:space="preserve"> </w:t>
              </w:r>
              <w:proofErr w:type="spellStart"/>
              <w:r w:rsidRPr="00F94C65">
                <w:rPr>
                  <w:rFonts w:cstheme="minorHAnsi"/>
                  <w:color w:val="auto"/>
                  <w:szCs w:val="20"/>
                  <w:rPrChange w:id="4621" w:author="Miku Nosamu" w:date="2025-07-05T16:44:00Z">
                    <w:rPr/>
                  </w:rPrChange>
                </w:rPr>
                <w:t>karena</w:t>
              </w:r>
              <w:proofErr w:type="spellEnd"/>
              <w:r w:rsidRPr="00F94C65">
                <w:rPr>
                  <w:rFonts w:cstheme="minorHAnsi"/>
                  <w:color w:val="auto"/>
                  <w:szCs w:val="20"/>
                  <w:rPrChange w:id="4622" w:author="Miku Nosamu" w:date="2025-07-05T16:44:00Z">
                    <w:rPr/>
                  </w:rPrChange>
                </w:rPr>
                <w:t xml:space="preserve"> email sudah </w:t>
              </w:r>
              <w:proofErr w:type="spellStart"/>
              <w:r w:rsidRPr="00F94C65">
                <w:rPr>
                  <w:rFonts w:cstheme="minorHAnsi"/>
                  <w:color w:val="auto"/>
                  <w:szCs w:val="20"/>
                  <w:rPrChange w:id="4623" w:author="Miku Nosamu" w:date="2025-07-05T16:44:00Z">
                    <w:rPr/>
                  </w:rPrChange>
                </w:rPr>
                <w:t>digunakan</w:t>
              </w:r>
            </w:ins>
            <w:proofErr w:type="spellEnd"/>
          </w:p>
        </w:tc>
      </w:tr>
      <w:tr w:rsidR="00F94C65" w:rsidRPr="00F94C65" w14:paraId="60A3276E" w14:textId="77777777" w:rsidTr="005877C0">
        <w:trPr>
          <w:ins w:id="4624" w:author="Miku Nosamu" w:date="2025-07-05T16:19:00Z"/>
        </w:trPr>
        <w:tc>
          <w:tcPr>
            <w:tcW w:w="3192" w:type="dxa"/>
            <w:vAlign w:val="center"/>
          </w:tcPr>
          <w:p w14:paraId="1FA2752C" w14:textId="77777777" w:rsidR="00B505AF" w:rsidRPr="00F94C65" w:rsidRDefault="00B505AF" w:rsidP="005877C0">
            <w:pPr>
              <w:jc w:val="center"/>
              <w:rPr>
                <w:ins w:id="4625" w:author="Miku Nosamu" w:date="2025-07-05T16:19:00Z"/>
                <w:rFonts w:cstheme="minorHAnsi"/>
                <w:noProof/>
                <w:color w:val="auto"/>
                <w:kern w:val="1"/>
                <w:szCs w:val="20"/>
                <w:lang w:val="id-ID"/>
                <w:rPrChange w:id="4626" w:author="Miku Nosamu" w:date="2025-07-05T16:44:00Z">
                  <w:rPr>
                    <w:ins w:id="4627" w:author="Miku Nosamu" w:date="2025-07-05T16:19:00Z"/>
                    <w:rFonts w:ascii="Arial" w:hAnsi="Arial" w:cs="Arial"/>
                    <w:noProof/>
                    <w:color w:val="auto"/>
                    <w:kern w:val="1"/>
                    <w:szCs w:val="20"/>
                    <w:lang w:val="id-ID"/>
                  </w:rPr>
                </w:rPrChange>
              </w:rPr>
            </w:pPr>
            <w:ins w:id="4628" w:author="Miku Nosamu" w:date="2025-07-05T16:19:00Z">
              <w:r w:rsidRPr="00F94C65">
                <w:rPr>
                  <w:rFonts w:cstheme="minorHAnsi"/>
                  <w:noProof/>
                  <w:color w:val="auto"/>
                  <w:kern w:val="1"/>
                  <w:szCs w:val="20"/>
                  <w:lang w:val="id-ID"/>
                  <w:rPrChange w:id="4629"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3675CF6C" w14:textId="4CD7C190" w:rsidR="00B505AF" w:rsidRPr="00F94C65" w:rsidRDefault="009E799C" w:rsidP="005877C0">
            <w:pPr>
              <w:jc w:val="center"/>
              <w:rPr>
                <w:ins w:id="4630" w:author="Miku Nosamu" w:date="2025-07-05T16:19:00Z"/>
                <w:rFonts w:cstheme="minorHAnsi"/>
                <w:noProof/>
                <w:color w:val="auto"/>
                <w:kern w:val="1"/>
                <w:szCs w:val="20"/>
                <w:lang w:val="id-ID"/>
                <w:rPrChange w:id="4631" w:author="Miku Nosamu" w:date="2025-07-05T16:44:00Z">
                  <w:rPr>
                    <w:ins w:id="4632" w:author="Miku Nosamu" w:date="2025-07-05T16:19:00Z"/>
                    <w:rFonts w:ascii="Arial" w:hAnsi="Arial" w:cs="Arial"/>
                    <w:noProof/>
                    <w:color w:val="auto"/>
                    <w:kern w:val="1"/>
                    <w:szCs w:val="20"/>
                    <w:lang w:val="id-ID"/>
                  </w:rPr>
                </w:rPrChange>
              </w:rPr>
            </w:pPr>
            <w:ins w:id="4633" w:author="Miku Nosamu" w:date="2025-07-05T16:37:00Z">
              <w:r w:rsidRPr="00F94C65">
                <w:rPr>
                  <w:rFonts w:cstheme="minorHAnsi"/>
                  <w:color w:val="auto"/>
                  <w:szCs w:val="20"/>
                  <w:rPrChange w:id="4634" w:author="Miku Nosamu" w:date="2025-07-05T16:44:00Z">
                    <w:rPr/>
                  </w:rPrChange>
                </w:rPr>
                <w:t xml:space="preserve">Email sudah </w:t>
              </w:r>
              <w:proofErr w:type="spellStart"/>
              <w:r w:rsidRPr="00F94C65">
                <w:rPr>
                  <w:rFonts w:cstheme="minorHAnsi"/>
                  <w:color w:val="auto"/>
                  <w:szCs w:val="20"/>
                  <w:rPrChange w:id="4635" w:author="Miku Nosamu" w:date="2025-07-05T16:44:00Z">
                    <w:rPr/>
                  </w:rPrChange>
                </w:rPr>
                <w:t>digunakan</w:t>
              </w:r>
              <w:proofErr w:type="spellEnd"/>
              <w:r w:rsidRPr="00F94C65">
                <w:rPr>
                  <w:rFonts w:cstheme="minorHAnsi"/>
                  <w:color w:val="auto"/>
                  <w:szCs w:val="20"/>
                  <w:rPrChange w:id="4636" w:author="Miku Nosamu" w:date="2025-07-05T16:44:00Z">
                    <w:rPr/>
                  </w:rPrChange>
                </w:rPr>
                <w:t xml:space="preserve"> pada akun lain</w:t>
              </w:r>
            </w:ins>
          </w:p>
        </w:tc>
      </w:tr>
      <w:tr w:rsidR="00F94C65" w:rsidRPr="00F94C65" w14:paraId="2431BB3E" w14:textId="77777777" w:rsidTr="005877C0">
        <w:trPr>
          <w:ins w:id="4637" w:author="Miku Nosamu" w:date="2025-07-05T16:19:00Z"/>
        </w:trPr>
        <w:tc>
          <w:tcPr>
            <w:tcW w:w="3192" w:type="dxa"/>
            <w:vAlign w:val="center"/>
          </w:tcPr>
          <w:p w14:paraId="6E2C8A2A" w14:textId="77777777" w:rsidR="00B505AF" w:rsidRPr="00F94C65" w:rsidRDefault="00B505AF" w:rsidP="005877C0">
            <w:pPr>
              <w:jc w:val="center"/>
              <w:rPr>
                <w:ins w:id="4638" w:author="Miku Nosamu" w:date="2025-07-05T16:19:00Z"/>
                <w:rFonts w:cstheme="minorHAnsi"/>
                <w:noProof/>
                <w:color w:val="auto"/>
                <w:kern w:val="1"/>
                <w:szCs w:val="20"/>
                <w:lang w:val="id-ID"/>
                <w:rPrChange w:id="4639" w:author="Miku Nosamu" w:date="2025-07-05T16:44:00Z">
                  <w:rPr>
                    <w:ins w:id="4640" w:author="Miku Nosamu" w:date="2025-07-05T16:19:00Z"/>
                    <w:rFonts w:ascii="Arial" w:hAnsi="Arial" w:cs="Arial"/>
                    <w:noProof/>
                    <w:color w:val="auto"/>
                    <w:kern w:val="1"/>
                    <w:szCs w:val="20"/>
                    <w:lang w:val="id-ID"/>
                  </w:rPr>
                </w:rPrChange>
              </w:rPr>
            </w:pPr>
            <w:ins w:id="4641" w:author="Miku Nosamu" w:date="2025-07-05T16:19:00Z">
              <w:r w:rsidRPr="00F94C65">
                <w:rPr>
                  <w:rFonts w:cstheme="minorHAnsi"/>
                  <w:noProof/>
                  <w:color w:val="auto"/>
                  <w:kern w:val="1"/>
                  <w:szCs w:val="20"/>
                  <w:lang w:val="id-ID"/>
                  <w:rPrChange w:id="4642"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3DBD59FB" w14:textId="77777777" w:rsidR="00B505AF" w:rsidRPr="00F94C65" w:rsidRDefault="00B505AF" w:rsidP="005877C0">
            <w:pPr>
              <w:jc w:val="center"/>
              <w:rPr>
                <w:ins w:id="4643" w:author="Miku Nosamu" w:date="2025-07-05T16:19:00Z"/>
                <w:rFonts w:cstheme="minorHAnsi"/>
                <w:noProof/>
                <w:color w:val="auto"/>
                <w:kern w:val="1"/>
                <w:szCs w:val="20"/>
                <w:rPrChange w:id="4644" w:author="Miku Nosamu" w:date="2025-07-05T16:44:00Z">
                  <w:rPr>
                    <w:ins w:id="4645" w:author="Miku Nosamu" w:date="2025-07-05T16:19:00Z"/>
                    <w:rFonts w:ascii="Arial" w:hAnsi="Arial" w:cs="Arial"/>
                    <w:noProof/>
                    <w:color w:val="auto"/>
                    <w:kern w:val="1"/>
                    <w:szCs w:val="20"/>
                  </w:rPr>
                </w:rPrChange>
              </w:rPr>
            </w:pPr>
            <w:ins w:id="4646" w:author="Miku Nosamu" w:date="2025-07-05T16:19:00Z">
              <w:r w:rsidRPr="00F94C65">
                <w:rPr>
                  <w:rFonts w:cstheme="minorHAnsi"/>
                  <w:noProof/>
                  <w:color w:val="auto"/>
                  <w:kern w:val="1"/>
                  <w:szCs w:val="20"/>
                  <w:rPrChange w:id="4647" w:author="Miku Nosamu" w:date="2025-07-05T16:44:00Z">
                    <w:rPr>
                      <w:rFonts w:ascii="Arial" w:hAnsi="Arial" w:cs="Arial"/>
                      <w:noProof/>
                      <w:color w:val="auto"/>
                      <w:kern w:val="1"/>
                      <w:szCs w:val="20"/>
                    </w:rPr>
                  </w:rPrChange>
                </w:rPr>
                <w:t>9 Juli 2025</w:t>
              </w:r>
            </w:ins>
          </w:p>
        </w:tc>
      </w:tr>
      <w:tr w:rsidR="00F94C65" w:rsidRPr="00F94C65" w14:paraId="00B6BA4D" w14:textId="77777777" w:rsidTr="005877C0">
        <w:trPr>
          <w:ins w:id="4648" w:author="Miku Nosamu" w:date="2025-07-05T16:19:00Z"/>
        </w:trPr>
        <w:tc>
          <w:tcPr>
            <w:tcW w:w="3192" w:type="dxa"/>
            <w:vAlign w:val="center"/>
          </w:tcPr>
          <w:p w14:paraId="22E8F0D3" w14:textId="77777777" w:rsidR="00B505AF" w:rsidRPr="00F94C65" w:rsidRDefault="00B505AF" w:rsidP="005877C0">
            <w:pPr>
              <w:jc w:val="center"/>
              <w:rPr>
                <w:ins w:id="4649" w:author="Miku Nosamu" w:date="2025-07-05T16:19:00Z"/>
                <w:rFonts w:cstheme="minorHAnsi"/>
                <w:noProof/>
                <w:color w:val="auto"/>
                <w:kern w:val="1"/>
                <w:szCs w:val="20"/>
                <w:lang w:val="id-ID"/>
                <w:rPrChange w:id="4650" w:author="Miku Nosamu" w:date="2025-07-05T16:44:00Z">
                  <w:rPr>
                    <w:ins w:id="4651" w:author="Miku Nosamu" w:date="2025-07-05T16:19:00Z"/>
                    <w:rFonts w:ascii="Arial" w:hAnsi="Arial" w:cs="Arial"/>
                    <w:noProof/>
                    <w:color w:val="auto"/>
                    <w:kern w:val="1"/>
                    <w:szCs w:val="20"/>
                    <w:lang w:val="id-ID"/>
                  </w:rPr>
                </w:rPrChange>
              </w:rPr>
            </w:pPr>
            <w:ins w:id="4652" w:author="Miku Nosamu" w:date="2025-07-05T16:19:00Z">
              <w:r w:rsidRPr="00F94C65">
                <w:rPr>
                  <w:rFonts w:cstheme="minorHAnsi"/>
                  <w:noProof/>
                  <w:color w:val="auto"/>
                  <w:kern w:val="1"/>
                  <w:szCs w:val="20"/>
                  <w:lang w:val="id-ID"/>
                  <w:rPrChange w:id="4653"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5D6B8413" w14:textId="77777777" w:rsidR="00B505AF" w:rsidRPr="00F94C65" w:rsidRDefault="00B505AF" w:rsidP="005877C0">
            <w:pPr>
              <w:jc w:val="center"/>
              <w:rPr>
                <w:ins w:id="4654" w:author="Miku Nosamu" w:date="2025-07-05T16:19:00Z"/>
                <w:rFonts w:cstheme="minorHAnsi"/>
                <w:noProof/>
                <w:color w:val="auto"/>
                <w:kern w:val="1"/>
                <w:szCs w:val="20"/>
                <w:lang w:val="id-ID"/>
                <w:rPrChange w:id="4655" w:author="Miku Nosamu" w:date="2025-07-05T16:44:00Z">
                  <w:rPr>
                    <w:ins w:id="4656" w:author="Miku Nosamu" w:date="2025-07-05T16:19:00Z"/>
                    <w:rFonts w:ascii="Arial" w:hAnsi="Arial" w:cs="Arial"/>
                    <w:noProof/>
                    <w:color w:val="auto"/>
                    <w:kern w:val="1"/>
                    <w:szCs w:val="20"/>
                    <w:lang w:val="id-ID"/>
                  </w:rPr>
                </w:rPrChange>
              </w:rPr>
            </w:pPr>
            <w:ins w:id="4657" w:author="Miku Nosamu" w:date="2025-07-05T16:19:00Z">
              <w:r w:rsidRPr="00F94C65">
                <w:rPr>
                  <w:rFonts w:cstheme="minorHAnsi"/>
                  <w:noProof/>
                  <w:color w:val="auto"/>
                  <w:kern w:val="1"/>
                  <w:szCs w:val="20"/>
                  <w:rPrChange w:id="4658" w:author="Miku Nosamu" w:date="2025-07-05T16:44:00Z">
                    <w:rPr>
                      <w:rFonts w:ascii="Arial" w:hAnsi="Arial" w:cs="Arial"/>
                      <w:noProof/>
                      <w:color w:val="auto"/>
                      <w:kern w:val="1"/>
                      <w:szCs w:val="20"/>
                    </w:rPr>
                  </w:rPrChange>
                </w:rPr>
                <w:t>Lucky Abdillah</w:t>
              </w:r>
            </w:ins>
          </w:p>
        </w:tc>
      </w:tr>
      <w:tr w:rsidR="00F94C65" w:rsidRPr="00F94C65" w14:paraId="49E3B384" w14:textId="77777777" w:rsidTr="005877C0">
        <w:trPr>
          <w:ins w:id="4659" w:author="Miku Nosamu" w:date="2025-07-05T16:19:00Z"/>
        </w:trPr>
        <w:tc>
          <w:tcPr>
            <w:tcW w:w="9576" w:type="dxa"/>
            <w:gridSpan w:val="3"/>
            <w:vAlign w:val="center"/>
          </w:tcPr>
          <w:p w14:paraId="7D15D6F0" w14:textId="77777777" w:rsidR="00B505AF" w:rsidRPr="00F94C65" w:rsidRDefault="00B505AF" w:rsidP="005877C0">
            <w:pPr>
              <w:jc w:val="center"/>
              <w:rPr>
                <w:ins w:id="4660" w:author="Miku Nosamu" w:date="2025-07-05T16:19:00Z"/>
                <w:rFonts w:cstheme="minorHAnsi"/>
                <w:noProof/>
                <w:color w:val="auto"/>
                <w:kern w:val="1"/>
                <w:szCs w:val="20"/>
                <w:lang w:val="id-ID"/>
                <w:rPrChange w:id="4661" w:author="Miku Nosamu" w:date="2025-07-05T16:44:00Z">
                  <w:rPr>
                    <w:ins w:id="4662" w:author="Miku Nosamu" w:date="2025-07-05T16:19:00Z"/>
                    <w:rFonts w:ascii="Arial" w:hAnsi="Arial" w:cs="Arial"/>
                    <w:noProof/>
                    <w:color w:val="auto"/>
                    <w:kern w:val="1"/>
                    <w:szCs w:val="20"/>
                    <w:lang w:val="id-ID"/>
                  </w:rPr>
                </w:rPrChange>
              </w:rPr>
            </w:pPr>
            <w:ins w:id="4663" w:author="Miku Nosamu" w:date="2025-07-05T16:19:00Z">
              <w:r w:rsidRPr="00F94C65">
                <w:rPr>
                  <w:rFonts w:cstheme="minorHAnsi"/>
                  <w:noProof/>
                  <w:color w:val="auto"/>
                  <w:kern w:val="1"/>
                  <w:szCs w:val="20"/>
                  <w:lang w:val="id-ID"/>
                  <w:rPrChange w:id="4664" w:author="Miku Nosamu" w:date="2025-07-05T16:44:00Z">
                    <w:rPr>
                      <w:rFonts w:ascii="Arial" w:hAnsi="Arial" w:cs="Arial"/>
                      <w:noProof/>
                      <w:color w:val="auto"/>
                      <w:kern w:val="1"/>
                      <w:szCs w:val="20"/>
                      <w:lang w:val="id-ID"/>
                    </w:rPr>
                  </w:rPrChange>
                </w:rPr>
                <w:t>Skenario</w:t>
              </w:r>
            </w:ins>
          </w:p>
        </w:tc>
      </w:tr>
      <w:tr w:rsidR="00F94C65" w:rsidRPr="00F94C65" w14:paraId="25E9D86B" w14:textId="77777777" w:rsidTr="005877C0">
        <w:trPr>
          <w:ins w:id="4665" w:author="Miku Nosamu" w:date="2025-07-05T16:19:00Z"/>
        </w:trPr>
        <w:tc>
          <w:tcPr>
            <w:tcW w:w="9576" w:type="dxa"/>
            <w:gridSpan w:val="3"/>
            <w:vAlign w:val="center"/>
          </w:tcPr>
          <w:p w14:paraId="191034A1" w14:textId="0E65134F" w:rsidR="009E799C" w:rsidRPr="00F94C65" w:rsidRDefault="009E799C">
            <w:pPr>
              <w:pStyle w:val="NormalWeb"/>
              <w:numPr>
                <w:ilvl w:val="0"/>
                <w:numId w:val="81"/>
              </w:numPr>
              <w:spacing w:before="0" w:beforeAutospacing="0" w:after="0" w:afterAutospacing="0" w:line="360" w:lineRule="auto"/>
              <w:rPr>
                <w:ins w:id="4666" w:author="Miku Nosamu" w:date="2025-07-05T16:37:00Z"/>
                <w:rFonts w:asciiTheme="minorHAnsi" w:hAnsiTheme="minorHAnsi" w:cstheme="minorHAnsi"/>
                <w:sz w:val="20"/>
                <w:szCs w:val="20"/>
                <w:rPrChange w:id="4667" w:author="Miku Nosamu" w:date="2025-07-05T16:44:00Z">
                  <w:rPr>
                    <w:ins w:id="4668" w:author="Miku Nosamu" w:date="2025-07-05T16:37:00Z"/>
                  </w:rPr>
                </w:rPrChange>
              </w:rPr>
              <w:pPrChange w:id="4669" w:author="Miku Nosamu" w:date="2025-07-05T16:46:00Z">
                <w:pPr>
                  <w:pStyle w:val="NormalWeb"/>
                </w:pPr>
              </w:pPrChange>
            </w:pPr>
            <w:ins w:id="4670" w:author="Miku Nosamu" w:date="2025-07-05T16:37:00Z">
              <w:r w:rsidRPr="00F94C65">
                <w:rPr>
                  <w:rFonts w:asciiTheme="minorHAnsi" w:hAnsiTheme="minorHAnsi" w:cstheme="minorHAnsi"/>
                  <w:sz w:val="20"/>
                  <w:szCs w:val="20"/>
                  <w:rPrChange w:id="4671" w:author="Miku Nosamu" w:date="2025-07-05T16:44:00Z">
                    <w:rPr/>
                  </w:rPrChange>
                </w:rPr>
                <w:t>Masuk dashboard vendor</w:t>
              </w:r>
            </w:ins>
          </w:p>
          <w:p w14:paraId="1DBFC155" w14:textId="29B7C2B8" w:rsidR="009E799C" w:rsidRPr="00F94C65" w:rsidRDefault="009E799C">
            <w:pPr>
              <w:pStyle w:val="NormalWeb"/>
              <w:numPr>
                <w:ilvl w:val="0"/>
                <w:numId w:val="81"/>
              </w:numPr>
              <w:spacing w:before="0" w:beforeAutospacing="0" w:after="0" w:afterAutospacing="0" w:line="360" w:lineRule="auto"/>
              <w:rPr>
                <w:ins w:id="4672" w:author="Miku Nosamu" w:date="2025-07-05T16:37:00Z"/>
                <w:rFonts w:asciiTheme="minorHAnsi" w:hAnsiTheme="minorHAnsi" w:cstheme="minorHAnsi"/>
                <w:sz w:val="20"/>
                <w:szCs w:val="20"/>
                <w:rPrChange w:id="4673" w:author="Miku Nosamu" w:date="2025-07-05T16:44:00Z">
                  <w:rPr>
                    <w:ins w:id="4674" w:author="Miku Nosamu" w:date="2025-07-05T16:37:00Z"/>
                  </w:rPr>
                </w:rPrChange>
              </w:rPr>
              <w:pPrChange w:id="4675" w:author="Miku Nosamu" w:date="2025-07-05T16:46:00Z">
                <w:pPr>
                  <w:pStyle w:val="NormalWeb"/>
                </w:pPr>
              </w:pPrChange>
            </w:pPr>
            <w:proofErr w:type="spellStart"/>
            <w:ins w:id="4676" w:author="Miku Nosamu" w:date="2025-07-05T16:37:00Z">
              <w:r w:rsidRPr="00F94C65">
                <w:rPr>
                  <w:rFonts w:asciiTheme="minorHAnsi" w:hAnsiTheme="minorHAnsi" w:cstheme="minorHAnsi"/>
                  <w:sz w:val="20"/>
                  <w:szCs w:val="20"/>
                  <w:rPrChange w:id="4677" w:author="Miku Nosamu" w:date="2025-07-05T16:44:00Z">
                    <w:rPr/>
                  </w:rPrChange>
                </w:rPr>
                <w:t>Tambah</w:t>
              </w:r>
              <w:proofErr w:type="spellEnd"/>
              <w:r w:rsidRPr="00F94C65">
                <w:rPr>
                  <w:rFonts w:asciiTheme="minorHAnsi" w:hAnsiTheme="minorHAnsi" w:cstheme="minorHAnsi"/>
                  <w:sz w:val="20"/>
                  <w:szCs w:val="20"/>
                  <w:rPrChange w:id="4678" w:author="Miku Nosamu" w:date="2025-07-05T16:44:00Z">
                    <w:rPr/>
                  </w:rPrChange>
                </w:rPr>
                <w:t xml:space="preserve"> </w:t>
              </w:r>
              <w:proofErr w:type="spellStart"/>
              <w:r w:rsidRPr="00F94C65">
                <w:rPr>
                  <w:rFonts w:asciiTheme="minorHAnsi" w:hAnsiTheme="minorHAnsi" w:cstheme="minorHAnsi"/>
                  <w:sz w:val="20"/>
                  <w:szCs w:val="20"/>
                  <w:rPrChange w:id="4679" w:author="Miku Nosamu" w:date="2025-07-05T16:44:00Z">
                    <w:rPr/>
                  </w:rPrChange>
                </w:rPr>
                <w:t>akun</w:t>
              </w:r>
              <w:proofErr w:type="spellEnd"/>
              <w:r w:rsidRPr="00F94C65">
                <w:rPr>
                  <w:rFonts w:asciiTheme="minorHAnsi" w:hAnsiTheme="minorHAnsi" w:cstheme="minorHAnsi"/>
                  <w:sz w:val="20"/>
                  <w:szCs w:val="20"/>
                  <w:rPrChange w:id="4680" w:author="Miku Nosamu" w:date="2025-07-05T16:44:00Z">
                    <w:rPr/>
                  </w:rPrChange>
                </w:rPr>
                <w:t xml:space="preserve"> </w:t>
              </w:r>
              <w:proofErr w:type="spellStart"/>
              <w:r w:rsidRPr="00F94C65">
                <w:rPr>
                  <w:rFonts w:asciiTheme="minorHAnsi" w:hAnsiTheme="minorHAnsi" w:cstheme="minorHAnsi"/>
                  <w:sz w:val="20"/>
                  <w:szCs w:val="20"/>
                  <w:rPrChange w:id="4681" w:author="Miku Nosamu" w:date="2025-07-05T16:44:00Z">
                    <w:rPr/>
                  </w:rPrChange>
                </w:rPr>
                <w:t>dengan</w:t>
              </w:r>
              <w:proofErr w:type="spellEnd"/>
              <w:r w:rsidRPr="00F94C65">
                <w:rPr>
                  <w:rFonts w:asciiTheme="minorHAnsi" w:hAnsiTheme="minorHAnsi" w:cstheme="minorHAnsi"/>
                  <w:sz w:val="20"/>
                  <w:szCs w:val="20"/>
                  <w:rPrChange w:id="4682" w:author="Miku Nosamu" w:date="2025-07-05T16:44:00Z">
                    <w:rPr/>
                  </w:rPrChange>
                </w:rPr>
                <w:t xml:space="preserve"> email yang </w:t>
              </w:r>
              <w:proofErr w:type="spellStart"/>
              <w:r w:rsidRPr="00F94C65">
                <w:rPr>
                  <w:rFonts w:asciiTheme="minorHAnsi" w:hAnsiTheme="minorHAnsi" w:cstheme="minorHAnsi"/>
                  <w:sz w:val="20"/>
                  <w:szCs w:val="20"/>
                  <w:rPrChange w:id="4683" w:author="Miku Nosamu" w:date="2025-07-05T16:44:00Z">
                    <w:rPr/>
                  </w:rPrChange>
                </w:rPr>
                <w:t>sama</w:t>
              </w:r>
              <w:proofErr w:type="spellEnd"/>
              <w:r w:rsidRPr="00F94C65">
                <w:rPr>
                  <w:rFonts w:asciiTheme="minorHAnsi" w:hAnsiTheme="minorHAnsi" w:cstheme="minorHAnsi"/>
                  <w:sz w:val="20"/>
                  <w:szCs w:val="20"/>
                  <w:rPrChange w:id="4684" w:author="Miku Nosamu" w:date="2025-07-05T16:44:00Z">
                    <w:rPr/>
                  </w:rPrChange>
                </w:rPr>
                <w:t xml:space="preserve"> </w:t>
              </w:r>
              <w:proofErr w:type="spellStart"/>
              <w:r w:rsidRPr="00F94C65">
                <w:rPr>
                  <w:rFonts w:asciiTheme="minorHAnsi" w:hAnsiTheme="minorHAnsi" w:cstheme="minorHAnsi"/>
                  <w:sz w:val="20"/>
                  <w:szCs w:val="20"/>
                  <w:rPrChange w:id="4685" w:author="Miku Nosamu" w:date="2025-07-05T16:44:00Z">
                    <w:rPr/>
                  </w:rPrChange>
                </w:rPr>
                <w:t>dengan</w:t>
              </w:r>
              <w:proofErr w:type="spellEnd"/>
              <w:r w:rsidRPr="00F94C65">
                <w:rPr>
                  <w:rFonts w:asciiTheme="minorHAnsi" w:hAnsiTheme="minorHAnsi" w:cstheme="minorHAnsi"/>
                  <w:sz w:val="20"/>
                  <w:szCs w:val="20"/>
                  <w:rPrChange w:id="4686" w:author="Miku Nosamu" w:date="2025-07-05T16:44:00Z">
                    <w:rPr/>
                  </w:rPrChange>
                </w:rPr>
                <w:t xml:space="preserve"> </w:t>
              </w:r>
              <w:proofErr w:type="spellStart"/>
              <w:r w:rsidRPr="00F94C65">
                <w:rPr>
                  <w:rFonts w:asciiTheme="minorHAnsi" w:hAnsiTheme="minorHAnsi" w:cstheme="minorHAnsi"/>
                  <w:sz w:val="20"/>
                  <w:szCs w:val="20"/>
                  <w:rPrChange w:id="4687" w:author="Miku Nosamu" w:date="2025-07-05T16:44:00Z">
                    <w:rPr/>
                  </w:rPrChange>
                </w:rPr>
                <w:t>akun</w:t>
              </w:r>
              <w:proofErr w:type="spellEnd"/>
              <w:r w:rsidRPr="00F94C65">
                <w:rPr>
                  <w:rFonts w:asciiTheme="minorHAnsi" w:hAnsiTheme="minorHAnsi" w:cstheme="minorHAnsi"/>
                  <w:sz w:val="20"/>
                  <w:szCs w:val="20"/>
                  <w:rPrChange w:id="4688" w:author="Miku Nosamu" w:date="2025-07-05T16:44:00Z">
                    <w:rPr/>
                  </w:rPrChange>
                </w:rPr>
                <w:t xml:space="preserve"> lain</w:t>
              </w:r>
            </w:ins>
          </w:p>
          <w:p w14:paraId="62A9C4A5" w14:textId="19C68664" w:rsidR="00B505AF" w:rsidRPr="00F94C65" w:rsidRDefault="009E799C">
            <w:pPr>
              <w:pStyle w:val="NormalWeb"/>
              <w:numPr>
                <w:ilvl w:val="0"/>
                <w:numId w:val="81"/>
              </w:numPr>
              <w:spacing w:before="0" w:beforeAutospacing="0" w:after="0" w:afterAutospacing="0" w:line="360" w:lineRule="auto"/>
              <w:rPr>
                <w:ins w:id="4689" w:author="Miku Nosamu" w:date="2025-07-05T16:19:00Z"/>
                <w:rFonts w:asciiTheme="minorHAnsi" w:hAnsiTheme="minorHAnsi" w:cstheme="minorHAnsi"/>
                <w:szCs w:val="20"/>
                <w:rPrChange w:id="4690" w:author="Miku Nosamu" w:date="2025-07-05T16:46:00Z">
                  <w:rPr>
                    <w:ins w:id="4691" w:author="Miku Nosamu" w:date="2025-07-05T16:19:00Z"/>
                    <w:rFonts w:ascii="Arial" w:hAnsi="Arial" w:cs="Arial"/>
                    <w:noProof/>
                    <w:color w:val="auto"/>
                    <w:kern w:val="1"/>
                    <w:szCs w:val="20"/>
                    <w:lang w:val="id-ID"/>
                  </w:rPr>
                </w:rPrChange>
              </w:rPr>
              <w:pPrChange w:id="4692" w:author="Miku Nosamu" w:date="2025-07-05T16:46:00Z">
                <w:pPr>
                  <w:pStyle w:val="ListParagraph"/>
                  <w:numPr>
                    <w:numId w:val="51"/>
                  </w:numPr>
                  <w:spacing w:before="0" w:after="0" w:line="360" w:lineRule="auto"/>
                  <w:ind w:hanging="360"/>
                  <w:jc w:val="left"/>
                </w:pPr>
              </w:pPrChange>
            </w:pPr>
            <w:proofErr w:type="spellStart"/>
            <w:ins w:id="4693" w:author="Miku Nosamu" w:date="2025-07-05T16:37:00Z">
              <w:r w:rsidRPr="00F94C65">
                <w:rPr>
                  <w:rFonts w:asciiTheme="minorHAnsi" w:hAnsiTheme="minorHAnsi" w:cstheme="minorHAnsi"/>
                  <w:sz w:val="20"/>
                  <w:szCs w:val="20"/>
                  <w:rPrChange w:id="4694" w:author="Miku Nosamu" w:date="2025-07-05T16:44:00Z">
                    <w:rPr/>
                  </w:rPrChange>
                </w:rPr>
                <w:t>Klik</w:t>
              </w:r>
              <w:proofErr w:type="spellEnd"/>
              <w:r w:rsidRPr="00F94C65">
                <w:rPr>
                  <w:rFonts w:asciiTheme="minorHAnsi" w:hAnsiTheme="minorHAnsi" w:cstheme="minorHAnsi"/>
                  <w:sz w:val="20"/>
                  <w:szCs w:val="20"/>
                  <w:rPrChange w:id="4695" w:author="Miku Nosamu" w:date="2025-07-05T16:44:00Z">
                    <w:rPr/>
                  </w:rPrChange>
                </w:rPr>
                <w:t xml:space="preserve"> “Simpan”</w:t>
              </w:r>
            </w:ins>
          </w:p>
        </w:tc>
      </w:tr>
      <w:tr w:rsidR="00F94C65" w:rsidRPr="00F94C65" w14:paraId="000CA4E6" w14:textId="77777777" w:rsidTr="005877C0">
        <w:trPr>
          <w:trHeight w:val="101"/>
          <w:ins w:id="4696" w:author="Miku Nosamu" w:date="2025-07-05T16:19:00Z"/>
        </w:trPr>
        <w:tc>
          <w:tcPr>
            <w:tcW w:w="3192" w:type="dxa"/>
            <w:vAlign w:val="center"/>
          </w:tcPr>
          <w:p w14:paraId="1720389F" w14:textId="77777777" w:rsidR="00B505AF" w:rsidRPr="00F94C65" w:rsidRDefault="00B505AF" w:rsidP="005877C0">
            <w:pPr>
              <w:jc w:val="center"/>
              <w:rPr>
                <w:ins w:id="4697" w:author="Miku Nosamu" w:date="2025-07-05T16:19:00Z"/>
                <w:rFonts w:cstheme="minorHAnsi"/>
                <w:noProof/>
                <w:color w:val="auto"/>
                <w:kern w:val="1"/>
                <w:szCs w:val="20"/>
                <w:lang w:val="id-ID"/>
                <w:rPrChange w:id="4698" w:author="Miku Nosamu" w:date="2025-07-05T16:44:00Z">
                  <w:rPr>
                    <w:ins w:id="4699" w:author="Miku Nosamu" w:date="2025-07-05T16:19:00Z"/>
                    <w:rFonts w:ascii="Arial" w:hAnsi="Arial" w:cs="Arial"/>
                    <w:noProof/>
                    <w:color w:val="auto"/>
                    <w:kern w:val="1"/>
                    <w:szCs w:val="20"/>
                    <w:lang w:val="id-ID"/>
                  </w:rPr>
                </w:rPrChange>
              </w:rPr>
            </w:pPr>
            <w:ins w:id="4700" w:author="Miku Nosamu" w:date="2025-07-05T16:19:00Z">
              <w:r w:rsidRPr="00F94C65">
                <w:rPr>
                  <w:rFonts w:cstheme="minorHAnsi"/>
                  <w:noProof/>
                  <w:color w:val="auto"/>
                  <w:kern w:val="1"/>
                  <w:szCs w:val="20"/>
                  <w:lang w:val="id-ID"/>
                  <w:rPrChange w:id="4701"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4A28E4A2" w14:textId="77777777" w:rsidR="00B505AF" w:rsidRPr="00F94C65" w:rsidRDefault="00B505AF" w:rsidP="005877C0">
            <w:pPr>
              <w:jc w:val="center"/>
              <w:rPr>
                <w:ins w:id="4702" w:author="Miku Nosamu" w:date="2025-07-05T16:19:00Z"/>
                <w:rFonts w:cstheme="minorHAnsi"/>
                <w:noProof/>
                <w:color w:val="auto"/>
                <w:kern w:val="1"/>
                <w:szCs w:val="20"/>
                <w:lang w:val="id-ID"/>
                <w:rPrChange w:id="4703" w:author="Miku Nosamu" w:date="2025-07-05T16:44:00Z">
                  <w:rPr>
                    <w:ins w:id="4704" w:author="Miku Nosamu" w:date="2025-07-05T16:19:00Z"/>
                    <w:rFonts w:ascii="Arial" w:hAnsi="Arial" w:cs="Arial"/>
                    <w:noProof/>
                    <w:color w:val="auto"/>
                    <w:kern w:val="1"/>
                    <w:szCs w:val="20"/>
                    <w:lang w:val="id-ID"/>
                  </w:rPr>
                </w:rPrChange>
              </w:rPr>
            </w:pPr>
            <w:ins w:id="4705" w:author="Miku Nosamu" w:date="2025-07-05T16:19:00Z">
              <w:r w:rsidRPr="00F94C65">
                <w:rPr>
                  <w:rFonts w:cstheme="minorHAnsi"/>
                  <w:noProof/>
                  <w:color w:val="auto"/>
                  <w:kern w:val="1"/>
                  <w:szCs w:val="20"/>
                  <w:lang w:val="id-ID"/>
                  <w:rPrChange w:id="4706"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1DD7EF86" w14:textId="77777777" w:rsidR="00B505AF" w:rsidRPr="00F94C65" w:rsidRDefault="00B505AF" w:rsidP="005877C0">
            <w:pPr>
              <w:jc w:val="center"/>
              <w:rPr>
                <w:ins w:id="4707" w:author="Miku Nosamu" w:date="2025-07-05T16:19:00Z"/>
                <w:rFonts w:cstheme="minorHAnsi"/>
                <w:noProof/>
                <w:color w:val="auto"/>
                <w:kern w:val="1"/>
                <w:szCs w:val="20"/>
                <w:lang w:val="id-ID"/>
                <w:rPrChange w:id="4708" w:author="Miku Nosamu" w:date="2025-07-05T16:44:00Z">
                  <w:rPr>
                    <w:ins w:id="4709" w:author="Miku Nosamu" w:date="2025-07-05T16:19:00Z"/>
                    <w:rFonts w:ascii="Arial" w:hAnsi="Arial" w:cs="Arial"/>
                    <w:noProof/>
                    <w:color w:val="auto"/>
                    <w:kern w:val="1"/>
                    <w:szCs w:val="20"/>
                    <w:lang w:val="id-ID"/>
                  </w:rPr>
                </w:rPrChange>
              </w:rPr>
            </w:pPr>
            <w:ins w:id="4710" w:author="Miku Nosamu" w:date="2025-07-05T16:19:00Z">
              <w:r w:rsidRPr="00F94C65">
                <w:rPr>
                  <w:rFonts w:cstheme="minorHAnsi"/>
                  <w:noProof/>
                  <w:color w:val="auto"/>
                  <w:kern w:val="1"/>
                  <w:szCs w:val="20"/>
                  <w:lang w:val="id-ID"/>
                  <w:rPrChange w:id="4711" w:author="Miku Nosamu" w:date="2025-07-05T16:44:00Z">
                    <w:rPr>
                      <w:rFonts w:ascii="Arial" w:hAnsi="Arial" w:cs="Arial"/>
                      <w:noProof/>
                      <w:color w:val="auto"/>
                      <w:kern w:val="1"/>
                      <w:szCs w:val="20"/>
                      <w:lang w:val="id-ID"/>
                    </w:rPr>
                  </w:rPrChange>
                </w:rPr>
                <w:t>Kesimpulan</w:t>
              </w:r>
            </w:ins>
          </w:p>
        </w:tc>
      </w:tr>
      <w:tr w:rsidR="00F94C65" w:rsidRPr="00F94C65" w14:paraId="55C54DE3" w14:textId="77777777" w:rsidTr="005877C0">
        <w:trPr>
          <w:trHeight w:val="100"/>
          <w:ins w:id="4712" w:author="Miku Nosamu" w:date="2025-07-05T16:19:00Z"/>
        </w:trPr>
        <w:tc>
          <w:tcPr>
            <w:tcW w:w="3192" w:type="dxa"/>
            <w:vAlign w:val="center"/>
          </w:tcPr>
          <w:p w14:paraId="001ECE65" w14:textId="470C819F" w:rsidR="00B505AF" w:rsidRPr="00F94C65" w:rsidRDefault="009E799C">
            <w:pPr>
              <w:spacing w:line="360" w:lineRule="auto"/>
              <w:jc w:val="center"/>
              <w:rPr>
                <w:ins w:id="4713" w:author="Miku Nosamu" w:date="2025-07-05T16:19:00Z"/>
                <w:rFonts w:cstheme="minorHAnsi"/>
                <w:noProof/>
                <w:color w:val="auto"/>
                <w:kern w:val="1"/>
                <w:szCs w:val="20"/>
                <w:lang w:val="id-ID"/>
                <w:rPrChange w:id="4714" w:author="Miku Nosamu" w:date="2025-07-05T16:44:00Z">
                  <w:rPr>
                    <w:ins w:id="4715" w:author="Miku Nosamu" w:date="2025-07-05T16:19:00Z"/>
                    <w:rFonts w:ascii="Arial" w:hAnsi="Arial" w:cs="Arial"/>
                    <w:noProof/>
                    <w:color w:val="auto"/>
                    <w:kern w:val="1"/>
                    <w:szCs w:val="20"/>
                    <w:lang w:val="id-ID"/>
                  </w:rPr>
                </w:rPrChange>
              </w:rPr>
              <w:pPrChange w:id="4716" w:author="Miku Nosamu" w:date="2025-07-05T17:38:00Z">
                <w:pPr>
                  <w:jc w:val="center"/>
                </w:pPr>
              </w:pPrChange>
            </w:pPr>
            <w:proofErr w:type="spellStart"/>
            <w:ins w:id="4717" w:author="Miku Nosamu" w:date="2025-07-05T16:37:00Z">
              <w:r w:rsidRPr="00F94C65">
                <w:rPr>
                  <w:rFonts w:cstheme="minorHAnsi"/>
                  <w:color w:val="auto"/>
                  <w:szCs w:val="20"/>
                  <w:rPrChange w:id="4718" w:author="Miku Nosamu" w:date="2025-07-05T16:44:00Z">
                    <w:rPr/>
                  </w:rPrChange>
                </w:rPr>
                <w:t>Sistem</w:t>
              </w:r>
              <w:proofErr w:type="spellEnd"/>
              <w:r w:rsidRPr="00F94C65">
                <w:rPr>
                  <w:rFonts w:cstheme="minorHAnsi"/>
                  <w:color w:val="auto"/>
                  <w:szCs w:val="20"/>
                  <w:rPrChange w:id="4719" w:author="Miku Nosamu" w:date="2025-07-05T16:44:00Z">
                    <w:rPr/>
                  </w:rPrChange>
                </w:rPr>
                <w:t xml:space="preserve"> </w:t>
              </w:r>
              <w:proofErr w:type="spellStart"/>
              <w:r w:rsidRPr="00F94C65">
                <w:rPr>
                  <w:rFonts w:cstheme="minorHAnsi"/>
                  <w:color w:val="auto"/>
                  <w:szCs w:val="20"/>
                  <w:rPrChange w:id="4720" w:author="Miku Nosamu" w:date="2025-07-05T16:44:00Z">
                    <w:rPr/>
                  </w:rPrChange>
                </w:rPr>
                <w:t>menampilkan</w:t>
              </w:r>
              <w:proofErr w:type="spellEnd"/>
              <w:r w:rsidRPr="00F94C65">
                <w:rPr>
                  <w:rFonts w:cstheme="minorHAnsi"/>
                  <w:color w:val="auto"/>
                  <w:szCs w:val="20"/>
                  <w:rPrChange w:id="4721" w:author="Miku Nosamu" w:date="2025-07-05T16:44:00Z">
                    <w:rPr/>
                  </w:rPrChange>
                </w:rPr>
                <w:t xml:space="preserve"> </w:t>
              </w:r>
              <w:proofErr w:type="spellStart"/>
              <w:r w:rsidRPr="00F94C65">
                <w:rPr>
                  <w:rFonts w:cstheme="minorHAnsi"/>
                  <w:color w:val="auto"/>
                  <w:szCs w:val="20"/>
                  <w:rPrChange w:id="4722" w:author="Miku Nosamu" w:date="2025-07-05T16:44:00Z">
                    <w:rPr/>
                  </w:rPrChange>
                </w:rPr>
                <w:t>pesan</w:t>
              </w:r>
              <w:proofErr w:type="spellEnd"/>
              <w:r w:rsidRPr="00F94C65">
                <w:rPr>
                  <w:rFonts w:cstheme="minorHAnsi"/>
                  <w:color w:val="auto"/>
                  <w:szCs w:val="20"/>
                  <w:rPrChange w:id="4723" w:author="Miku Nosamu" w:date="2025-07-05T16:44:00Z">
                    <w:rPr/>
                  </w:rPrChange>
                </w:rPr>
                <w:t xml:space="preserve"> </w:t>
              </w:r>
              <w:proofErr w:type="spellStart"/>
              <w:r w:rsidRPr="00F94C65">
                <w:rPr>
                  <w:rFonts w:cstheme="minorHAnsi"/>
                  <w:color w:val="auto"/>
                  <w:szCs w:val="20"/>
                  <w:rPrChange w:id="4724" w:author="Miku Nosamu" w:date="2025-07-05T16:44:00Z">
                    <w:rPr/>
                  </w:rPrChange>
                </w:rPr>
                <w:t>bahwa</w:t>
              </w:r>
              <w:proofErr w:type="spellEnd"/>
              <w:r w:rsidRPr="00F94C65">
                <w:rPr>
                  <w:rFonts w:cstheme="minorHAnsi"/>
                  <w:color w:val="auto"/>
                  <w:szCs w:val="20"/>
                  <w:rPrChange w:id="4725" w:author="Miku Nosamu" w:date="2025-07-05T16:44:00Z">
                    <w:rPr/>
                  </w:rPrChange>
                </w:rPr>
                <w:t xml:space="preserve"> email sudah </w:t>
              </w:r>
              <w:proofErr w:type="spellStart"/>
              <w:r w:rsidRPr="00F94C65">
                <w:rPr>
                  <w:rFonts w:cstheme="minorHAnsi"/>
                  <w:color w:val="auto"/>
                  <w:szCs w:val="20"/>
                  <w:rPrChange w:id="4726" w:author="Miku Nosamu" w:date="2025-07-05T16:44:00Z">
                    <w:rPr/>
                  </w:rPrChange>
                </w:rPr>
                <w:t>digunakan</w:t>
              </w:r>
            </w:ins>
            <w:proofErr w:type="spellEnd"/>
          </w:p>
        </w:tc>
        <w:tc>
          <w:tcPr>
            <w:tcW w:w="3192" w:type="dxa"/>
            <w:vAlign w:val="center"/>
          </w:tcPr>
          <w:p w14:paraId="38E0AD12" w14:textId="16B62E21" w:rsidR="00B505AF" w:rsidRPr="00F94C65" w:rsidRDefault="009E799C">
            <w:pPr>
              <w:spacing w:line="360" w:lineRule="auto"/>
              <w:jc w:val="center"/>
              <w:rPr>
                <w:ins w:id="4727" w:author="Miku Nosamu" w:date="2025-07-05T16:19:00Z"/>
                <w:rFonts w:cstheme="minorHAnsi"/>
                <w:noProof/>
                <w:color w:val="auto"/>
                <w:kern w:val="1"/>
                <w:szCs w:val="20"/>
                <w:lang w:val="id-ID"/>
                <w:rPrChange w:id="4728" w:author="Miku Nosamu" w:date="2025-07-05T16:44:00Z">
                  <w:rPr>
                    <w:ins w:id="4729" w:author="Miku Nosamu" w:date="2025-07-05T16:19:00Z"/>
                    <w:rFonts w:ascii="Arial" w:hAnsi="Arial" w:cs="Arial"/>
                    <w:noProof/>
                    <w:color w:val="auto"/>
                    <w:kern w:val="1"/>
                    <w:szCs w:val="20"/>
                    <w:lang w:val="id-ID"/>
                  </w:rPr>
                </w:rPrChange>
              </w:rPr>
              <w:pPrChange w:id="4730" w:author="Miku Nosamu" w:date="2025-07-05T17:38:00Z">
                <w:pPr>
                  <w:jc w:val="center"/>
                </w:pPr>
              </w:pPrChange>
            </w:pPr>
            <w:proofErr w:type="spellStart"/>
            <w:ins w:id="4731" w:author="Miku Nosamu" w:date="2025-07-05T16:37:00Z">
              <w:r w:rsidRPr="00F94C65">
                <w:rPr>
                  <w:rFonts w:cstheme="minorHAnsi"/>
                  <w:color w:val="auto"/>
                  <w:szCs w:val="20"/>
                  <w:rPrChange w:id="4732" w:author="Miku Nosamu" w:date="2025-07-05T16:44:00Z">
                    <w:rPr/>
                  </w:rPrChange>
                </w:rPr>
                <w:t>Pesan</w:t>
              </w:r>
              <w:proofErr w:type="spellEnd"/>
              <w:r w:rsidRPr="00F94C65">
                <w:rPr>
                  <w:rFonts w:cstheme="minorHAnsi"/>
                  <w:color w:val="auto"/>
                  <w:szCs w:val="20"/>
                  <w:rPrChange w:id="4733" w:author="Miku Nosamu" w:date="2025-07-05T16:44:00Z">
                    <w:rPr/>
                  </w:rPrChange>
                </w:rPr>
                <w:t xml:space="preserve"> “Email sudah </w:t>
              </w:r>
              <w:proofErr w:type="spellStart"/>
              <w:r w:rsidRPr="00F94C65">
                <w:rPr>
                  <w:rFonts w:cstheme="minorHAnsi"/>
                  <w:color w:val="auto"/>
                  <w:szCs w:val="20"/>
                  <w:rPrChange w:id="4734" w:author="Miku Nosamu" w:date="2025-07-05T16:44:00Z">
                    <w:rPr/>
                  </w:rPrChange>
                </w:rPr>
                <w:t>digunakan</w:t>
              </w:r>
              <w:proofErr w:type="spellEnd"/>
              <w:r w:rsidRPr="00F94C65">
                <w:rPr>
                  <w:rFonts w:cstheme="minorHAnsi"/>
                  <w:color w:val="auto"/>
                  <w:szCs w:val="20"/>
                  <w:rPrChange w:id="4735" w:author="Miku Nosamu" w:date="2025-07-05T16:44:00Z">
                    <w:rPr/>
                  </w:rPrChange>
                </w:rPr>
                <w:t xml:space="preserve">” </w:t>
              </w:r>
              <w:proofErr w:type="spellStart"/>
              <w:r w:rsidRPr="00F94C65">
                <w:rPr>
                  <w:rFonts w:cstheme="minorHAnsi"/>
                  <w:color w:val="auto"/>
                  <w:szCs w:val="20"/>
                  <w:rPrChange w:id="4736" w:author="Miku Nosamu" w:date="2025-07-05T16:44:00Z">
                    <w:rPr/>
                  </w:rPrChange>
                </w:rPr>
                <w:t>muncul</w:t>
              </w:r>
            </w:ins>
            <w:proofErr w:type="spellEnd"/>
          </w:p>
        </w:tc>
        <w:tc>
          <w:tcPr>
            <w:tcW w:w="3192" w:type="dxa"/>
            <w:vAlign w:val="center"/>
          </w:tcPr>
          <w:p w14:paraId="1E5C4B66" w14:textId="77777777" w:rsidR="00B505AF" w:rsidRPr="00F94C65" w:rsidRDefault="00B505AF" w:rsidP="005877C0">
            <w:pPr>
              <w:jc w:val="center"/>
              <w:rPr>
                <w:ins w:id="4737" w:author="Miku Nosamu" w:date="2025-07-05T16:19:00Z"/>
                <w:rFonts w:cstheme="minorHAnsi"/>
                <w:noProof/>
                <w:color w:val="auto"/>
                <w:kern w:val="1"/>
                <w:szCs w:val="20"/>
                <w:lang w:val="id-ID"/>
                <w:rPrChange w:id="4738" w:author="Miku Nosamu" w:date="2025-07-05T16:44:00Z">
                  <w:rPr>
                    <w:ins w:id="4739" w:author="Miku Nosamu" w:date="2025-07-05T16:19:00Z"/>
                    <w:rFonts w:ascii="Arial" w:hAnsi="Arial" w:cs="Arial"/>
                    <w:noProof/>
                    <w:color w:val="auto"/>
                    <w:kern w:val="1"/>
                    <w:szCs w:val="20"/>
                    <w:lang w:val="id-ID"/>
                  </w:rPr>
                </w:rPrChange>
              </w:rPr>
            </w:pPr>
            <w:ins w:id="4740" w:author="Miku Nosamu" w:date="2025-07-05T16:19:00Z">
              <w:r w:rsidRPr="00F94C65">
                <w:rPr>
                  <w:rFonts w:cstheme="minorHAnsi"/>
                  <w:noProof/>
                  <w:color w:val="auto"/>
                  <w:kern w:val="1"/>
                  <w:szCs w:val="20"/>
                  <w:lang w:val="id-ID"/>
                  <w:rPrChange w:id="4741" w:author="Miku Nosamu" w:date="2025-07-05T16:44:00Z">
                    <w:rPr>
                      <w:rFonts w:ascii="Arial" w:hAnsi="Arial" w:cs="Arial"/>
                      <w:noProof/>
                      <w:color w:val="auto"/>
                      <w:kern w:val="1"/>
                      <w:szCs w:val="20"/>
                      <w:lang w:val="id-ID"/>
                    </w:rPr>
                  </w:rPrChange>
                </w:rPr>
                <w:t>Hasil pengamatan sesuai</w:t>
              </w:r>
            </w:ins>
          </w:p>
        </w:tc>
      </w:tr>
    </w:tbl>
    <w:p w14:paraId="69E6CE61" w14:textId="64F9F9FD" w:rsidR="00B505AF" w:rsidRPr="004873C5" w:rsidRDefault="00B505AF" w:rsidP="00546376">
      <w:pPr>
        <w:rPr>
          <w:ins w:id="4742"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F94C65" w:rsidRPr="00F94C65" w14:paraId="68320CE1" w14:textId="77777777" w:rsidTr="005877C0">
        <w:trPr>
          <w:cnfStyle w:val="100000000000" w:firstRow="1" w:lastRow="0" w:firstColumn="0" w:lastColumn="0" w:oddVBand="0" w:evenVBand="0" w:oddHBand="0" w:evenHBand="0" w:firstRowFirstColumn="0" w:firstRowLastColumn="0" w:lastRowFirstColumn="0" w:lastRowLastColumn="0"/>
          <w:ins w:id="4743" w:author="Miku Nosamu" w:date="2025-07-05T16:19:00Z"/>
        </w:trPr>
        <w:tc>
          <w:tcPr>
            <w:tcW w:w="3192" w:type="dxa"/>
            <w:vAlign w:val="center"/>
          </w:tcPr>
          <w:p w14:paraId="552EC5FC" w14:textId="77777777" w:rsidR="00B505AF" w:rsidRPr="00F94C65" w:rsidRDefault="00B505AF" w:rsidP="005877C0">
            <w:pPr>
              <w:jc w:val="center"/>
              <w:rPr>
                <w:ins w:id="4744" w:author="Miku Nosamu" w:date="2025-07-05T16:19:00Z"/>
                <w:rFonts w:cstheme="minorHAnsi"/>
                <w:noProof/>
                <w:color w:val="auto"/>
                <w:kern w:val="1"/>
                <w:szCs w:val="20"/>
                <w:lang w:val="id-ID"/>
                <w:rPrChange w:id="4745" w:author="Miku Nosamu" w:date="2025-07-05T16:44:00Z">
                  <w:rPr>
                    <w:ins w:id="4746" w:author="Miku Nosamu" w:date="2025-07-05T16:19:00Z"/>
                    <w:rFonts w:ascii="Arial" w:hAnsi="Arial" w:cs="Arial"/>
                    <w:noProof/>
                    <w:color w:val="2C283A" w:themeColor="text2"/>
                    <w:kern w:val="1"/>
                    <w:szCs w:val="20"/>
                    <w:lang w:val="id-ID"/>
                  </w:rPr>
                </w:rPrChange>
              </w:rPr>
            </w:pPr>
            <w:ins w:id="4747" w:author="Miku Nosamu" w:date="2025-07-05T16:19:00Z">
              <w:r w:rsidRPr="00F94C65">
                <w:rPr>
                  <w:rFonts w:cstheme="minorHAnsi"/>
                  <w:noProof/>
                  <w:color w:val="auto"/>
                  <w:kern w:val="1"/>
                  <w:szCs w:val="20"/>
                  <w:lang w:val="id-ID"/>
                  <w:rPrChange w:id="4748"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7E6E4AA1" w14:textId="08444826" w:rsidR="00B505AF" w:rsidRPr="00F94C65" w:rsidRDefault="00B505AF" w:rsidP="005877C0">
            <w:pPr>
              <w:jc w:val="center"/>
              <w:rPr>
                <w:ins w:id="4749" w:author="Miku Nosamu" w:date="2025-07-05T16:19:00Z"/>
                <w:rFonts w:cstheme="minorHAnsi"/>
                <w:noProof/>
                <w:color w:val="auto"/>
                <w:kern w:val="1"/>
                <w:szCs w:val="20"/>
                <w:rPrChange w:id="4750" w:author="Miku Nosamu" w:date="2025-07-05T16:44:00Z">
                  <w:rPr>
                    <w:ins w:id="4751" w:author="Miku Nosamu" w:date="2025-07-05T16:19:00Z"/>
                    <w:rFonts w:ascii="Arial" w:hAnsi="Arial" w:cs="Arial"/>
                    <w:noProof/>
                    <w:color w:val="2C283A" w:themeColor="text2"/>
                    <w:kern w:val="1"/>
                    <w:szCs w:val="20"/>
                    <w:lang w:val="id-ID"/>
                  </w:rPr>
                </w:rPrChange>
              </w:rPr>
            </w:pPr>
            <w:ins w:id="4752" w:author="Miku Nosamu" w:date="2025-07-05T16:19:00Z">
              <w:r w:rsidRPr="00F94C65">
                <w:rPr>
                  <w:rFonts w:cstheme="minorHAnsi"/>
                  <w:noProof/>
                  <w:color w:val="auto"/>
                  <w:kern w:val="1"/>
                  <w:szCs w:val="20"/>
                  <w:lang w:val="id-ID"/>
                  <w:rPrChange w:id="4753" w:author="Miku Nosamu" w:date="2025-07-05T16:44:00Z">
                    <w:rPr>
                      <w:rFonts w:ascii="Arial" w:hAnsi="Arial" w:cs="Arial"/>
                      <w:noProof/>
                      <w:color w:val="2C283A" w:themeColor="text2"/>
                      <w:kern w:val="1"/>
                      <w:szCs w:val="20"/>
                      <w:lang w:val="id-ID"/>
                    </w:rPr>
                  </w:rPrChange>
                </w:rPr>
                <w:t>KU-0</w:t>
              </w:r>
            </w:ins>
            <w:ins w:id="4754" w:author="Miku Nosamu" w:date="2025-07-05T16:37:00Z">
              <w:r w:rsidR="009E799C" w:rsidRPr="00F94C65">
                <w:rPr>
                  <w:rFonts w:cstheme="minorHAnsi"/>
                  <w:noProof/>
                  <w:color w:val="auto"/>
                  <w:kern w:val="1"/>
                  <w:szCs w:val="20"/>
                  <w:rPrChange w:id="4755" w:author="Miku Nosamu" w:date="2025-07-05T16:44:00Z">
                    <w:rPr>
                      <w:rFonts w:ascii="Arial" w:hAnsi="Arial" w:cs="Arial"/>
                      <w:noProof/>
                      <w:color w:val="2C283A" w:themeColor="text2"/>
                      <w:kern w:val="1"/>
                      <w:szCs w:val="20"/>
                    </w:rPr>
                  </w:rPrChange>
                </w:rPr>
                <w:t>14</w:t>
              </w:r>
            </w:ins>
          </w:p>
        </w:tc>
      </w:tr>
      <w:tr w:rsidR="00F94C65" w:rsidRPr="00F94C65" w14:paraId="23F59687" w14:textId="77777777" w:rsidTr="005877C0">
        <w:trPr>
          <w:ins w:id="4756" w:author="Miku Nosamu" w:date="2025-07-05T16:19:00Z"/>
        </w:trPr>
        <w:tc>
          <w:tcPr>
            <w:tcW w:w="3192" w:type="dxa"/>
            <w:vAlign w:val="center"/>
          </w:tcPr>
          <w:p w14:paraId="63250075" w14:textId="77777777" w:rsidR="00B505AF" w:rsidRPr="00F94C65" w:rsidRDefault="00B505AF" w:rsidP="005877C0">
            <w:pPr>
              <w:jc w:val="center"/>
              <w:rPr>
                <w:ins w:id="4757" w:author="Miku Nosamu" w:date="2025-07-05T16:19:00Z"/>
                <w:rFonts w:cstheme="minorHAnsi"/>
                <w:noProof/>
                <w:color w:val="auto"/>
                <w:kern w:val="1"/>
                <w:szCs w:val="20"/>
                <w:lang w:val="id-ID"/>
                <w:rPrChange w:id="4758" w:author="Miku Nosamu" w:date="2025-07-05T16:44:00Z">
                  <w:rPr>
                    <w:ins w:id="4759" w:author="Miku Nosamu" w:date="2025-07-05T16:19:00Z"/>
                    <w:rFonts w:ascii="Arial" w:hAnsi="Arial" w:cs="Arial"/>
                    <w:noProof/>
                    <w:color w:val="auto"/>
                    <w:kern w:val="1"/>
                    <w:szCs w:val="20"/>
                    <w:lang w:val="id-ID"/>
                  </w:rPr>
                </w:rPrChange>
              </w:rPr>
            </w:pPr>
            <w:ins w:id="4760" w:author="Miku Nosamu" w:date="2025-07-05T16:19:00Z">
              <w:r w:rsidRPr="00F94C65">
                <w:rPr>
                  <w:rFonts w:cstheme="minorHAnsi"/>
                  <w:noProof/>
                  <w:color w:val="auto"/>
                  <w:kern w:val="1"/>
                  <w:szCs w:val="20"/>
                  <w:lang w:val="id-ID"/>
                  <w:rPrChange w:id="4761"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1D8F77DA" w14:textId="4D9216A6" w:rsidR="00B505AF" w:rsidRPr="00F94C65" w:rsidRDefault="009E799C" w:rsidP="005877C0">
            <w:pPr>
              <w:jc w:val="center"/>
              <w:rPr>
                <w:ins w:id="4762" w:author="Miku Nosamu" w:date="2025-07-05T16:19:00Z"/>
                <w:rFonts w:cstheme="minorHAnsi"/>
                <w:noProof/>
                <w:color w:val="auto"/>
                <w:kern w:val="1"/>
                <w:szCs w:val="20"/>
                <w:lang w:val="id-ID"/>
                <w:rPrChange w:id="4763" w:author="Miku Nosamu" w:date="2025-07-05T16:44:00Z">
                  <w:rPr>
                    <w:ins w:id="4764" w:author="Miku Nosamu" w:date="2025-07-05T16:19:00Z"/>
                    <w:rFonts w:ascii="Arial" w:hAnsi="Arial" w:cs="Arial"/>
                    <w:noProof/>
                    <w:color w:val="auto"/>
                    <w:kern w:val="1"/>
                    <w:szCs w:val="20"/>
                    <w:lang w:val="id-ID"/>
                  </w:rPr>
                </w:rPrChange>
              </w:rPr>
            </w:pPr>
            <w:proofErr w:type="spellStart"/>
            <w:ins w:id="4765" w:author="Miku Nosamu" w:date="2025-07-05T16:37:00Z">
              <w:r w:rsidRPr="00F94C65">
                <w:rPr>
                  <w:rFonts w:cstheme="minorHAnsi"/>
                  <w:color w:val="auto"/>
                  <w:szCs w:val="20"/>
                  <w:rPrChange w:id="4766" w:author="Miku Nosamu" w:date="2025-07-05T16:44:00Z">
                    <w:rPr/>
                  </w:rPrChange>
                </w:rPr>
                <w:t>Pengujian</w:t>
              </w:r>
              <w:proofErr w:type="spellEnd"/>
              <w:r w:rsidRPr="00F94C65">
                <w:rPr>
                  <w:rFonts w:cstheme="minorHAnsi"/>
                  <w:color w:val="auto"/>
                  <w:szCs w:val="20"/>
                  <w:rPrChange w:id="4767" w:author="Miku Nosamu" w:date="2025-07-05T16:44:00Z">
                    <w:rPr/>
                  </w:rPrChange>
                </w:rPr>
                <w:t xml:space="preserve"> Vendor </w:t>
              </w:r>
              <w:proofErr w:type="spellStart"/>
              <w:r w:rsidRPr="00F94C65">
                <w:rPr>
                  <w:rFonts w:cstheme="minorHAnsi"/>
                  <w:color w:val="auto"/>
                  <w:szCs w:val="20"/>
                  <w:rPrChange w:id="4768" w:author="Miku Nosamu" w:date="2025-07-05T16:44:00Z">
                    <w:rPr/>
                  </w:rPrChange>
                </w:rPr>
                <w:t>Tambah</w:t>
              </w:r>
              <w:proofErr w:type="spellEnd"/>
              <w:r w:rsidRPr="00F94C65">
                <w:rPr>
                  <w:rFonts w:cstheme="minorHAnsi"/>
                  <w:color w:val="auto"/>
                  <w:szCs w:val="20"/>
                  <w:rPrChange w:id="4769" w:author="Miku Nosamu" w:date="2025-07-05T16:44:00Z">
                    <w:rPr/>
                  </w:rPrChange>
                </w:rPr>
                <w:t xml:space="preserve"> akun dengan password </w:t>
              </w:r>
              <w:proofErr w:type="spellStart"/>
              <w:r w:rsidRPr="00F94C65">
                <w:rPr>
                  <w:rFonts w:cstheme="minorHAnsi"/>
                  <w:color w:val="auto"/>
                  <w:szCs w:val="20"/>
                  <w:rPrChange w:id="4770" w:author="Miku Nosamu" w:date="2025-07-05T16:44:00Z">
                    <w:rPr/>
                  </w:rPrChange>
                </w:rPr>
                <w:t>pendek</w:t>
              </w:r>
            </w:ins>
            <w:proofErr w:type="spellEnd"/>
          </w:p>
        </w:tc>
      </w:tr>
      <w:tr w:rsidR="00F94C65" w:rsidRPr="00F94C65" w14:paraId="18467372" w14:textId="77777777" w:rsidTr="005877C0">
        <w:trPr>
          <w:ins w:id="4771" w:author="Miku Nosamu" w:date="2025-07-05T16:19:00Z"/>
        </w:trPr>
        <w:tc>
          <w:tcPr>
            <w:tcW w:w="3192" w:type="dxa"/>
            <w:vAlign w:val="center"/>
          </w:tcPr>
          <w:p w14:paraId="1F9C7297" w14:textId="77777777" w:rsidR="00B505AF" w:rsidRPr="00F94C65" w:rsidRDefault="00B505AF" w:rsidP="005877C0">
            <w:pPr>
              <w:jc w:val="center"/>
              <w:rPr>
                <w:ins w:id="4772" w:author="Miku Nosamu" w:date="2025-07-05T16:19:00Z"/>
                <w:rFonts w:cstheme="minorHAnsi"/>
                <w:noProof/>
                <w:color w:val="auto"/>
                <w:kern w:val="1"/>
                <w:szCs w:val="20"/>
                <w:lang w:val="id-ID"/>
                <w:rPrChange w:id="4773" w:author="Miku Nosamu" w:date="2025-07-05T16:44:00Z">
                  <w:rPr>
                    <w:ins w:id="4774" w:author="Miku Nosamu" w:date="2025-07-05T16:19:00Z"/>
                    <w:rFonts w:ascii="Arial" w:hAnsi="Arial" w:cs="Arial"/>
                    <w:noProof/>
                    <w:color w:val="auto"/>
                    <w:kern w:val="1"/>
                    <w:szCs w:val="20"/>
                    <w:lang w:val="id-ID"/>
                  </w:rPr>
                </w:rPrChange>
              </w:rPr>
            </w:pPr>
            <w:ins w:id="4775" w:author="Miku Nosamu" w:date="2025-07-05T16:19:00Z">
              <w:r w:rsidRPr="00F94C65">
                <w:rPr>
                  <w:rFonts w:cstheme="minorHAnsi"/>
                  <w:noProof/>
                  <w:color w:val="auto"/>
                  <w:kern w:val="1"/>
                  <w:szCs w:val="20"/>
                  <w:lang w:val="id-ID"/>
                  <w:rPrChange w:id="4776"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4FE4D183" w14:textId="5AAC270A" w:rsidR="00B505AF" w:rsidRPr="00F94C65" w:rsidRDefault="009E799C" w:rsidP="005877C0">
            <w:pPr>
              <w:jc w:val="center"/>
              <w:rPr>
                <w:ins w:id="4777" w:author="Miku Nosamu" w:date="2025-07-05T16:19:00Z"/>
                <w:rFonts w:cstheme="minorHAnsi"/>
                <w:noProof/>
                <w:color w:val="auto"/>
                <w:kern w:val="1"/>
                <w:szCs w:val="20"/>
                <w:lang w:val="id-ID"/>
                <w:rPrChange w:id="4778" w:author="Miku Nosamu" w:date="2025-07-05T16:44:00Z">
                  <w:rPr>
                    <w:ins w:id="4779" w:author="Miku Nosamu" w:date="2025-07-05T16:19:00Z"/>
                    <w:rFonts w:ascii="Arial" w:hAnsi="Arial" w:cs="Arial"/>
                    <w:noProof/>
                    <w:color w:val="auto"/>
                    <w:kern w:val="1"/>
                    <w:szCs w:val="20"/>
                    <w:lang w:val="id-ID"/>
                  </w:rPr>
                </w:rPrChange>
              </w:rPr>
            </w:pPr>
            <w:proofErr w:type="spellStart"/>
            <w:ins w:id="4780" w:author="Miku Nosamu" w:date="2025-07-05T16:38:00Z">
              <w:r w:rsidRPr="00F94C65">
                <w:rPr>
                  <w:rFonts w:cstheme="minorHAnsi"/>
                  <w:color w:val="auto"/>
                  <w:szCs w:val="20"/>
                  <w:rPrChange w:id="4781" w:author="Miku Nosamu" w:date="2025-07-05T16:44:00Z">
                    <w:rPr/>
                  </w:rPrChange>
                </w:rPr>
                <w:t>Validasi</w:t>
              </w:r>
              <w:proofErr w:type="spellEnd"/>
              <w:r w:rsidRPr="00F94C65">
                <w:rPr>
                  <w:rFonts w:cstheme="minorHAnsi"/>
                  <w:color w:val="auto"/>
                  <w:szCs w:val="20"/>
                  <w:rPrChange w:id="4782" w:author="Miku Nosamu" w:date="2025-07-05T16:44:00Z">
                    <w:rPr/>
                  </w:rPrChange>
                </w:rPr>
                <w:t xml:space="preserve"> </w:t>
              </w:r>
              <w:proofErr w:type="spellStart"/>
              <w:r w:rsidRPr="00F94C65">
                <w:rPr>
                  <w:rFonts w:cstheme="minorHAnsi"/>
                  <w:color w:val="auto"/>
                  <w:szCs w:val="20"/>
                  <w:rPrChange w:id="4783" w:author="Miku Nosamu" w:date="2025-07-05T16:44:00Z">
                    <w:rPr/>
                  </w:rPrChange>
                </w:rPr>
                <w:t>panjang</w:t>
              </w:r>
              <w:proofErr w:type="spellEnd"/>
              <w:r w:rsidRPr="00F94C65">
                <w:rPr>
                  <w:rFonts w:cstheme="minorHAnsi"/>
                  <w:color w:val="auto"/>
                  <w:szCs w:val="20"/>
                  <w:rPrChange w:id="4784" w:author="Miku Nosamu" w:date="2025-07-05T16:44:00Z">
                    <w:rPr/>
                  </w:rPrChange>
                </w:rPr>
                <w:t xml:space="preserve"> password </w:t>
              </w:r>
              <w:proofErr w:type="spellStart"/>
              <w:r w:rsidRPr="00F94C65">
                <w:rPr>
                  <w:rFonts w:cstheme="minorHAnsi"/>
                  <w:color w:val="auto"/>
                  <w:szCs w:val="20"/>
                  <w:rPrChange w:id="4785" w:author="Miku Nosamu" w:date="2025-07-05T16:44:00Z">
                    <w:rPr/>
                  </w:rPrChange>
                </w:rPr>
                <w:t>saat</w:t>
              </w:r>
              <w:proofErr w:type="spellEnd"/>
              <w:r w:rsidRPr="00F94C65">
                <w:rPr>
                  <w:rFonts w:cstheme="minorHAnsi"/>
                  <w:color w:val="auto"/>
                  <w:szCs w:val="20"/>
                  <w:rPrChange w:id="4786" w:author="Miku Nosamu" w:date="2025-07-05T16:44:00Z">
                    <w:rPr/>
                  </w:rPrChange>
                </w:rPr>
                <w:t xml:space="preserve"> </w:t>
              </w:r>
              <w:proofErr w:type="spellStart"/>
              <w:r w:rsidRPr="00F94C65">
                <w:rPr>
                  <w:rFonts w:cstheme="minorHAnsi"/>
                  <w:color w:val="auto"/>
                  <w:szCs w:val="20"/>
                  <w:rPrChange w:id="4787" w:author="Miku Nosamu" w:date="2025-07-05T16:44:00Z">
                    <w:rPr/>
                  </w:rPrChange>
                </w:rPr>
                <w:t>menambah</w:t>
              </w:r>
              <w:proofErr w:type="spellEnd"/>
              <w:r w:rsidRPr="00F94C65">
                <w:rPr>
                  <w:rFonts w:cstheme="minorHAnsi"/>
                  <w:color w:val="auto"/>
                  <w:szCs w:val="20"/>
                  <w:rPrChange w:id="4788" w:author="Miku Nosamu" w:date="2025-07-05T16:44:00Z">
                    <w:rPr/>
                  </w:rPrChange>
                </w:rPr>
                <w:t xml:space="preserve"> akun</w:t>
              </w:r>
            </w:ins>
          </w:p>
        </w:tc>
      </w:tr>
      <w:tr w:rsidR="00F94C65" w:rsidRPr="00F94C65" w14:paraId="709F438D" w14:textId="77777777" w:rsidTr="005877C0">
        <w:trPr>
          <w:ins w:id="4789" w:author="Miku Nosamu" w:date="2025-07-05T16:19:00Z"/>
        </w:trPr>
        <w:tc>
          <w:tcPr>
            <w:tcW w:w="3192" w:type="dxa"/>
            <w:vAlign w:val="center"/>
          </w:tcPr>
          <w:p w14:paraId="61C7A29F" w14:textId="77777777" w:rsidR="00B505AF" w:rsidRPr="00F94C65" w:rsidRDefault="00B505AF" w:rsidP="005877C0">
            <w:pPr>
              <w:jc w:val="center"/>
              <w:rPr>
                <w:ins w:id="4790" w:author="Miku Nosamu" w:date="2025-07-05T16:19:00Z"/>
                <w:rFonts w:cstheme="minorHAnsi"/>
                <w:noProof/>
                <w:color w:val="auto"/>
                <w:kern w:val="1"/>
                <w:szCs w:val="20"/>
                <w:lang w:val="id-ID"/>
                <w:rPrChange w:id="4791" w:author="Miku Nosamu" w:date="2025-07-05T16:44:00Z">
                  <w:rPr>
                    <w:ins w:id="4792" w:author="Miku Nosamu" w:date="2025-07-05T16:19:00Z"/>
                    <w:rFonts w:ascii="Arial" w:hAnsi="Arial" w:cs="Arial"/>
                    <w:noProof/>
                    <w:color w:val="auto"/>
                    <w:kern w:val="1"/>
                    <w:szCs w:val="20"/>
                    <w:lang w:val="id-ID"/>
                  </w:rPr>
                </w:rPrChange>
              </w:rPr>
            </w:pPr>
            <w:ins w:id="4793" w:author="Miku Nosamu" w:date="2025-07-05T16:19:00Z">
              <w:r w:rsidRPr="00F94C65">
                <w:rPr>
                  <w:rFonts w:cstheme="minorHAnsi"/>
                  <w:noProof/>
                  <w:color w:val="auto"/>
                  <w:kern w:val="1"/>
                  <w:szCs w:val="20"/>
                  <w:lang w:val="id-ID"/>
                  <w:rPrChange w:id="4794"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42B68F2B" w14:textId="00EDE32B" w:rsidR="00B505AF" w:rsidRPr="00F94C65" w:rsidRDefault="009E799C" w:rsidP="005877C0">
            <w:pPr>
              <w:jc w:val="center"/>
              <w:rPr>
                <w:ins w:id="4795" w:author="Miku Nosamu" w:date="2025-07-05T16:19:00Z"/>
                <w:rFonts w:cstheme="minorHAnsi"/>
                <w:noProof/>
                <w:color w:val="auto"/>
                <w:kern w:val="1"/>
                <w:szCs w:val="20"/>
                <w:lang w:val="id-ID"/>
                <w:rPrChange w:id="4796" w:author="Miku Nosamu" w:date="2025-07-05T16:44:00Z">
                  <w:rPr>
                    <w:ins w:id="4797" w:author="Miku Nosamu" w:date="2025-07-05T16:19:00Z"/>
                    <w:rFonts w:ascii="Arial" w:hAnsi="Arial" w:cs="Arial"/>
                    <w:noProof/>
                    <w:color w:val="auto"/>
                    <w:kern w:val="1"/>
                    <w:szCs w:val="20"/>
                    <w:lang w:val="id-ID"/>
                  </w:rPr>
                </w:rPrChange>
              </w:rPr>
            </w:pPr>
            <w:ins w:id="4798" w:author="Miku Nosamu" w:date="2025-07-05T16:38:00Z">
              <w:r w:rsidRPr="00F94C65">
                <w:rPr>
                  <w:rFonts w:cstheme="minorHAnsi"/>
                  <w:color w:val="auto"/>
                  <w:szCs w:val="20"/>
                  <w:rPrChange w:id="4799" w:author="Miku Nosamu" w:date="2025-07-05T16:44:00Z">
                    <w:rPr/>
                  </w:rPrChange>
                </w:rPr>
                <w:t>Vendor login</w:t>
              </w:r>
            </w:ins>
          </w:p>
        </w:tc>
      </w:tr>
      <w:tr w:rsidR="00F94C65" w:rsidRPr="00F94C65" w14:paraId="55A2B16F" w14:textId="77777777" w:rsidTr="005877C0">
        <w:trPr>
          <w:ins w:id="4800" w:author="Miku Nosamu" w:date="2025-07-05T16:19:00Z"/>
        </w:trPr>
        <w:tc>
          <w:tcPr>
            <w:tcW w:w="3192" w:type="dxa"/>
            <w:vAlign w:val="center"/>
          </w:tcPr>
          <w:p w14:paraId="28EF7DBF" w14:textId="77777777" w:rsidR="00B505AF" w:rsidRPr="00F94C65" w:rsidRDefault="00B505AF" w:rsidP="005877C0">
            <w:pPr>
              <w:jc w:val="center"/>
              <w:rPr>
                <w:ins w:id="4801" w:author="Miku Nosamu" w:date="2025-07-05T16:19:00Z"/>
                <w:rFonts w:cstheme="minorHAnsi"/>
                <w:noProof/>
                <w:color w:val="auto"/>
                <w:kern w:val="1"/>
                <w:szCs w:val="20"/>
                <w:lang w:val="id-ID"/>
                <w:rPrChange w:id="4802" w:author="Miku Nosamu" w:date="2025-07-05T16:44:00Z">
                  <w:rPr>
                    <w:ins w:id="4803" w:author="Miku Nosamu" w:date="2025-07-05T16:19:00Z"/>
                    <w:rFonts w:ascii="Arial" w:hAnsi="Arial" w:cs="Arial"/>
                    <w:noProof/>
                    <w:color w:val="auto"/>
                    <w:kern w:val="1"/>
                    <w:szCs w:val="20"/>
                    <w:lang w:val="id-ID"/>
                  </w:rPr>
                </w:rPrChange>
              </w:rPr>
            </w:pPr>
            <w:ins w:id="4804" w:author="Miku Nosamu" w:date="2025-07-05T16:19:00Z">
              <w:r w:rsidRPr="00F94C65">
                <w:rPr>
                  <w:rFonts w:cstheme="minorHAnsi"/>
                  <w:noProof/>
                  <w:color w:val="auto"/>
                  <w:kern w:val="1"/>
                  <w:szCs w:val="20"/>
                  <w:lang w:val="id-ID"/>
                  <w:rPrChange w:id="4805"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06B7D63E" w14:textId="77777777" w:rsidR="00B505AF" w:rsidRPr="00F94C65" w:rsidRDefault="00B505AF" w:rsidP="005877C0">
            <w:pPr>
              <w:jc w:val="center"/>
              <w:rPr>
                <w:ins w:id="4806" w:author="Miku Nosamu" w:date="2025-07-05T16:19:00Z"/>
                <w:rFonts w:cstheme="minorHAnsi"/>
                <w:noProof/>
                <w:color w:val="auto"/>
                <w:kern w:val="1"/>
                <w:szCs w:val="20"/>
                <w:rPrChange w:id="4807" w:author="Miku Nosamu" w:date="2025-07-05T16:44:00Z">
                  <w:rPr>
                    <w:ins w:id="4808" w:author="Miku Nosamu" w:date="2025-07-05T16:19:00Z"/>
                    <w:rFonts w:ascii="Arial" w:hAnsi="Arial" w:cs="Arial"/>
                    <w:noProof/>
                    <w:color w:val="auto"/>
                    <w:kern w:val="1"/>
                    <w:szCs w:val="20"/>
                  </w:rPr>
                </w:rPrChange>
              </w:rPr>
            </w:pPr>
            <w:ins w:id="4809" w:author="Miku Nosamu" w:date="2025-07-05T16:19:00Z">
              <w:r w:rsidRPr="00F94C65">
                <w:rPr>
                  <w:rFonts w:cstheme="minorHAnsi"/>
                  <w:noProof/>
                  <w:color w:val="auto"/>
                  <w:kern w:val="1"/>
                  <w:szCs w:val="20"/>
                  <w:rPrChange w:id="4810" w:author="Miku Nosamu" w:date="2025-07-05T16:44:00Z">
                    <w:rPr>
                      <w:rFonts w:ascii="Arial" w:hAnsi="Arial" w:cs="Arial"/>
                      <w:noProof/>
                      <w:color w:val="auto"/>
                      <w:kern w:val="1"/>
                      <w:szCs w:val="20"/>
                    </w:rPr>
                  </w:rPrChange>
                </w:rPr>
                <w:t>9 Juli 2025</w:t>
              </w:r>
            </w:ins>
          </w:p>
        </w:tc>
      </w:tr>
      <w:tr w:rsidR="00F94C65" w:rsidRPr="00F94C65" w14:paraId="4832BB03" w14:textId="77777777" w:rsidTr="005877C0">
        <w:trPr>
          <w:ins w:id="4811" w:author="Miku Nosamu" w:date="2025-07-05T16:19:00Z"/>
        </w:trPr>
        <w:tc>
          <w:tcPr>
            <w:tcW w:w="3192" w:type="dxa"/>
            <w:vAlign w:val="center"/>
          </w:tcPr>
          <w:p w14:paraId="5D7DCFE8" w14:textId="77777777" w:rsidR="00B505AF" w:rsidRPr="00F94C65" w:rsidRDefault="00B505AF" w:rsidP="005877C0">
            <w:pPr>
              <w:jc w:val="center"/>
              <w:rPr>
                <w:ins w:id="4812" w:author="Miku Nosamu" w:date="2025-07-05T16:19:00Z"/>
                <w:rFonts w:cstheme="minorHAnsi"/>
                <w:noProof/>
                <w:color w:val="auto"/>
                <w:kern w:val="1"/>
                <w:szCs w:val="20"/>
                <w:lang w:val="id-ID"/>
                <w:rPrChange w:id="4813" w:author="Miku Nosamu" w:date="2025-07-05T16:44:00Z">
                  <w:rPr>
                    <w:ins w:id="4814" w:author="Miku Nosamu" w:date="2025-07-05T16:19:00Z"/>
                    <w:rFonts w:ascii="Arial" w:hAnsi="Arial" w:cs="Arial"/>
                    <w:noProof/>
                    <w:color w:val="auto"/>
                    <w:kern w:val="1"/>
                    <w:szCs w:val="20"/>
                    <w:lang w:val="id-ID"/>
                  </w:rPr>
                </w:rPrChange>
              </w:rPr>
            </w:pPr>
            <w:ins w:id="4815" w:author="Miku Nosamu" w:date="2025-07-05T16:19:00Z">
              <w:r w:rsidRPr="00F94C65">
                <w:rPr>
                  <w:rFonts w:cstheme="minorHAnsi"/>
                  <w:noProof/>
                  <w:color w:val="auto"/>
                  <w:kern w:val="1"/>
                  <w:szCs w:val="20"/>
                  <w:lang w:val="id-ID"/>
                  <w:rPrChange w:id="4816"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3E9DD64A" w14:textId="77777777" w:rsidR="00B505AF" w:rsidRPr="00F94C65" w:rsidRDefault="00B505AF" w:rsidP="005877C0">
            <w:pPr>
              <w:jc w:val="center"/>
              <w:rPr>
                <w:ins w:id="4817" w:author="Miku Nosamu" w:date="2025-07-05T16:19:00Z"/>
                <w:rFonts w:cstheme="minorHAnsi"/>
                <w:noProof/>
                <w:color w:val="auto"/>
                <w:kern w:val="1"/>
                <w:szCs w:val="20"/>
                <w:lang w:val="id-ID"/>
                <w:rPrChange w:id="4818" w:author="Miku Nosamu" w:date="2025-07-05T16:44:00Z">
                  <w:rPr>
                    <w:ins w:id="4819" w:author="Miku Nosamu" w:date="2025-07-05T16:19:00Z"/>
                    <w:rFonts w:ascii="Arial" w:hAnsi="Arial" w:cs="Arial"/>
                    <w:noProof/>
                    <w:color w:val="auto"/>
                    <w:kern w:val="1"/>
                    <w:szCs w:val="20"/>
                    <w:lang w:val="id-ID"/>
                  </w:rPr>
                </w:rPrChange>
              </w:rPr>
            </w:pPr>
            <w:ins w:id="4820" w:author="Miku Nosamu" w:date="2025-07-05T16:19:00Z">
              <w:r w:rsidRPr="00F94C65">
                <w:rPr>
                  <w:rFonts w:cstheme="minorHAnsi"/>
                  <w:noProof/>
                  <w:color w:val="auto"/>
                  <w:kern w:val="1"/>
                  <w:szCs w:val="20"/>
                  <w:rPrChange w:id="4821" w:author="Miku Nosamu" w:date="2025-07-05T16:44:00Z">
                    <w:rPr>
                      <w:rFonts w:ascii="Arial" w:hAnsi="Arial" w:cs="Arial"/>
                      <w:noProof/>
                      <w:color w:val="auto"/>
                      <w:kern w:val="1"/>
                      <w:szCs w:val="20"/>
                    </w:rPr>
                  </w:rPrChange>
                </w:rPr>
                <w:t>Lucky Abdillah</w:t>
              </w:r>
            </w:ins>
          </w:p>
        </w:tc>
      </w:tr>
      <w:tr w:rsidR="00F94C65" w:rsidRPr="00F94C65" w14:paraId="0EC12733" w14:textId="77777777" w:rsidTr="005877C0">
        <w:trPr>
          <w:ins w:id="4822" w:author="Miku Nosamu" w:date="2025-07-05T16:19:00Z"/>
        </w:trPr>
        <w:tc>
          <w:tcPr>
            <w:tcW w:w="9576" w:type="dxa"/>
            <w:gridSpan w:val="3"/>
            <w:vAlign w:val="center"/>
          </w:tcPr>
          <w:p w14:paraId="5D3D2BAB" w14:textId="77777777" w:rsidR="00B505AF" w:rsidRPr="00F94C65" w:rsidRDefault="00B505AF" w:rsidP="005877C0">
            <w:pPr>
              <w:jc w:val="center"/>
              <w:rPr>
                <w:ins w:id="4823" w:author="Miku Nosamu" w:date="2025-07-05T16:19:00Z"/>
                <w:rFonts w:cstheme="minorHAnsi"/>
                <w:noProof/>
                <w:color w:val="auto"/>
                <w:kern w:val="1"/>
                <w:szCs w:val="20"/>
                <w:lang w:val="id-ID"/>
                <w:rPrChange w:id="4824" w:author="Miku Nosamu" w:date="2025-07-05T16:44:00Z">
                  <w:rPr>
                    <w:ins w:id="4825" w:author="Miku Nosamu" w:date="2025-07-05T16:19:00Z"/>
                    <w:rFonts w:ascii="Arial" w:hAnsi="Arial" w:cs="Arial"/>
                    <w:noProof/>
                    <w:color w:val="auto"/>
                    <w:kern w:val="1"/>
                    <w:szCs w:val="20"/>
                    <w:lang w:val="id-ID"/>
                  </w:rPr>
                </w:rPrChange>
              </w:rPr>
            </w:pPr>
            <w:ins w:id="4826" w:author="Miku Nosamu" w:date="2025-07-05T16:19:00Z">
              <w:r w:rsidRPr="00F94C65">
                <w:rPr>
                  <w:rFonts w:cstheme="minorHAnsi"/>
                  <w:noProof/>
                  <w:color w:val="auto"/>
                  <w:kern w:val="1"/>
                  <w:szCs w:val="20"/>
                  <w:lang w:val="id-ID"/>
                  <w:rPrChange w:id="4827" w:author="Miku Nosamu" w:date="2025-07-05T16:44:00Z">
                    <w:rPr>
                      <w:rFonts w:ascii="Arial" w:hAnsi="Arial" w:cs="Arial"/>
                      <w:noProof/>
                      <w:color w:val="auto"/>
                      <w:kern w:val="1"/>
                      <w:szCs w:val="20"/>
                      <w:lang w:val="id-ID"/>
                    </w:rPr>
                  </w:rPrChange>
                </w:rPr>
                <w:t>Skenario</w:t>
              </w:r>
            </w:ins>
          </w:p>
        </w:tc>
      </w:tr>
      <w:tr w:rsidR="00F94C65" w:rsidRPr="00F94C65" w14:paraId="722481A4" w14:textId="77777777" w:rsidTr="005877C0">
        <w:trPr>
          <w:ins w:id="4828" w:author="Miku Nosamu" w:date="2025-07-05T16:19:00Z"/>
        </w:trPr>
        <w:tc>
          <w:tcPr>
            <w:tcW w:w="9576" w:type="dxa"/>
            <w:gridSpan w:val="3"/>
            <w:vAlign w:val="center"/>
          </w:tcPr>
          <w:p w14:paraId="11879CCF" w14:textId="06181560" w:rsidR="009E799C" w:rsidRPr="00F94C65" w:rsidRDefault="009E799C">
            <w:pPr>
              <w:pStyle w:val="NormalWeb"/>
              <w:numPr>
                <w:ilvl w:val="0"/>
                <w:numId w:val="82"/>
              </w:numPr>
              <w:spacing w:before="0" w:beforeAutospacing="0" w:after="0" w:afterAutospacing="0" w:line="360" w:lineRule="auto"/>
              <w:rPr>
                <w:ins w:id="4829" w:author="Miku Nosamu" w:date="2025-07-05T16:38:00Z"/>
                <w:rFonts w:asciiTheme="minorHAnsi" w:hAnsiTheme="minorHAnsi" w:cstheme="minorHAnsi"/>
                <w:sz w:val="20"/>
                <w:szCs w:val="20"/>
                <w:rPrChange w:id="4830" w:author="Miku Nosamu" w:date="2025-07-05T16:44:00Z">
                  <w:rPr>
                    <w:ins w:id="4831" w:author="Miku Nosamu" w:date="2025-07-05T16:38:00Z"/>
                  </w:rPr>
                </w:rPrChange>
              </w:rPr>
              <w:pPrChange w:id="4832" w:author="Miku Nosamu" w:date="2025-07-05T16:46:00Z">
                <w:pPr>
                  <w:pStyle w:val="NormalWeb"/>
                </w:pPr>
              </w:pPrChange>
            </w:pPr>
            <w:proofErr w:type="spellStart"/>
            <w:ins w:id="4833" w:author="Miku Nosamu" w:date="2025-07-05T16:38:00Z">
              <w:r w:rsidRPr="00F94C65">
                <w:rPr>
                  <w:rFonts w:asciiTheme="minorHAnsi" w:hAnsiTheme="minorHAnsi" w:cstheme="minorHAnsi"/>
                  <w:sz w:val="20"/>
                  <w:szCs w:val="20"/>
                  <w:rPrChange w:id="4834" w:author="Miku Nosamu" w:date="2025-07-05T16:44:00Z">
                    <w:rPr/>
                  </w:rPrChange>
                </w:rPr>
                <w:lastRenderedPageBreak/>
                <w:t>Tambah</w:t>
              </w:r>
              <w:proofErr w:type="spellEnd"/>
              <w:r w:rsidRPr="00F94C65">
                <w:rPr>
                  <w:rFonts w:asciiTheme="minorHAnsi" w:hAnsiTheme="minorHAnsi" w:cstheme="minorHAnsi"/>
                  <w:sz w:val="20"/>
                  <w:szCs w:val="20"/>
                  <w:rPrChange w:id="4835" w:author="Miku Nosamu" w:date="2025-07-05T16:44:00Z">
                    <w:rPr/>
                  </w:rPrChange>
                </w:rPr>
                <w:t xml:space="preserve"> </w:t>
              </w:r>
              <w:proofErr w:type="spellStart"/>
              <w:r w:rsidRPr="00F94C65">
                <w:rPr>
                  <w:rFonts w:asciiTheme="minorHAnsi" w:hAnsiTheme="minorHAnsi" w:cstheme="minorHAnsi"/>
                  <w:sz w:val="20"/>
                  <w:szCs w:val="20"/>
                  <w:rPrChange w:id="4836" w:author="Miku Nosamu" w:date="2025-07-05T16:44:00Z">
                    <w:rPr/>
                  </w:rPrChange>
                </w:rPr>
                <w:t>akun</w:t>
              </w:r>
              <w:proofErr w:type="spellEnd"/>
              <w:r w:rsidRPr="00F94C65">
                <w:rPr>
                  <w:rFonts w:asciiTheme="minorHAnsi" w:hAnsiTheme="minorHAnsi" w:cstheme="minorHAnsi"/>
                  <w:sz w:val="20"/>
                  <w:szCs w:val="20"/>
                  <w:rPrChange w:id="4837" w:author="Miku Nosamu" w:date="2025-07-05T16:44:00Z">
                    <w:rPr/>
                  </w:rPrChange>
                </w:rPr>
                <w:t xml:space="preserve"> </w:t>
              </w:r>
              <w:proofErr w:type="spellStart"/>
              <w:r w:rsidRPr="00F94C65">
                <w:rPr>
                  <w:rFonts w:asciiTheme="minorHAnsi" w:hAnsiTheme="minorHAnsi" w:cstheme="minorHAnsi"/>
                  <w:sz w:val="20"/>
                  <w:szCs w:val="20"/>
                  <w:rPrChange w:id="4838" w:author="Miku Nosamu" w:date="2025-07-05T16:44:00Z">
                    <w:rPr/>
                  </w:rPrChange>
                </w:rPr>
                <w:t>dengan</w:t>
              </w:r>
              <w:proofErr w:type="spellEnd"/>
              <w:r w:rsidRPr="00F94C65">
                <w:rPr>
                  <w:rFonts w:asciiTheme="minorHAnsi" w:hAnsiTheme="minorHAnsi" w:cstheme="minorHAnsi"/>
                  <w:sz w:val="20"/>
                  <w:szCs w:val="20"/>
                  <w:rPrChange w:id="4839" w:author="Miku Nosamu" w:date="2025-07-05T16:44:00Z">
                    <w:rPr/>
                  </w:rPrChange>
                </w:rPr>
                <w:t xml:space="preserve"> password &lt;8 </w:t>
              </w:r>
              <w:proofErr w:type="spellStart"/>
              <w:r w:rsidRPr="00F94C65">
                <w:rPr>
                  <w:rFonts w:asciiTheme="minorHAnsi" w:hAnsiTheme="minorHAnsi" w:cstheme="minorHAnsi"/>
                  <w:sz w:val="20"/>
                  <w:szCs w:val="20"/>
                  <w:rPrChange w:id="4840" w:author="Miku Nosamu" w:date="2025-07-05T16:44:00Z">
                    <w:rPr/>
                  </w:rPrChange>
                </w:rPr>
                <w:t>karakter</w:t>
              </w:r>
              <w:proofErr w:type="spellEnd"/>
            </w:ins>
          </w:p>
          <w:p w14:paraId="08D86EEF" w14:textId="13FA046D" w:rsidR="00B505AF" w:rsidRPr="00F94C65" w:rsidRDefault="009E799C">
            <w:pPr>
              <w:pStyle w:val="NormalWeb"/>
              <w:numPr>
                <w:ilvl w:val="0"/>
                <w:numId w:val="82"/>
              </w:numPr>
              <w:spacing w:before="0" w:beforeAutospacing="0" w:after="0" w:afterAutospacing="0" w:line="360" w:lineRule="auto"/>
              <w:rPr>
                <w:ins w:id="4841" w:author="Miku Nosamu" w:date="2025-07-05T16:19:00Z"/>
                <w:rFonts w:asciiTheme="minorHAnsi" w:hAnsiTheme="minorHAnsi" w:cstheme="minorHAnsi"/>
                <w:szCs w:val="20"/>
                <w:rPrChange w:id="4842" w:author="Miku Nosamu" w:date="2025-07-05T16:46:00Z">
                  <w:rPr>
                    <w:ins w:id="4843" w:author="Miku Nosamu" w:date="2025-07-05T16:19:00Z"/>
                    <w:rFonts w:ascii="Arial" w:hAnsi="Arial" w:cs="Arial"/>
                    <w:noProof/>
                    <w:color w:val="auto"/>
                    <w:kern w:val="1"/>
                    <w:szCs w:val="20"/>
                    <w:lang w:val="id-ID"/>
                  </w:rPr>
                </w:rPrChange>
              </w:rPr>
              <w:pPrChange w:id="4844" w:author="Miku Nosamu" w:date="2025-07-05T16:46:00Z">
                <w:pPr>
                  <w:pStyle w:val="ListParagraph"/>
                  <w:numPr>
                    <w:numId w:val="52"/>
                  </w:numPr>
                  <w:spacing w:before="0" w:after="0" w:line="360" w:lineRule="auto"/>
                  <w:ind w:hanging="360"/>
                  <w:jc w:val="left"/>
                </w:pPr>
              </w:pPrChange>
            </w:pPr>
            <w:proofErr w:type="spellStart"/>
            <w:ins w:id="4845" w:author="Miku Nosamu" w:date="2025-07-05T16:38:00Z">
              <w:r w:rsidRPr="00F94C65">
                <w:rPr>
                  <w:rFonts w:asciiTheme="minorHAnsi" w:hAnsiTheme="minorHAnsi" w:cstheme="minorHAnsi"/>
                  <w:sz w:val="20"/>
                  <w:szCs w:val="20"/>
                  <w:rPrChange w:id="4846" w:author="Miku Nosamu" w:date="2025-07-05T16:44:00Z">
                    <w:rPr/>
                  </w:rPrChange>
                </w:rPr>
                <w:t>Klik</w:t>
              </w:r>
              <w:proofErr w:type="spellEnd"/>
              <w:r w:rsidRPr="00F94C65">
                <w:rPr>
                  <w:rFonts w:asciiTheme="minorHAnsi" w:hAnsiTheme="minorHAnsi" w:cstheme="minorHAnsi"/>
                  <w:sz w:val="20"/>
                  <w:szCs w:val="20"/>
                  <w:rPrChange w:id="4847" w:author="Miku Nosamu" w:date="2025-07-05T16:44:00Z">
                    <w:rPr/>
                  </w:rPrChange>
                </w:rPr>
                <w:t xml:space="preserve"> “Simpan”</w:t>
              </w:r>
            </w:ins>
          </w:p>
        </w:tc>
      </w:tr>
      <w:tr w:rsidR="00F94C65" w:rsidRPr="00F94C65" w14:paraId="2F067498" w14:textId="77777777" w:rsidTr="005877C0">
        <w:trPr>
          <w:trHeight w:val="101"/>
          <w:ins w:id="4848" w:author="Miku Nosamu" w:date="2025-07-05T16:19:00Z"/>
        </w:trPr>
        <w:tc>
          <w:tcPr>
            <w:tcW w:w="3192" w:type="dxa"/>
            <w:vAlign w:val="center"/>
          </w:tcPr>
          <w:p w14:paraId="7D8E60F8" w14:textId="77777777" w:rsidR="00B505AF" w:rsidRPr="00F94C65" w:rsidRDefault="00B505AF" w:rsidP="005877C0">
            <w:pPr>
              <w:jc w:val="center"/>
              <w:rPr>
                <w:ins w:id="4849" w:author="Miku Nosamu" w:date="2025-07-05T16:19:00Z"/>
                <w:rFonts w:cstheme="minorHAnsi"/>
                <w:noProof/>
                <w:color w:val="auto"/>
                <w:kern w:val="1"/>
                <w:szCs w:val="20"/>
                <w:lang w:val="id-ID"/>
                <w:rPrChange w:id="4850" w:author="Miku Nosamu" w:date="2025-07-05T16:44:00Z">
                  <w:rPr>
                    <w:ins w:id="4851" w:author="Miku Nosamu" w:date="2025-07-05T16:19:00Z"/>
                    <w:rFonts w:ascii="Arial" w:hAnsi="Arial" w:cs="Arial"/>
                    <w:noProof/>
                    <w:color w:val="auto"/>
                    <w:kern w:val="1"/>
                    <w:szCs w:val="20"/>
                    <w:lang w:val="id-ID"/>
                  </w:rPr>
                </w:rPrChange>
              </w:rPr>
            </w:pPr>
            <w:ins w:id="4852" w:author="Miku Nosamu" w:date="2025-07-05T16:19:00Z">
              <w:r w:rsidRPr="00F94C65">
                <w:rPr>
                  <w:rFonts w:cstheme="minorHAnsi"/>
                  <w:noProof/>
                  <w:color w:val="auto"/>
                  <w:kern w:val="1"/>
                  <w:szCs w:val="20"/>
                  <w:lang w:val="id-ID"/>
                  <w:rPrChange w:id="4853"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5A2AF59D" w14:textId="77777777" w:rsidR="00B505AF" w:rsidRPr="00F94C65" w:rsidRDefault="00B505AF" w:rsidP="005877C0">
            <w:pPr>
              <w:jc w:val="center"/>
              <w:rPr>
                <w:ins w:id="4854" w:author="Miku Nosamu" w:date="2025-07-05T16:19:00Z"/>
                <w:rFonts w:cstheme="minorHAnsi"/>
                <w:noProof/>
                <w:color w:val="auto"/>
                <w:kern w:val="1"/>
                <w:szCs w:val="20"/>
                <w:lang w:val="id-ID"/>
                <w:rPrChange w:id="4855" w:author="Miku Nosamu" w:date="2025-07-05T16:44:00Z">
                  <w:rPr>
                    <w:ins w:id="4856" w:author="Miku Nosamu" w:date="2025-07-05T16:19:00Z"/>
                    <w:rFonts w:ascii="Arial" w:hAnsi="Arial" w:cs="Arial"/>
                    <w:noProof/>
                    <w:color w:val="auto"/>
                    <w:kern w:val="1"/>
                    <w:szCs w:val="20"/>
                    <w:lang w:val="id-ID"/>
                  </w:rPr>
                </w:rPrChange>
              </w:rPr>
            </w:pPr>
            <w:ins w:id="4857" w:author="Miku Nosamu" w:date="2025-07-05T16:19:00Z">
              <w:r w:rsidRPr="00F94C65">
                <w:rPr>
                  <w:rFonts w:cstheme="minorHAnsi"/>
                  <w:noProof/>
                  <w:color w:val="auto"/>
                  <w:kern w:val="1"/>
                  <w:szCs w:val="20"/>
                  <w:lang w:val="id-ID"/>
                  <w:rPrChange w:id="4858"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3D1D7B0D" w14:textId="77777777" w:rsidR="00B505AF" w:rsidRPr="00F94C65" w:rsidRDefault="00B505AF" w:rsidP="005877C0">
            <w:pPr>
              <w:jc w:val="center"/>
              <w:rPr>
                <w:ins w:id="4859" w:author="Miku Nosamu" w:date="2025-07-05T16:19:00Z"/>
                <w:rFonts w:cstheme="minorHAnsi"/>
                <w:noProof/>
                <w:color w:val="auto"/>
                <w:kern w:val="1"/>
                <w:szCs w:val="20"/>
                <w:lang w:val="id-ID"/>
                <w:rPrChange w:id="4860" w:author="Miku Nosamu" w:date="2025-07-05T16:44:00Z">
                  <w:rPr>
                    <w:ins w:id="4861" w:author="Miku Nosamu" w:date="2025-07-05T16:19:00Z"/>
                    <w:rFonts w:ascii="Arial" w:hAnsi="Arial" w:cs="Arial"/>
                    <w:noProof/>
                    <w:color w:val="auto"/>
                    <w:kern w:val="1"/>
                    <w:szCs w:val="20"/>
                    <w:lang w:val="id-ID"/>
                  </w:rPr>
                </w:rPrChange>
              </w:rPr>
            </w:pPr>
            <w:ins w:id="4862" w:author="Miku Nosamu" w:date="2025-07-05T16:19:00Z">
              <w:r w:rsidRPr="00F94C65">
                <w:rPr>
                  <w:rFonts w:cstheme="minorHAnsi"/>
                  <w:noProof/>
                  <w:color w:val="auto"/>
                  <w:kern w:val="1"/>
                  <w:szCs w:val="20"/>
                  <w:lang w:val="id-ID"/>
                  <w:rPrChange w:id="4863" w:author="Miku Nosamu" w:date="2025-07-05T16:44:00Z">
                    <w:rPr>
                      <w:rFonts w:ascii="Arial" w:hAnsi="Arial" w:cs="Arial"/>
                      <w:noProof/>
                      <w:color w:val="auto"/>
                      <w:kern w:val="1"/>
                      <w:szCs w:val="20"/>
                      <w:lang w:val="id-ID"/>
                    </w:rPr>
                  </w:rPrChange>
                </w:rPr>
                <w:t>Kesimpulan</w:t>
              </w:r>
            </w:ins>
          </w:p>
        </w:tc>
      </w:tr>
      <w:tr w:rsidR="00F94C65" w:rsidRPr="00F94C65" w14:paraId="71E7E204" w14:textId="77777777" w:rsidTr="005877C0">
        <w:trPr>
          <w:trHeight w:val="100"/>
          <w:ins w:id="4864" w:author="Miku Nosamu" w:date="2025-07-05T16:19:00Z"/>
        </w:trPr>
        <w:tc>
          <w:tcPr>
            <w:tcW w:w="3192" w:type="dxa"/>
            <w:vAlign w:val="center"/>
          </w:tcPr>
          <w:p w14:paraId="25B3C103" w14:textId="073E2E1C" w:rsidR="00B505AF" w:rsidRPr="00F94C65" w:rsidRDefault="009E799C">
            <w:pPr>
              <w:spacing w:line="360" w:lineRule="auto"/>
              <w:jc w:val="center"/>
              <w:rPr>
                <w:ins w:id="4865" w:author="Miku Nosamu" w:date="2025-07-05T16:19:00Z"/>
                <w:rFonts w:cstheme="minorHAnsi"/>
                <w:noProof/>
                <w:color w:val="auto"/>
                <w:kern w:val="1"/>
                <w:szCs w:val="20"/>
                <w:lang w:val="id-ID"/>
                <w:rPrChange w:id="4866" w:author="Miku Nosamu" w:date="2025-07-05T16:44:00Z">
                  <w:rPr>
                    <w:ins w:id="4867" w:author="Miku Nosamu" w:date="2025-07-05T16:19:00Z"/>
                    <w:rFonts w:ascii="Arial" w:hAnsi="Arial" w:cs="Arial"/>
                    <w:noProof/>
                    <w:color w:val="auto"/>
                    <w:kern w:val="1"/>
                    <w:szCs w:val="20"/>
                    <w:lang w:val="id-ID"/>
                  </w:rPr>
                </w:rPrChange>
              </w:rPr>
              <w:pPrChange w:id="4868" w:author="Miku Nosamu" w:date="2025-07-05T17:38:00Z">
                <w:pPr>
                  <w:jc w:val="center"/>
                </w:pPr>
              </w:pPrChange>
            </w:pPr>
            <w:proofErr w:type="spellStart"/>
            <w:ins w:id="4869" w:author="Miku Nosamu" w:date="2025-07-05T16:38:00Z">
              <w:r w:rsidRPr="00F94C65">
                <w:rPr>
                  <w:rFonts w:cstheme="minorHAnsi"/>
                  <w:color w:val="auto"/>
                  <w:szCs w:val="20"/>
                  <w:rPrChange w:id="4870" w:author="Miku Nosamu" w:date="2025-07-05T16:44:00Z">
                    <w:rPr/>
                  </w:rPrChange>
                </w:rPr>
                <w:t>Sistem</w:t>
              </w:r>
              <w:proofErr w:type="spellEnd"/>
              <w:r w:rsidRPr="00F94C65">
                <w:rPr>
                  <w:rFonts w:cstheme="minorHAnsi"/>
                  <w:color w:val="auto"/>
                  <w:szCs w:val="20"/>
                  <w:rPrChange w:id="4871" w:author="Miku Nosamu" w:date="2025-07-05T16:44:00Z">
                    <w:rPr/>
                  </w:rPrChange>
                </w:rPr>
                <w:t xml:space="preserve"> </w:t>
              </w:r>
              <w:proofErr w:type="spellStart"/>
              <w:r w:rsidRPr="00F94C65">
                <w:rPr>
                  <w:rFonts w:cstheme="minorHAnsi"/>
                  <w:color w:val="auto"/>
                  <w:szCs w:val="20"/>
                  <w:rPrChange w:id="4872" w:author="Miku Nosamu" w:date="2025-07-05T16:44:00Z">
                    <w:rPr/>
                  </w:rPrChange>
                </w:rPr>
                <w:t>menolak</w:t>
              </w:r>
              <w:proofErr w:type="spellEnd"/>
              <w:r w:rsidRPr="00F94C65">
                <w:rPr>
                  <w:rFonts w:cstheme="minorHAnsi"/>
                  <w:color w:val="auto"/>
                  <w:szCs w:val="20"/>
                  <w:rPrChange w:id="4873" w:author="Miku Nosamu" w:date="2025-07-05T16:44:00Z">
                    <w:rPr/>
                  </w:rPrChange>
                </w:rPr>
                <w:t xml:space="preserve"> dan </w:t>
              </w:r>
              <w:proofErr w:type="spellStart"/>
              <w:r w:rsidRPr="00F94C65">
                <w:rPr>
                  <w:rFonts w:cstheme="minorHAnsi"/>
                  <w:color w:val="auto"/>
                  <w:szCs w:val="20"/>
                  <w:rPrChange w:id="4874" w:author="Miku Nosamu" w:date="2025-07-05T16:44:00Z">
                    <w:rPr/>
                  </w:rPrChange>
                </w:rPr>
                <w:t>beri</w:t>
              </w:r>
              <w:proofErr w:type="spellEnd"/>
              <w:r w:rsidRPr="00F94C65">
                <w:rPr>
                  <w:rFonts w:cstheme="minorHAnsi"/>
                  <w:color w:val="auto"/>
                  <w:szCs w:val="20"/>
                  <w:rPrChange w:id="4875" w:author="Miku Nosamu" w:date="2025-07-05T16:44:00Z">
                    <w:rPr/>
                  </w:rPrChange>
                </w:rPr>
                <w:t xml:space="preserve"> </w:t>
              </w:r>
              <w:proofErr w:type="spellStart"/>
              <w:r w:rsidRPr="00F94C65">
                <w:rPr>
                  <w:rFonts w:cstheme="minorHAnsi"/>
                  <w:color w:val="auto"/>
                  <w:szCs w:val="20"/>
                  <w:rPrChange w:id="4876" w:author="Miku Nosamu" w:date="2025-07-05T16:44:00Z">
                    <w:rPr/>
                  </w:rPrChange>
                </w:rPr>
                <w:t>pesan</w:t>
              </w:r>
              <w:proofErr w:type="spellEnd"/>
              <w:r w:rsidRPr="00F94C65">
                <w:rPr>
                  <w:rFonts w:cstheme="minorHAnsi"/>
                  <w:color w:val="auto"/>
                  <w:szCs w:val="20"/>
                  <w:rPrChange w:id="4877" w:author="Miku Nosamu" w:date="2025-07-05T16:44:00Z">
                    <w:rPr/>
                  </w:rPrChange>
                </w:rPr>
                <w:t xml:space="preserve"> “Password </w:t>
              </w:r>
              <w:proofErr w:type="spellStart"/>
              <w:r w:rsidRPr="00F94C65">
                <w:rPr>
                  <w:rFonts w:cstheme="minorHAnsi"/>
                  <w:color w:val="auto"/>
                  <w:szCs w:val="20"/>
                  <w:rPrChange w:id="4878" w:author="Miku Nosamu" w:date="2025-07-05T16:44:00Z">
                    <w:rPr/>
                  </w:rPrChange>
                </w:rPr>
                <w:t>terlalu</w:t>
              </w:r>
              <w:proofErr w:type="spellEnd"/>
              <w:r w:rsidRPr="00F94C65">
                <w:rPr>
                  <w:rFonts w:cstheme="minorHAnsi"/>
                  <w:color w:val="auto"/>
                  <w:szCs w:val="20"/>
                  <w:rPrChange w:id="4879" w:author="Miku Nosamu" w:date="2025-07-05T16:44:00Z">
                    <w:rPr/>
                  </w:rPrChange>
                </w:rPr>
                <w:t xml:space="preserve"> </w:t>
              </w:r>
              <w:proofErr w:type="spellStart"/>
              <w:r w:rsidRPr="00F94C65">
                <w:rPr>
                  <w:rFonts w:cstheme="minorHAnsi"/>
                  <w:color w:val="auto"/>
                  <w:szCs w:val="20"/>
                  <w:rPrChange w:id="4880" w:author="Miku Nosamu" w:date="2025-07-05T16:44:00Z">
                    <w:rPr/>
                  </w:rPrChange>
                </w:rPr>
                <w:t>pendek</w:t>
              </w:r>
              <w:proofErr w:type="spellEnd"/>
              <w:r w:rsidRPr="00F94C65">
                <w:rPr>
                  <w:rFonts w:cstheme="minorHAnsi"/>
                  <w:color w:val="auto"/>
                  <w:szCs w:val="20"/>
                  <w:rPrChange w:id="4881" w:author="Miku Nosamu" w:date="2025-07-05T16:44:00Z">
                    <w:rPr/>
                  </w:rPrChange>
                </w:rPr>
                <w:t>”</w:t>
              </w:r>
            </w:ins>
          </w:p>
        </w:tc>
        <w:tc>
          <w:tcPr>
            <w:tcW w:w="3192" w:type="dxa"/>
            <w:vAlign w:val="center"/>
          </w:tcPr>
          <w:p w14:paraId="7C00691A" w14:textId="00A8082F" w:rsidR="00B505AF" w:rsidRPr="00F94C65" w:rsidRDefault="009E799C">
            <w:pPr>
              <w:spacing w:line="360" w:lineRule="auto"/>
              <w:jc w:val="center"/>
              <w:rPr>
                <w:ins w:id="4882" w:author="Miku Nosamu" w:date="2025-07-05T16:19:00Z"/>
                <w:rFonts w:cstheme="minorHAnsi"/>
                <w:noProof/>
                <w:color w:val="auto"/>
                <w:kern w:val="1"/>
                <w:szCs w:val="20"/>
                <w:lang w:val="id-ID"/>
                <w:rPrChange w:id="4883" w:author="Miku Nosamu" w:date="2025-07-05T16:44:00Z">
                  <w:rPr>
                    <w:ins w:id="4884" w:author="Miku Nosamu" w:date="2025-07-05T16:19:00Z"/>
                    <w:rFonts w:ascii="Arial" w:hAnsi="Arial" w:cs="Arial"/>
                    <w:noProof/>
                    <w:color w:val="auto"/>
                    <w:kern w:val="1"/>
                    <w:szCs w:val="20"/>
                    <w:lang w:val="id-ID"/>
                  </w:rPr>
                </w:rPrChange>
              </w:rPr>
              <w:pPrChange w:id="4885" w:author="Miku Nosamu" w:date="2025-07-05T17:38:00Z">
                <w:pPr>
                  <w:jc w:val="center"/>
                </w:pPr>
              </w:pPrChange>
            </w:pPr>
            <w:proofErr w:type="spellStart"/>
            <w:ins w:id="4886" w:author="Miku Nosamu" w:date="2025-07-05T16:38:00Z">
              <w:r w:rsidRPr="00F94C65">
                <w:rPr>
                  <w:rFonts w:cstheme="minorHAnsi"/>
                  <w:color w:val="auto"/>
                  <w:szCs w:val="20"/>
                  <w:rPrChange w:id="4887" w:author="Miku Nosamu" w:date="2025-07-05T16:44:00Z">
                    <w:rPr/>
                  </w:rPrChange>
                </w:rPr>
                <w:t>Pesan</w:t>
              </w:r>
              <w:proofErr w:type="spellEnd"/>
              <w:r w:rsidRPr="00F94C65">
                <w:rPr>
                  <w:rFonts w:cstheme="minorHAnsi"/>
                  <w:color w:val="auto"/>
                  <w:szCs w:val="20"/>
                  <w:rPrChange w:id="4888" w:author="Miku Nosamu" w:date="2025-07-05T16:44:00Z">
                    <w:rPr/>
                  </w:rPrChange>
                </w:rPr>
                <w:t xml:space="preserve"> </w:t>
              </w:r>
              <w:proofErr w:type="spellStart"/>
              <w:r w:rsidRPr="00F94C65">
                <w:rPr>
                  <w:rFonts w:cstheme="minorHAnsi"/>
                  <w:color w:val="auto"/>
                  <w:szCs w:val="20"/>
                  <w:rPrChange w:id="4889" w:author="Miku Nosamu" w:date="2025-07-05T16:44:00Z">
                    <w:rPr/>
                  </w:rPrChange>
                </w:rPr>
                <w:t>validasi</w:t>
              </w:r>
              <w:proofErr w:type="spellEnd"/>
              <w:r w:rsidRPr="00F94C65">
                <w:rPr>
                  <w:rFonts w:cstheme="minorHAnsi"/>
                  <w:color w:val="auto"/>
                  <w:szCs w:val="20"/>
                  <w:rPrChange w:id="4890" w:author="Miku Nosamu" w:date="2025-07-05T16:44:00Z">
                    <w:rPr/>
                  </w:rPrChange>
                </w:rPr>
                <w:t xml:space="preserve"> </w:t>
              </w:r>
              <w:proofErr w:type="spellStart"/>
              <w:r w:rsidRPr="00F94C65">
                <w:rPr>
                  <w:rFonts w:cstheme="minorHAnsi"/>
                  <w:color w:val="auto"/>
                  <w:szCs w:val="20"/>
                  <w:rPrChange w:id="4891" w:author="Miku Nosamu" w:date="2025-07-05T16:44:00Z">
                    <w:rPr/>
                  </w:rPrChange>
                </w:rPr>
                <w:t>muncul</w:t>
              </w:r>
              <w:proofErr w:type="spellEnd"/>
              <w:r w:rsidRPr="00F94C65">
                <w:rPr>
                  <w:rFonts w:cstheme="minorHAnsi"/>
                  <w:color w:val="auto"/>
                  <w:szCs w:val="20"/>
                  <w:rPrChange w:id="4892" w:author="Miku Nosamu" w:date="2025-07-05T16:44:00Z">
                    <w:rPr/>
                  </w:rPrChange>
                </w:rPr>
                <w:t xml:space="preserve">: “Password minimal 8 </w:t>
              </w:r>
              <w:proofErr w:type="spellStart"/>
              <w:r w:rsidRPr="00F94C65">
                <w:rPr>
                  <w:rFonts w:cstheme="minorHAnsi"/>
                  <w:color w:val="auto"/>
                  <w:szCs w:val="20"/>
                  <w:rPrChange w:id="4893" w:author="Miku Nosamu" w:date="2025-07-05T16:44:00Z">
                    <w:rPr/>
                  </w:rPrChange>
                </w:rPr>
                <w:t>karakter</w:t>
              </w:r>
              <w:proofErr w:type="spellEnd"/>
              <w:r w:rsidRPr="00F94C65">
                <w:rPr>
                  <w:rFonts w:cstheme="minorHAnsi"/>
                  <w:color w:val="auto"/>
                  <w:szCs w:val="20"/>
                  <w:rPrChange w:id="4894" w:author="Miku Nosamu" w:date="2025-07-05T16:44:00Z">
                    <w:rPr/>
                  </w:rPrChange>
                </w:rPr>
                <w:t>”</w:t>
              </w:r>
            </w:ins>
          </w:p>
        </w:tc>
        <w:tc>
          <w:tcPr>
            <w:tcW w:w="3192" w:type="dxa"/>
            <w:vAlign w:val="center"/>
          </w:tcPr>
          <w:p w14:paraId="36CD028E" w14:textId="77777777" w:rsidR="00B505AF" w:rsidRPr="00F94C65" w:rsidRDefault="00B505AF" w:rsidP="005877C0">
            <w:pPr>
              <w:jc w:val="center"/>
              <w:rPr>
                <w:ins w:id="4895" w:author="Miku Nosamu" w:date="2025-07-05T16:19:00Z"/>
                <w:rFonts w:cstheme="minorHAnsi"/>
                <w:noProof/>
                <w:color w:val="auto"/>
                <w:kern w:val="1"/>
                <w:szCs w:val="20"/>
                <w:lang w:val="id-ID"/>
                <w:rPrChange w:id="4896" w:author="Miku Nosamu" w:date="2025-07-05T16:44:00Z">
                  <w:rPr>
                    <w:ins w:id="4897" w:author="Miku Nosamu" w:date="2025-07-05T16:19:00Z"/>
                    <w:rFonts w:ascii="Arial" w:hAnsi="Arial" w:cs="Arial"/>
                    <w:noProof/>
                    <w:color w:val="auto"/>
                    <w:kern w:val="1"/>
                    <w:szCs w:val="20"/>
                    <w:lang w:val="id-ID"/>
                  </w:rPr>
                </w:rPrChange>
              </w:rPr>
            </w:pPr>
            <w:ins w:id="4898" w:author="Miku Nosamu" w:date="2025-07-05T16:19:00Z">
              <w:r w:rsidRPr="00F94C65">
                <w:rPr>
                  <w:rFonts w:cstheme="minorHAnsi"/>
                  <w:noProof/>
                  <w:color w:val="auto"/>
                  <w:kern w:val="1"/>
                  <w:szCs w:val="20"/>
                  <w:lang w:val="id-ID"/>
                  <w:rPrChange w:id="4899" w:author="Miku Nosamu" w:date="2025-07-05T16:44:00Z">
                    <w:rPr>
                      <w:rFonts w:ascii="Arial" w:hAnsi="Arial" w:cs="Arial"/>
                      <w:noProof/>
                      <w:color w:val="auto"/>
                      <w:kern w:val="1"/>
                      <w:szCs w:val="20"/>
                      <w:lang w:val="id-ID"/>
                    </w:rPr>
                  </w:rPrChange>
                </w:rPr>
                <w:t>Hasil pengamatan sesuai</w:t>
              </w:r>
            </w:ins>
          </w:p>
        </w:tc>
      </w:tr>
    </w:tbl>
    <w:p w14:paraId="64F83E5E" w14:textId="522023BC" w:rsidR="00B505AF" w:rsidRPr="004873C5" w:rsidRDefault="00B505AF" w:rsidP="00546376">
      <w:pPr>
        <w:rPr>
          <w:ins w:id="4900"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F94C65" w:rsidRPr="00F94C65" w14:paraId="4B2F8AEC" w14:textId="77777777" w:rsidTr="005877C0">
        <w:trPr>
          <w:cnfStyle w:val="100000000000" w:firstRow="1" w:lastRow="0" w:firstColumn="0" w:lastColumn="0" w:oddVBand="0" w:evenVBand="0" w:oddHBand="0" w:evenHBand="0" w:firstRowFirstColumn="0" w:firstRowLastColumn="0" w:lastRowFirstColumn="0" w:lastRowLastColumn="0"/>
          <w:ins w:id="4901" w:author="Miku Nosamu" w:date="2025-07-05T16:19:00Z"/>
        </w:trPr>
        <w:tc>
          <w:tcPr>
            <w:tcW w:w="3192" w:type="dxa"/>
            <w:vAlign w:val="center"/>
          </w:tcPr>
          <w:p w14:paraId="607A0A33" w14:textId="77777777" w:rsidR="00B505AF" w:rsidRPr="00F94C65" w:rsidRDefault="00B505AF" w:rsidP="005877C0">
            <w:pPr>
              <w:jc w:val="center"/>
              <w:rPr>
                <w:ins w:id="4902" w:author="Miku Nosamu" w:date="2025-07-05T16:19:00Z"/>
                <w:rFonts w:cstheme="minorHAnsi"/>
                <w:noProof/>
                <w:color w:val="auto"/>
                <w:kern w:val="1"/>
                <w:szCs w:val="20"/>
                <w:lang w:val="id-ID"/>
                <w:rPrChange w:id="4903" w:author="Miku Nosamu" w:date="2025-07-05T16:44:00Z">
                  <w:rPr>
                    <w:ins w:id="4904" w:author="Miku Nosamu" w:date="2025-07-05T16:19:00Z"/>
                    <w:rFonts w:ascii="Arial" w:hAnsi="Arial" w:cs="Arial"/>
                    <w:noProof/>
                    <w:color w:val="2C283A" w:themeColor="text2"/>
                    <w:kern w:val="1"/>
                    <w:szCs w:val="20"/>
                    <w:lang w:val="id-ID"/>
                  </w:rPr>
                </w:rPrChange>
              </w:rPr>
            </w:pPr>
            <w:ins w:id="4905" w:author="Miku Nosamu" w:date="2025-07-05T16:19:00Z">
              <w:r w:rsidRPr="00F94C65">
                <w:rPr>
                  <w:rFonts w:cstheme="minorHAnsi"/>
                  <w:noProof/>
                  <w:color w:val="auto"/>
                  <w:kern w:val="1"/>
                  <w:szCs w:val="20"/>
                  <w:lang w:val="id-ID"/>
                  <w:rPrChange w:id="4906"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44E61E91" w14:textId="56536A13" w:rsidR="00B505AF" w:rsidRPr="00F94C65" w:rsidRDefault="00B505AF" w:rsidP="005877C0">
            <w:pPr>
              <w:jc w:val="center"/>
              <w:rPr>
                <w:ins w:id="4907" w:author="Miku Nosamu" w:date="2025-07-05T16:19:00Z"/>
                <w:rFonts w:cstheme="minorHAnsi"/>
                <w:noProof/>
                <w:color w:val="auto"/>
                <w:kern w:val="1"/>
                <w:szCs w:val="20"/>
                <w:rPrChange w:id="4908" w:author="Miku Nosamu" w:date="2025-07-05T16:44:00Z">
                  <w:rPr>
                    <w:ins w:id="4909" w:author="Miku Nosamu" w:date="2025-07-05T16:19:00Z"/>
                    <w:rFonts w:ascii="Arial" w:hAnsi="Arial" w:cs="Arial"/>
                    <w:noProof/>
                    <w:color w:val="2C283A" w:themeColor="text2"/>
                    <w:kern w:val="1"/>
                    <w:szCs w:val="20"/>
                    <w:lang w:val="id-ID"/>
                  </w:rPr>
                </w:rPrChange>
              </w:rPr>
            </w:pPr>
            <w:ins w:id="4910" w:author="Miku Nosamu" w:date="2025-07-05T16:19:00Z">
              <w:r w:rsidRPr="00F94C65">
                <w:rPr>
                  <w:rFonts w:cstheme="minorHAnsi"/>
                  <w:noProof/>
                  <w:color w:val="auto"/>
                  <w:kern w:val="1"/>
                  <w:szCs w:val="20"/>
                  <w:lang w:val="id-ID"/>
                  <w:rPrChange w:id="4911" w:author="Miku Nosamu" w:date="2025-07-05T16:44:00Z">
                    <w:rPr>
                      <w:rFonts w:ascii="Arial" w:hAnsi="Arial" w:cs="Arial"/>
                      <w:noProof/>
                      <w:color w:val="2C283A" w:themeColor="text2"/>
                      <w:kern w:val="1"/>
                      <w:szCs w:val="20"/>
                      <w:lang w:val="id-ID"/>
                    </w:rPr>
                  </w:rPrChange>
                </w:rPr>
                <w:t>KU-0</w:t>
              </w:r>
            </w:ins>
            <w:ins w:id="4912" w:author="Miku Nosamu" w:date="2025-07-05T16:39:00Z">
              <w:r w:rsidR="009E799C" w:rsidRPr="00F94C65">
                <w:rPr>
                  <w:rFonts w:cstheme="minorHAnsi"/>
                  <w:noProof/>
                  <w:color w:val="auto"/>
                  <w:kern w:val="1"/>
                  <w:szCs w:val="20"/>
                  <w:rPrChange w:id="4913" w:author="Miku Nosamu" w:date="2025-07-05T16:44:00Z">
                    <w:rPr>
                      <w:rFonts w:ascii="Arial" w:hAnsi="Arial" w:cs="Arial"/>
                      <w:noProof/>
                      <w:color w:val="2C283A" w:themeColor="text2"/>
                      <w:kern w:val="1"/>
                      <w:szCs w:val="20"/>
                    </w:rPr>
                  </w:rPrChange>
                </w:rPr>
                <w:t>15</w:t>
              </w:r>
            </w:ins>
          </w:p>
        </w:tc>
      </w:tr>
      <w:tr w:rsidR="00F94C65" w:rsidRPr="00F94C65" w14:paraId="62E65C95" w14:textId="77777777" w:rsidTr="005877C0">
        <w:trPr>
          <w:ins w:id="4914" w:author="Miku Nosamu" w:date="2025-07-05T16:19:00Z"/>
        </w:trPr>
        <w:tc>
          <w:tcPr>
            <w:tcW w:w="3192" w:type="dxa"/>
            <w:vAlign w:val="center"/>
          </w:tcPr>
          <w:p w14:paraId="79F16F4D" w14:textId="77777777" w:rsidR="00B505AF" w:rsidRPr="00F94C65" w:rsidRDefault="00B505AF" w:rsidP="005877C0">
            <w:pPr>
              <w:jc w:val="center"/>
              <w:rPr>
                <w:ins w:id="4915" w:author="Miku Nosamu" w:date="2025-07-05T16:19:00Z"/>
                <w:rFonts w:cstheme="minorHAnsi"/>
                <w:noProof/>
                <w:color w:val="auto"/>
                <w:kern w:val="1"/>
                <w:szCs w:val="20"/>
                <w:lang w:val="id-ID"/>
                <w:rPrChange w:id="4916" w:author="Miku Nosamu" w:date="2025-07-05T16:44:00Z">
                  <w:rPr>
                    <w:ins w:id="4917" w:author="Miku Nosamu" w:date="2025-07-05T16:19:00Z"/>
                    <w:rFonts w:ascii="Arial" w:hAnsi="Arial" w:cs="Arial"/>
                    <w:noProof/>
                    <w:color w:val="auto"/>
                    <w:kern w:val="1"/>
                    <w:szCs w:val="20"/>
                    <w:lang w:val="id-ID"/>
                  </w:rPr>
                </w:rPrChange>
              </w:rPr>
            </w:pPr>
            <w:ins w:id="4918" w:author="Miku Nosamu" w:date="2025-07-05T16:19:00Z">
              <w:r w:rsidRPr="00F94C65">
                <w:rPr>
                  <w:rFonts w:cstheme="minorHAnsi"/>
                  <w:noProof/>
                  <w:color w:val="auto"/>
                  <w:kern w:val="1"/>
                  <w:szCs w:val="20"/>
                  <w:lang w:val="id-ID"/>
                  <w:rPrChange w:id="4919"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3E47C892" w14:textId="65D4811F" w:rsidR="00B505AF" w:rsidRPr="00F94C65" w:rsidRDefault="009E799C" w:rsidP="005877C0">
            <w:pPr>
              <w:jc w:val="center"/>
              <w:rPr>
                <w:ins w:id="4920" w:author="Miku Nosamu" w:date="2025-07-05T16:19:00Z"/>
                <w:rFonts w:cstheme="minorHAnsi"/>
                <w:noProof/>
                <w:color w:val="auto"/>
                <w:kern w:val="1"/>
                <w:szCs w:val="20"/>
                <w:lang w:val="id-ID"/>
                <w:rPrChange w:id="4921" w:author="Miku Nosamu" w:date="2025-07-05T16:44:00Z">
                  <w:rPr>
                    <w:ins w:id="4922" w:author="Miku Nosamu" w:date="2025-07-05T16:19:00Z"/>
                    <w:rFonts w:ascii="Arial" w:hAnsi="Arial" w:cs="Arial"/>
                    <w:noProof/>
                    <w:color w:val="auto"/>
                    <w:kern w:val="1"/>
                    <w:szCs w:val="20"/>
                    <w:lang w:val="id-ID"/>
                  </w:rPr>
                </w:rPrChange>
              </w:rPr>
            </w:pPr>
            <w:proofErr w:type="spellStart"/>
            <w:ins w:id="4923" w:author="Miku Nosamu" w:date="2025-07-05T16:39:00Z">
              <w:r w:rsidRPr="00F94C65">
                <w:rPr>
                  <w:rFonts w:cstheme="minorHAnsi"/>
                  <w:color w:val="auto"/>
                  <w:szCs w:val="20"/>
                  <w:rPrChange w:id="4924" w:author="Miku Nosamu" w:date="2025-07-05T16:44:00Z">
                    <w:rPr/>
                  </w:rPrChange>
                </w:rPr>
                <w:t>Pengujian</w:t>
              </w:r>
              <w:proofErr w:type="spellEnd"/>
              <w:r w:rsidRPr="00F94C65">
                <w:rPr>
                  <w:rFonts w:cstheme="minorHAnsi"/>
                  <w:color w:val="auto"/>
                  <w:szCs w:val="20"/>
                  <w:rPrChange w:id="4925" w:author="Miku Nosamu" w:date="2025-07-05T16:44:00Z">
                    <w:rPr/>
                  </w:rPrChange>
                </w:rPr>
                <w:t xml:space="preserve"> Vendor </w:t>
              </w:r>
              <w:proofErr w:type="spellStart"/>
              <w:r w:rsidRPr="00F94C65">
                <w:rPr>
                  <w:rFonts w:cstheme="minorHAnsi"/>
                  <w:color w:val="auto"/>
                  <w:szCs w:val="20"/>
                  <w:rPrChange w:id="4926" w:author="Miku Nosamu" w:date="2025-07-05T16:44:00Z">
                    <w:rPr/>
                  </w:rPrChange>
                </w:rPr>
                <w:t>tambah</w:t>
              </w:r>
              <w:proofErr w:type="spellEnd"/>
              <w:r w:rsidRPr="00F94C65">
                <w:rPr>
                  <w:rFonts w:cstheme="minorHAnsi"/>
                  <w:color w:val="auto"/>
                  <w:szCs w:val="20"/>
                  <w:rPrChange w:id="4927" w:author="Miku Nosamu" w:date="2025-07-05T16:44:00Z">
                    <w:rPr/>
                  </w:rPrChange>
                </w:rPr>
                <w:t xml:space="preserve"> akun dengan email </w:t>
              </w:r>
              <w:proofErr w:type="spellStart"/>
              <w:r w:rsidRPr="00F94C65">
                <w:rPr>
                  <w:rFonts w:cstheme="minorHAnsi"/>
                  <w:color w:val="auto"/>
                  <w:szCs w:val="20"/>
                  <w:rPrChange w:id="4928" w:author="Miku Nosamu" w:date="2025-07-05T16:44:00Z">
                    <w:rPr/>
                  </w:rPrChange>
                </w:rPr>
                <w:t>kosong</w:t>
              </w:r>
            </w:ins>
            <w:proofErr w:type="spellEnd"/>
          </w:p>
        </w:tc>
      </w:tr>
      <w:tr w:rsidR="00F94C65" w:rsidRPr="00F94C65" w14:paraId="3855A0F7" w14:textId="77777777" w:rsidTr="005877C0">
        <w:trPr>
          <w:ins w:id="4929" w:author="Miku Nosamu" w:date="2025-07-05T16:19:00Z"/>
        </w:trPr>
        <w:tc>
          <w:tcPr>
            <w:tcW w:w="3192" w:type="dxa"/>
            <w:vAlign w:val="center"/>
          </w:tcPr>
          <w:p w14:paraId="3A7AAE46" w14:textId="77777777" w:rsidR="00B505AF" w:rsidRPr="00F94C65" w:rsidRDefault="00B505AF" w:rsidP="005877C0">
            <w:pPr>
              <w:jc w:val="center"/>
              <w:rPr>
                <w:ins w:id="4930" w:author="Miku Nosamu" w:date="2025-07-05T16:19:00Z"/>
                <w:rFonts w:cstheme="minorHAnsi"/>
                <w:noProof/>
                <w:color w:val="auto"/>
                <w:kern w:val="1"/>
                <w:szCs w:val="20"/>
                <w:lang w:val="id-ID"/>
                <w:rPrChange w:id="4931" w:author="Miku Nosamu" w:date="2025-07-05T16:44:00Z">
                  <w:rPr>
                    <w:ins w:id="4932" w:author="Miku Nosamu" w:date="2025-07-05T16:19:00Z"/>
                    <w:rFonts w:ascii="Arial" w:hAnsi="Arial" w:cs="Arial"/>
                    <w:noProof/>
                    <w:color w:val="auto"/>
                    <w:kern w:val="1"/>
                    <w:szCs w:val="20"/>
                    <w:lang w:val="id-ID"/>
                  </w:rPr>
                </w:rPrChange>
              </w:rPr>
            </w:pPr>
            <w:ins w:id="4933" w:author="Miku Nosamu" w:date="2025-07-05T16:19:00Z">
              <w:r w:rsidRPr="00F94C65">
                <w:rPr>
                  <w:rFonts w:cstheme="minorHAnsi"/>
                  <w:noProof/>
                  <w:color w:val="auto"/>
                  <w:kern w:val="1"/>
                  <w:szCs w:val="20"/>
                  <w:lang w:val="id-ID"/>
                  <w:rPrChange w:id="4934"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0F7C8DB9" w14:textId="4299C09B" w:rsidR="00B505AF" w:rsidRPr="00F94C65" w:rsidRDefault="009E799C" w:rsidP="005877C0">
            <w:pPr>
              <w:jc w:val="center"/>
              <w:rPr>
                <w:ins w:id="4935" w:author="Miku Nosamu" w:date="2025-07-05T16:19:00Z"/>
                <w:rFonts w:cstheme="minorHAnsi"/>
                <w:noProof/>
                <w:color w:val="auto"/>
                <w:kern w:val="1"/>
                <w:szCs w:val="20"/>
                <w:lang w:val="id-ID"/>
                <w:rPrChange w:id="4936" w:author="Miku Nosamu" w:date="2025-07-05T16:44:00Z">
                  <w:rPr>
                    <w:ins w:id="4937" w:author="Miku Nosamu" w:date="2025-07-05T16:19:00Z"/>
                    <w:rFonts w:ascii="Arial" w:hAnsi="Arial" w:cs="Arial"/>
                    <w:noProof/>
                    <w:color w:val="auto"/>
                    <w:kern w:val="1"/>
                    <w:szCs w:val="20"/>
                    <w:lang w:val="id-ID"/>
                  </w:rPr>
                </w:rPrChange>
              </w:rPr>
            </w:pPr>
            <w:proofErr w:type="spellStart"/>
            <w:ins w:id="4938" w:author="Miku Nosamu" w:date="2025-07-05T16:39:00Z">
              <w:r w:rsidRPr="00F94C65">
                <w:rPr>
                  <w:rFonts w:cstheme="minorHAnsi"/>
                  <w:color w:val="auto"/>
                  <w:szCs w:val="20"/>
                  <w:rPrChange w:id="4939" w:author="Miku Nosamu" w:date="2025-07-05T16:44:00Z">
                    <w:rPr/>
                  </w:rPrChange>
                </w:rPr>
                <w:t>Validasi</w:t>
              </w:r>
              <w:proofErr w:type="spellEnd"/>
              <w:r w:rsidRPr="00F94C65">
                <w:rPr>
                  <w:rFonts w:cstheme="minorHAnsi"/>
                  <w:color w:val="auto"/>
                  <w:szCs w:val="20"/>
                  <w:rPrChange w:id="4940" w:author="Miku Nosamu" w:date="2025-07-05T16:44:00Z">
                    <w:rPr/>
                  </w:rPrChange>
                </w:rPr>
                <w:t xml:space="preserve"> field email </w:t>
              </w:r>
              <w:proofErr w:type="spellStart"/>
              <w:r w:rsidRPr="00F94C65">
                <w:rPr>
                  <w:rFonts w:cstheme="minorHAnsi"/>
                  <w:color w:val="auto"/>
                  <w:szCs w:val="20"/>
                  <w:rPrChange w:id="4941" w:author="Miku Nosamu" w:date="2025-07-05T16:44:00Z">
                    <w:rPr/>
                  </w:rPrChange>
                </w:rPr>
                <w:t>kosong</w:t>
              </w:r>
              <w:proofErr w:type="spellEnd"/>
              <w:r w:rsidRPr="00F94C65">
                <w:rPr>
                  <w:rFonts w:cstheme="minorHAnsi"/>
                  <w:color w:val="auto"/>
                  <w:szCs w:val="20"/>
                  <w:rPrChange w:id="4942" w:author="Miku Nosamu" w:date="2025-07-05T16:44:00Z">
                    <w:rPr/>
                  </w:rPrChange>
                </w:rPr>
                <w:t xml:space="preserve"> </w:t>
              </w:r>
              <w:proofErr w:type="spellStart"/>
              <w:r w:rsidRPr="00F94C65">
                <w:rPr>
                  <w:rFonts w:cstheme="minorHAnsi"/>
                  <w:color w:val="auto"/>
                  <w:szCs w:val="20"/>
                  <w:rPrChange w:id="4943" w:author="Miku Nosamu" w:date="2025-07-05T16:44:00Z">
                    <w:rPr/>
                  </w:rPrChange>
                </w:rPr>
                <w:t>saat</w:t>
              </w:r>
              <w:proofErr w:type="spellEnd"/>
              <w:r w:rsidRPr="00F94C65">
                <w:rPr>
                  <w:rFonts w:cstheme="minorHAnsi"/>
                  <w:color w:val="auto"/>
                  <w:szCs w:val="20"/>
                  <w:rPrChange w:id="4944" w:author="Miku Nosamu" w:date="2025-07-05T16:44:00Z">
                    <w:rPr/>
                  </w:rPrChange>
                </w:rPr>
                <w:t xml:space="preserve"> </w:t>
              </w:r>
              <w:proofErr w:type="spellStart"/>
              <w:r w:rsidRPr="00F94C65">
                <w:rPr>
                  <w:rFonts w:cstheme="minorHAnsi"/>
                  <w:color w:val="auto"/>
                  <w:szCs w:val="20"/>
                  <w:rPrChange w:id="4945" w:author="Miku Nosamu" w:date="2025-07-05T16:44:00Z">
                    <w:rPr/>
                  </w:rPrChange>
                </w:rPr>
                <w:t>tambah</w:t>
              </w:r>
              <w:proofErr w:type="spellEnd"/>
              <w:r w:rsidRPr="00F94C65">
                <w:rPr>
                  <w:rFonts w:cstheme="minorHAnsi"/>
                  <w:color w:val="auto"/>
                  <w:szCs w:val="20"/>
                  <w:rPrChange w:id="4946" w:author="Miku Nosamu" w:date="2025-07-05T16:44:00Z">
                    <w:rPr/>
                  </w:rPrChange>
                </w:rPr>
                <w:t xml:space="preserve"> akun</w:t>
              </w:r>
            </w:ins>
          </w:p>
        </w:tc>
      </w:tr>
      <w:tr w:rsidR="00F94C65" w:rsidRPr="00F94C65" w14:paraId="4CBF733E" w14:textId="77777777" w:rsidTr="005877C0">
        <w:trPr>
          <w:ins w:id="4947" w:author="Miku Nosamu" w:date="2025-07-05T16:19:00Z"/>
        </w:trPr>
        <w:tc>
          <w:tcPr>
            <w:tcW w:w="3192" w:type="dxa"/>
            <w:vAlign w:val="center"/>
          </w:tcPr>
          <w:p w14:paraId="480CE465" w14:textId="77777777" w:rsidR="00B505AF" w:rsidRPr="00F94C65" w:rsidRDefault="00B505AF" w:rsidP="005877C0">
            <w:pPr>
              <w:jc w:val="center"/>
              <w:rPr>
                <w:ins w:id="4948" w:author="Miku Nosamu" w:date="2025-07-05T16:19:00Z"/>
                <w:rFonts w:cstheme="minorHAnsi"/>
                <w:noProof/>
                <w:color w:val="auto"/>
                <w:kern w:val="1"/>
                <w:szCs w:val="20"/>
                <w:lang w:val="id-ID"/>
                <w:rPrChange w:id="4949" w:author="Miku Nosamu" w:date="2025-07-05T16:44:00Z">
                  <w:rPr>
                    <w:ins w:id="4950" w:author="Miku Nosamu" w:date="2025-07-05T16:19:00Z"/>
                    <w:rFonts w:ascii="Arial" w:hAnsi="Arial" w:cs="Arial"/>
                    <w:noProof/>
                    <w:color w:val="auto"/>
                    <w:kern w:val="1"/>
                    <w:szCs w:val="20"/>
                    <w:lang w:val="id-ID"/>
                  </w:rPr>
                </w:rPrChange>
              </w:rPr>
            </w:pPr>
            <w:ins w:id="4951" w:author="Miku Nosamu" w:date="2025-07-05T16:19:00Z">
              <w:r w:rsidRPr="00F94C65">
                <w:rPr>
                  <w:rFonts w:cstheme="minorHAnsi"/>
                  <w:noProof/>
                  <w:color w:val="auto"/>
                  <w:kern w:val="1"/>
                  <w:szCs w:val="20"/>
                  <w:lang w:val="id-ID"/>
                  <w:rPrChange w:id="4952"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31A2C72A" w14:textId="52BC770B" w:rsidR="00B505AF" w:rsidRPr="00F94C65" w:rsidRDefault="009E799C" w:rsidP="005877C0">
            <w:pPr>
              <w:jc w:val="center"/>
              <w:rPr>
                <w:ins w:id="4953" w:author="Miku Nosamu" w:date="2025-07-05T16:19:00Z"/>
                <w:rFonts w:cstheme="minorHAnsi"/>
                <w:noProof/>
                <w:color w:val="auto"/>
                <w:kern w:val="1"/>
                <w:szCs w:val="20"/>
                <w:lang w:val="id-ID"/>
                <w:rPrChange w:id="4954" w:author="Miku Nosamu" w:date="2025-07-05T16:44:00Z">
                  <w:rPr>
                    <w:ins w:id="4955" w:author="Miku Nosamu" w:date="2025-07-05T16:19:00Z"/>
                    <w:rFonts w:ascii="Arial" w:hAnsi="Arial" w:cs="Arial"/>
                    <w:noProof/>
                    <w:color w:val="auto"/>
                    <w:kern w:val="1"/>
                    <w:szCs w:val="20"/>
                    <w:lang w:val="id-ID"/>
                  </w:rPr>
                </w:rPrChange>
              </w:rPr>
            </w:pPr>
            <w:ins w:id="4956" w:author="Miku Nosamu" w:date="2025-07-05T16:39:00Z">
              <w:r w:rsidRPr="00F94C65">
                <w:rPr>
                  <w:rFonts w:cstheme="minorHAnsi"/>
                  <w:color w:val="auto"/>
                  <w:szCs w:val="20"/>
                  <w:rPrChange w:id="4957" w:author="Miku Nosamu" w:date="2025-07-05T16:44:00Z">
                    <w:rPr/>
                  </w:rPrChange>
                </w:rPr>
                <w:t>Vendor login</w:t>
              </w:r>
            </w:ins>
          </w:p>
        </w:tc>
      </w:tr>
      <w:tr w:rsidR="00F94C65" w:rsidRPr="00F94C65" w14:paraId="009E1C9C" w14:textId="77777777" w:rsidTr="005877C0">
        <w:trPr>
          <w:ins w:id="4958" w:author="Miku Nosamu" w:date="2025-07-05T16:19:00Z"/>
        </w:trPr>
        <w:tc>
          <w:tcPr>
            <w:tcW w:w="3192" w:type="dxa"/>
            <w:vAlign w:val="center"/>
          </w:tcPr>
          <w:p w14:paraId="67B4FB52" w14:textId="77777777" w:rsidR="00B505AF" w:rsidRPr="00F94C65" w:rsidRDefault="00B505AF" w:rsidP="005877C0">
            <w:pPr>
              <w:jc w:val="center"/>
              <w:rPr>
                <w:ins w:id="4959" w:author="Miku Nosamu" w:date="2025-07-05T16:19:00Z"/>
                <w:rFonts w:cstheme="minorHAnsi"/>
                <w:noProof/>
                <w:color w:val="auto"/>
                <w:kern w:val="1"/>
                <w:szCs w:val="20"/>
                <w:lang w:val="id-ID"/>
                <w:rPrChange w:id="4960" w:author="Miku Nosamu" w:date="2025-07-05T16:44:00Z">
                  <w:rPr>
                    <w:ins w:id="4961" w:author="Miku Nosamu" w:date="2025-07-05T16:19:00Z"/>
                    <w:rFonts w:ascii="Arial" w:hAnsi="Arial" w:cs="Arial"/>
                    <w:noProof/>
                    <w:color w:val="auto"/>
                    <w:kern w:val="1"/>
                    <w:szCs w:val="20"/>
                    <w:lang w:val="id-ID"/>
                  </w:rPr>
                </w:rPrChange>
              </w:rPr>
            </w:pPr>
            <w:ins w:id="4962" w:author="Miku Nosamu" w:date="2025-07-05T16:19:00Z">
              <w:r w:rsidRPr="00F94C65">
                <w:rPr>
                  <w:rFonts w:cstheme="minorHAnsi"/>
                  <w:noProof/>
                  <w:color w:val="auto"/>
                  <w:kern w:val="1"/>
                  <w:szCs w:val="20"/>
                  <w:lang w:val="id-ID"/>
                  <w:rPrChange w:id="4963"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251A64EA" w14:textId="77777777" w:rsidR="00B505AF" w:rsidRPr="00F94C65" w:rsidRDefault="00B505AF" w:rsidP="005877C0">
            <w:pPr>
              <w:jc w:val="center"/>
              <w:rPr>
                <w:ins w:id="4964" w:author="Miku Nosamu" w:date="2025-07-05T16:19:00Z"/>
                <w:rFonts w:cstheme="minorHAnsi"/>
                <w:noProof/>
                <w:color w:val="auto"/>
                <w:kern w:val="1"/>
                <w:szCs w:val="20"/>
                <w:rPrChange w:id="4965" w:author="Miku Nosamu" w:date="2025-07-05T16:44:00Z">
                  <w:rPr>
                    <w:ins w:id="4966" w:author="Miku Nosamu" w:date="2025-07-05T16:19:00Z"/>
                    <w:rFonts w:ascii="Arial" w:hAnsi="Arial" w:cs="Arial"/>
                    <w:noProof/>
                    <w:color w:val="auto"/>
                    <w:kern w:val="1"/>
                    <w:szCs w:val="20"/>
                  </w:rPr>
                </w:rPrChange>
              </w:rPr>
            </w:pPr>
            <w:ins w:id="4967" w:author="Miku Nosamu" w:date="2025-07-05T16:19:00Z">
              <w:r w:rsidRPr="00F94C65">
                <w:rPr>
                  <w:rFonts w:cstheme="minorHAnsi"/>
                  <w:noProof/>
                  <w:color w:val="auto"/>
                  <w:kern w:val="1"/>
                  <w:szCs w:val="20"/>
                  <w:rPrChange w:id="4968" w:author="Miku Nosamu" w:date="2025-07-05T16:44:00Z">
                    <w:rPr>
                      <w:rFonts w:ascii="Arial" w:hAnsi="Arial" w:cs="Arial"/>
                      <w:noProof/>
                      <w:color w:val="auto"/>
                      <w:kern w:val="1"/>
                      <w:szCs w:val="20"/>
                    </w:rPr>
                  </w:rPrChange>
                </w:rPr>
                <w:t>9 Juli 2025</w:t>
              </w:r>
            </w:ins>
          </w:p>
        </w:tc>
      </w:tr>
      <w:tr w:rsidR="00F94C65" w:rsidRPr="00F94C65" w14:paraId="0FFDDCA4" w14:textId="77777777" w:rsidTr="005877C0">
        <w:trPr>
          <w:ins w:id="4969" w:author="Miku Nosamu" w:date="2025-07-05T16:19:00Z"/>
        </w:trPr>
        <w:tc>
          <w:tcPr>
            <w:tcW w:w="3192" w:type="dxa"/>
            <w:vAlign w:val="center"/>
          </w:tcPr>
          <w:p w14:paraId="4CBC379B" w14:textId="77777777" w:rsidR="00B505AF" w:rsidRPr="00F94C65" w:rsidRDefault="00B505AF" w:rsidP="005877C0">
            <w:pPr>
              <w:jc w:val="center"/>
              <w:rPr>
                <w:ins w:id="4970" w:author="Miku Nosamu" w:date="2025-07-05T16:19:00Z"/>
                <w:rFonts w:cstheme="minorHAnsi"/>
                <w:noProof/>
                <w:color w:val="auto"/>
                <w:kern w:val="1"/>
                <w:szCs w:val="20"/>
                <w:lang w:val="id-ID"/>
                <w:rPrChange w:id="4971" w:author="Miku Nosamu" w:date="2025-07-05T16:44:00Z">
                  <w:rPr>
                    <w:ins w:id="4972" w:author="Miku Nosamu" w:date="2025-07-05T16:19:00Z"/>
                    <w:rFonts w:ascii="Arial" w:hAnsi="Arial" w:cs="Arial"/>
                    <w:noProof/>
                    <w:color w:val="auto"/>
                    <w:kern w:val="1"/>
                    <w:szCs w:val="20"/>
                    <w:lang w:val="id-ID"/>
                  </w:rPr>
                </w:rPrChange>
              </w:rPr>
            </w:pPr>
            <w:ins w:id="4973" w:author="Miku Nosamu" w:date="2025-07-05T16:19:00Z">
              <w:r w:rsidRPr="00F94C65">
                <w:rPr>
                  <w:rFonts w:cstheme="minorHAnsi"/>
                  <w:noProof/>
                  <w:color w:val="auto"/>
                  <w:kern w:val="1"/>
                  <w:szCs w:val="20"/>
                  <w:lang w:val="id-ID"/>
                  <w:rPrChange w:id="4974"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6BAE1238" w14:textId="77777777" w:rsidR="00B505AF" w:rsidRPr="00F94C65" w:rsidRDefault="00B505AF" w:rsidP="005877C0">
            <w:pPr>
              <w:jc w:val="center"/>
              <w:rPr>
                <w:ins w:id="4975" w:author="Miku Nosamu" w:date="2025-07-05T16:19:00Z"/>
                <w:rFonts w:cstheme="minorHAnsi"/>
                <w:noProof/>
                <w:color w:val="auto"/>
                <w:kern w:val="1"/>
                <w:szCs w:val="20"/>
                <w:lang w:val="id-ID"/>
                <w:rPrChange w:id="4976" w:author="Miku Nosamu" w:date="2025-07-05T16:44:00Z">
                  <w:rPr>
                    <w:ins w:id="4977" w:author="Miku Nosamu" w:date="2025-07-05T16:19:00Z"/>
                    <w:rFonts w:ascii="Arial" w:hAnsi="Arial" w:cs="Arial"/>
                    <w:noProof/>
                    <w:color w:val="auto"/>
                    <w:kern w:val="1"/>
                    <w:szCs w:val="20"/>
                    <w:lang w:val="id-ID"/>
                  </w:rPr>
                </w:rPrChange>
              </w:rPr>
            </w:pPr>
            <w:ins w:id="4978" w:author="Miku Nosamu" w:date="2025-07-05T16:19:00Z">
              <w:r w:rsidRPr="00F94C65">
                <w:rPr>
                  <w:rFonts w:cstheme="minorHAnsi"/>
                  <w:noProof/>
                  <w:color w:val="auto"/>
                  <w:kern w:val="1"/>
                  <w:szCs w:val="20"/>
                  <w:rPrChange w:id="4979" w:author="Miku Nosamu" w:date="2025-07-05T16:44:00Z">
                    <w:rPr>
                      <w:rFonts w:ascii="Arial" w:hAnsi="Arial" w:cs="Arial"/>
                      <w:noProof/>
                      <w:color w:val="auto"/>
                      <w:kern w:val="1"/>
                      <w:szCs w:val="20"/>
                    </w:rPr>
                  </w:rPrChange>
                </w:rPr>
                <w:t>Lucky Abdillah</w:t>
              </w:r>
            </w:ins>
          </w:p>
        </w:tc>
      </w:tr>
      <w:tr w:rsidR="00F94C65" w:rsidRPr="00F94C65" w14:paraId="200958EE" w14:textId="77777777" w:rsidTr="005877C0">
        <w:trPr>
          <w:ins w:id="4980" w:author="Miku Nosamu" w:date="2025-07-05T16:19:00Z"/>
        </w:trPr>
        <w:tc>
          <w:tcPr>
            <w:tcW w:w="9576" w:type="dxa"/>
            <w:gridSpan w:val="3"/>
            <w:vAlign w:val="center"/>
          </w:tcPr>
          <w:p w14:paraId="19064171" w14:textId="77777777" w:rsidR="00B505AF" w:rsidRPr="00F94C65" w:rsidRDefault="00B505AF" w:rsidP="005877C0">
            <w:pPr>
              <w:jc w:val="center"/>
              <w:rPr>
                <w:ins w:id="4981" w:author="Miku Nosamu" w:date="2025-07-05T16:19:00Z"/>
                <w:rFonts w:cstheme="minorHAnsi"/>
                <w:noProof/>
                <w:color w:val="auto"/>
                <w:kern w:val="1"/>
                <w:szCs w:val="20"/>
                <w:lang w:val="id-ID"/>
                <w:rPrChange w:id="4982" w:author="Miku Nosamu" w:date="2025-07-05T16:44:00Z">
                  <w:rPr>
                    <w:ins w:id="4983" w:author="Miku Nosamu" w:date="2025-07-05T16:19:00Z"/>
                    <w:rFonts w:ascii="Arial" w:hAnsi="Arial" w:cs="Arial"/>
                    <w:noProof/>
                    <w:color w:val="auto"/>
                    <w:kern w:val="1"/>
                    <w:szCs w:val="20"/>
                    <w:lang w:val="id-ID"/>
                  </w:rPr>
                </w:rPrChange>
              </w:rPr>
            </w:pPr>
            <w:ins w:id="4984" w:author="Miku Nosamu" w:date="2025-07-05T16:19:00Z">
              <w:r w:rsidRPr="00F94C65">
                <w:rPr>
                  <w:rFonts w:cstheme="minorHAnsi"/>
                  <w:noProof/>
                  <w:color w:val="auto"/>
                  <w:kern w:val="1"/>
                  <w:szCs w:val="20"/>
                  <w:lang w:val="id-ID"/>
                  <w:rPrChange w:id="4985" w:author="Miku Nosamu" w:date="2025-07-05T16:44:00Z">
                    <w:rPr>
                      <w:rFonts w:ascii="Arial" w:hAnsi="Arial" w:cs="Arial"/>
                      <w:noProof/>
                      <w:color w:val="auto"/>
                      <w:kern w:val="1"/>
                      <w:szCs w:val="20"/>
                      <w:lang w:val="id-ID"/>
                    </w:rPr>
                  </w:rPrChange>
                </w:rPr>
                <w:t>Skenario</w:t>
              </w:r>
            </w:ins>
          </w:p>
        </w:tc>
      </w:tr>
      <w:tr w:rsidR="00F94C65" w:rsidRPr="00F94C65" w14:paraId="23CDAF01" w14:textId="77777777" w:rsidTr="005877C0">
        <w:trPr>
          <w:ins w:id="4986" w:author="Miku Nosamu" w:date="2025-07-05T16:19:00Z"/>
        </w:trPr>
        <w:tc>
          <w:tcPr>
            <w:tcW w:w="9576" w:type="dxa"/>
            <w:gridSpan w:val="3"/>
            <w:vAlign w:val="center"/>
          </w:tcPr>
          <w:p w14:paraId="28380865" w14:textId="460A9546" w:rsidR="009E799C" w:rsidRPr="00F94C65" w:rsidRDefault="009E799C">
            <w:pPr>
              <w:pStyle w:val="NormalWeb"/>
              <w:numPr>
                <w:ilvl w:val="0"/>
                <w:numId w:val="83"/>
              </w:numPr>
              <w:spacing w:before="0" w:beforeAutospacing="0" w:after="0" w:afterAutospacing="0" w:line="360" w:lineRule="auto"/>
              <w:rPr>
                <w:ins w:id="4987" w:author="Miku Nosamu" w:date="2025-07-05T16:39:00Z"/>
                <w:rFonts w:asciiTheme="minorHAnsi" w:hAnsiTheme="minorHAnsi" w:cstheme="minorHAnsi"/>
                <w:sz w:val="20"/>
                <w:szCs w:val="20"/>
                <w:rPrChange w:id="4988" w:author="Miku Nosamu" w:date="2025-07-05T16:44:00Z">
                  <w:rPr>
                    <w:ins w:id="4989" w:author="Miku Nosamu" w:date="2025-07-05T16:39:00Z"/>
                  </w:rPr>
                </w:rPrChange>
              </w:rPr>
              <w:pPrChange w:id="4990" w:author="Miku Nosamu" w:date="2025-07-05T16:46:00Z">
                <w:pPr>
                  <w:pStyle w:val="NormalWeb"/>
                </w:pPr>
              </w:pPrChange>
            </w:pPr>
            <w:proofErr w:type="spellStart"/>
            <w:ins w:id="4991" w:author="Miku Nosamu" w:date="2025-07-05T16:39:00Z">
              <w:r w:rsidRPr="00F94C65">
                <w:rPr>
                  <w:rFonts w:asciiTheme="minorHAnsi" w:hAnsiTheme="minorHAnsi" w:cstheme="minorHAnsi"/>
                  <w:sz w:val="20"/>
                  <w:szCs w:val="20"/>
                  <w:rPrChange w:id="4992" w:author="Miku Nosamu" w:date="2025-07-05T16:44:00Z">
                    <w:rPr/>
                  </w:rPrChange>
                </w:rPr>
                <w:t>Tambah</w:t>
              </w:r>
              <w:proofErr w:type="spellEnd"/>
              <w:r w:rsidRPr="00F94C65">
                <w:rPr>
                  <w:rFonts w:asciiTheme="minorHAnsi" w:hAnsiTheme="minorHAnsi" w:cstheme="minorHAnsi"/>
                  <w:sz w:val="20"/>
                  <w:szCs w:val="20"/>
                  <w:rPrChange w:id="4993" w:author="Miku Nosamu" w:date="2025-07-05T16:44:00Z">
                    <w:rPr/>
                  </w:rPrChange>
                </w:rPr>
                <w:t xml:space="preserve"> </w:t>
              </w:r>
              <w:proofErr w:type="spellStart"/>
              <w:r w:rsidRPr="00F94C65">
                <w:rPr>
                  <w:rFonts w:asciiTheme="minorHAnsi" w:hAnsiTheme="minorHAnsi" w:cstheme="minorHAnsi"/>
                  <w:sz w:val="20"/>
                  <w:szCs w:val="20"/>
                  <w:rPrChange w:id="4994" w:author="Miku Nosamu" w:date="2025-07-05T16:44:00Z">
                    <w:rPr/>
                  </w:rPrChange>
                </w:rPr>
                <w:t>akun</w:t>
              </w:r>
              <w:proofErr w:type="spellEnd"/>
              <w:r w:rsidRPr="00F94C65">
                <w:rPr>
                  <w:rFonts w:asciiTheme="minorHAnsi" w:hAnsiTheme="minorHAnsi" w:cstheme="minorHAnsi"/>
                  <w:sz w:val="20"/>
                  <w:szCs w:val="20"/>
                  <w:rPrChange w:id="4995" w:author="Miku Nosamu" w:date="2025-07-05T16:44:00Z">
                    <w:rPr/>
                  </w:rPrChange>
                </w:rPr>
                <w:t xml:space="preserve"> </w:t>
              </w:r>
              <w:proofErr w:type="spellStart"/>
              <w:r w:rsidRPr="00F94C65">
                <w:rPr>
                  <w:rFonts w:asciiTheme="minorHAnsi" w:hAnsiTheme="minorHAnsi" w:cstheme="minorHAnsi"/>
                  <w:sz w:val="20"/>
                  <w:szCs w:val="20"/>
                  <w:rPrChange w:id="4996" w:author="Miku Nosamu" w:date="2025-07-05T16:44:00Z">
                    <w:rPr/>
                  </w:rPrChange>
                </w:rPr>
                <w:t>dengan</w:t>
              </w:r>
              <w:proofErr w:type="spellEnd"/>
              <w:r w:rsidRPr="00F94C65">
                <w:rPr>
                  <w:rFonts w:asciiTheme="minorHAnsi" w:hAnsiTheme="minorHAnsi" w:cstheme="minorHAnsi"/>
                  <w:sz w:val="20"/>
                  <w:szCs w:val="20"/>
                  <w:rPrChange w:id="4997" w:author="Miku Nosamu" w:date="2025-07-05T16:44:00Z">
                    <w:rPr/>
                  </w:rPrChange>
                </w:rPr>
                <w:t xml:space="preserve"> email </w:t>
              </w:r>
              <w:proofErr w:type="spellStart"/>
              <w:r w:rsidRPr="00F94C65">
                <w:rPr>
                  <w:rFonts w:asciiTheme="minorHAnsi" w:hAnsiTheme="minorHAnsi" w:cstheme="minorHAnsi"/>
                  <w:sz w:val="20"/>
                  <w:szCs w:val="20"/>
                  <w:rPrChange w:id="4998" w:author="Miku Nosamu" w:date="2025-07-05T16:44:00Z">
                    <w:rPr/>
                  </w:rPrChange>
                </w:rPr>
                <w:t>kosong</w:t>
              </w:r>
              <w:proofErr w:type="spellEnd"/>
            </w:ins>
          </w:p>
          <w:p w14:paraId="08A6C9B6" w14:textId="7705CDD3" w:rsidR="009E799C" w:rsidRPr="00F94C65" w:rsidRDefault="009E799C">
            <w:pPr>
              <w:pStyle w:val="NormalWeb"/>
              <w:numPr>
                <w:ilvl w:val="0"/>
                <w:numId w:val="83"/>
              </w:numPr>
              <w:spacing w:before="0" w:beforeAutospacing="0" w:after="0" w:afterAutospacing="0" w:line="360" w:lineRule="auto"/>
              <w:rPr>
                <w:ins w:id="4999" w:author="Miku Nosamu" w:date="2025-07-05T16:39:00Z"/>
                <w:rFonts w:asciiTheme="minorHAnsi" w:hAnsiTheme="minorHAnsi" w:cstheme="minorHAnsi"/>
                <w:sz w:val="20"/>
                <w:szCs w:val="20"/>
                <w:rPrChange w:id="5000" w:author="Miku Nosamu" w:date="2025-07-05T16:44:00Z">
                  <w:rPr>
                    <w:ins w:id="5001" w:author="Miku Nosamu" w:date="2025-07-05T16:39:00Z"/>
                  </w:rPr>
                </w:rPrChange>
              </w:rPr>
              <w:pPrChange w:id="5002" w:author="Miku Nosamu" w:date="2025-07-05T16:46:00Z">
                <w:pPr>
                  <w:pStyle w:val="NormalWeb"/>
                </w:pPr>
              </w:pPrChange>
            </w:pPr>
            <w:ins w:id="5003" w:author="Miku Nosamu" w:date="2025-07-05T16:39:00Z">
              <w:r w:rsidRPr="00F94C65">
                <w:rPr>
                  <w:rFonts w:asciiTheme="minorHAnsi" w:hAnsiTheme="minorHAnsi" w:cstheme="minorHAnsi"/>
                  <w:sz w:val="20"/>
                  <w:szCs w:val="20"/>
                  <w:rPrChange w:id="5004" w:author="Miku Nosamu" w:date="2025-07-05T16:44:00Z">
                    <w:rPr/>
                  </w:rPrChange>
                </w:rPr>
                <w:t>Isi field lain</w:t>
              </w:r>
            </w:ins>
          </w:p>
          <w:p w14:paraId="3E5025FA" w14:textId="52D628C7" w:rsidR="00B505AF" w:rsidRPr="00F94C65" w:rsidRDefault="009E799C">
            <w:pPr>
              <w:pStyle w:val="NormalWeb"/>
              <w:numPr>
                <w:ilvl w:val="0"/>
                <w:numId w:val="83"/>
              </w:numPr>
              <w:spacing w:before="0" w:beforeAutospacing="0" w:after="0" w:afterAutospacing="0" w:line="360" w:lineRule="auto"/>
              <w:rPr>
                <w:ins w:id="5005" w:author="Miku Nosamu" w:date="2025-07-05T16:19:00Z"/>
                <w:rFonts w:asciiTheme="minorHAnsi" w:hAnsiTheme="minorHAnsi" w:cstheme="minorHAnsi"/>
                <w:szCs w:val="20"/>
                <w:rPrChange w:id="5006" w:author="Miku Nosamu" w:date="2025-07-05T16:46:00Z">
                  <w:rPr>
                    <w:ins w:id="5007" w:author="Miku Nosamu" w:date="2025-07-05T16:19:00Z"/>
                    <w:rFonts w:ascii="Arial" w:hAnsi="Arial" w:cs="Arial"/>
                    <w:noProof/>
                    <w:color w:val="auto"/>
                    <w:kern w:val="1"/>
                    <w:szCs w:val="20"/>
                    <w:lang w:val="id-ID"/>
                  </w:rPr>
                </w:rPrChange>
              </w:rPr>
              <w:pPrChange w:id="5008" w:author="Miku Nosamu" w:date="2025-07-05T16:46:00Z">
                <w:pPr>
                  <w:pStyle w:val="ListParagraph"/>
                  <w:numPr>
                    <w:numId w:val="53"/>
                  </w:numPr>
                  <w:spacing w:before="0" w:after="0" w:line="360" w:lineRule="auto"/>
                  <w:ind w:hanging="360"/>
                  <w:jc w:val="left"/>
                </w:pPr>
              </w:pPrChange>
            </w:pPr>
            <w:proofErr w:type="spellStart"/>
            <w:ins w:id="5009" w:author="Miku Nosamu" w:date="2025-07-05T16:39:00Z">
              <w:r w:rsidRPr="00F94C65">
                <w:rPr>
                  <w:rFonts w:asciiTheme="minorHAnsi" w:hAnsiTheme="minorHAnsi" w:cstheme="minorHAnsi"/>
                  <w:sz w:val="20"/>
                  <w:szCs w:val="20"/>
                  <w:rPrChange w:id="5010" w:author="Miku Nosamu" w:date="2025-07-05T16:44:00Z">
                    <w:rPr/>
                  </w:rPrChange>
                </w:rPr>
                <w:t>Klik</w:t>
              </w:r>
              <w:proofErr w:type="spellEnd"/>
              <w:r w:rsidRPr="00F94C65">
                <w:rPr>
                  <w:rFonts w:asciiTheme="minorHAnsi" w:hAnsiTheme="minorHAnsi" w:cstheme="minorHAnsi"/>
                  <w:sz w:val="20"/>
                  <w:szCs w:val="20"/>
                  <w:rPrChange w:id="5011" w:author="Miku Nosamu" w:date="2025-07-05T16:44:00Z">
                    <w:rPr/>
                  </w:rPrChange>
                </w:rPr>
                <w:t xml:space="preserve"> “Simpan”</w:t>
              </w:r>
            </w:ins>
          </w:p>
        </w:tc>
      </w:tr>
      <w:tr w:rsidR="00F94C65" w:rsidRPr="00F94C65" w14:paraId="1368EDCB" w14:textId="77777777" w:rsidTr="005877C0">
        <w:trPr>
          <w:trHeight w:val="101"/>
          <w:ins w:id="5012" w:author="Miku Nosamu" w:date="2025-07-05T16:19:00Z"/>
        </w:trPr>
        <w:tc>
          <w:tcPr>
            <w:tcW w:w="3192" w:type="dxa"/>
            <w:vAlign w:val="center"/>
          </w:tcPr>
          <w:p w14:paraId="24BF8245" w14:textId="77777777" w:rsidR="00B505AF" w:rsidRPr="00F94C65" w:rsidRDefault="00B505AF" w:rsidP="005877C0">
            <w:pPr>
              <w:jc w:val="center"/>
              <w:rPr>
                <w:ins w:id="5013" w:author="Miku Nosamu" w:date="2025-07-05T16:19:00Z"/>
                <w:rFonts w:cstheme="minorHAnsi"/>
                <w:noProof/>
                <w:color w:val="auto"/>
                <w:kern w:val="1"/>
                <w:szCs w:val="20"/>
                <w:lang w:val="id-ID"/>
                <w:rPrChange w:id="5014" w:author="Miku Nosamu" w:date="2025-07-05T16:44:00Z">
                  <w:rPr>
                    <w:ins w:id="5015" w:author="Miku Nosamu" w:date="2025-07-05T16:19:00Z"/>
                    <w:rFonts w:ascii="Arial" w:hAnsi="Arial" w:cs="Arial"/>
                    <w:noProof/>
                    <w:color w:val="auto"/>
                    <w:kern w:val="1"/>
                    <w:szCs w:val="20"/>
                    <w:lang w:val="id-ID"/>
                  </w:rPr>
                </w:rPrChange>
              </w:rPr>
            </w:pPr>
            <w:ins w:id="5016" w:author="Miku Nosamu" w:date="2025-07-05T16:19:00Z">
              <w:r w:rsidRPr="00F94C65">
                <w:rPr>
                  <w:rFonts w:cstheme="minorHAnsi"/>
                  <w:noProof/>
                  <w:color w:val="auto"/>
                  <w:kern w:val="1"/>
                  <w:szCs w:val="20"/>
                  <w:lang w:val="id-ID"/>
                  <w:rPrChange w:id="5017" w:author="Miku Nosamu" w:date="2025-07-05T16:44:00Z">
                    <w:rPr>
                      <w:rFonts w:ascii="Arial" w:hAnsi="Arial" w:cs="Arial"/>
                      <w:noProof/>
                      <w:color w:val="auto"/>
                      <w:kern w:val="1"/>
                      <w:szCs w:val="20"/>
                      <w:lang w:val="id-ID"/>
                    </w:rPr>
                  </w:rPrChange>
                </w:rPr>
                <w:t>Hasil yang Diharapkan</w:t>
              </w:r>
            </w:ins>
          </w:p>
        </w:tc>
        <w:tc>
          <w:tcPr>
            <w:tcW w:w="3192" w:type="dxa"/>
            <w:vAlign w:val="center"/>
          </w:tcPr>
          <w:p w14:paraId="61F560CA" w14:textId="77777777" w:rsidR="00B505AF" w:rsidRPr="00F94C65" w:rsidRDefault="00B505AF" w:rsidP="005877C0">
            <w:pPr>
              <w:jc w:val="center"/>
              <w:rPr>
                <w:ins w:id="5018" w:author="Miku Nosamu" w:date="2025-07-05T16:19:00Z"/>
                <w:rFonts w:cstheme="minorHAnsi"/>
                <w:noProof/>
                <w:color w:val="auto"/>
                <w:kern w:val="1"/>
                <w:szCs w:val="20"/>
                <w:lang w:val="id-ID"/>
                <w:rPrChange w:id="5019" w:author="Miku Nosamu" w:date="2025-07-05T16:44:00Z">
                  <w:rPr>
                    <w:ins w:id="5020" w:author="Miku Nosamu" w:date="2025-07-05T16:19:00Z"/>
                    <w:rFonts w:ascii="Arial" w:hAnsi="Arial" w:cs="Arial"/>
                    <w:noProof/>
                    <w:color w:val="auto"/>
                    <w:kern w:val="1"/>
                    <w:szCs w:val="20"/>
                    <w:lang w:val="id-ID"/>
                  </w:rPr>
                </w:rPrChange>
              </w:rPr>
            </w:pPr>
            <w:ins w:id="5021" w:author="Miku Nosamu" w:date="2025-07-05T16:19:00Z">
              <w:r w:rsidRPr="00F94C65">
                <w:rPr>
                  <w:rFonts w:cstheme="minorHAnsi"/>
                  <w:noProof/>
                  <w:color w:val="auto"/>
                  <w:kern w:val="1"/>
                  <w:szCs w:val="20"/>
                  <w:lang w:val="id-ID"/>
                  <w:rPrChange w:id="5022"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1D8F096A" w14:textId="77777777" w:rsidR="00B505AF" w:rsidRPr="00F94C65" w:rsidRDefault="00B505AF" w:rsidP="005877C0">
            <w:pPr>
              <w:jc w:val="center"/>
              <w:rPr>
                <w:ins w:id="5023" w:author="Miku Nosamu" w:date="2025-07-05T16:19:00Z"/>
                <w:rFonts w:cstheme="minorHAnsi"/>
                <w:noProof/>
                <w:color w:val="auto"/>
                <w:kern w:val="1"/>
                <w:szCs w:val="20"/>
                <w:lang w:val="id-ID"/>
                <w:rPrChange w:id="5024" w:author="Miku Nosamu" w:date="2025-07-05T16:44:00Z">
                  <w:rPr>
                    <w:ins w:id="5025" w:author="Miku Nosamu" w:date="2025-07-05T16:19:00Z"/>
                    <w:rFonts w:ascii="Arial" w:hAnsi="Arial" w:cs="Arial"/>
                    <w:noProof/>
                    <w:color w:val="auto"/>
                    <w:kern w:val="1"/>
                    <w:szCs w:val="20"/>
                    <w:lang w:val="id-ID"/>
                  </w:rPr>
                </w:rPrChange>
              </w:rPr>
            </w:pPr>
            <w:ins w:id="5026" w:author="Miku Nosamu" w:date="2025-07-05T16:19:00Z">
              <w:r w:rsidRPr="00F94C65">
                <w:rPr>
                  <w:rFonts w:cstheme="minorHAnsi"/>
                  <w:noProof/>
                  <w:color w:val="auto"/>
                  <w:kern w:val="1"/>
                  <w:szCs w:val="20"/>
                  <w:lang w:val="id-ID"/>
                  <w:rPrChange w:id="5027" w:author="Miku Nosamu" w:date="2025-07-05T16:44:00Z">
                    <w:rPr>
                      <w:rFonts w:ascii="Arial" w:hAnsi="Arial" w:cs="Arial"/>
                      <w:noProof/>
                      <w:color w:val="auto"/>
                      <w:kern w:val="1"/>
                      <w:szCs w:val="20"/>
                      <w:lang w:val="id-ID"/>
                    </w:rPr>
                  </w:rPrChange>
                </w:rPr>
                <w:t>Kesimpulan</w:t>
              </w:r>
            </w:ins>
          </w:p>
        </w:tc>
      </w:tr>
      <w:tr w:rsidR="00F94C65" w:rsidRPr="00F94C65" w14:paraId="263DA40D" w14:textId="77777777" w:rsidTr="005877C0">
        <w:trPr>
          <w:trHeight w:val="100"/>
          <w:ins w:id="5028" w:author="Miku Nosamu" w:date="2025-07-05T16:19:00Z"/>
        </w:trPr>
        <w:tc>
          <w:tcPr>
            <w:tcW w:w="3192" w:type="dxa"/>
            <w:vAlign w:val="center"/>
          </w:tcPr>
          <w:p w14:paraId="3B7746C2" w14:textId="553A3084" w:rsidR="00B505AF" w:rsidRPr="00F94C65" w:rsidRDefault="009E799C">
            <w:pPr>
              <w:spacing w:line="360" w:lineRule="auto"/>
              <w:jc w:val="center"/>
              <w:rPr>
                <w:ins w:id="5029" w:author="Miku Nosamu" w:date="2025-07-05T16:19:00Z"/>
                <w:rFonts w:cstheme="minorHAnsi"/>
                <w:noProof/>
                <w:color w:val="auto"/>
                <w:kern w:val="1"/>
                <w:szCs w:val="20"/>
                <w:lang w:val="id-ID"/>
                <w:rPrChange w:id="5030" w:author="Miku Nosamu" w:date="2025-07-05T16:44:00Z">
                  <w:rPr>
                    <w:ins w:id="5031" w:author="Miku Nosamu" w:date="2025-07-05T16:19:00Z"/>
                    <w:rFonts w:ascii="Arial" w:hAnsi="Arial" w:cs="Arial"/>
                    <w:noProof/>
                    <w:color w:val="auto"/>
                    <w:kern w:val="1"/>
                    <w:szCs w:val="20"/>
                    <w:lang w:val="id-ID"/>
                  </w:rPr>
                </w:rPrChange>
              </w:rPr>
              <w:pPrChange w:id="5032" w:author="Miku Nosamu" w:date="2025-07-05T17:38:00Z">
                <w:pPr>
                  <w:jc w:val="center"/>
                </w:pPr>
              </w:pPrChange>
            </w:pPr>
            <w:proofErr w:type="spellStart"/>
            <w:ins w:id="5033" w:author="Miku Nosamu" w:date="2025-07-05T16:39:00Z">
              <w:r w:rsidRPr="00F94C65">
                <w:rPr>
                  <w:rFonts w:cstheme="minorHAnsi"/>
                  <w:color w:val="auto"/>
                  <w:szCs w:val="20"/>
                  <w:rPrChange w:id="5034" w:author="Miku Nosamu" w:date="2025-07-05T16:44:00Z">
                    <w:rPr/>
                  </w:rPrChange>
                </w:rPr>
                <w:t>Sistem</w:t>
              </w:r>
              <w:proofErr w:type="spellEnd"/>
              <w:r w:rsidRPr="00F94C65">
                <w:rPr>
                  <w:rFonts w:cstheme="minorHAnsi"/>
                  <w:color w:val="auto"/>
                  <w:szCs w:val="20"/>
                  <w:rPrChange w:id="5035" w:author="Miku Nosamu" w:date="2025-07-05T16:44:00Z">
                    <w:rPr/>
                  </w:rPrChange>
                </w:rPr>
                <w:t xml:space="preserve"> </w:t>
              </w:r>
              <w:proofErr w:type="spellStart"/>
              <w:r w:rsidRPr="00F94C65">
                <w:rPr>
                  <w:rFonts w:cstheme="minorHAnsi"/>
                  <w:color w:val="auto"/>
                  <w:szCs w:val="20"/>
                  <w:rPrChange w:id="5036" w:author="Miku Nosamu" w:date="2025-07-05T16:44:00Z">
                    <w:rPr/>
                  </w:rPrChange>
                </w:rPr>
                <w:t>menampilkan</w:t>
              </w:r>
              <w:proofErr w:type="spellEnd"/>
              <w:r w:rsidRPr="00F94C65">
                <w:rPr>
                  <w:rFonts w:cstheme="minorHAnsi"/>
                  <w:color w:val="auto"/>
                  <w:szCs w:val="20"/>
                  <w:rPrChange w:id="5037" w:author="Miku Nosamu" w:date="2025-07-05T16:44:00Z">
                    <w:rPr/>
                  </w:rPrChange>
                </w:rPr>
                <w:t xml:space="preserve"> </w:t>
              </w:r>
              <w:proofErr w:type="spellStart"/>
              <w:r w:rsidRPr="00F94C65">
                <w:rPr>
                  <w:rFonts w:cstheme="minorHAnsi"/>
                  <w:color w:val="auto"/>
                  <w:szCs w:val="20"/>
                  <w:rPrChange w:id="5038" w:author="Miku Nosamu" w:date="2025-07-05T16:44:00Z">
                    <w:rPr/>
                  </w:rPrChange>
                </w:rPr>
                <w:t>pesan</w:t>
              </w:r>
              <w:proofErr w:type="spellEnd"/>
              <w:r w:rsidRPr="00F94C65">
                <w:rPr>
                  <w:rFonts w:cstheme="minorHAnsi"/>
                  <w:color w:val="auto"/>
                  <w:szCs w:val="20"/>
                  <w:rPrChange w:id="5039" w:author="Miku Nosamu" w:date="2025-07-05T16:44:00Z">
                    <w:rPr/>
                  </w:rPrChange>
                </w:rPr>
                <w:t xml:space="preserve"> error</w:t>
              </w:r>
            </w:ins>
          </w:p>
        </w:tc>
        <w:tc>
          <w:tcPr>
            <w:tcW w:w="3192" w:type="dxa"/>
            <w:vAlign w:val="center"/>
          </w:tcPr>
          <w:p w14:paraId="69E25B4A" w14:textId="18BE8C8F" w:rsidR="00B505AF" w:rsidRPr="00F94C65" w:rsidRDefault="009E799C">
            <w:pPr>
              <w:spacing w:line="360" w:lineRule="auto"/>
              <w:jc w:val="center"/>
              <w:rPr>
                <w:ins w:id="5040" w:author="Miku Nosamu" w:date="2025-07-05T16:19:00Z"/>
                <w:rFonts w:cstheme="minorHAnsi"/>
                <w:noProof/>
                <w:color w:val="auto"/>
                <w:kern w:val="1"/>
                <w:szCs w:val="20"/>
                <w:lang w:val="id-ID"/>
                <w:rPrChange w:id="5041" w:author="Miku Nosamu" w:date="2025-07-05T16:44:00Z">
                  <w:rPr>
                    <w:ins w:id="5042" w:author="Miku Nosamu" w:date="2025-07-05T16:19:00Z"/>
                    <w:rFonts w:ascii="Arial" w:hAnsi="Arial" w:cs="Arial"/>
                    <w:noProof/>
                    <w:color w:val="auto"/>
                    <w:kern w:val="1"/>
                    <w:szCs w:val="20"/>
                    <w:lang w:val="id-ID"/>
                  </w:rPr>
                </w:rPrChange>
              </w:rPr>
              <w:pPrChange w:id="5043" w:author="Miku Nosamu" w:date="2025-07-05T17:38:00Z">
                <w:pPr>
                  <w:jc w:val="center"/>
                </w:pPr>
              </w:pPrChange>
            </w:pPr>
            <w:proofErr w:type="spellStart"/>
            <w:ins w:id="5044" w:author="Miku Nosamu" w:date="2025-07-05T16:39:00Z">
              <w:r w:rsidRPr="00F94C65">
                <w:rPr>
                  <w:rFonts w:cstheme="minorHAnsi"/>
                  <w:color w:val="auto"/>
                  <w:szCs w:val="20"/>
                  <w:rPrChange w:id="5045" w:author="Miku Nosamu" w:date="2025-07-05T16:44:00Z">
                    <w:rPr/>
                  </w:rPrChange>
                </w:rPr>
                <w:t>Pesan</w:t>
              </w:r>
              <w:proofErr w:type="spellEnd"/>
              <w:r w:rsidRPr="00F94C65">
                <w:rPr>
                  <w:rFonts w:cstheme="minorHAnsi"/>
                  <w:color w:val="auto"/>
                  <w:szCs w:val="20"/>
                  <w:rPrChange w:id="5046" w:author="Miku Nosamu" w:date="2025-07-05T16:44:00Z">
                    <w:rPr/>
                  </w:rPrChange>
                </w:rPr>
                <w:t xml:space="preserve"> “Email </w:t>
              </w:r>
              <w:proofErr w:type="spellStart"/>
              <w:r w:rsidRPr="00F94C65">
                <w:rPr>
                  <w:rFonts w:cstheme="minorHAnsi"/>
                  <w:color w:val="auto"/>
                  <w:szCs w:val="20"/>
                  <w:rPrChange w:id="5047" w:author="Miku Nosamu" w:date="2025-07-05T16:44:00Z">
                    <w:rPr/>
                  </w:rPrChange>
                </w:rPr>
                <w:t>tidak</w:t>
              </w:r>
              <w:proofErr w:type="spellEnd"/>
              <w:r w:rsidRPr="00F94C65">
                <w:rPr>
                  <w:rFonts w:cstheme="minorHAnsi"/>
                  <w:color w:val="auto"/>
                  <w:szCs w:val="20"/>
                  <w:rPrChange w:id="5048" w:author="Miku Nosamu" w:date="2025-07-05T16:44:00Z">
                    <w:rPr/>
                  </w:rPrChange>
                </w:rPr>
                <w:t xml:space="preserve"> boleh </w:t>
              </w:r>
              <w:proofErr w:type="spellStart"/>
              <w:r w:rsidRPr="00F94C65">
                <w:rPr>
                  <w:rFonts w:cstheme="minorHAnsi"/>
                  <w:color w:val="auto"/>
                  <w:szCs w:val="20"/>
                  <w:rPrChange w:id="5049" w:author="Miku Nosamu" w:date="2025-07-05T16:44:00Z">
                    <w:rPr/>
                  </w:rPrChange>
                </w:rPr>
                <w:t>kosong</w:t>
              </w:r>
              <w:proofErr w:type="spellEnd"/>
              <w:r w:rsidRPr="00F94C65">
                <w:rPr>
                  <w:rFonts w:cstheme="minorHAnsi"/>
                  <w:color w:val="auto"/>
                  <w:szCs w:val="20"/>
                  <w:rPrChange w:id="5050" w:author="Miku Nosamu" w:date="2025-07-05T16:44:00Z">
                    <w:rPr/>
                  </w:rPrChange>
                </w:rPr>
                <w:t xml:space="preserve">” </w:t>
              </w:r>
              <w:proofErr w:type="spellStart"/>
              <w:r w:rsidRPr="00F94C65">
                <w:rPr>
                  <w:rFonts w:cstheme="minorHAnsi"/>
                  <w:color w:val="auto"/>
                  <w:szCs w:val="20"/>
                  <w:rPrChange w:id="5051" w:author="Miku Nosamu" w:date="2025-07-05T16:44:00Z">
                    <w:rPr/>
                  </w:rPrChange>
                </w:rPr>
                <w:t>ditampilkan</w:t>
              </w:r>
            </w:ins>
            <w:proofErr w:type="spellEnd"/>
          </w:p>
        </w:tc>
        <w:tc>
          <w:tcPr>
            <w:tcW w:w="3192" w:type="dxa"/>
            <w:vAlign w:val="center"/>
          </w:tcPr>
          <w:p w14:paraId="2BD5056B" w14:textId="77777777" w:rsidR="00B505AF" w:rsidRPr="00F94C65" w:rsidRDefault="00B505AF" w:rsidP="005877C0">
            <w:pPr>
              <w:jc w:val="center"/>
              <w:rPr>
                <w:ins w:id="5052" w:author="Miku Nosamu" w:date="2025-07-05T16:19:00Z"/>
                <w:rFonts w:cstheme="minorHAnsi"/>
                <w:noProof/>
                <w:color w:val="auto"/>
                <w:kern w:val="1"/>
                <w:szCs w:val="20"/>
                <w:lang w:val="id-ID"/>
                <w:rPrChange w:id="5053" w:author="Miku Nosamu" w:date="2025-07-05T16:44:00Z">
                  <w:rPr>
                    <w:ins w:id="5054" w:author="Miku Nosamu" w:date="2025-07-05T16:19:00Z"/>
                    <w:rFonts w:ascii="Arial" w:hAnsi="Arial" w:cs="Arial"/>
                    <w:noProof/>
                    <w:color w:val="auto"/>
                    <w:kern w:val="1"/>
                    <w:szCs w:val="20"/>
                    <w:lang w:val="id-ID"/>
                  </w:rPr>
                </w:rPrChange>
              </w:rPr>
            </w:pPr>
            <w:ins w:id="5055" w:author="Miku Nosamu" w:date="2025-07-05T16:19:00Z">
              <w:r w:rsidRPr="00F94C65">
                <w:rPr>
                  <w:rFonts w:cstheme="minorHAnsi"/>
                  <w:noProof/>
                  <w:color w:val="auto"/>
                  <w:kern w:val="1"/>
                  <w:szCs w:val="20"/>
                  <w:lang w:val="id-ID"/>
                  <w:rPrChange w:id="5056" w:author="Miku Nosamu" w:date="2025-07-05T16:44:00Z">
                    <w:rPr>
                      <w:rFonts w:ascii="Arial" w:hAnsi="Arial" w:cs="Arial"/>
                      <w:noProof/>
                      <w:color w:val="auto"/>
                      <w:kern w:val="1"/>
                      <w:szCs w:val="20"/>
                      <w:lang w:val="id-ID"/>
                    </w:rPr>
                  </w:rPrChange>
                </w:rPr>
                <w:t>Hasil pengamatan sesuai</w:t>
              </w:r>
            </w:ins>
          </w:p>
        </w:tc>
      </w:tr>
    </w:tbl>
    <w:p w14:paraId="3607B365" w14:textId="5FFC2E40" w:rsidR="00B505AF" w:rsidRPr="004873C5" w:rsidRDefault="00B505AF" w:rsidP="00546376">
      <w:pPr>
        <w:rPr>
          <w:ins w:id="5057"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F94C65" w:rsidRPr="00F94C65" w14:paraId="0D1F4B54" w14:textId="77777777" w:rsidTr="005877C0">
        <w:trPr>
          <w:cnfStyle w:val="100000000000" w:firstRow="1" w:lastRow="0" w:firstColumn="0" w:lastColumn="0" w:oddVBand="0" w:evenVBand="0" w:oddHBand="0" w:evenHBand="0" w:firstRowFirstColumn="0" w:firstRowLastColumn="0" w:lastRowFirstColumn="0" w:lastRowLastColumn="0"/>
          <w:ins w:id="5058" w:author="Miku Nosamu" w:date="2025-07-05T16:19:00Z"/>
        </w:trPr>
        <w:tc>
          <w:tcPr>
            <w:tcW w:w="3192" w:type="dxa"/>
            <w:vAlign w:val="center"/>
          </w:tcPr>
          <w:p w14:paraId="2512E219" w14:textId="77777777" w:rsidR="00B505AF" w:rsidRPr="00F94C65" w:rsidRDefault="00B505AF" w:rsidP="005877C0">
            <w:pPr>
              <w:jc w:val="center"/>
              <w:rPr>
                <w:ins w:id="5059" w:author="Miku Nosamu" w:date="2025-07-05T16:19:00Z"/>
                <w:rFonts w:cstheme="minorHAnsi"/>
                <w:noProof/>
                <w:color w:val="auto"/>
                <w:kern w:val="1"/>
                <w:szCs w:val="20"/>
                <w:lang w:val="id-ID"/>
                <w:rPrChange w:id="5060" w:author="Miku Nosamu" w:date="2025-07-05T16:44:00Z">
                  <w:rPr>
                    <w:ins w:id="5061" w:author="Miku Nosamu" w:date="2025-07-05T16:19:00Z"/>
                    <w:rFonts w:ascii="Arial" w:hAnsi="Arial" w:cs="Arial"/>
                    <w:noProof/>
                    <w:color w:val="2C283A" w:themeColor="text2"/>
                    <w:kern w:val="1"/>
                    <w:szCs w:val="20"/>
                    <w:lang w:val="id-ID"/>
                  </w:rPr>
                </w:rPrChange>
              </w:rPr>
            </w:pPr>
            <w:ins w:id="5062" w:author="Miku Nosamu" w:date="2025-07-05T16:19:00Z">
              <w:r w:rsidRPr="00F94C65">
                <w:rPr>
                  <w:rFonts w:cstheme="minorHAnsi"/>
                  <w:noProof/>
                  <w:color w:val="auto"/>
                  <w:kern w:val="1"/>
                  <w:szCs w:val="20"/>
                  <w:lang w:val="id-ID"/>
                  <w:rPrChange w:id="5063" w:author="Miku Nosamu" w:date="2025-07-05T16:44:00Z">
                    <w:rPr>
                      <w:rFonts w:ascii="Arial" w:hAnsi="Arial" w:cs="Arial"/>
                      <w:noProof/>
                      <w:color w:val="2C283A" w:themeColor="text2"/>
                      <w:kern w:val="1"/>
                      <w:szCs w:val="20"/>
                      <w:lang w:val="id-ID"/>
                    </w:rPr>
                  </w:rPrChange>
                </w:rPr>
                <w:t>Identifikasi</w:t>
              </w:r>
            </w:ins>
          </w:p>
        </w:tc>
        <w:tc>
          <w:tcPr>
            <w:tcW w:w="6384" w:type="dxa"/>
            <w:gridSpan w:val="2"/>
            <w:vAlign w:val="center"/>
          </w:tcPr>
          <w:p w14:paraId="607895FF" w14:textId="0221F8A5" w:rsidR="00B505AF" w:rsidRPr="00F94C65" w:rsidRDefault="00B505AF" w:rsidP="005877C0">
            <w:pPr>
              <w:jc w:val="center"/>
              <w:rPr>
                <w:ins w:id="5064" w:author="Miku Nosamu" w:date="2025-07-05T16:19:00Z"/>
                <w:rFonts w:cstheme="minorHAnsi"/>
                <w:noProof/>
                <w:color w:val="auto"/>
                <w:kern w:val="1"/>
                <w:szCs w:val="20"/>
                <w:rPrChange w:id="5065" w:author="Miku Nosamu" w:date="2025-07-05T16:44:00Z">
                  <w:rPr>
                    <w:ins w:id="5066" w:author="Miku Nosamu" w:date="2025-07-05T16:19:00Z"/>
                    <w:rFonts w:ascii="Arial" w:hAnsi="Arial" w:cs="Arial"/>
                    <w:noProof/>
                    <w:color w:val="2C283A" w:themeColor="text2"/>
                    <w:kern w:val="1"/>
                    <w:szCs w:val="20"/>
                    <w:lang w:val="id-ID"/>
                  </w:rPr>
                </w:rPrChange>
              </w:rPr>
            </w:pPr>
            <w:ins w:id="5067" w:author="Miku Nosamu" w:date="2025-07-05T16:19:00Z">
              <w:r w:rsidRPr="00F94C65">
                <w:rPr>
                  <w:rFonts w:cstheme="minorHAnsi"/>
                  <w:noProof/>
                  <w:color w:val="auto"/>
                  <w:kern w:val="1"/>
                  <w:szCs w:val="20"/>
                  <w:lang w:val="id-ID"/>
                  <w:rPrChange w:id="5068" w:author="Miku Nosamu" w:date="2025-07-05T16:44:00Z">
                    <w:rPr>
                      <w:rFonts w:ascii="Arial" w:hAnsi="Arial" w:cs="Arial"/>
                      <w:noProof/>
                      <w:color w:val="2C283A" w:themeColor="text2"/>
                      <w:kern w:val="1"/>
                      <w:szCs w:val="20"/>
                      <w:lang w:val="id-ID"/>
                    </w:rPr>
                  </w:rPrChange>
                </w:rPr>
                <w:t>KU-0</w:t>
              </w:r>
            </w:ins>
            <w:ins w:id="5069" w:author="Miku Nosamu" w:date="2025-07-05T16:41:00Z">
              <w:r w:rsidR="00B4719D" w:rsidRPr="00F94C65">
                <w:rPr>
                  <w:rFonts w:cstheme="minorHAnsi"/>
                  <w:noProof/>
                  <w:color w:val="auto"/>
                  <w:kern w:val="1"/>
                  <w:szCs w:val="20"/>
                  <w:rPrChange w:id="5070" w:author="Miku Nosamu" w:date="2025-07-05T16:44:00Z">
                    <w:rPr>
                      <w:rFonts w:ascii="Arial" w:hAnsi="Arial" w:cs="Arial"/>
                      <w:noProof/>
                      <w:color w:val="2C283A" w:themeColor="text2"/>
                      <w:kern w:val="1"/>
                      <w:szCs w:val="20"/>
                    </w:rPr>
                  </w:rPrChange>
                </w:rPr>
                <w:t>16</w:t>
              </w:r>
            </w:ins>
          </w:p>
        </w:tc>
      </w:tr>
      <w:tr w:rsidR="00F94C65" w:rsidRPr="00F94C65" w14:paraId="67D698EF" w14:textId="77777777" w:rsidTr="005877C0">
        <w:trPr>
          <w:ins w:id="5071" w:author="Miku Nosamu" w:date="2025-07-05T16:19:00Z"/>
        </w:trPr>
        <w:tc>
          <w:tcPr>
            <w:tcW w:w="3192" w:type="dxa"/>
            <w:vAlign w:val="center"/>
          </w:tcPr>
          <w:p w14:paraId="04999A61" w14:textId="77777777" w:rsidR="00B505AF" w:rsidRPr="00F94C65" w:rsidRDefault="00B505AF" w:rsidP="005877C0">
            <w:pPr>
              <w:jc w:val="center"/>
              <w:rPr>
                <w:ins w:id="5072" w:author="Miku Nosamu" w:date="2025-07-05T16:19:00Z"/>
                <w:rFonts w:cstheme="minorHAnsi"/>
                <w:noProof/>
                <w:color w:val="auto"/>
                <w:kern w:val="1"/>
                <w:szCs w:val="20"/>
                <w:lang w:val="id-ID"/>
                <w:rPrChange w:id="5073" w:author="Miku Nosamu" w:date="2025-07-05T16:44:00Z">
                  <w:rPr>
                    <w:ins w:id="5074" w:author="Miku Nosamu" w:date="2025-07-05T16:19:00Z"/>
                    <w:rFonts w:ascii="Arial" w:hAnsi="Arial" w:cs="Arial"/>
                    <w:noProof/>
                    <w:color w:val="auto"/>
                    <w:kern w:val="1"/>
                    <w:szCs w:val="20"/>
                    <w:lang w:val="id-ID"/>
                  </w:rPr>
                </w:rPrChange>
              </w:rPr>
            </w:pPr>
            <w:ins w:id="5075" w:author="Miku Nosamu" w:date="2025-07-05T16:19:00Z">
              <w:r w:rsidRPr="00F94C65">
                <w:rPr>
                  <w:rFonts w:cstheme="minorHAnsi"/>
                  <w:noProof/>
                  <w:color w:val="auto"/>
                  <w:kern w:val="1"/>
                  <w:szCs w:val="20"/>
                  <w:lang w:val="id-ID"/>
                  <w:rPrChange w:id="5076" w:author="Miku Nosamu" w:date="2025-07-05T16:44:00Z">
                    <w:rPr>
                      <w:rFonts w:ascii="Arial" w:hAnsi="Arial" w:cs="Arial"/>
                      <w:noProof/>
                      <w:color w:val="auto"/>
                      <w:kern w:val="1"/>
                      <w:szCs w:val="20"/>
                      <w:lang w:val="id-ID"/>
                    </w:rPr>
                  </w:rPrChange>
                </w:rPr>
                <w:t>Nama Kasus Uji</w:t>
              </w:r>
            </w:ins>
          </w:p>
        </w:tc>
        <w:tc>
          <w:tcPr>
            <w:tcW w:w="6384" w:type="dxa"/>
            <w:gridSpan w:val="2"/>
            <w:vAlign w:val="center"/>
          </w:tcPr>
          <w:p w14:paraId="13C42BF2" w14:textId="00C1EFA0" w:rsidR="00B505AF" w:rsidRPr="00F94C65" w:rsidRDefault="009E799C" w:rsidP="005877C0">
            <w:pPr>
              <w:jc w:val="center"/>
              <w:rPr>
                <w:ins w:id="5077" w:author="Miku Nosamu" w:date="2025-07-05T16:19:00Z"/>
                <w:rFonts w:cstheme="minorHAnsi"/>
                <w:noProof/>
                <w:color w:val="auto"/>
                <w:kern w:val="1"/>
                <w:szCs w:val="20"/>
                <w:lang w:val="id-ID"/>
                <w:rPrChange w:id="5078" w:author="Miku Nosamu" w:date="2025-07-05T16:44:00Z">
                  <w:rPr>
                    <w:ins w:id="5079" w:author="Miku Nosamu" w:date="2025-07-05T16:19:00Z"/>
                    <w:rFonts w:ascii="Arial" w:hAnsi="Arial" w:cs="Arial"/>
                    <w:noProof/>
                    <w:color w:val="auto"/>
                    <w:kern w:val="1"/>
                    <w:szCs w:val="20"/>
                    <w:lang w:val="id-ID"/>
                  </w:rPr>
                </w:rPrChange>
              </w:rPr>
            </w:pPr>
            <w:proofErr w:type="spellStart"/>
            <w:ins w:id="5080" w:author="Miku Nosamu" w:date="2025-07-05T16:39:00Z">
              <w:r w:rsidRPr="00F94C65">
                <w:rPr>
                  <w:rFonts w:cstheme="minorHAnsi"/>
                  <w:color w:val="auto"/>
                  <w:szCs w:val="20"/>
                  <w:rPrChange w:id="5081" w:author="Miku Nosamu" w:date="2025-07-05T16:44:00Z">
                    <w:rPr/>
                  </w:rPrChange>
                </w:rPr>
                <w:t>Pengujian</w:t>
              </w:r>
              <w:proofErr w:type="spellEnd"/>
              <w:r w:rsidRPr="00F94C65">
                <w:rPr>
                  <w:rFonts w:cstheme="minorHAnsi"/>
                  <w:color w:val="auto"/>
                  <w:szCs w:val="20"/>
                  <w:rPrChange w:id="5082" w:author="Miku Nosamu" w:date="2025-07-05T16:44:00Z">
                    <w:rPr/>
                  </w:rPrChange>
                </w:rPr>
                <w:t xml:space="preserve"> Vendor </w:t>
              </w:r>
              <w:proofErr w:type="spellStart"/>
              <w:r w:rsidRPr="00F94C65">
                <w:rPr>
                  <w:rFonts w:cstheme="minorHAnsi"/>
                  <w:color w:val="auto"/>
                  <w:szCs w:val="20"/>
                  <w:rPrChange w:id="5083" w:author="Miku Nosamu" w:date="2025-07-05T16:44:00Z">
                    <w:rPr/>
                  </w:rPrChange>
                </w:rPr>
                <w:t>tambah</w:t>
              </w:r>
              <w:proofErr w:type="spellEnd"/>
              <w:r w:rsidRPr="00F94C65">
                <w:rPr>
                  <w:rFonts w:cstheme="minorHAnsi"/>
                  <w:color w:val="auto"/>
                  <w:szCs w:val="20"/>
                  <w:rPrChange w:id="5084" w:author="Miku Nosamu" w:date="2025-07-05T16:44:00Z">
                    <w:rPr/>
                  </w:rPrChange>
                </w:rPr>
                <w:t xml:space="preserve"> akun dengan email, </w:t>
              </w:r>
              <w:proofErr w:type="spellStart"/>
              <w:r w:rsidRPr="00F94C65">
                <w:rPr>
                  <w:rFonts w:cstheme="minorHAnsi"/>
                  <w:color w:val="auto"/>
                  <w:szCs w:val="20"/>
                  <w:rPrChange w:id="5085" w:author="Miku Nosamu" w:date="2025-07-05T16:44:00Z">
                    <w:rPr/>
                  </w:rPrChange>
                </w:rPr>
                <w:t>nama</w:t>
              </w:r>
              <w:proofErr w:type="spellEnd"/>
              <w:r w:rsidRPr="00F94C65">
                <w:rPr>
                  <w:rFonts w:cstheme="minorHAnsi"/>
                  <w:color w:val="auto"/>
                  <w:szCs w:val="20"/>
                  <w:rPrChange w:id="5086" w:author="Miku Nosamu" w:date="2025-07-05T16:44:00Z">
                    <w:rPr/>
                  </w:rPrChange>
                </w:rPr>
                <w:t xml:space="preserve">, atau password </w:t>
              </w:r>
              <w:proofErr w:type="spellStart"/>
              <w:r w:rsidRPr="00F94C65">
                <w:rPr>
                  <w:rFonts w:cstheme="minorHAnsi"/>
                  <w:color w:val="auto"/>
                  <w:szCs w:val="20"/>
                  <w:rPrChange w:id="5087" w:author="Miku Nosamu" w:date="2025-07-05T16:44:00Z">
                    <w:rPr/>
                  </w:rPrChange>
                </w:rPr>
                <w:t>kosong</w:t>
              </w:r>
            </w:ins>
            <w:proofErr w:type="spellEnd"/>
          </w:p>
        </w:tc>
      </w:tr>
      <w:tr w:rsidR="00F94C65" w:rsidRPr="00F94C65" w14:paraId="176AF273" w14:textId="77777777" w:rsidTr="005877C0">
        <w:trPr>
          <w:ins w:id="5088" w:author="Miku Nosamu" w:date="2025-07-05T16:19:00Z"/>
        </w:trPr>
        <w:tc>
          <w:tcPr>
            <w:tcW w:w="3192" w:type="dxa"/>
            <w:vAlign w:val="center"/>
          </w:tcPr>
          <w:p w14:paraId="2EB6079B" w14:textId="77777777" w:rsidR="00B505AF" w:rsidRPr="00F94C65" w:rsidRDefault="00B505AF" w:rsidP="005877C0">
            <w:pPr>
              <w:jc w:val="center"/>
              <w:rPr>
                <w:ins w:id="5089" w:author="Miku Nosamu" w:date="2025-07-05T16:19:00Z"/>
                <w:rFonts w:cstheme="minorHAnsi"/>
                <w:noProof/>
                <w:color w:val="auto"/>
                <w:kern w:val="1"/>
                <w:szCs w:val="20"/>
                <w:lang w:val="id-ID"/>
                <w:rPrChange w:id="5090" w:author="Miku Nosamu" w:date="2025-07-05T16:44:00Z">
                  <w:rPr>
                    <w:ins w:id="5091" w:author="Miku Nosamu" w:date="2025-07-05T16:19:00Z"/>
                    <w:rFonts w:ascii="Arial" w:hAnsi="Arial" w:cs="Arial"/>
                    <w:noProof/>
                    <w:color w:val="auto"/>
                    <w:kern w:val="1"/>
                    <w:szCs w:val="20"/>
                    <w:lang w:val="id-ID"/>
                  </w:rPr>
                </w:rPrChange>
              </w:rPr>
            </w:pPr>
            <w:ins w:id="5092" w:author="Miku Nosamu" w:date="2025-07-05T16:19:00Z">
              <w:r w:rsidRPr="00F94C65">
                <w:rPr>
                  <w:rFonts w:cstheme="minorHAnsi"/>
                  <w:noProof/>
                  <w:color w:val="auto"/>
                  <w:kern w:val="1"/>
                  <w:szCs w:val="20"/>
                  <w:lang w:val="id-ID"/>
                  <w:rPrChange w:id="5093" w:author="Miku Nosamu" w:date="2025-07-05T16:44:00Z">
                    <w:rPr>
                      <w:rFonts w:ascii="Arial" w:hAnsi="Arial" w:cs="Arial"/>
                      <w:noProof/>
                      <w:color w:val="auto"/>
                      <w:kern w:val="1"/>
                      <w:szCs w:val="20"/>
                      <w:lang w:val="id-ID"/>
                    </w:rPr>
                  </w:rPrChange>
                </w:rPr>
                <w:t>Deskripsi</w:t>
              </w:r>
            </w:ins>
          </w:p>
        </w:tc>
        <w:tc>
          <w:tcPr>
            <w:tcW w:w="6384" w:type="dxa"/>
            <w:gridSpan w:val="2"/>
            <w:vAlign w:val="center"/>
          </w:tcPr>
          <w:p w14:paraId="184E85AD" w14:textId="045E6190" w:rsidR="00B505AF" w:rsidRPr="00F94C65" w:rsidRDefault="009E799C" w:rsidP="005877C0">
            <w:pPr>
              <w:jc w:val="center"/>
              <w:rPr>
                <w:ins w:id="5094" w:author="Miku Nosamu" w:date="2025-07-05T16:19:00Z"/>
                <w:rFonts w:cstheme="minorHAnsi"/>
                <w:noProof/>
                <w:color w:val="auto"/>
                <w:kern w:val="1"/>
                <w:szCs w:val="20"/>
                <w:lang w:val="id-ID"/>
                <w:rPrChange w:id="5095" w:author="Miku Nosamu" w:date="2025-07-05T16:44:00Z">
                  <w:rPr>
                    <w:ins w:id="5096" w:author="Miku Nosamu" w:date="2025-07-05T16:19:00Z"/>
                    <w:rFonts w:ascii="Arial" w:hAnsi="Arial" w:cs="Arial"/>
                    <w:noProof/>
                    <w:color w:val="auto"/>
                    <w:kern w:val="1"/>
                    <w:szCs w:val="20"/>
                    <w:lang w:val="id-ID"/>
                  </w:rPr>
                </w:rPrChange>
              </w:rPr>
            </w:pPr>
            <w:proofErr w:type="spellStart"/>
            <w:ins w:id="5097" w:author="Miku Nosamu" w:date="2025-07-05T16:39:00Z">
              <w:r w:rsidRPr="00F94C65">
                <w:rPr>
                  <w:rFonts w:cstheme="minorHAnsi"/>
                  <w:color w:val="auto"/>
                  <w:szCs w:val="20"/>
                  <w:rPrChange w:id="5098" w:author="Miku Nosamu" w:date="2025-07-05T16:44:00Z">
                    <w:rPr/>
                  </w:rPrChange>
                </w:rPr>
                <w:t>Validasi</w:t>
              </w:r>
              <w:proofErr w:type="spellEnd"/>
              <w:r w:rsidRPr="00F94C65">
                <w:rPr>
                  <w:rFonts w:cstheme="minorHAnsi"/>
                  <w:color w:val="auto"/>
                  <w:szCs w:val="20"/>
                  <w:rPrChange w:id="5099" w:author="Miku Nosamu" w:date="2025-07-05T16:44:00Z">
                    <w:rPr/>
                  </w:rPrChange>
                </w:rPr>
                <w:t xml:space="preserve"> </w:t>
              </w:r>
              <w:proofErr w:type="spellStart"/>
              <w:r w:rsidRPr="00F94C65">
                <w:rPr>
                  <w:rFonts w:cstheme="minorHAnsi"/>
                  <w:color w:val="auto"/>
                  <w:szCs w:val="20"/>
                  <w:rPrChange w:id="5100" w:author="Miku Nosamu" w:date="2025-07-05T16:44:00Z">
                    <w:rPr/>
                  </w:rPrChange>
                </w:rPr>
                <w:t>seluruh</w:t>
              </w:r>
              <w:proofErr w:type="spellEnd"/>
              <w:r w:rsidRPr="00F94C65">
                <w:rPr>
                  <w:rFonts w:cstheme="minorHAnsi"/>
                  <w:color w:val="auto"/>
                  <w:szCs w:val="20"/>
                  <w:rPrChange w:id="5101" w:author="Miku Nosamu" w:date="2025-07-05T16:44:00Z">
                    <w:rPr/>
                  </w:rPrChange>
                </w:rPr>
                <w:t xml:space="preserve"> field </w:t>
              </w:r>
              <w:proofErr w:type="spellStart"/>
              <w:r w:rsidRPr="00F94C65">
                <w:rPr>
                  <w:rFonts w:cstheme="minorHAnsi"/>
                  <w:color w:val="auto"/>
                  <w:szCs w:val="20"/>
                  <w:rPrChange w:id="5102" w:author="Miku Nosamu" w:date="2025-07-05T16:44:00Z">
                    <w:rPr/>
                  </w:rPrChange>
                </w:rPr>
                <w:t>wajib</w:t>
              </w:r>
              <w:proofErr w:type="spellEnd"/>
              <w:r w:rsidRPr="00F94C65">
                <w:rPr>
                  <w:rFonts w:cstheme="minorHAnsi"/>
                  <w:color w:val="auto"/>
                  <w:szCs w:val="20"/>
                  <w:rPrChange w:id="5103" w:author="Miku Nosamu" w:date="2025-07-05T16:44:00Z">
                    <w:rPr/>
                  </w:rPrChange>
                </w:rPr>
                <w:t xml:space="preserve"> </w:t>
              </w:r>
              <w:proofErr w:type="spellStart"/>
              <w:r w:rsidRPr="00F94C65">
                <w:rPr>
                  <w:rFonts w:cstheme="minorHAnsi"/>
                  <w:color w:val="auto"/>
                  <w:szCs w:val="20"/>
                  <w:rPrChange w:id="5104" w:author="Miku Nosamu" w:date="2025-07-05T16:44:00Z">
                    <w:rPr/>
                  </w:rPrChange>
                </w:rPr>
                <w:t>isi</w:t>
              </w:r>
            </w:ins>
            <w:proofErr w:type="spellEnd"/>
          </w:p>
        </w:tc>
      </w:tr>
      <w:tr w:rsidR="00F94C65" w:rsidRPr="00F94C65" w14:paraId="54AE7D43" w14:textId="77777777" w:rsidTr="005877C0">
        <w:trPr>
          <w:ins w:id="5105" w:author="Miku Nosamu" w:date="2025-07-05T16:19:00Z"/>
        </w:trPr>
        <w:tc>
          <w:tcPr>
            <w:tcW w:w="3192" w:type="dxa"/>
            <w:vAlign w:val="center"/>
          </w:tcPr>
          <w:p w14:paraId="7CE3ECE2" w14:textId="77777777" w:rsidR="00B505AF" w:rsidRPr="00F94C65" w:rsidRDefault="00B505AF" w:rsidP="005877C0">
            <w:pPr>
              <w:jc w:val="center"/>
              <w:rPr>
                <w:ins w:id="5106" w:author="Miku Nosamu" w:date="2025-07-05T16:19:00Z"/>
                <w:rFonts w:cstheme="minorHAnsi"/>
                <w:noProof/>
                <w:color w:val="auto"/>
                <w:kern w:val="1"/>
                <w:szCs w:val="20"/>
                <w:lang w:val="id-ID"/>
                <w:rPrChange w:id="5107" w:author="Miku Nosamu" w:date="2025-07-05T16:44:00Z">
                  <w:rPr>
                    <w:ins w:id="5108" w:author="Miku Nosamu" w:date="2025-07-05T16:19:00Z"/>
                    <w:rFonts w:ascii="Arial" w:hAnsi="Arial" w:cs="Arial"/>
                    <w:noProof/>
                    <w:color w:val="auto"/>
                    <w:kern w:val="1"/>
                    <w:szCs w:val="20"/>
                    <w:lang w:val="id-ID"/>
                  </w:rPr>
                </w:rPrChange>
              </w:rPr>
            </w:pPr>
            <w:ins w:id="5109" w:author="Miku Nosamu" w:date="2025-07-05T16:19:00Z">
              <w:r w:rsidRPr="00F94C65">
                <w:rPr>
                  <w:rFonts w:cstheme="minorHAnsi"/>
                  <w:noProof/>
                  <w:color w:val="auto"/>
                  <w:kern w:val="1"/>
                  <w:szCs w:val="20"/>
                  <w:lang w:val="id-ID"/>
                  <w:rPrChange w:id="5110" w:author="Miku Nosamu" w:date="2025-07-05T16:44:00Z">
                    <w:rPr>
                      <w:rFonts w:ascii="Arial" w:hAnsi="Arial" w:cs="Arial"/>
                      <w:noProof/>
                      <w:color w:val="auto"/>
                      <w:kern w:val="1"/>
                      <w:szCs w:val="20"/>
                      <w:lang w:val="id-ID"/>
                    </w:rPr>
                  </w:rPrChange>
                </w:rPr>
                <w:t>Kondisi Awal</w:t>
              </w:r>
            </w:ins>
          </w:p>
        </w:tc>
        <w:tc>
          <w:tcPr>
            <w:tcW w:w="6384" w:type="dxa"/>
            <w:gridSpan w:val="2"/>
            <w:vAlign w:val="center"/>
          </w:tcPr>
          <w:p w14:paraId="4F038267" w14:textId="307D3C3C" w:rsidR="00B505AF" w:rsidRPr="00F94C65" w:rsidRDefault="009E799C" w:rsidP="005877C0">
            <w:pPr>
              <w:jc w:val="center"/>
              <w:rPr>
                <w:ins w:id="5111" w:author="Miku Nosamu" w:date="2025-07-05T16:19:00Z"/>
                <w:rFonts w:cstheme="minorHAnsi"/>
                <w:noProof/>
                <w:color w:val="auto"/>
                <w:kern w:val="1"/>
                <w:szCs w:val="20"/>
                <w:lang w:val="id-ID"/>
                <w:rPrChange w:id="5112" w:author="Miku Nosamu" w:date="2025-07-05T16:44:00Z">
                  <w:rPr>
                    <w:ins w:id="5113" w:author="Miku Nosamu" w:date="2025-07-05T16:19:00Z"/>
                    <w:rFonts w:ascii="Arial" w:hAnsi="Arial" w:cs="Arial"/>
                    <w:noProof/>
                    <w:color w:val="auto"/>
                    <w:kern w:val="1"/>
                    <w:szCs w:val="20"/>
                    <w:lang w:val="id-ID"/>
                  </w:rPr>
                </w:rPrChange>
              </w:rPr>
            </w:pPr>
            <w:ins w:id="5114" w:author="Miku Nosamu" w:date="2025-07-05T16:39:00Z">
              <w:r w:rsidRPr="00F94C65">
                <w:rPr>
                  <w:rFonts w:cstheme="minorHAnsi"/>
                  <w:color w:val="auto"/>
                  <w:szCs w:val="20"/>
                  <w:rPrChange w:id="5115" w:author="Miku Nosamu" w:date="2025-07-05T16:44:00Z">
                    <w:rPr/>
                  </w:rPrChange>
                </w:rPr>
                <w:t>Vendor login</w:t>
              </w:r>
            </w:ins>
          </w:p>
        </w:tc>
      </w:tr>
      <w:tr w:rsidR="00F94C65" w:rsidRPr="00F94C65" w14:paraId="13AE4BAC" w14:textId="77777777" w:rsidTr="005877C0">
        <w:trPr>
          <w:ins w:id="5116" w:author="Miku Nosamu" w:date="2025-07-05T16:19:00Z"/>
        </w:trPr>
        <w:tc>
          <w:tcPr>
            <w:tcW w:w="3192" w:type="dxa"/>
            <w:vAlign w:val="center"/>
          </w:tcPr>
          <w:p w14:paraId="450856FF" w14:textId="77777777" w:rsidR="00B505AF" w:rsidRPr="00F94C65" w:rsidRDefault="00B505AF" w:rsidP="005877C0">
            <w:pPr>
              <w:jc w:val="center"/>
              <w:rPr>
                <w:ins w:id="5117" w:author="Miku Nosamu" w:date="2025-07-05T16:19:00Z"/>
                <w:rFonts w:cstheme="minorHAnsi"/>
                <w:noProof/>
                <w:color w:val="auto"/>
                <w:kern w:val="1"/>
                <w:szCs w:val="20"/>
                <w:lang w:val="id-ID"/>
                <w:rPrChange w:id="5118" w:author="Miku Nosamu" w:date="2025-07-05T16:44:00Z">
                  <w:rPr>
                    <w:ins w:id="5119" w:author="Miku Nosamu" w:date="2025-07-05T16:19:00Z"/>
                    <w:rFonts w:ascii="Arial" w:hAnsi="Arial" w:cs="Arial"/>
                    <w:noProof/>
                    <w:color w:val="auto"/>
                    <w:kern w:val="1"/>
                    <w:szCs w:val="20"/>
                    <w:lang w:val="id-ID"/>
                  </w:rPr>
                </w:rPrChange>
              </w:rPr>
            </w:pPr>
            <w:ins w:id="5120" w:author="Miku Nosamu" w:date="2025-07-05T16:19:00Z">
              <w:r w:rsidRPr="00F94C65">
                <w:rPr>
                  <w:rFonts w:cstheme="minorHAnsi"/>
                  <w:noProof/>
                  <w:color w:val="auto"/>
                  <w:kern w:val="1"/>
                  <w:szCs w:val="20"/>
                  <w:lang w:val="id-ID"/>
                  <w:rPrChange w:id="5121" w:author="Miku Nosamu" w:date="2025-07-05T16:44:00Z">
                    <w:rPr>
                      <w:rFonts w:ascii="Arial" w:hAnsi="Arial" w:cs="Arial"/>
                      <w:noProof/>
                      <w:color w:val="auto"/>
                      <w:kern w:val="1"/>
                      <w:szCs w:val="20"/>
                      <w:lang w:val="id-ID"/>
                    </w:rPr>
                  </w:rPrChange>
                </w:rPr>
                <w:t>Tanggal Pengujian</w:t>
              </w:r>
            </w:ins>
          </w:p>
        </w:tc>
        <w:tc>
          <w:tcPr>
            <w:tcW w:w="6384" w:type="dxa"/>
            <w:gridSpan w:val="2"/>
            <w:vAlign w:val="center"/>
          </w:tcPr>
          <w:p w14:paraId="6BFE3E70" w14:textId="77777777" w:rsidR="00B505AF" w:rsidRPr="00F94C65" w:rsidRDefault="00B505AF" w:rsidP="005877C0">
            <w:pPr>
              <w:jc w:val="center"/>
              <w:rPr>
                <w:ins w:id="5122" w:author="Miku Nosamu" w:date="2025-07-05T16:19:00Z"/>
                <w:rFonts w:cstheme="minorHAnsi"/>
                <w:noProof/>
                <w:color w:val="auto"/>
                <w:kern w:val="1"/>
                <w:szCs w:val="20"/>
                <w:rPrChange w:id="5123" w:author="Miku Nosamu" w:date="2025-07-05T16:44:00Z">
                  <w:rPr>
                    <w:ins w:id="5124" w:author="Miku Nosamu" w:date="2025-07-05T16:19:00Z"/>
                    <w:rFonts w:ascii="Arial" w:hAnsi="Arial" w:cs="Arial"/>
                    <w:noProof/>
                    <w:color w:val="auto"/>
                    <w:kern w:val="1"/>
                    <w:szCs w:val="20"/>
                  </w:rPr>
                </w:rPrChange>
              </w:rPr>
            </w:pPr>
            <w:ins w:id="5125" w:author="Miku Nosamu" w:date="2025-07-05T16:19:00Z">
              <w:r w:rsidRPr="00F94C65">
                <w:rPr>
                  <w:rFonts w:cstheme="minorHAnsi"/>
                  <w:noProof/>
                  <w:color w:val="auto"/>
                  <w:kern w:val="1"/>
                  <w:szCs w:val="20"/>
                  <w:rPrChange w:id="5126" w:author="Miku Nosamu" w:date="2025-07-05T16:44:00Z">
                    <w:rPr>
                      <w:rFonts w:ascii="Arial" w:hAnsi="Arial" w:cs="Arial"/>
                      <w:noProof/>
                      <w:color w:val="auto"/>
                      <w:kern w:val="1"/>
                      <w:szCs w:val="20"/>
                    </w:rPr>
                  </w:rPrChange>
                </w:rPr>
                <w:t>9 Juli 2025</w:t>
              </w:r>
            </w:ins>
          </w:p>
        </w:tc>
      </w:tr>
      <w:tr w:rsidR="00F94C65" w:rsidRPr="00F94C65" w14:paraId="0E516D56" w14:textId="77777777" w:rsidTr="005877C0">
        <w:trPr>
          <w:ins w:id="5127" w:author="Miku Nosamu" w:date="2025-07-05T16:19:00Z"/>
        </w:trPr>
        <w:tc>
          <w:tcPr>
            <w:tcW w:w="3192" w:type="dxa"/>
            <w:vAlign w:val="center"/>
          </w:tcPr>
          <w:p w14:paraId="2099B810" w14:textId="77777777" w:rsidR="00B505AF" w:rsidRPr="00F94C65" w:rsidRDefault="00B505AF" w:rsidP="005877C0">
            <w:pPr>
              <w:jc w:val="center"/>
              <w:rPr>
                <w:ins w:id="5128" w:author="Miku Nosamu" w:date="2025-07-05T16:19:00Z"/>
                <w:rFonts w:cstheme="minorHAnsi"/>
                <w:noProof/>
                <w:color w:val="auto"/>
                <w:kern w:val="1"/>
                <w:szCs w:val="20"/>
                <w:lang w:val="id-ID"/>
                <w:rPrChange w:id="5129" w:author="Miku Nosamu" w:date="2025-07-05T16:44:00Z">
                  <w:rPr>
                    <w:ins w:id="5130" w:author="Miku Nosamu" w:date="2025-07-05T16:19:00Z"/>
                    <w:rFonts w:ascii="Arial" w:hAnsi="Arial" w:cs="Arial"/>
                    <w:noProof/>
                    <w:color w:val="auto"/>
                    <w:kern w:val="1"/>
                    <w:szCs w:val="20"/>
                    <w:lang w:val="id-ID"/>
                  </w:rPr>
                </w:rPrChange>
              </w:rPr>
            </w:pPr>
            <w:ins w:id="5131" w:author="Miku Nosamu" w:date="2025-07-05T16:19:00Z">
              <w:r w:rsidRPr="00F94C65">
                <w:rPr>
                  <w:rFonts w:cstheme="minorHAnsi"/>
                  <w:noProof/>
                  <w:color w:val="auto"/>
                  <w:kern w:val="1"/>
                  <w:szCs w:val="20"/>
                  <w:lang w:val="id-ID"/>
                  <w:rPrChange w:id="5132" w:author="Miku Nosamu" w:date="2025-07-05T16:44:00Z">
                    <w:rPr>
                      <w:rFonts w:ascii="Arial" w:hAnsi="Arial" w:cs="Arial"/>
                      <w:noProof/>
                      <w:color w:val="auto"/>
                      <w:kern w:val="1"/>
                      <w:szCs w:val="20"/>
                      <w:lang w:val="id-ID"/>
                    </w:rPr>
                  </w:rPrChange>
                </w:rPr>
                <w:t>Penguji</w:t>
              </w:r>
            </w:ins>
          </w:p>
        </w:tc>
        <w:tc>
          <w:tcPr>
            <w:tcW w:w="6384" w:type="dxa"/>
            <w:gridSpan w:val="2"/>
            <w:vAlign w:val="center"/>
          </w:tcPr>
          <w:p w14:paraId="44370897" w14:textId="77777777" w:rsidR="00B505AF" w:rsidRPr="00F94C65" w:rsidRDefault="00B505AF" w:rsidP="005877C0">
            <w:pPr>
              <w:jc w:val="center"/>
              <w:rPr>
                <w:ins w:id="5133" w:author="Miku Nosamu" w:date="2025-07-05T16:19:00Z"/>
                <w:rFonts w:cstheme="minorHAnsi"/>
                <w:noProof/>
                <w:color w:val="auto"/>
                <w:kern w:val="1"/>
                <w:szCs w:val="20"/>
                <w:lang w:val="id-ID"/>
                <w:rPrChange w:id="5134" w:author="Miku Nosamu" w:date="2025-07-05T16:44:00Z">
                  <w:rPr>
                    <w:ins w:id="5135" w:author="Miku Nosamu" w:date="2025-07-05T16:19:00Z"/>
                    <w:rFonts w:ascii="Arial" w:hAnsi="Arial" w:cs="Arial"/>
                    <w:noProof/>
                    <w:color w:val="auto"/>
                    <w:kern w:val="1"/>
                    <w:szCs w:val="20"/>
                    <w:lang w:val="id-ID"/>
                  </w:rPr>
                </w:rPrChange>
              </w:rPr>
            </w:pPr>
            <w:ins w:id="5136" w:author="Miku Nosamu" w:date="2025-07-05T16:19:00Z">
              <w:r w:rsidRPr="00F94C65">
                <w:rPr>
                  <w:rFonts w:cstheme="minorHAnsi"/>
                  <w:noProof/>
                  <w:color w:val="auto"/>
                  <w:kern w:val="1"/>
                  <w:szCs w:val="20"/>
                  <w:rPrChange w:id="5137" w:author="Miku Nosamu" w:date="2025-07-05T16:44:00Z">
                    <w:rPr>
                      <w:rFonts w:ascii="Arial" w:hAnsi="Arial" w:cs="Arial"/>
                      <w:noProof/>
                      <w:color w:val="auto"/>
                      <w:kern w:val="1"/>
                      <w:szCs w:val="20"/>
                    </w:rPr>
                  </w:rPrChange>
                </w:rPr>
                <w:t>Lucky Abdillah</w:t>
              </w:r>
            </w:ins>
          </w:p>
        </w:tc>
      </w:tr>
      <w:tr w:rsidR="00F94C65" w:rsidRPr="00F94C65" w14:paraId="7175311A" w14:textId="77777777" w:rsidTr="005877C0">
        <w:trPr>
          <w:ins w:id="5138" w:author="Miku Nosamu" w:date="2025-07-05T16:19:00Z"/>
        </w:trPr>
        <w:tc>
          <w:tcPr>
            <w:tcW w:w="9576" w:type="dxa"/>
            <w:gridSpan w:val="3"/>
            <w:vAlign w:val="center"/>
          </w:tcPr>
          <w:p w14:paraId="64DC45F8" w14:textId="77777777" w:rsidR="00B505AF" w:rsidRPr="00F94C65" w:rsidRDefault="00B505AF" w:rsidP="005877C0">
            <w:pPr>
              <w:jc w:val="center"/>
              <w:rPr>
                <w:ins w:id="5139" w:author="Miku Nosamu" w:date="2025-07-05T16:19:00Z"/>
                <w:rFonts w:cstheme="minorHAnsi"/>
                <w:noProof/>
                <w:color w:val="auto"/>
                <w:kern w:val="1"/>
                <w:szCs w:val="20"/>
                <w:lang w:val="id-ID"/>
                <w:rPrChange w:id="5140" w:author="Miku Nosamu" w:date="2025-07-05T16:44:00Z">
                  <w:rPr>
                    <w:ins w:id="5141" w:author="Miku Nosamu" w:date="2025-07-05T16:19:00Z"/>
                    <w:rFonts w:ascii="Arial" w:hAnsi="Arial" w:cs="Arial"/>
                    <w:noProof/>
                    <w:color w:val="auto"/>
                    <w:kern w:val="1"/>
                    <w:szCs w:val="20"/>
                    <w:lang w:val="id-ID"/>
                  </w:rPr>
                </w:rPrChange>
              </w:rPr>
            </w:pPr>
            <w:ins w:id="5142" w:author="Miku Nosamu" w:date="2025-07-05T16:19:00Z">
              <w:r w:rsidRPr="00F94C65">
                <w:rPr>
                  <w:rFonts w:cstheme="minorHAnsi"/>
                  <w:noProof/>
                  <w:color w:val="auto"/>
                  <w:kern w:val="1"/>
                  <w:szCs w:val="20"/>
                  <w:lang w:val="id-ID"/>
                  <w:rPrChange w:id="5143" w:author="Miku Nosamu" w:date="2025-07-05T16:44:00Z">
                    <w:rPr>
                      <w:rFonts w:ascii="Arial" w:hAnsi="Arial" w:cs="Arial"/>
                      <w:noProof/>
                      <w:color w:val="auto"/>
                      <w:kern w:val="1"/>
                      <w:szCs w:val="20"/>
                      <w:lang w:val="id-ID"/>
                    </w:rPr>
                  </w:rPrChange>
                </w:rPr>
                <w:t>Skenario</w:t>
              </w:r>
            </w:ins>
          </w:p>
        </w:tc>
      </w:tr>
      <w:tr w:rsidR="00F94C65" w:rsidRPr="00F94C65" w14:paraId="727FB557" w14:textId="77777777" w:rsidTr="005877C0">
        <w:trPr>
          <w:ins w:id="5144" w:author="Miku Nosamu" w:date="2025-07-05T16:19:00Z"/>
        </w:trPr>
        <w:tc>
          <w:tcPr>
            <w:tcW w:w="9576" w:type="dxa"/>
            <w:gridSpan w:val="3"/>
            <w:vAlign w:val="center"/>
          </w:tcPr>
          <w:p w14:paraId="2F8A02D0" w14:textId="17D45D22" w:rsidR="009E799C" w:rsidRPr="00F94C65" w:rsidRDefault="009E799C">
            <w:pPr>
              <w:pStyle w:val="NormalWeb"/>
              <w:numPr>
                <w:ilvl w:val="0"/>
                <w:numId w:val="84"/>
              </w:numPr>
              <w:spacing w:before="0" w:beforeAutospacing="0" w:after="0" w:afterAutospacing="0" w:line="360" w:lineRule="auto"/>
              <w:rPr>
                <w:ins w:id="5145" w:author="Miku Nosamu" w:date="2025-07-05T16:39:00Z"/>
                <w:rFonts w:asciiTheme="minorHAnsi" w:hAnsiTheme="minorHAnsi" w:cstheme="minorHAnsi"/>
                <w:sz w:val="20"/>
                <w:szCs w:val="20"/>
                <w:rPrChange w:id="5146" w:author="Miku Nosamu" w:date="2025-07-05T16:44:00Z">
                  <w:rPr>
                    <w:ins w:id="5147" w:author="Miku Nosamu" w:date="2025-07-05T16:39:00Z"/>
                  </w:rPr>
                </w:rPrChange>
              </w:rPr>
              <w:pPrChange w:id="5148" w:author="Miku Nosamu" w:date="2025-07-05T16:46:00Z">
                <w:pPr>
                  <w:pStyle w:val="NormalWeb"/>
                </w:pPr>
              </w:pPrChange>
            </w:pPr>
            <w:proofErr w:type="spellStart"/>
            <w:ins w:id="5149" w:author="Miku Nosamu" w:date="2025-07-05T16:39:00Z">
              <w:r w:rsidRPr="00F94C65">
                <w:rPr>
                  <w:rFonts w:asciiTheme="minorHAnsi" w:hAnsiTheme="minorHAnsi" w:cstheme="minorHAnsi"/>
                  <w:sz w:val="20"/>
                  <w:szCs w:val="20"/>
                  <w:rPrChange w:id="5150" w:author="Miku Nosamu" w:date="2025-07-05T16:44:00Z">
                    <w:rPr/>
                  </w:rPrChange>
                </w:rPr>
                <w:t>Tambah</w:t>
              </w:r>
              <w:proofErr w:type="spellEnd"/>
              <w:r w:rsidRPr="00F94C65">
                <w:rPr>
                  <w:rFonts w:asciiTheme="minorHAnsi" w:hAnsiTheme="minorHAnsi" w:cstheme="minorHAnsi"/>
                  <w:sz w:val="20"/>
                  <w:szCs w:val="20"/>
                  <w:rPrChange w:id="5151" w:author="Miku Nosamu" w:date="2025-07-05T16:44:00Z">
                    <w:rPr/>
                  </w:rPrChange>
                </w:rPr>
                <w:t xml:space="preserve"> </w:t>
              </w:r>
              <w:proofErr w:type="spellStart"/>
              <w:r w:rsidRPr="00F94C65">
                <w:rPr>
                  <w:rFonts w:asciiTheme="minorHAnsi" w:hAnsiTheme="minorHAnsi" w:cstheme="minorHAnsi"/>
                  <w:sz w:val="20"/>
                  <w:szCs w:val="20"/>
                  <w:rPrChange w:id="5152" w:author="Miku Nosamu" w:date="2025-07-05T16:44:00Z">
                    <w:rPr/>
                  </w:rPrChange>
                </w:rPr>
                <w:t>akun</w:t>
              </w:r>
              <w:proofErr w:type="spellEnd"/>
              <w:r w:rsidRPr="00F94C65">
                <w:rPr>
                  <w:rFonts w:asciiTheme="minorHAnsi" w:hAnsiTheme="minorHAnsi" w:cstheme="minorHAnsi"/>
                  <w:sz w:val="20"/>
                  <w:szCs w:val="20"/>
                  <w:rPrChange w:id="5153" w:author="Miku Nosamu" w:date="2025-07-05T16:44:00Z">
                    <w:rPr/>
                  </w:rPrChange>
                </w:rPr>
                <w:t xml:space="preserve"> </w:t>
              </w:r>
              <w:proofErr w:type="spellStart"/>
              <w:r w:rsidRPr="00F94C65">
                <w:rPr>
                  <w:rFonts w:asciiTheme="minorHAnsi" w:hAnsiTheme="minorHAnsi" w:cstheme="minorHAnsi"/>
                  <w:sz w:val="20"/>
                  <w:szCs w:val="20"/>
                  <w:rPrChange w:id="5154" w:author="Miku Nosamu" w:date="2025-07-05T16:44:00Z">
                    <w:rPr/>
                  </w:rPrChange>
                </w:rPr>
                <w:t>dengan</w:t>
              </w:r>
              <w:proofErr w:type="spellEnd"/>
              <w:r w:rsidRPr="00F94C65">
                <w:rPr>
                  <w:rFonts w:asciiTheme="minorHAnsi" w:hAnsiTheme="minorHAnsi" w:cstheme="minorHAnsi"/>
                  <w:sz w:val="20"/>
                  <w:szCs w:val="20"/>
                  <w:rPrChange w:id="5155" w:author="Miku Nosamu" w:date="2025-07-05T16:44:00Z">
                    <w:rPr/>
                  </w:rPrChange>
                </w:rPr>
                <w:t xml:space="preserve"> salah </w:t>
              </w:r>
              <w:proofErr w:type="spellStart"/>
              <w:r w:rsidRPr="00F94C65">
                <w:rPr>
                  <w:rFonts w:asciiTheme="minorHAnsi" w:hAnsiTheme="minorHAnsi" w:cstheme="minorHAnsi"/>
                  <w:sz w:val="20"/>
                  <w:szCs w:val="20"/>
                  <w:rPrChange w:id="5156" w:author="Miku Nosamu" w:date="2025-07-05T16:44:00Z">
                    <w:rPr/>
                  </w:rPrChange>
                </w:rPr>
                <w:t>satu</w:t>
              </w:r>
              <w:proofErr w:type="spellEnd"/>
              <w:r w:rsidRPr="00F94C65">
                <w:rPr>
                  <w:rFonts w:asciiTheme="minorHAnsi" w:hAnsiTheme="minorHAnsi" w:cstheme="minorHAnsi"/>
                  <w:sz w:val="20"/>
                  <w:szCs w:val="20"/>
                  <w:rPrChange w:id="5157" w:author="Miku Nosamu" w:date="2025-07-05T16:44:00Z">
                    <w:rPr/>
                  </w:rPrChange>
                </w:rPr>
                <w:t xml:space="preserve"> field </w:t>
              </w:r>
              <w:proofErr w:type="spellStart"/>
              <w:r w:rsidRPr="00F94C65">
                <w:rPr>
                  <w:rFonts w:asciiTheme="minorHAnsi" w:hAnsiTheme="minorHAnsi" w:cstheme="minorHAnsi"/>
                  <w:sz w:val="20"/>
                  <w:szCs w:val="20"/>
                  <w:rPrChange w:id="5158" w:author="Miku Nosamu" w:date="2025-07-05T16:44:00Z">
                    <w:rPr/>
                  </w:rPrChange>
                </w:rPr>
                <w:t>kosong</w:t>
              </w:r>
              <w:proofErr w:type="spellEnd"/>
            </w:ins>
          </w:p>
          <w:p w14:paraId="52E9E840" w14:textId="2A1588D4" w:rsidR="00B505AF" w:rsidRPr="00F94C65" w:rsidRDefault="009E799C">
            <w:pPr>
              <w:pStyle w:val="NormalWeb"/>
              <w:numPr>
                <w:ilvl w:val="0"/>
                <w:numId w:val="84"/>
              </w:numPr>
              <w:spacing w:before="0" w:beforeAutospacing="0" w:after="0" w:afterAutospacing="0" w:line="360" w:lineRule="auto"/>
              <w:rPr>
                <w:ins w:id="5159" w:author="Miku Nosamu" w:date="2025-07-05T16:19:00Z"/>
                <w:rFonts w:asciiTheme="minorHAnsi" w:hAnsiTheme="minorHAnsi" w:cstheme="minorHAnsi"/>
                <w:szCs w:val="20"/>
                <w:rPrChange w:id="5160" w:author="Miku Nosamu" w:date="2025-07-05T16:46:00Z">
                  <w:rPr>
                    <w:ins w:id="5161" w:author="Miku Nosamu" w:date="2025-07-05T16:19:00Z"/>
                    <w:rFonts w:ascii="Arial" w:hAnsi="Arial" w:cs="Arial"/>
                    <w:noProof/>
                    <w:color w:val="auto"/>
                    <w:kern w:val="1"/>
                    <w:szCs w:val="20"/>
                    <w:lang w:val="id-ID"/>
                  </w:rPr>
                </w:rPrChange>
              </w:rPr>
              <w:pPrChange w:id="5162" w:author="Miku Nosamu" w:date="2025-07-05T16:46:00Z">
                <w:pPr>
                  <w:pStyle w:val="ListParagraph"/>
                  <w:numPr>
                    <w:numId w:val="54"/>
                  </w:numPr>
                  <w:spacing w:before="0" w:after="0" w:line="360" w:lineRule="auto"/>
                  <w:ind w:hanging="360"/>
                  <w:jc w:val="left"/>
                </w:pPr>
              </w:pPrChange>
            </w:pPr>
            <w:proofErr w:type="spellStart"/>
            <w:ins w:id="5163" w:author="Miku Nosamu" w:date="2025-07-05T16:39:00Z">
              <w:r w:rsidRPr="00F94C65">
                <w:rPr>
                  <w:rFonts w:asciiTheme="minorHAnsi" w:hAnsiTheme="minorHAnsi" w:cstheme="minorHAnsi"/>
                  <w:sz w:val="20"/>
                  <w:szCs w:val="20"/>
                  <w:rPrChange w:id="5164" w:author="Miku Nosamu" w:date="2025-07-05T16:44:00Z">
                    <w:rPr/>
                  </w:rPrChange>
                </w:rPr>
                <w:lastRenderedPageBreak/>
                <w:t>Klik</w:t>
              </w:r>
              <w:proofErr w:type="spellEnd"/>
              <w:r w:rsidRPr="00F94C65">
                <w:rPr>
                  <w:rFonts w:asciiTheme="minorHAnsi" w:hAnsiTheme="minorHAnsi" w:cstheme="minorHAnsi"/>
                  <w:sz w:val="20"/>
                  <w:szCs w:val="20"/>
                  <w:rPrChange w:id="5165" w:author="Miku Nosamu" w:date="2025-07-05T16:44:00Z">
                    <w:rPr/>
                  </w:rPrChange>
                </w:rPr>
                <w:t xml:space="preserve"> “Simpan”</w:t>
              </w:r>
            </w:ins>
          </w:p>
        </w:tc>
      </w:tr>
      <w:tr w:rsidR="00F94C65" w:rsidRPr="00F94C65" w14:paraId="09089B07" w14:textId="77777777" w:rsidTr="005877C0">
        <w:trPr>
          <w:trHeight w:val="101"/>
          <w:ins w:id="5166" w:author="Miku Nosamu" w:date="2025-07-05T16:19:00Z"/>
        </w:trPr>
        <w:tc>
          <w:tcPr>
            <w:tcW w:w="3192" w:type="dxa"/>
            <w:vAlign w:val="center"/>
          </w:tcPr>
          <w:p w14:paraId="285CBF7F" w14:textId="77777777" w:rsidR="00B505AF" w:rsidRPr="00F94C65" w:rsidRDefault="00B505AF" w:rsidP="005877C0">
            <w:pPr>
              <w:jc w:val="center"/>
              <w:rPr>
                <w:ins w:id="5167" w:author="Miku Nosamu" w:date="2025-07-05T16:19:00Z"/>
                <w:rFonts w:cstheme="minorHAnsi"/>
                <w:noProof/>
                <w:color w:val="auto"/>
                <w:kern w:val="1"/>
                <w:szCs w:val="20"/>
                <w:lang w:val="id-ID"/>
                <w:rPrChange w:id="5168" w:author="Miku Nosamu" w:date="2025-07-05T16:44:00Z">
                  <w:rPr>
                    <w:ins w:id="5169" w:author="Miku Nosamu" w:date="2025-07-05T16:19:00Z"/>
                    <w:rFonts w:ascii="Arial" w:hAnsi="Arial" w:cs="Arial"/>
                    <w:noProof/>
                    <w:color w:val="auto"/>
                    <w:kern w:val="1"/>
                    <w:szCs w:val="20"/>
                    <w:lang w:val="id-ID"/>
                  </w:rPr>
                </w:rPrChange>
              </w:rPr>
            </w:pPr>
            <w:ins w:id="5170" w:author="Miku Nosamu" w:date="2025-07-05T16:19:00Z">
              <w:r w:rsidRPr="00F94C65">
                <w:rPr>
                  <w:rFonts w:cstheme="minorHAnsi"/>
                  <w:noProof/>
                  <w:color w:val="auto"/>
                  <w:kern w:val="1"/>
                  <w:szCs w:val="20"/>
                  <w:lang w:val="id-ID"/>
                  <w:rPrChange w:id="5171" w:author="Miku Nosamu" w:date="2025-07-05T16:44:00Z">
                    <w:rPr>
                      <w:rFonts w:ascii="Arial" w:hAnsi="Arial" w:cs="Arial"/>
                      <w:noProof/>
                      <w:color w:val="auto"/>
                      <w:kern w:val="1"/>
                      <w:szCs w:val="20"/>
                      <w:lang w:val="id-ID"/>
                    </w:rPr>
                  </w:rPrChange>
                </w:rPr>
                <w:lastRenderedPageBreak/>
                <w:t>Hasil yang Diharapkan</w:t>
              </w:r>
            </w:ins>
          </w:p>
        </w:tc>
        <w:tc>
          <w:tcPr>
            <w:tcW w:w="3192" w:type="dxa"/>
            <w:vAlign w:val="center"/>
          </w:tcPr>
          <w:p w14:paraId="092B2C67" w14:textId="77777777" w:rsidR="00B505AF" w:rsidRPr="00F94C65" w:rsidRDefault="00B505AF" w:rsidP="005877C0">
            <w:pPr>
              <w:jc w:val="center"/>
              <w:rPr>
                <w:ins w:id="5172" w:author="Miku Nosamu" w:date="2025-07-05T16:19:00Z"/>
                <w:rFonts w:cstheme="minorHAnsi"/>
                <w:noProof/>
                <w:color w:val="auto"/>
                <w:kern w:val="1"/>
                <w:szCs w:val="20"/>
                <w:lang w:val="id-ID"/>
                <w:rPrChange w:id="5173" w:author="Miku Nosamu" w:date="2025-07-05T16:44:00Z">
                  <w:rPr>
                    <w:ins w:id="5174" w:author="Miku Nosamu" w:date="2025-07-05T16:19:00Z"/>
                    <w:rFonts w:ascii="Arial" w:hAnsi="Arial" w:cs="Arial"/>
                    <w:noProof/>
                    <w:color w:val="auto"/>
                    <w:kern w:val="1"/>
                    <w:szCs w:val="20"/>
                    <w:lang w:val="id-ID"/>
                  </w:rPr>
                </w:rPrChange>
              </w:rPr>
            </w:pPr>
            <w:ins w:id="5175" w:author="Miku Nosamu" w:date="2025-07-05T16:19:00Z">
              <w:r w:rsidRPr="00F94C65">
                <w:rPr>
                  <w:rFonts w:cstheme="minorHAnsi"/>
                  <w:noProof/>
                  <w:color w:val="auto"/>
                  <w:kern w:val="1"/>
                  <w:szCs w:val="20"/>
                  <w:lang w:val="id-ID"/>
                  <w:rPrChange w:id="5176" w:author="Miku Nosamu" w:date="2025-07-05T16:44:00Z">
                    <w:rPr>
                      <w:rFonts w:ascii="Arial" w:hAnsi="Arial" w:cs="Arial"/>
                      <w:noProof/>
                      <w:color w:val="auto"/>
                      <w:kern w:val="1"/>
                      <w:szCs w:val="20"/>
                      <w:lang w:val="id-ID"/>
                    </w:rPr>
                  </w:rPrChange>
                </w:rPr>
                <w:t xml:space="preserve">Hasil Pengamatan </w:t>
              </w:r>
            </w:ins>
          </w:p>
        </w:tc>
        <w:tc>
          <w:tcPr>
            <w:tcW w:w="3192" w:type="dxa"/>
            <w:vAlign w:val="center"/>
          </w:tcPr>
          <w:p w14:paraId="585326E9" w14:textId="77777777" w:rsidR="00B505AF" w:rsidRPr="00F94C65" w:rsidRDefault="00B505AF" w:rsidP="005877C0">
            <w:pPr>
              <w:jc w:val="center"/>
              <w:rPr>
                <w:ins w:id="5177" w:author="Miku Nosamu" w:date="2025-07-05T16:19:00Z"/>
                <w:rFonts w:cstheme="minorHAnsi"/>
                <w:noProof/>
                <w:color w:val="auto"/>
                <w:kern w:val="1"/>
                <w:szCs w:val="20"/>
                <w:lang w:val="id-ID"/>
                <w:rPrChange w:id="5178" w:author="Miku Nosamu" w:date="2025-07-05T16:44:00Z">
                  <w:rPr>
                    <w:ins w:id="5179" w:author="Miku Nosamu" w:date="2025-07-05T16:19:00Z"/>
                    <w:rFonts w:ascii="Arial" w:hAnsi="Arial" w:cs="Arial"/>
                    <w:noProof/>
                    <w:color w:val="auto"/>
                    <w:kern w:val="1"/>
                    <w:szCs w:val="20"/>
                    <w:lang w:val="id-ID"/>
                  </w:rPr>
                </w:rPrChange>
              </w:rPr>
            </w:pPr>
            <w:ins w:id="5180" w:author="Miku Nosamu" w:date="2025-07-05T16:19:00Z">
              <w:r w:rsidRPr="00F94C65">
                <w:rPr>
                  <w:rFonts w:cstheme="minorHAnsi"/>
                  <w:noProof/>
                  <w:color w:val="auto"/>
                  <w:kern w:val="1"/>
                  <w:szCs w:val="20"/>
                  <w:lang w:val="id-ID"/>
                  <w:rPrChange w:id="5181" w:author="Miku Nosamu" w:date="2025-07-05T16:44:00Z">
                    <w:rPr>
                      <w:rFonts w:ascii="Arial" w:hAnsi="Arial" w:cs="Arial"/>
                      <w:noProof/>
                      <w:color w:val="auto"/>
                      <w:kern w:val="1"/>
                      <w:szCs w:val="20"/>
                      <w:lang w:val="id-ID"/>
                    </w:rPr>
                  </w:rPrChange>
                </w:rPr>
                <w:t>Kesimpulan</w:t>
              </w:r>
            </w:ins>
          </w:p>
        </w:tc>
      </w:tr>
      <w:tr w:rsidR="00F94C65" w:rsidRPr="00F94C65" w14:paraId="1463B200" w14:textId="77777777" w:rsidTr="005877C0">
        <w:trPr>
          <w:trHeight w:val="100"/>
          <w:ins w:id="5182" w:author="Miku Nosamu" w:date="2025-07-05T16:19:00Z"/>
        </w:trPr>
        <w:tc>
          <w:tcPr>
            <w:tcW w:w="3192" w:type="dxa"/>
            <w:vAlign w:val="center"/>
          </w:tcPr>
          <w:p w14:paraId="2A3021FA" w14:textId="7ED11F3B" w:rsidR="00B505AF" w:rsidRPr="00F94C65" w:rsidRDefault="009E799C">
            <w:pPr>
              <w:spacing w:line="360" w:lineRule="auto"/>
              <w:jc w:val="center"/>
              <w:rPr>
                <w:ins w:id="5183" w:author="Miku Nosamu" w:date="2025-07-05T16:19:00Z"/>
                <w:rFonts w:cstheme="minorHAnsi"/>
                <w:noProof/>
                <w:color w:val="auto"/>
                <w:kern w:val="1"/>
                <w:szCs w:val="20"/>
                <w:lang w:val="id-ID"/>
                <w:rPrChange w:id="5184" w:author="Miku Nosamu" w:date="2025-07-05T16:44:00Z">
                  <w:rPr>
                    <w:ins w:id="5185" w:author="Miku Nosamu" w:date="2025-07-05T16:19:00Z"/>
                    <w:rFonts w:ascii="Arial" w:hAnsi="Arial" w:cs="Arial"/>
                    <w:noProof/>
                    <w:color w:val="auto"/>
                    <w:kern w:val="1"/>
                    <w:szCs w:val="20"/>
                    <w:lang w:val="id-ID"/>
                  </w:rPr>
                </w:rPrChange>
              </w:rPr>
              <w:pPrChange w:id="5186" w:author="Miku Nosamu" w:date="2025-07-05T17:38:00Z">
                <w:pPr>
                  <w:jc w:val="center"/>
                </w:pPr>
              </w:pPrChange>
            </w:pPr>
            <w:proofErr w:type="spellStart"/>
            <w:ins w:id="5187" w:author="Miku Nosamu" w:date="2025-07-05T16:40:00Z">
              <w:r w:rsidRPr="00F94C65">
                <w:rPr>
                  <w:rFonts w:cstheme="minorHAnsi"/>
                  <w:color w:val="auto"/>
                  <w:szCs w:val="20"/>
                  <w:rPrChange w:id="5188" w:author="Miku Nosamu" w:date="2025-07-05T16:44:00Z">
                    <w:rPr/>
                  </w:rPrChange>
                </w:rPr>
                <w:t>Sistem</w:t>
              </w:r>
              <w:proofErr w:type="spellEnd"/>
              <w:r w:rsidRPr="00F94C65">
                <w:rPr>
                  <w:rFonts w:cstheme="minorHAnsi"/>
                  <w:color w:val="auto"/>
                  <w:szCs w:val="20"/>
                  <w:rPrChange w:id="5189" w:author="Miku Nosamu" w:date="2025-07-05T16:44:00Z">
                    <w:rPr/>
                  </w:rPrChange>
                </w:rPr>
                <w:t xml:space="preserve"> </w:t>
              </w:r>
              <w:proofErr w:type="spellStart"/>
              <w:r w:rsidRPr="00F94C65">
                <w:rPr>
                  <w:rFonts w:cstheme="minorHAnsi"/>
                  <w:color w:val="auto"/>
                  <w:szCs w:val="20"/>
                  <w:rPrChange w:id="5190" w:author="Miku Nosamu" w:date="2025-07-05T16:44:00Z">
                    <w:rPr/>
                  </w:rPrChange>
                </w:rPr>
                <w:t>menolak</w:t>
              </w:r>
              <w:proofErr w:type="spellEnd"/>
              <w:r w:rsidRPr="00F94C65">
                <w:rPr>
                  <w:rFonts w:cstheme="minorHAnsi"/>
                  <w:color w:val="auto"/>
                  <w:szCs w:val="20"/>
                  <w:rPrChange w:id="5191" w:author="Miku Nosamu" w:date="2025-07-05T16:44:00Z">
                    <w:rPr/>
                  </w:rPrChange>
                </w:rPr>
                <w:t xml:space="preserve"> dan </w:t>
              </w:r>
              <w:proofErr w:type="spellStart"/>
              <w:r w:rsidRPr="00F94C65">
                <w:rPr>
                  <w:rFonts w:cstheme="minorHAnsi"/>
                  <w:color w:val="auto"/>
                  <w:szCs w:val="20"/>
                  <w:rPrChange w:id="5192" w:author="Miku Nosamu" w:date="2025-07-05T16:44:00Z">
                    <w:rPr/>
                  </w:rPrChange>
                </w:rPr>
                <w:t>menampilkan</w:t>
              </w:r>
              <w:proofErr w:type="spellEnd"/>
              <w:r w:rsidRPr="00F94C65">
                <w:rPr>
                  <w:rFonts w:cstheme="minorHAnsi"/>
                  <w:color w:val="auto"/>
                  <w:szCs w:val="20"/>
                  <w:rPrChange w:id="5193" w:author="Miku Nosamu" w:date="2025-07-05T16:44:00Z">
                    <w:rPr/>
                  </w:rPrChange>
                </w:rPr>
                <w:t xml:space="preserve"> </w:t>
              </w:r>
              <w:proofErr w:type="spellStart"/>
              <w:r w:rsidRPr="00F94C65">
                <w:rPr>
                  <w:rFonts w:cstheme="minorHAnsi"/>
                  <w:color w:val="auto"/>
                  <w:szCs w:val="20"/>
                  <w:rPrChange w:id="5194" w:author="Miku Nosamu" w:date="2025-07-05T16:44:00Z">
                    <w:rPr/>
                  </w:rPrChange>
                </w:rPr>
                <w:t>pesan</w:t>
              </w:r>
              <w:proofErr w:type="spellEnd"/>
              <w:r w:rsidRPr="00F94C65">
                <w:rPr>
                  <w:rFonts w:cstheme="minorHAnsi"/>
                  <w:color w:val="auto"/>
                  <w:szCs w:val="20"/>
                  <w:rPrChange w:id="5195" w:author="Miku Nosamu" w:date="2025-07-05T16:44:00Z">
                    <w:rPr/>
                  </w:rPrChange>
                </w:rPr>
                <w:t xml:space="preserve"> </w:t>
              </w:r>
              <w:proofErr w:type="spellStart"/>
              <w:r w:rsidRPr="00F94C65">
                <w:rPr>
                  <w:rFonts w:cstheme="minorHAnsi"/>
                  <w:color w:val="auto"/>
                  <w:szCs w:val="20"/>
                  <w:rPrChange w:id="5196" w:author="Miku Nosamu" w:date="2025-07-05T16:44:00Z">
                    <w:rPr/>
                  </w:rPrChange>
                </w:rPr>
                <w:t>validasi</w:t>
              </w:r>
            </w:ins>
            <w:proofErr w:type="spellEnd"/>
          </w:p>
        </w:tc>
        <w:tc>
          <w:tcPr>
            <w:tcW w:w="3192" w:type="dxa"/>
            <w:vAlign w:val="center"/>
          </w:tcPr>
          <w:p w14:paraId="139443C6" w14:textId="3D49C21C" w:rsidR="00B505AF" w:rsidRPr="00F94C65" w:rsidRDefault="009E799C">
            <w:pPr>
              <w:spacing w:line="360" w:lineRule="auto"/>
              <w:jc w:val="center"/>
              <w:rPr>
                <w:ins w:id="5197" w:author="Miku Nosamu" w:date="2025-07-05T16:19:00Z"/>
                <w:rFonts w:cstheme="minorHAnsi"/>
                <w:noProof/>
                <w:color w:val="auto"/>
                <w:kern w:val="1"/>
                <w:szCs w:val="20"/>
                <w:lang w:val="id-ID"/>
                <w:rPrChange w:id="5198" w:author="Miku Nosamu" w:date="2025-07-05T16:44:00Z">
                  <w:rPr>
                    <w:ins w:id="5199" w:author="Miku Nosamu" w:date="2025-07-05T16:19:00Z"/>
                    <w:rFonts w:ascii="Arial" w:hAnsi="Arial" w:cs="Arial"/>
                    <w:noProof/>
                    <w:color w:val="auto"/>
                    <w:kern w:val="1"/>
                    <w:szCs w:val="20"/>
                    <w:lang w:val="id-ID"/>
                  </w:rPr>
                </w:rPrChange>
              </w:rPr>
              <w:pPrChange w:id="5200" w:author="Miku Nosamu" w:date="2025-07-05T17:38:00Z">
                <w:pPr>
                  <w:jc w:val="center"/>
                </w:pPr>
              </w:pPrChange>
            </w:pPr>
            <w:proofErr w:type="spellStart"/>
            <w:ins w:id="5201" w:author="Miku Nosamu" w:date="2025-07-05T16:40:00Z">
              <w:r w:rsidRPr="00F94C65">
                <w:rPr>
                  <w:rFonts w:cstheme="minorHAnsi"/>
                  <w:color w:val="auto"/>
                  <w:szCs w:val="20"/>
                  <w:rPrChange w:id="5202" w:author="Miku Nosamu" w:date="2025-07-05T16:44:00Z">
                    <w:rPr/>
                  </w:rPrChange>
                </w:rPr>
                <w:t>Pesan</w:t>
              </w:r>
              <w:proofErr w:type="spellEnd"/>
              <w:r w:rsidRPr="00F94C65">
                <w:rPr>
                  <w:rFonts w:cstheme="minorHAnsi"/>
                  <w:color w:val="auto"/>
                  <w:szCs w:val="20"/>
                  <w:rPrChange w:id="5203" w:author="Miku Nosamu" w:date="2025-07-05T16:44:00Z">
                    <w:rPr/>
                  </w:rPrChange>
                </w:rPr>
                <w:t xml:space="preserve"> error “Field </w:t>
              </w:r>
              <w:proofErr w:type="spellStart"/>
              <w:r w:rsidRPr="00F94C65">
                <w:rPr>
                  <w:rFonts w:cstheme="minorHAnsi"/>
                  <w:color w:val="auto"/>
                  <w:szCs w:val="20"/>
                  <w:rPrChange w:id="5204" w:author="Miku Nosamu" w:date="2025-07-05T16:44:00Z">
                    <w:rPr/>
                  </w:rPrChange>
                </w:rPr>
                <w:t>tidak</w:t>
              </w:r>
              <w:proofErr w:type="spellEnd"/>
              <w:r w:rsidRPr="00F94C65">
                <w:rPr>
                  <w:rFonts w:cstheme="minorHAnsi"/>
                  <w:color w:val="auto"/>
                  <w:szCs w:val="20"/>
                  <w:rPrChange w:id="5205" w:author="Miku Nosamu" w:date="2025-07-05T16:44:00Z">
                    <w:rPr/>
                  </w:rPrChange>
                </w:rPr>
                <w:t xml:space="preserve"> boleh </w:t>
              </w:r>
              <w:proofErr w:type="spellStart"/>
              <w:r w:rsidRPr="00F94C65">
                <w:rPr>
                  <w:rFonts w:cstheme="minorHAnsi"/>
                  <w:color w:val="auto"/>
                  <w:szCs w:val="20"/>
                  <w:rPrChange w:id="5206" w:author="Miku Nosamu" w:date="2025-07-05T16:44:00Z">
                    <w:rPr/>
                  </w:rPrChange>
                </w:rPr>
                <w:t>kosong</w:t>
              </w:r>
              <w:proofErr w:type="spellEnd"/>
              <w:r w:rsidRPr="00F94C65">
                <w:rPr>
                  <w:rFonts w:cstheme="minorHAnsi"/>
                  <w:color w:val="auto"/>
                  <w:szCs w:val="20"/>
                  <w:rPrChange w:id="5207" w:author="Miku Nosamu" w:date="2025-07-05T16:44:00Z">
                    <w:rPr/>
                  </w:rPrChange>
                </w:rPr>
                <w:t xml:space="preserve">” </w:t>
              </w:r>
              <w:proofErr w:type="spellStart"/>
              <w:r w:rsidRPr="00F94C65">
                <w:rPr>
                  <w:rFonts w:cstheme="minorHAnsi"/>
                  <w:color w:val="auto"/>
                  <w:szCs w:val="20"/>
                  <w:rPrChange w:id="5208" w:author="Miku Nosamu" w:date="2025-07-05T16:44:00Z">
                    <w:rPr/>
                  </w:rPrChange>
                </w:rPr>
                <w:t>muncul</w:t>
              </w:r>
            </w:ins>
            <w:proofErr w:type="spellEnd"/>
          </w:p>
        </w:tc>
        <w:tc>
          <w:tcPr>
            <w:tcW w:w="3192" w:type="dxa"/>
            <w:vAlign w:val="center"/>
          </w:tcPr>
          <w:p w14:paraId="39F8AF23" w14:textId="77777777" w:rsidR="00B505AF" w:rsidRPr="00F94C65" w:rsidRDefault="00B505AF" w:rsidP="005877C0">
            <w:pPr>
              <w:jc w:val="center"/>
              <w:rPr>
                <w:ins w:id="5209" w:author="Miku Nosamu" w:date="2025-07-05T16:19:00Z"/>
                <w:rFonts w:cstheme="minorHAnsi"/>
                <w:noProof/>
                <w:color w:val="auto"/>
                <w:kern w:val="1"/>
                <w:szCs w:val="20"/>
                <w:lang w:val="id-ID"/>
                <w:rPrChange w:id="5210" w:author="Miku Nosamu" w:date="2025-07-05T16:44:00Z">
                  <w:rPr>
                    <w:ins w:id="5211" w:author="Miku Nosamu" w:date="2025-07-05T16:19:00Z"/>
                    <w:rFonts w:ascii="Arial" w:hAnsi="Arial" w:cs="Arial"/>
                    <w:noProof/>
                    <w:color w:val="auto"/>
                    <w:kern w:val="1"/>
                    <w:szCs w:val="20"/>
                    <w:lang w:val="id-ID"/>
                  </w:rPr>
                </w:rPrChange>
              </w:rPr>
            </w:pPr>
            <w:ins w:id="5212" w:author="Miku Nosamu" w:date="2025-07-05T16:19:00Z">
              <w:r w:rsidRPr="00F94C65">
                <w:rPr>
                  <w:rFonts w:cstheme="minorHAnsi"/>
                  <w:noProof/>
                  <w:color w:val="auto"/>
                  <w:kern w:val="1"/>
                  <w:szCs w:val="20"/>
                  <w:lang w:val="id-ID"/>
                  <w:rPrChange w:id="5213" w:author="Miku Nosamu" w:date="2025-07-05T16:44:00Z">
                    <w:rPr>
                      <w:rFonts w:ascii="Arial" w:hAnsi="Arial" w:cs="Arial"/>
                      <w:noProof/>
                      <w:color w:val="auto"/>
                      <w:kern w:val="1"/>
                      <w:szCs w:val="20"/>
                      <w:lang w:val="id-ID"/>
                    </w:rPr>
                  </w:rPrChange>
                </w:rPr>
                <w:t>Hasil pengamatan sesuai</w:t>
              </w:r>
            </w:ins>
          </w:p>
        </w:tc>
      </w:tr>
    </w:tbl>
    <w:p w14:paraId="68872E94" w14:textId="088B9FC3" w:rsidR="00B505AF" w:rsidRDefault="00B505AF" w:rsidP="00546376">
      <w:pPr>
        <w:rPr>
          <w:ins w:id="5214" w:author="Miku Nosamu" w:date="2025-07-05T16:19:00Z"/>
          <w:noProof/>
          <w:color w:val="auto"/>
          <w:lang w:val="id-ID"/>
        </w:rPr>
      </w:pPr>
    </w:p>
    <w:tbl>
      <w:tblPr>
        <w:tblStyle w:val="ProposalTable"/>
        <w:tblW w:w="0" w:type="auto"/>
        <w:tblLook w:val="04A0" w:firstRow="1" w:lastRow="0" w:firstColumn="1" w:lastColumn="0" w:noHBand="0" w:noVBand="1"/>
      </w:tblPr>
      <w:tblGrid>
        <w:gridCol w:w="3118"/>
        <w:gridCol w:w="3118"/>
        <w:gridCol w:w="3114"/>
      </w:tblGrid>
      <w:tr w:rsidR="00B505AF" w:rsidRPr="00041683" w14:paraId="0CAB6CFA" w14:textId="77777777" w:rsidTr="005877C0">
        <w:trPr>
          <w:cnfStyle w:val="100000000000" w:firstRow="1" w:lastRow="0" w:firstColumn="0" w:lastColumn="0" w:oddVBand="0" w:evenVBand="0" w:oddHBand="0" w:evenHBand="0" w:firstRowFirstColumn="0" w:firstRowLastColumn="0" w:lastRowFirstColumn="0" w:lastRowLastColumn="0"/>
          <w:ins w:id="5215" w:author="Miku Nosamu" w:date="2025-07-05T16:19:00Z"/>
        </w:trPr>
        <w:tc>
          <w:tcPr>
            <w:tcW w:w="3192" w:type="dxa"/>
            <w:vAlign w:val="center"/>
          </w:tcPr>
          <w:p w14:paraId="1EF6B5BC" w14:textId="77777777" w:rsidR="00B505AF" w:rsidRPr="00841217" w:rsidRDefault="00B505AF" w:rsidP="005877C0">
            <w:pPr>
              <w:jc w:val="center"/>
              <w:rPr>
                <w:ins w:id="5216" w:author="Miku Nosamu" w:date="2025-07-05T16:19:00Z"/>
                <w:rFonts w:cstheme="minorHAnsi"/>
                <w:noProof/>
                <w:color w:val="auto"/>
                <w:kern w:val="1"/>
                <w:szCs w:val="20"/>
                <w:lang w:val="id-ID"/>
                <w:rPrChange w:id="5217" w:author="Miku Nosamu" w:date="2025-07-05T17:14:00Z">
                  <w:rPr>
                    <w:ins w:id="5218" w:author="Miku Nosamu" w:date="2025-07-05T16:19:00Z"/>
                    <w:rFonts w:ascii="Arial" w:hAnsi="Arial" w:cs="Arial"/>
                    <w:noProof/>
                    <w:color w:val="2C283A" w:themeColor="text2"/>
                    <w:kern w:val="1"/>
                    <w:szCs w:val="20"/>
                    <w:lang w:val="id-ID"/>
                  </w:rPr>
                </w:rPrChange>
              </w:rPr>
            </w:pPr>
            <w:ins w:id="5219" w:author="Miku Nosamu" w:date="2025-07-05T16:19:00Z">
              <w:r w:rsidRPr="00841217">
                <w:rPr>
                  <w:rFonts w:cstheme="minorHAnsi"/>
                  <w:noProof/>
                  <w:color w:val="auto"/>
                  <w:kern w:val="1"/>
                  <w:szCs w:val="20"/>
                  <w:lang w:val="id-ID"/>
                  <w:rPrChange w:id="5220"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79A6BCF1" w14:textId="758F7E44" w:rsidR="00B505AF" w:rsidRPr="00841217" w:rsidRDefault="00B505AF" w:rsidP="005877C0">
            <w:pPr>
              <w:jc w:val="center"/>
              <w:rPr>
                <w:ins w:id="5221" w:author="Miku Nosamu" w:date="2025-07-05T16:19:00Z"/>
                <w:rFonts w:cstheme="minorHAnsi"/>
                <w:noProof/>
                <w:color w:val="auto"/>
                <w:kern w:val="1"/>
                <w:szCs w:val="20"/>
                <w:rPrChange w:id="5222" w:author="Miku Nosamu" w:date="2025-07-05T17:14:00Z">
                  <w:rPr>
                    <w:ins w:id="5223" w:author="Miku Nosamu" w:date="2025-07-05T16:19:00Z"/>
                    <w:rFonts w:ascii="Arial" w:hAnsi="Arial" w:cs="Arial"/>
                    <w:noProof/>
                    <w:color w:val="2C283A" w:themeColor="text2"/>
                    <w:kern w:val="1"/>
                    <w:szCs w:val="20"/>
                    <w:lang w:val="id-ID"/>
                  </w:rPr>
                </w:rPrChange>
              </w:rPr>
            </w:pPr>
            <w:ins w:id="5224" w:author="Miku Nosamu" w:date="2025-07-05T16:19:00Z">
              <w:r w:rsidRPr="00841217">
                <w:rPr>
                  <w:rFonts w:cstheme="minorHAnsi"/>
                  <w:noProof/>
                  <w:color w:val="auto"/>
                  <w:kern w:val="1"/>
                  <w:szCs w:val="20"/>
                  <w:lang w:val="id-ID"/>
                  <w:rPrChange w:id="5225" w:author="Miku Nosamu" w:date="2025-07-05T17:14:00Z">
                    <w:rPr>
                      <w:rFonts w:ascii="Arial" w:hAnsi="Arial" w:cs="Arial"/>
                      <w:noProof/>
                      <w:color w:val="2C283A" w:themeColor="text2"/>
                      <w:kern w:val="1"/>
                      <w:szCs w:val="20"/>
                      <w:lang w:val="id-ID"/>
                    </w:rPr>
                  </w:rPrChange>
                </w:rPr>
                <w:t>KU-0</w:t>
              </w:r>
            </w:ins>
            <w:ins w:id="5226" w:author="Miku Nosamu" w:date="2025-07-05T16:56:00Z">
              <w:r w:rsidR="0064731F" w:rsidRPr="00841217">
                <w:rPr>
                  <w:rFonts w:cstheme="minorHAnsi"/>
                  <w:noProof/>
                  <w:color w:val="auto"/>
                  <w:kern w:val="1"/>
                  <w:szCs w:val="20"/>
                  <w:rPrChange w:id="5227" w:author="Miku Nosamu" w:date="2025-07-05T17:14:00Z">
                    <w:rPr>
                      <w:rFonts w:ascii="Arial" w:hAnsi="Arial" w:cs="Arial"/>
                      <w:noProof/>
                      <w:color w:val="2C283A" w:themeColor="text2"/>
                      <w:kern w:val="1"/>
                      <w:szCs w:val="20"/>
                    </w:rPr>
                  </w:rPrChange>
                </w:rPr>
                <w:t>17</w:t>
              </w:r>
            </w:ins>
          </w:p>
        </w:tc>
      </w:tr>
      <w:tr w:rsidR="00B505AF" w:rsidRPr="005877C0" w14:paraId="209660DF" w14:textId="77777777" w:rsidTr="005877C0">
        <w:trPr>
          <w:ins w:id="5228" w:author="Miku Nosamu" w:date="2025-07-05T16:19:00Z"/>
        </w:trPr>
        <w:tc>
          <w:tcPr>
            <w:tcW w:w="3192" w:type="dxa"/>
            <w:vAlign w:val="center"/>
          </w:tcPr>
          <w:p w14:paraId="27807D60" w14:textId="77777777" w:rsidR="00B505AF" w:rsidRPr="00841217" w:rsidRDefault="00B505AF" w:rsidP="005877C0">
            <w:pPr>
              <w:jc w:val="center"/>
              <w:rPr>
                <w:ins w:id="5229" w:author="Miku Nosamu" w:date="2025-07-05T16:19:00Z"/>
                <w:rFonts w:cstheme="minorHAnsi"/>
                <w:noProof/>
                <w:color w:val="auto"/>
                <w:kern w:val="1"/>
                <w:szCs w:val="20"/>
                <w:lang w:val="id-ID"/>
                <w:rPrChange w:id="5230" w:author="Miku Nosamu" w:date="2025-07-05T17:14:00Z">
                  <w:rPr>
                    <w:ins w:id="5231" w:author="Miku Nosamu" w:date="2025-07-05T16:19:00Z"/>
                    <w:rFonts w:ascii="Arial" w:hAnsi="Arial" w:cs="Arial"/>
                    <w:noProof/>
                    <w:color w:val="auto"/>
                    <w:kern w:val="1"/>
                    <w:szCs w:val="20"/>
                    <w:lang w:val="id-ID"/>
                  </w:rPr>
                </w:rPrChange>
              </w:rPr>
            </w:pPr>
            <w:ins w:id="5232" w:author="Miku Nosamu" w:date="2025-07-05T16:19:00Z">
              <w:r w:rsidRPr="00841217">
                <w:rPr>
                  <w:rFonts w:cstheme="minorHAnsi"/>
                  <w:noProof/>
                  <w:color w:val="auto"/>
                  <w:kern w:val="1"/>
                  <w:szCs w:val="20"/>
                  <w:lang w:val="id-ID"/>
                  <w:rPrChange w:id="5233"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07569B74" w14:textId="1C2A18CE" w:rsidR="00B505AF" w:rsidRPr="00841217" w:rsidRDefault="0064731F">
            <w:pPr>
              <w:pStyle w:val="NormalWeb"/>
              <w:jc w:val="center"/>
              <w:rPr>
                <w:ins w:id="5234" w:author="Miku Nosamu" w:date="2025-07-05T16:19:00Z"/>
                <w:rFonts w:asciiTheme="minorHAnsi" w:hAnsiTheme="minorHAnsi" w:cstheme="minorHAnsi"/>
                <w:szCs w:val="20"/>
                <w:rPrChange w:id="5235" w:author="Miku Nosamu" w:date="2025-07-05T17:14:00Z">
                  <w:rPr>
                    <w:ins w:id="5236" w:author="Miku Nosamu" w:date="2025-07-05T16:19:00Z"/>
                    <w:rFonts w:ascii="Arial" w:hAnsi="Arial" w:cs="Arial"/>
                    <w:noProof/>
                    <w:color w:val="auto"/>
                    <w:kern w:val="1"/>
                    <w:szCs w:val="20"/>
                    <w:lang w:val="id-ID"/>
                  </w:rPr>
                </w:rPrChange>
              </w:rPr>
              <w:pPrChange w:id="5237" w:author="Miku Nosamu" w:date="2025-07-05T17:34:00Z">
                <w:pPr>
                  <w:jc w:val="center"/>
                </w:pPr>
              </w:pPrChange>
            </w:pPr>
            <w:proofErr w:type="spellStart"/>
            <w:ins w:id="5238" w:author="Miku Nosamu" w:date="2025-07-05T16:56:00Z">
              <w:r w:rsidRPr="00841217">
                <w:rPr>
                  <w:rFonts w:asciiTheme="minorHAnsi" w:hAnsiTheme="minorHAnsi" w:cstheme="minorHAnsi"/>
                  <w:sz w:val="20"/>
                  <w:szCs w:val="20"/>
                  <w:rPrChange w:id="5239" w:author="Miku Nosamu" w:date="2025-07-05T17:14:00Z">
                    <w:rPr/>
                  </w:rPrChange>
                </w:rPr>
                <w:t>Pengujian</w:t>
              </w:r>
              <w:proofErr w:type="spellEnd"/>
              <w:r w:rsidRPr="00841217">
                <w:rPr>
                  <w:rFonts w:asciiTheme="minorHAnsi" w:hAnsiTheme="minorHAnsi" w:cstheme="minorHAnsi"/>
                  <w:sz w:val="20"/>
                  <w:szCs w:val="20"/>
                  <w:rPrChange w:id="5240" w:author="Miku Nosamu" w:date="2025-07-05T17:14:00Z">
                    <w:rPr/>
                  </w:rPrChange>
                </w:rPr>
                <w:t xml:space="preserve"> </w:t>
              </w:r>
              <w:proofErr w:type="spellStart"/>
              <w:r w:rsidRPr="00841217">
                <w:rPr>
                  <w:rFonts w:asciiTheme="minorHAnsi" w:hAnsiTheme="minorHAnsi" w:cstheme="minorHAnsi"/>
                  <w:sz w:val="20"/>
                  <w:szCs w:val="20"/>
                  <w:rPrChange w:id="5241" w:author="Miku Nosamu" w:date="2025-07-05T17:14:00Z">
                    <w:rPr/>
                  </w:rPrChange>
                </w:rPr>
                <w:t>Pengajuan</w:t>
              </w:r>
              <w:proofErr w:type="spellEnd"/>
              <w:r w:rsidRPr="00841217">
                <w:rPr>
                  <w:rFonts w:asciiTheme="minorHAnsi" w:hAnsiTheme="minorHAnsi" w:cstheme="minorHAnsi"/>
                  <w:sz w:val="20"/>
                  <w:szCs w:val="20"/>
                  <w:rPrChange w:id="5242" w:author="Miku Nosamu" w:date="2025-07-05T17:14:00Z">
                    <w:rPr/>
                  </w:rPrChange>
                </w:rPr>
                <w:t xml:space="preserve"> SIK Vendor </w:t>
              </w:r>
              <w:proofErr w:type="spellStart"/>
              <w:r w:rsidRPr="00841217">
                <w:rPr>
                  <w:rFonts w:asciiTheme="minorHAnsi" w:hAnsiTheme="minorHAnsi" w:cstheme="minorHAnsi"/>
                  <w:sz w:val="20"/>
                  <w:szCs w:val="20"/>
                  <w:rPrChange w:id="5243" w:author="Miku Nosamu" w:date="2025-07-05T17:14:00Z">
                    <w:rPr/>
                  </w:rPrChange>
                </w:rPr>
                <w:t>dengan</w:t>
              </w:r>
              <w:proofErr w:type="spellEnd"/>
              <w:r w:rsidRPr="00841217">
                <w:rPr>
                  <w:rFonts w:asciiTheme="minorHAnsi" w:hAnsiTheme="minorHAnsi" w:cstheme="minorHAnsi"/>
                  <w:sz w:val="20"/>
                  <w:szCs w:val="20"/>
                  <w:rPrChange w:id="5244" w:author="Miku Nosamu" w:date="2025-07-05T17:14:00Z">
                    <w:rPr/>
                  </w:rPrChange>
                </w:rPr>
                <w:t xml:space="preserve"> </w:t>
              </w:r>
              <w:proofErr w:type="spellStart"/>
              <w:r w:rsidRPr="00841217">
                <w:rPr>
                  <w:rFonts w:asciiTheme="minorHAnsi" w:hAnsiTheme="minorHAnsi" w:cstheme="minorHAnsi"/>
                  <w:sz w:val="20"/>
                  <w:szCs w:val="20"/>
                  <w:rPrChange w:id="5245" w:author="Miku Nosamu" w:date="2025-07-05T17:14:00Z">
                    <w:rPr/>
                  </w:rPrChange>
                </w:rPr>
                <w:t>Dokumen</w:t>
              </w:r>
              <w:proofErr w:type="spellEnd"/>
              <w:r w:rsidRPr="00841217">
                <w:rPr>
                  <w:rFonts w:asciiTheme="minorHAnsi" w:hAnsiTheme="minorHAnsi" w:cstheme="minorHAnsi"/>
                  <w:sz w:val="20"/>
                  <w:szCs w:val="20"/>
                  <w:rPrChange w:id="5246" w:author="Miku Nosamu" w:date="2025-07-05T17:14:00Z">
                    <w:rPr/>
                  </w:rPrChange>
                </w:rPr>
                <w:t xml:space="preserve"> </w:t>
              </w:r>
              <w:proofErr w:type="spellStart"/>
              <w:r w:rsidRPr="00841217">
                <w:rPr>
                  <w:rFonts w:asciiTheme="minorHAnsi" w:hAnsiTheme="minorHAnsi" w:cstheme="minorHAnsi"/>
                  <w:sz w:val="20"/>
                  <w:szCs w:val="20"/>
                  <w:rPrChange w:id="5247" w:author="Miku Nosamu" w:date="2025-07-05T17:14:00Z">
                    <w:rPr/>
                  </w:rPrChange>
                </w:rPr>
                <w:t>lengkap</w:t>
              </w:r>
            </w:ins>
            <w:proofErr w:type="spellEnd"/>
          </w:p>
        </w:tc>
      </w:tr>
      <w:tr w:rsidR="00B505AF" w:rsidRPr="005877C0" w14:paraId="290AF88D" w14:textId="77777777" w:rsidTr="005877C0">
        <w:trPr>
          <w:ins w:id="5248" w:author="Miku Nosamu" w:date="2025-07-05T16:19:00Z"/>
        </w:trPr>
        <w:tc>
          <w:tcPr>
            <w:tcW w:w="3192" w:type="dxa"/>
            <w:vAlign w:val="center"/>
          </w:tcPr>
          <w:p w14:paraId="440F1989" w14:textId="77777777" w:rsidR="00B505AF" w:rsidRPr="00841217" w:rsidRDefault="00B505AF" w:rsidP="005877C0">
            <w:pPr>
              <w:jc w:val="center"/>
              <w:rPr>
                <w:ins w:id="5249" w:author="Miku Nosamu" w:date="2025-07-05T16:19:00Z"/>
                <w:rFonts w:cstheme="minorHAnsi"/>
                <w:noProof/>
                <w:color w:val="auto"/>
                <w:kern w:val="1"/>
                <w:szCs w:val="20"/>
                <w:lang w:val="id-ID"/>
                <w:rPrChange w:id="5250" w:author="Miku Nosamu" w:date="2025-07-05T17:14:00Z">
                  <w:rPr>
                    <w:ins w:id="5251" w:author="Miku Nosamu" w:date="2025-07-05T16:19:00Z"/>
                    <w:rFonts w:ascii="Arial" w:hAnsi="Arial" w:cs="Arial"/>
                    <w:noProof/>
                    <w:color w:val="auto"/>
                    <w:kern w:val="1"/>
                    <w:szCs w:val="20"/>
                    <w:lang w:val="id-ID"/>
                  </w:rPr>
                </w:rPrChange>
              </w:rPr>
            </w:pPr>
            <w:ins w:id="5252" w:author="Miku Nosamu" w:date="2025-07-05T16:19:00Z">
              <w:r w:rsidRPr="00841217">
                <w:rPr>
                  <w:rFonts w:cstheme="minorHAnsi"/>
                  <w:noProof/>
                  <w:color w:val="auto"/>
                  <w:kern w:val="1"/>
                  <w:szCs w:val="20"/>
                  <w:lang w:val="id-ID"/>
                  <w:rPrChange w:id="5253"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12538466" w14:textId="031D8344" w:rsidR="00B505AF" w:rsidRPr="00841217" w:rsidRDefault="0064731F">
            <w:pPr>
              <w:pStyle w:val="NormalWeb"/>
              <w:jc w:val="center"/>
              <w:rPr>
                <w:ins w:id="5254" w:author="Miku Nosamu" w:date="2025-07-05T16:19:00Z"/>
                <w:rFonts w:asciiTheme="minorHAnsi" w:hAnsiTheme="minorHAnsi" w:cstheme="minorHAnsi"/>
                <w:szCs w:val="20"/>
                <w:rPrChange w:id="5255" w:author="Miku Nosamu" w:date="2025-07-05T17:14:00Z">
                  <w:rPr>
                    <w:ins w:id="5256" w:author="Miku Nosamu" w:date="2025-07-05T16:19:00Z"/>
                    <w:rFonts w:ascii="Arial" w:hAnsi="Arial" w:cs="Arial"/>
                    <w:noProof/>
                    <w:color w:val="auto"/>
                    <w:kern w:val="1"/>
                    <w:szCs w:val="20"/>
                    <w:lang w:val="id-ID"/>
                  </w:rPr>
                </w:rPrChange>
              </w:rPr>
              <w:pPrChange w:id="5257" w:author="Miku Nosamu" w:date="2025-07-05T16:57:00Z">
                <w:pPr>
                  <w:jc w:val="center"/>
                </w:pPr>
              </w:pPrChange>
            </w:pPr>
            <w:ins w:id="5258" w:author="Miku Nosamu" w:date="2025-07-05T16:56:00Z">
              <w:r w:rsidRPr="00841217">
                <w:rPr>
                  <w:rFonts w:asciiTheme="minorHAnsi" w:hAnsiTheme="minorHAnsi" w:cstheme="minorHAnsi"/>
                  <w:sz w:val="20"/>
                  <w:szCs w:val="20"/>
                  <w:rPrChange w:id="5259" w:author="Miku Nosamu" w:date="2025-07-05T17:14:00Z">
                    <w:rPr/>
                  </w:rPrChange>
                </w:rPr>
                <w:t xml:space="preserve">Vendor </w:t>
              </w:r>
              <w:proofErr w:type="spellStart"/>
              <w:r w:rsidRPr="00841217">
                <w:rPr>
                  <w:rFonts w:asciiTheme="minorHAnsi" w:hAnsiTheme="minorHAnsi" w:cstheme="minorHAnsi"/>
                  <w:sz w:val="20"/>
                  <w:szCs w:val="20"/>
                  <w:rPrChange w:id="5260" w:author="Miku Nosamu" w:date="2025-07-05T17:14:00Z">
                    <w:rPr/>
                  </w:rPrChange>
                </w:rPr>
                <w:t>berhasil</w:t>
              </w:r>
              <w:proofErr w:type="spellEnd"/>
              <w:r w:rsidRPr="00841217">
                <w:rPr>
                  <w:rFonts w:asciiTheme="minorHAnsi" w:hAnsiTheme="minorHAnsi" w:cstheme="minorHAnsi"/>
                  <w:sz w:val="20"/>
                  <w:szCs w:val="20"/>
                  <w:rPrChange w:id="5261" w:author="Miku Nosamu" w:date="2025-07-05T17:14:00Z">
                    <w:rPr/>
                  </w:rPrChange>
                </w:rPr>
                <w:t xml:space="preserve"> </w:t>
              </w:r>
              <w:proofErr w:type="spellStart"/>
              <w:r w:rsidRPr="00841217">
                <w:rPr>
                  <w:rFonts w:asciiTheme="minorHAnsi" w:hAnsiTheme="minorHAnsi" w:cstheme="minorHAnsi"/>
                  <w:sz w:val="20"/>
                  <w:szCs w:val="20"/>
                  <w:rPrChange w:id="5262" w:author="Miku Nosamu" w:date="2025-07-05T17:14:00Z">
                    <w:rPr/>
                  </w:rPrChange>
                </w:rPr>
                <w:t>mengajukan</w:t>
              </w:r>
              <w:proofErr w:type="spellEnd"/>
              <w:r w:rsidRPr="00841217">
                <w:rPr>
                  <w:rFonts w:asciiTheme="minorHAnsi" w:hAnsiTheme="minorHAnsi" w:cstheme="minorHAnsi"/>
                  <w:sz w:val="20"/>
                  <w:szCs w:val="20"/>
                  <w:rPrChange w:id="5263" w:author="Miku Nosamu" w:date="2025-07-05T17:14:00Z">
                    <w:rPr/>
                  </w:rPrChange>
                </w:rPr>
                <w:t xml:space="preserve"> SIK </w:t>
              </w:r>
              <w:proofErr w:type="spellStart"/>
              <w:r w:rsidRPr="00841217">
                <w:rPr>
                  <w:rFonts w:asciiTheme="minorHAnsi" w:hAnsiTheme="minorHAnsi" w:cstheme="minorHAnsi"/>
                  <w:sz w:val="20"/>
                  <w:szCs w:val="20"/>
                  <w:rPrChange w:id="5264" w:author="Miku Nosamu" w:date="2025-07-05T17:14:00Z">
                    <w:rPr/>
                  </w:rPrChange>
                </w:rPr>
                <w:t>dengan</w:t>
              </w:r>
              <w:proofErr w:type="spellEnd"/>
              <w:r w:rsidRPr="00841217">
                <w:rPr>
                  <w:rFonts w:asciiTheme="minorHAnsi" w:hAnsiTheme="minorHAnsi" w:cstheme="minorHAnsi"/>
                  <w:sz w:val="20"/>
                  <w:szCs w:val="20"/>
                  <w:rPrChange w:id="5265" w:author="Miku Nosamu" w:date="2025-07-05T17:14:00Z">
                    <w:rPr/>
                  </w:rPrChange>
                </w:rPr>
                <w:t xml:space="preserve"> </w:t>
              </w:r>
              <w:proofErr w:type="spellStart"/>
              <w:r w:rsidRPr="00841217">
                <w:rPr>
                  <w:rFonts w:asciiTheme="minorHAnsi" w:hAnsiTheme="minorHAnsi" w:cstheme="minorHAnsi"/>
                  <w:sz w:val="20"/>
                  <w:szCs w:val="20"/>
                  <w:rPrChange w:id="5266" w:author="Miku Nosamu" w:date="2025-07-05T17:14:00Z">
                    <w:rPr/>
                  </w:rPrChange>
                </w:rPr>
                <w:t>dokumen</w:t>
              </w:r>
              <w:proofErr w:type="spellEnd"/>
              <w:r w:rsidRPr="00841217">
                <w:rPr>
                  <w:rFonts w:asciiTheme="minorHAnsi" w:hAnsiTheme="minorHAnsi" w:cstheme="minorHAnsi"/>
                  <w:sz w:val="20"/>
                  <w:szCs w:val="20"/>
                  <w:rPrChange w:id="5267" w:author="Miku Nosamu" w:date="2025-07-05T17:14:00Z">
                    <w:rPr/>
                  </w:rPrChange>
                </w:rPr>
                <w:t xml:space="preserve"> </w:t>
              </w:r>
              <w:proofErr w:type="spellStart"/>
              <w:r w:rsidRPr="00841217">
                <w:rPr>
                  <w:rFonts w:asciiTheme="minorHAnsi" w:hAnsiTheme="minorHAnsi" w:cstheme="minorHAnsi"/>
                  <w:sz w:val="20"/>
                  <w:szCs w:val="20"/>
                  <w:rPrChange w:id="5268" w:author="Miku Nosamu" w:date="2025-07-05T17:14:00Z">
                    <w:rPr/>
                  </w:rPrChange>
                </w:rPr>
                <w:t>lengkap</w:t>
              </w:r>
              <w:proofErr w:type="spellEnd"/>
              <w:r w:rsidRPr="00841217">
                <w:rPr>
                  <w:rFonts w:asciiTheme="minorHAnsi" w:hAnsiTheme="minorHAnsi" w:cstheme="minorHAnsi"/>
                  <w:sz w:val="20"/>
                  <w:szCs w:val="20"/>
                  <w:rPrChange w:id="5269" w:author="Miku Nosamu" w:date="2025-07-05T17:14:00Z">
                    <w:rPr/>
                  </w:rPrChange>
                </w:rPr>
                <w:t xml:space="preserve"> (Surat </w:t>
              </w:r>
              <w:proofErr w:type="spellStart"/>
              <w:r w:rsidRPr="00841217">
                <w:rPr>
                  <w:rFonts w:asciiTheme="minorHAnsi" w:hAnsiTheme="minorHAnsi" w:cstheme="minorHAnsi"/>
                  <w:sz w:val="20"/>
                  <w:szCs w:val="20"/>
                  <w:rPrChange w:id="5270" w:author="Miku Nosamu" w:date="2025-07-05T17:14:00Z">
                    <w:rPr/>
                  </w:rPrChange>
                </w:rPr>
                <w:t>Permohonan</w:t>
              </w:r>
              <w:proofErr w:type="spellEnd"/>
              <w:r w:rsidRPr="00841217">
                <w:rPr>
                  <w:rFonts w:asciiTheme="minorHAnsi" w:hAnsiTheme="minorHAnsi" w:cstheme="minorHAnsi"/>
                  <w:sz w:val="20"/>
                  <w:szCs w:val="20"/>
                  <w:rPrChange w:id="5271" w:author="Miku Nosamu" w:date="2025-07-05T17:14:00Z">
                    <w:rPr/>
                  </w:rPrChange>
                </w:rPr>
                <w:t xml:space="preserve"> &amp; JSA)</w:t>
              </w:r>
            </w:ins>
          </w:p>
        </w:tc>
      </w:tr>
      <w:tr w:rsidR="00B505AF" w:rsidRPr="005877C0" w14:paraId="304BB3F4" w14:textId="77777777" w:rsidTr="005877C0">
        <w:trPr>
          <w:ins w:id="5272" w:author="Miku Nosamu" w:date="2025-07-05T16:19:00Z"/>
        </w:trPr>
        <w:tc>
          <w:tcPr>
            <w:tcW w:w="3192" w:type="dxa"/>
            <w:vAlign w:val="center"/>
          </w:tcPr>
          <w:p w14:paraId="24EDF53E" w14:textId="77777777" w:rsidR="00B505AF" w:rsidRPr="00841217" w:rsidRDefault="00B505AF" w:rsidP="005877C0">
            <w:pPr>
              <w:jc w:val="center"/>
              <w:rPr>
                <w:ins w:id="5273" w:author="Miku Nosamu" w:date="2025-07-05T16:19:00Z"/>
                <w:rFonts w:cstheme="minorHAnsi"/>
                <w:noProof/>
                <w:color w:val="auto"/>
                <w:kern w:val="1"/>
                <w:szCs w:val="20"/>
                <w:lang w:val="id-ID"/>
                <w:rPrChange w:id="5274" w:author="Miku Nosamu" w:date="2025-07-05T17:14:00Z">
                  <w:rPr>
                    <w:ins w:id="5275" w:author="Miku Nosamu" w:date="2025-07-05T16:19:00Z"/>
                    <w:rFonts w:ascii="Arial" w:hAnsi="Arial" w:cs="Arial"/>
                    <w:noProof/>
                    <w:color w:val="auto"/>
                    <w:kern w:val="1"/>
                    <w:szCs w:val="20"/>
                    <w:lang w:val="id-ID"/>
                  </w:rPr>
                </w:rPrChange>
              </w:rPr>
            </w:pPr>
            <w:ins w:id="5276" w:author="Miku Nosamu" w:date="2025-07-05T16:19:00Z">
              <w:r w:rsidRPr="00841217">
                <w:rPr>
                  <w:rFonts w:cstheme="minorHAnsi"/>
                  <w:noProof/>
                  <w:color w:val="auto"/>
                  <w:kern w:val="1"/>
                  <w:szCs w:val="20"/>
                  <w:lang w:val="id-ID"/>
                  <w:rPrChange w:id="5277"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57E611F4" w14:textId="00C7A7DB" w:rsidR="00B505AF" w:rsidRPr="00841217" w:rsidRDefault="0064731F">
            <w:pPr>
              <w:pStyle w:val="NormalWeb"/>
              <w:jc w:val="center"/>
              <w:rPr>
                <w:ins w:id="5278" w:author="Miku Nosamu" w:date="2025-07-05T16:19:00Z"/>
                <w:rFonts w:asciiTheme="minorHAnsi" w:hAnsiTheme="minorHAnsi" w:cstheme="minorHAnsi"/>
                <w:szCs w:val="20"/>
                <w:rPrChange w:id="5279" w:author="Miku Nosamu" w:date="2025-07-05T17:14:00Z">
                  <w:rPr>
                    <w:ins w:id="5280" w:author="Miku Nosamu" w:date="2025-07-05T16:19:00Z"/>
                    <w:rFonts w:ascii="Arial" w:hAnsi="Arial" w:cs="Arial"/>
                    <w:noProof/>
                    <w:color w:val="auto"/>
                    <w:kern w:val="1"/>
                    <w:szCs w:val="20"/>
                    <w:lang w:val="id-ID"/>
                  </w:rPr>
                </w:rPrChange>
              </w:rPr>
              <w:pPrChange w:id="5281" w:author="Miku Nosamu" w:date="2025-07-05T16:57:00Z">
                <w:pPr>
                  <w:jc w:val="center"/>
                </w:pPr>
              </w:pPrChange>
            </w:pPr>
            <w:proofErr w:type="spellStart"/>
            <w:ins w:id="5282" w:author="Miku Nosamu" w:date="2025-07-05T16:57:00Z">
              <w:r w:rsidRPr="00841217">
                <w:rPr>
                  <w:rFonts w:asciiTheme="minorHAnsi" w:hAnsiTheme="minorHAnsi" w:cstheme="minorHAnsi"/>
                  <w:sz w:val="20"/>
                  <w:szCs w:val="20"/>
                  <w:rPrChange w:id="5283" w:author="Miku Nosamu" w:date="2025-07-05T17:14:00Z">
                    <w:rPr/>
                  </w:rPrChange>
                </w:rPr>
                <w:t>Akun</w:t>
              </w:r>
              <w:proofErr w:type="spellEnd"/>
              <w:r w:rsidRPr="00841217">
                <w:rPr>
                  <w:rFonts w:asciiTheme="minorHAnsi" w:hAnsiTheme="minorHAnsi" w:cstheme="minorHAnsi"/>
                  <w:sz w:val="20"/>
                  <w:szCs w:val="20"/>
                  <w:rPrChange w:id="5284" w:author="Miku Nosamu" w:date="2025-07-05T17:14:00Z">
                    <w:rPr/>
                  </w:rPrChange>
                </w:rPr>
                <w:t xml:space="preserve"> vendor </w:t>
              </w:r>
              <w:proofErr w:type="spellStart"/>
              <w:r w:rsidRPr="00841217">
                <w:rPr>
                  <w:rFonts w:asciiTheme="minorHAnsi" w:hAnsiTheme="minorHAnsi" w:cstheme="minorHAnsi"/>
                  <w:sz w:val="20"/>
                  <w:szCs w:val="20"/>
                  <w:rPrChange w:id="5285" w:author="Miku Nosamu" w:date="2025-07-05T17:14:00Z">
                    <w:rPr/>
                  </w:rPrChange>
                </w:rPr>
                <w:t>sudah</w:t>
              </w:r>
              <w:proofErr w:type="spellEnd"/>
              <w:r w:rsidRPr="00841217">
                <w:rPr>
                  <w:rFonts w:asciiTheme="minorHAnsi" w:hAnsiTheme="minorHAnsi" w:cstheme="minorHAnsi"/>
                  <w:sz w:val="20"/>
                  <w:szCs w:val="20"/>
                  <w:rPrChange w:id="5286" w:author="Miku Nosamu" w:date="2025-07-05T17:14:00Z">
                    <w:rPr/>
                  </w:rPrChange>
                </w:rPr>
                <w:t xml:space="preserve"> login dan </w:t>
              </w:r>
              <w:proofErr w:type="spellStart"/>
              <w:r w:rsidRPr="00841217">
                <w:rPr>
                  <w:rFonts w:asciiTheme="minorHAnsi" w:hAnsiTheme="minorHAnsi" w:cstheme="minorHAnsi"/>
                  <w:sz w:val="20"/>
                  <w:szCs w:val="20"/>
                  <w:rPrChange w:id="5287" w:author="Miku Nosamu" w:date="2025-07-05T17:14:00Z">
                    <w:rPr/>
                  </w:rPrChange>
                </w:rPr>
                <w:t>halaman</w:t>
              </w:r>
              <w:proofErr w:type="spellEnd"/>
              <w:r w:rsidRPr="00841217">
                <w:rPr>
                  <w:rFonts w:asciiTheme="minorHAnsi" w:hAnsiTheme="minorHAnsi" w:cstheme="minorHAnsi"/>
                  <w:sz w:val="20"/>
                  <w:szCs w:val="20"/>
                  <w:rPrChange w:id="5288" w:author="Miku Nosamu" w:date="2025-07-05T17:14:00Z">
                    <w:rPr/>
                  </w:rPrChange>
                </w:rPr>
                <w:t xml:space="preserve"> </w:t>
              </w:r>
              <w:proofErr w:type="spellStart"/>
              <w:r w:rsidRPr="00841217">
                <w:rPr>
                  <w:rFonts w:asciiTheme="minorHAnsi" w:hAnsiTheme="minorHAnsi" w:cstheme="minorHAnsi"/>
                  <w:sz w:val="20"/>
                  <w:szCs w:val="20"/>
                  <w:rPrChange w:id="5289" w:author="Miku Nosamu" w:date="2025-07-05T17:14:00Z">
                    <w:rPr/>
                  </w:rPrChange>
                </w:rPr>
                <w:t>pengajuan</w:t>
              </w:r>
              <w:proofErr w:type="spellEnd"/>
              <w:r w:rsidRPr="00841217">
                <w:rPr>
                  <w:rFonts w:asciiTheme="minorHAnsi" w:hAnsiTheme="minorHAnsi" w:cstheme="minorHAnsi"/>
                  <w:sz w:val="20"/>
                  <w:szCs w:val="20"/>
                  <w:rPrChange w:id="5290" w:author="Miku Nosamu" w:date="2025-07-05T17:14:00Z">
                    <w:rPr/>
                  </w:rPrChange>
                </w:rPr>
                <w:t xml:space="preserve"> </w:t>
              </w:r>
              <w:proofErr w:type="spellStart"/>
              <w:r w:rsidRPr="00841217">
                <w:rPr>
                  <w:rFonts w:asciiTheme="minorHAnsi" w:hAnsiTheme="minorHAnsi" w:cstheme="minorHAnsi"/>
                  <w:sz w:val="20"/>
                  <w:szCs w:val="20"/>
                  <w:rPrChange w:id="5291" w:author="Miku Nosamu" w:date="2025-07-05T17:14:00Z">
                    <w:rPr/>
                  </w:rPrChange>
                </w:rPr>
                <w:t>tersedia</w:t>
              </w:r>
            </w:ins>
            <w:proofErr w:type="spellEnd"/>
          </w:p>
        </w:tc>
      </w:tr>
      <w:tr w:rsidR="00B505AF" w:rsidRPr="005877C0" w14:paraId="59A7560D" w14:textId="77777777" w:rsidTr="005877C0">
        <w:trPr>
          <w:ins w:id="5292" w:author="Miku Nosamu" w:date="2025-07-05T16:19:00Z"/>
        </w:trPr>
        <w:tc>
          <w:tcPr>
            <w:tcW w:w="3192" w:type="dxa"/>
            <w:vAlign w:val="center"/>
          </w:tcPr>
          <w:p w14:paraId="63436A36" w14:textId="77777777" w:rsidR="00B505AF" w:rsidRPr="00841217" w:rsidRDefault="00B505AF" w:rsidP="005877C0">
            <w:pPr>
              <w:jc w:val="center"/>
              <w:rPr>
                <w:ins w:id="5293" w:author="Miku Nosamu" w:date="2025-07-05T16:19:00Z"/>
                <w:rFonts w:cstheme="minorHAnsi"/>
                <w:noProof/>
                <w:color w:val="auto"/>
                <w:kern w:val="1"/>
                <w:szCs w:val="20"/>
                <w:lang w:val="id-ID"/>
                <w:rPrChange w:id="5294" w:author="Miku Nosamu" w:date="2025-07-05T17:14:00Z">
                  <w:rPr>
                    <w:ins w:id="5295" w:author="Miku Nosamu" w:date="2025-07-05T16:19:00Z"/>
                    <w:rFonts w:ascii="Arial" w:hAnsi="Arial" w:cs="Arial"/>
                    <w:noProof/>
                    <w:color w:val="auto"/>
                    <w:kern w:val="1"/>
                    <w:szCs w:val="20"/>
                    <w:lang w:val="id-ID"/>
                  </w:rPr>
                </w:rPrChange>
              </w:rPr>
            </w:pPr>
            <w:ins w:id="5296" w:author="Miku Nosamu" w:date="2025-07-05T16:19:00Z">
              <w:r w:rsidRPr="00841217">
                <w:rPr>
                  <w:rFonts w:cstheme="minorHAnsi"/>
                  <w:noProof/>
                  <w:color w:val="auto"/>
                  <w:kern w:val="1"/>
                  <w:szCs w:val="20"/>
                  <w:lang w:val="id-ID"/>
                  <w:rPrChange w:id="5297"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2C4E79E7" w14:textId="77777777" w:rsidR="00B505AF" w:rsidRPr="00841217" w:rsidRDefault="00B505AF" w:rsidP="005877C0">
            <w:pPr>
              <w:jc w:val="center"/>
              <w:rPr>
                <w:ins w:id="5298" w:author="Miku Nosamu" w:date="2025-07-05T16:19:00Z"/>
                <w:rFonts w:cstheme="minorHAnsi"/>
                <w:noProof/>
                <w:color w:val="auto"/>
                <w:kern w:val="1"/>
                <w:szCs w:val="20"/>
                <w:rPrChange w:id="5299" w:author="Miku Nosamu" w:date="2025-07-05T17:14:00Z">
                  <w:rPr>
                    <w:ins w:id="5300" w:author="Miku Nosamu" w:date="2025-07-05T16:19:00Z"/>
                    <w:rFonts w:ascii="Arial" w:hAnsi="Arial" w:cs="Arial"/>
                    <w:noProof/>
                    <w:color w:val="auto"/>
                    <w:kern w:val="1"/>
                    <w:szCs w:val="20"/>
                  </w:rPr>
                </w:rPrChange>
              </w:rPr>
            </w:pPr>
            <w:ins w:id="5301" w:author="Miku Nosamu" w:date="2025-07-05T16:19:00Z">
              <w:r w:rsidRPr="00841217">
                <w:rPr>
                  <w:rFonts w:cstheme="minorHAnsi"/>
                  <w:noProof/>
                  <w:color w:val="auto"/>
                  <w:kern w:val="1"/>
                  <w:szCs w:val="20"/>
                  <w:rPrChange w:id="5302" w:author="Miku Nosamu" w:date="2025-07-05T17:14:00Z">
                    <w:rPr>
                      <w:rFonts w:ascii="Arial" w:hAnsi="Arial" w:cs="Arial"/>
                      <w:noProof/>
                      <w:color w:val="auto"/>
                      <w:kern w:val="1"/>
                      <w:szCs w:val="20"/>
                    </w:rPr>
                  </w:rPrChange>
                </w:rPr>
                <w:t>9 Juli 2025</w:t>
              </w:r>
            </w:ins>
          </w:p>
        </w:tc>
      </w:tr>
      <w:tr w:rsidR="00B505AF" w:rsidRPr="005877C0" w14:paraId="37FCFDF4" w14:textId="77777777" w:rsidTr="005877C0">
        <w:trPr>
          <w:ins w:id="5303" w:author="Miku Nosamu" w:date="2025-07-05T16:19:00Z"/>
        </w:trPr>
        <w:tc>
          <w:tcPr>
            <w:tcW w:w="3192" w:type="dxa"/>
            <w:vAlign w:val="center"/>
          </w:tcPr>
          <w:p w14:paraId="039D2757" w14:textId="77777777" w:rsidR="00B505AF" w:rsidRPr="00841217" w:rsidRDefault="00B505AF" w:rsidP="005877C0">
            <w:pPr>
              <w:jc w:val="center"/>
              <w:rPr>
                <w:ins w:id="5304" w:author="Miku Nosamu" w:date="2025-07-05T16:19:00Z"/>
                <w:rFonts w:cstheme="minorHAnsi"/>
                <w:noProof/>
                <w:color w:val="auto"/>
                <w:kern w:val="1"/>
                <w:szCs w:val="20"/>
                <w:lang w:val="id-ID"/>
                <w:rPrChange w:id="5305" w:author="Miku Nosamu" w:date="2025-07-05T17:14:00Z">
                  <w:rPr>
                    <w:ins w:id="5306" w:author="Miku Nosamu" w:date="2025-07-05T16:19:00Z"/>
                    <w:rFonts w:ascii="Arial" w:hAnsi="Arial" w:cs="Arial"/>
                    <w:noProof/>
                    <w:color w:val="auto"/>
                    <w:kern w:val="1"/>
                    <w:szCs w:val="20"/>
                    <w:lang w:val="id-ID"/>
                  </w:rPr>
                </w:rPrChange>
              </w:rPr>
            </w:pPr>
            <w:ins w:id="5307" w:author="Miku Nosamu" w:date="2025-07-05T16:19:00Z">
              <w:r w:rsidRPr="00841217">
                <w:rPr>
                  <w:rFonts w:cstheme="minorHAnsi"/>
                  <w:noProof/>
                  <w:color w:val="auto"/>
                  <w:kern w:val="1"/>
                  <w:szCs w:val="20"/>
                  <w:lang w:val="id-ID"/>
                  <w:rPrChange w:id="5308"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3EFAD653" w14:textId="77777777" w:rsidR="00B505AF" w:rsidRPr="00841217" w:rsidRDefault="00B505AF" w:rsidP="005877C0">
            <w:pPr>
              <w:jc w:val="center"/>
              <w:rPr>
                <w:ins w:id="5309" w:author="Miku Nosamu" w:date="2025-07-05T16:19:00Z"/>
                <w:rFonts w:cstheme="minorHAnsi"/>
                <w:noProof/>
                <w:color w:val="auto"/>
                <w:kern w:val="1"/>
                <w:szCs w:val="20"/>
                <w:lang w:val="id-ID"/>
                <w:rPrChange w:id="5310" w:author="Miku Nosamu" w:date="2025-07-05T17:14:00Z">
                  <w:rPr>
                    <w:ins w:id="5311" w:author="Miku Nosamu" w:date="2025-07-05T16:19:00Z"/>
                    <w:rFonts w:ascii="Arial" w:hAnsi="Arial" w:cs="Arial"/>
                    <w:noProof/>
                    <w:color w:val="auto"/>
                    <w:kern w:val="1"/>
                    <w:szCs w:val="20"/>
                    <w:lang w:val="id-ID"/>
                  </w:rPr>
                </w:rPrChange>
              </w:rPr>
            </w:pPr>
            <w:ins w:id="5312" w:author="Miku Nosamu" w:date="2025-07-05T16:19:00Z">
              <w:r w:rsidRPr="00841217">
                <w:rPr>
                  <w:rFonts w:cstheme="minorHAnsi"/>
                  <w:noProof/>
                  <w:color w:val="auto"/>
                  <w:kern w:val="1"/>
                  <w:szCs w:val="20"/>
                  <w:rPrChange w:id="5313" w:author="Miku Nosamu" w:date="2025-07-05T17:14:00Z">
                    <w:rPr>
                      <w:rFonts w:ascii="Arial" w:hAnsi="Arial" w:cs="Arial"/>
                      <w:noProof/>
                      <w:color w:val="auto"/>
                      <w:kern w:val="1"/>
                      <w:szCs w:val="20"/>
                    </w:rPr>
                  </w:rPrChange>
                </w:rPr>
                <w:t>Lucky Abdillah</w:t>
              </w:r>
            </w:ins>
          </w:p>
        </w:tc>
      </w:tr>
      <w:tr w:rsidR="00B505AF" w:rsidRPr="005877C0" w14:paraId="4E0CEBF4" w14:textId="77777777" w:rsidTr="005877C0">
        <w:trPr>
          <w:ins w:id="5314" w:author="Miku Nosamu" w:date="2025-07-05T16:19:00Z"/>
        </w:trPr>
        <w:tc>
          <w:tcPr>
            <w:tcW w:w="9576" w:type="dxa"/>
            <w:gridSpan w:val="3"/>
            <w:vAlign w:val="center"/>
          </w:tcPr>
          <w:p w14:paraId="7FA73E45" w14:textId="77777777" w:rsidR="00B505AF" w:rsidRPr="00841217" w:rsidRDefault="00B505AF" w:rsidP="005877C0">
            <w:pPr>
              <w:jc w:val="center"/>
              <w:rPr>
                <w:ins w:id="5315" w:author="Miku Nosamu" w:date="2025-07-05T16:19:00Z"/>
                <w:rFonts w:cstheme="minorHAnsi"/>
                <w:noProof/>
                <w:color w:val="auto"/>
                <w:kern w:val="1"/>
                <w:szCs w:val="20"/>
                <w:lang w:val="id-ID"/>
                <w:rPrChange w:id="5316" w:author="Miku Nosamu" w:date="2025-07-05T17:14:00Z">
                  <w:rPr>
                    <w:ins w:id="5317" w:author="Miku Nosamu" w:date="2025-07-05T16:19:00Z"/>
                    <w:rFonts w:ascii="Arial" w:hAnsi="Arial" w:cs="Arial"/>
                    <w:noProof/>
                    <w:color w:val="auto"/>
                    <w:kern w:val="1"/>
                    <w:szCs w:val="20"/>
                    <w:lang w:val="id-ID"/>
                  </w:rPr>
                </w:rPrChange>
              </w:rPr>
            </w:pPr>
            <w:ins w:id="5318" w:author="Miku Nosamu" w:date="2025-07-05T16:19:00Z">
              <w:r w:rsidRPr="00841217">
                <w:rPr>
                  <w:rFonts w:cstheme="minorHAnsi"/>
                  <w:noProof/>
                  <w:color w:val="auto"/>
                  <w:kern w:val="1"/>
                  <w:szCs w:val="20"/>
                  <w:lang w:val="id-ID"/>
                  <w:rPrChange w:id="5319" w:author="Miku Nosamu" w:date="2025-07-05T17:14:00Z">
                    <w:rPr>
                      <w:rFonts w:ascii="Arial" w:hAnsi="Arial" w:cs="Arial"/>
                      <w:noProof/>
                      <w:color w:val="auto"/>
                      <w:kern w:val="1"/>
                      <w:szCs w:val="20"/>
                      <w:lang w:val="id-ID"/>
                    </w:rPr>
                  </w:rPrChange>
                </w:rPr>
                <w:t>Skenario</w:t>
              </w:r>
            </w:ins>
          </w:p>
        </w:tc>
      </w:tr>
      <w:tr w:rsidR="00B505AF" w:rsidRPr="005877C0" w14:paraId="5F6CEBA1" w14:textId="77777777" w:rsidTr="005877C0">
        <w:trPr>
          <w:ins w:id="5320" w:author="Miku Nosamu" w:date="2025-07-05T16:19:00Z"/>
        </w:trPr>
        <w:tc>
          <w:tcPr>
            <w:tcW w:w="9576" w:type="dxa"/>
            <w:gridSpan w:val="3"/>
            <w:vAlign w:val="center"/>
          </w:tcPr>
          <w:p w14:paraId="0F1DBB37" w14:textId="37E5B7CC" w:rsidR="0064731F" w:rsidRPr="00841217" w:rsidRDefault="0064731F">
            <w:pPr>
              <w:pStyle w:val="NormalWeb"/>
              <w:numPr>
                <w:ilvl w:val="0"/>
                <w:numId w:val="85"/>
              </w:numPr>
              <w:spacing w:before="0" w:beforeAutospacing="0" w:after="0" w:afterAutospacing="0" w:line="360" w:lineRule="auto"/>
              <w:rPr>
                <w:ins w:id="5321" w:author="Miku Nosamu" w:date="2025-07-05T16:57:00Z"/>
                <w:rFonts w:asciiTheme="minorHAnsi" w:hAnsiTheme="minorHAnsi" w:cstheme="minorHAnsi"/>
                <w:sz w:val="20"/>
                <w:szCs w:val="20"/>
                <w:rPrChange w:id="5322" w:author="Miku Nosamu" w:date="2025-07-05T17:14:00Z">
                  <w:rPr>
                    <w:ins w:id="5323" w:author="Miku Nosamu" w:date="2025-07-05T16:57:00Z"/>
                  </w:rPr>
                </w:rPrChange>
              </w:rPr>
              <w:pPrChange w:id="5324" w:author="Miku Nosamu" w:date="2025-07-05T17:34:00Z">
                <w:pPr>
                  <w:pStyle w:val="NormalWeb"/>
                </w:pPr>
              </w:pPrChange>
            </w:pPr>
            <w:ins w:id="5325" w:author="Miku Nosamu" w:date="2025-07-05T16:57:00Z">
              <w:r w:rsidRPr="00841217">
                <w:rPr>
                  <w:rFonts w:asciiTheme="minorHAnsi" w:hAnsiTheme="minorHAnsi" w:cstheme="minorHAnsi"/>
                  <w:sz w:val="20"/>
                  <w:szCs w:val="20"/>
                  <w:rPrChange w:id="5326" w:author="Miku Nosamu" w:date="2025-07-05T17:14:00Z">
                    <w:rPr/>
                  </w:rPrChange>
                </w:rPr>
                <w:t xml:space="preserve">Login </w:t>
              </w:r>
              <w:proofErr w:type="spellStart"/>
              <w:r w:rsidRPr="00841217">
                <w:rPr>
                  <w:rFonts w:asciiTheme="minorHAnsi" w:hAnsiTheme="minorHAnsi" w:cstheme="minorHAnsi"/>
                  <w:sz w:val="20"/>
                  <w:szCs w:val="20"/>
                  <w:rPrChange w:id="5327" w:author="Miku Nosamu" w:date="2025-07-05T17:14:00Z">
                    <w:rPr/>
                  </w:rPrChange>
                </w:rPr>
                <w:t>sebagai</w:t>
              </w:r>
              <w:proofErr w:type="spellEnd"/>
              <w:r w:rsidRPr="00841217">
                <w:rPr>
                  <w:rFonts w:asciiTheme="minorHAnsi" w:hAnsiTheme="minorHAnsi" w:cstheme="minorHAnsi"/>
                  <w:sz w:val="20"/>
                  <w:szCs w:val="20"/>
                  <w:rPrChange w:id="5328" w:author="Miku Nosamu" w:date="2025-07-05T17:14:00Z">
                    <w:rPr/>
                  </w:rPrChange>
                </w:rPr>
                <w:t xml:space="preserve"> vendor</w:t>
              </w:r>
            </w:ins>
          </w:p>
          <w:p w14:paraId="02A3EFAC" w14:textId="604E4528" w:rsidR="0064731F" w:rsidRPr="00841217" w:rsidRDefault="0064731F">
            <w:pPr>
              <w:pStyle w:val="NormalWeb"/>
              <w:numPr>
                <w:ilvl w:val="0"/>
                <w:numId w:val="85"/>
              </w:numPr>
              <w:spacing w:before="0" w:beforeAutospacing="0" w:after="0" w:afterAutospacing="0" w:line="360" w:lineRule="auto"/>
              <w:rPr>
                <w:ins w:id="5329" w:author="Miku Nosamu" w:date="2025-07-05T16:57:00Z"/>
                <w:rFonts w:asciiTheme="minorHAnsi" w:hAnsiTheme="minorHAnsi" w:cstheme="minorHAnsi"/>
                <w:sz w:val="20"/>
                <w:szCs w:val="20"/>
                <w:rPrChange w:id="5330" w:author="Miku Nosamu" w:date="2025-07-05T17:14:00Z">
                  <w:rPr>
                    <w:ins w:id="5331" w:author="Miku Nosamu" w:date="2025-07-05T16:57:00Z"/>
                  </w:rPr>
                </w:rPrChange>
              </w:rPr>
              <w:pPrChange w:id="5332" w:author="Miku Nosamu" w:date="2025-07-05T17:34:00Z">
                <w:pPr>
                  <w:pStyle w:val="NormalWeb"/>
                </w:pPr>
              </w:pPrChange>
            </w:pPr>
            <w:ins w:id="5333" w:author="Miku Nosamu" w:date="2025-07-05T16:57:00Z">
              <w:r w:rsidRPr="00841217">
                <w:rPr>
                  <w:rFonts w:asciiTheme="minorHAnsi" w:hAnsiTheme="minorHAnsi" w:cstheme="minorHAnsi"/>
                  <w:sz w:val="20"/>
                  <w:szCs w:val="20"/>
                  <w:rPrChange w:id="5334" w:author="Miku Nosamu" w:date="2025-07-05T17:14:00Z">
                    <w:rPr/>
                  </w:rPrChange>
                </w:rPr>
                <w:t xml:space="preserve">Masuk </w:t>
              </w:r>
              <w:proofErr w:type="spellStart"/>
              <w:r w:rsidRPr="00841217">
                <w:rPr>
                  <w:rFonts w:asciiTheme="minorHAnsi" w:hAnsiTheme="minorHAnsi" w:cstheme="minorHAnsi"/>
                  <w:sz w:val="20"/>
                  <w:szCs w:val="20"/>
                  <w:rPrChange w:id="5335" w:author="Miku Nosamu" w:date="2025-07-05T17:14:00Z">
                    <w:rPr/>
                  </w:rPrChange>
                </w:rPr>
                <w:t>ke</w:t>
              </w:r>
              <w:proofErr w:type="spellEnd"/>
              <w:r w:rsidRPr="00841217">
                <w:rPr>
                  <w:rFonts w:asciiTheme="minorHAnsi" w:hAnsiTheme="minorHAnsi" w:cstheme="minorHAnsi"/>
                  <w:sz w:val="20"/>
                  <w:szCs w:val="20"/>
                  <w:rPrChange w:id="5336" w:author="Miku Nosamu" w:date="2025-07-05T17:14:00Z">
                    <w:rPr/>
                  </w:rPrChange>
                </w:rPr>
                <w:t xml:space="preserve"> </w:t>
              </w:r>
              <w:proofErr w:type="spellStart"/>
              <w:r w:rsidRPr="00841217">
                <w:rPr>
                  <w:rFonts w:asciiTheme="minorHAnsi" w:hAnsiTheme="minorHAnsi" w:cstheme="minorHAnsi"/>
                  <w:sz w:val="20"/>
                  <w:szCs w:val="20"/>
                  <w:rPrChange w:id="5337" w:author="Miku Nosamu" w:date="2025-07-05T17:14:00Z">
                    <w:rPr/>
                  </w:rPrChange>
                </w:rPr>
                <w:t>halaman</w:t>
              </w:r>
              <w:proofErr w:type="spellEnd"/>
              <w:r w:rsidRPr="00841217">
                <w:rPr>
                  <w:rFonts w:asciiTheme="minorHAnsi" w:hAnsiTheme="minorHAnsi" w:cstheme="minorHAnsi"/>
                  <w:sz w:val="20"/>
                  <w:szCs w:val="20"/>
                  <w:rPrChange w:id="5338" w:author="Miku Nosamu" w:date="2025-07-05T17:14:00Z">
                    <w:rPr/>
                  </w:rPrChange>
                </w:rPr>
                <w:t xml:space="preserve"> </w:t>
              </w:r>
              <w:proofErr w:type="spellStart"/>
              <w:r w:rsidRPr="00841217">
                <w:rPr>
                  <w:rFonts w:asciiTheme="minorHAnsi" w:hAnsiTheme="minorHAnsi" w:cstheme="minorHAnsi"/>
                  <w:sz w:val="20"/>
                  <w:szCs w:val="20"/>
                  <w:rPrChange w:id="5339" w:author="Miku Nosamu" w:date="2025-07-05T17:14:00Z">
                    <w:rPr/>
                  </w:rPrChange>
                </w:rPr>
                <w:t>pengajuan</w:t>
              </w:r>
              <w:proofErr w:type="spellEnd"/>
              <w:r w:rsidRPr="00841217">
                <w:rPr>
                  <w:rFonts w:asciiTheme="minorHAnsi" w:hAnsiTheme="minorHAnsi" w:cstheme="minorHAnsi"/>
                  <w:sz w:val="20"/>
                  <w:szCs w:val="20"/>
                  <w:rPrChange w:id="5340" w:author="Miku Nosamu" w:date="2025-07-05T17:14:00Z">
                    <w:rPr/>
                  </w:rPrChange>
                </w:rPr>
                <w:t xml:space="preserve"> SIK</w:t>
              </w:r>
            </w:ins>
          </w:p>
          <w:p w14:paraId="662E3FEC" w14:textId="6E965B27" w:rsidR="0064731F" w:rsidRPr="00841217" w:rsidRDefault="0064731F">
            <w:pPr>
              <w:pStyle w:val="NormalWeb"/>
              <w:numPr>
                <w:ilvl w:val="0"/>
                <w:numId w:val="85"/>
              </w:numPr>
              <w:spacing w:before="0" w:beforeAutospacing="0" w:after="0" w:afterAutospacing="0" w:line="360" w:lineRule="auto"/>
              <w:rPr>
                <w:ins w:id="5341" w:author="Miku Nosamu" w:date="2025-07-05T16:57:00Z"/>
                <w:rFonts w:asciiTheme="minorHAnsi" w:hAnsiTheme="minorHAnsi" w:cstheme="minorHAnsi"/>
                <w:sz w:val="20"/>
                <w:szCs w:val="20"/>
                <w:rPrChange w:id="5342" w:author="Miku Nosamu" w:date="2025-07-05T17:14:00Z">
                  <w:rPr>
                    <w:ins w:id="5343" w:author="Miku Nosamu" w:date="2025-07-05T16:57:00Z"/>
                  </w:rPr>
                </w:rPrChange>
              </w:rPr>
              <w:pPrChange w:id="5344" w:author="Miku Nosamu" w:date="2025-07-05T17:34:00Z">
                <w:pPr>
                  <w:pStyle w:val="NormalWeb"/>
                </w:pPr>
              </w:pPrChange>
            </w:pPr>
            <w:ins w:id="5345" w:author="Miku Nosamu" w:date="2025-07-05T16:57:00Z">
              <w:r w:rsidRPr="00841217">
                <w:rPr>
                  <w:rFonts w:asciiTheme="minorHAnsi" w:hAnsiTheme="minorHAnsi" w:cstheme="minorHAnsi"/>
                  <w:sz w:val="20"/>
                  <w:szCs w:val="20"/>
                  <w:rPrChange w:id="5346" w:author="Miku Nosamu" w:date="2025-07-05T17:14:00Z">
                    <w:rPr/>
                  </w:rPrChange>
                </w:rPr>
                <w:t xml:space="preserve">Isi </w:t>
              </w:r>
              <w:proofErr w:type="spellStart"/>
              <w:r w:rsidRPr="00841217">
                <w:rPr>
                  <w:rFonts w:asciiTheme="minorHAnsi" w:hAnsiTheme="minorHAnsi" w:cstheme="minorHAnsi"/>
                  <w:sz w:val="20"/>
                  <w:szCs w:val="20"/>
                  <w:rPrChange w:id="5347" w:author="Miku Nosamu" w:date="2025-07-05T17:14:00Z">
                    <w:rPr/>
                  </w:rPrChange>
                </w:rPr>
                <w:t>semua</w:t>
              </w:r>
              <w:proofErr w:type="spellEnd"/>
              <w:r w:rsidRPr="00841217">
                <w:rPr>
                  <w:rFonts w:asciiTheme="minorHAnsi" w:hAnsiTheme="minorHAnsi" w:cstheme="minorHAnsi"/>
                  <w:sz w:val="20"/>
                  <w:szCs w:val="20"/>
                  <w:rPrChange w:id="5348" w:author="Miku Nosamu" w:date="2025-07-05T17:14:00Z">
                    <w:rPr/>
                  </w:rPrChange>
                </w:rPr>
                <w:t xml:space="preserve"> field </w:t>
              </w:r>
              <w:proofErr w:type="spellStart"/>
              <w:r w:rsidRPr="00841217">
                <w:rPr>
                  <w:rFonts w:asciiTheme="minorHAnsi" w:hAnsiTheme="minorHAnsi" w:cstheme="minorHAnsi"/>
                  <w:sz w:val="20"/>
                  <w:szCs w:val="20"/>
                  <w:rPrChange w:id="5349" w:author="Miku Nosamu" w:date="2025-07-05T17:14:00Z">
                    <w:rPr/>
                  </w:rPrChange>
                </w:rPr>
                <w:t>pengajuan</w:t>
              </w:r>
              <w:proofErr w:type="spellEnd"/>
            </w:ins>
          </w:p>
          <w:p w14:paraId="1757218C" w14:textId="4B56A2D8" w:rsidR="0064731F" w:rsidRPr="00841217" w:rsidRDefault="0064731F">
            <w:pPr>
              <w:pStyle w:val="NormalWeb"/>
              <w:numPr>
                <w:ilvl w:val="0"/>
                <w:numId w:val="85"/>
              </w:numPr>
              <w:spacing w:before="0" w:beforeAutospacing="0" w:after="0" w:afterAutospacing="0" w:line="360" w:lineRule="auto"/>
              <w:rPr>
                <w:ins w:id="5350" w:author="Miku Nosamu" w:date="2025-07-05T16:57:00Z"/>
                <w:rFonts w:asciiTheme="minorHAnsi" w:hAnsiTheme="minorHAnsi" w:cstheme="minorHAnsi"/>
                <w:sz w:val="20"/>
                <w:szCs w:val="20"/>
                <w:rPrChange w:id="5351" w:author="Miku Nosamu" w:date="2025-07-05T17:14:00Z">
                  <w:rPr>
                    <w:ins w:id="5352" w:author="Miku Nosamu" w:date="2025-07-05T16:57:00Z"/>
                  </w:rPr>
                </w:rPrChange>
              </w:rPr>
              <w:pPrChange w:id="5353" w:author="Miku Nosamu" w:date="2025-07-05T17:34:00Z">
                <w:pPr>
                  <w:pStyle w:val="NormalWeb"/>
                </w:pPr>
              </w:pPrChange>
            </w:pPr>
            <w:ins w:id="5354" w:author="Miku Nosamu" w:date="2025-07-05T16:57:00Z">
              <w:r w:rsidRPr="00841217">
                <w:rPr>
                  <w:rFonts w:asciiTheme="minorHAnsi" w:hAnsiTheme="minorHAnsi" w:cstheme="minorHAnsi"/>
                  <w:sz w:val="20"/>
                  <w:szCs w:val="20"/>
                  <w:rPrChange w:id="5355" w:author="Miku Nosamu" w:date="2025-07-05T17:14:00Z">
                    <w:rPr/>
                  </w:rPrChange>
                </w:rPr>
                <w:t xml:space="preserve">Upload file Surat </w:t>
              </w:r>
              <w:proofErr w:type="spellStart"/>
              <w:r w:rsidRPr="00841217">
                <w:rPr>
                  <w:rFonts w:asciiTheme="minorHAnsi" w:hAnsiTheme="minorHAnsi" w:cstheme="minorHAnsi"/>
                  <w:sz w:val="20"/>
                  <w:szCs w:val="20"/>
                  <w:rPrChange w:id="5356" w:author="Miku Nosamu" w:date="2025-07-05T17:14:00Z">
                    <w:rPr/>
                  </w:rPrChange>
                </w:rPr>
                <w:t>Permohonan</w:t>
              </w:r>
              <w:proofErr w:type="spellEnd"/>
              <w:r w:rsidRPr="00841217">
                <w:rPr>
                  <w:rFonts w:asciiTheme="minorHAnsi" w:hAnsiTheme="minorHAnsi" w:cstheme="minorHAnsi"/>
                  <w:sz w:val="20"/>
                  <w:szCs w:val="20"/>
                  <w:rPrChange w:id="5357" w:author="Miku Nosamu" w:date="2025-07-05T17:14:00Z">
                    <w:rPr/>
                  </w:rPrChange>
                </w:rPr>
                <w:t xml:space="preserve"> dan file JSA (</w:t>
              </w:r>
              <w:proofErr w:type="spellStart"/>
              <w:r w:rsidRPr="00841217">
                <w:rPr>
                  <w:rFonts w:asciiTheme="minorHAnsi" w:hAnsiTheme="minorHAnsi" w:cstheme="minorHAnsi"/>
                  <w:sz w:val="20"/>
                  <w:szCs w:val="20"/>
                  <w:rPrChange w:id="5358" w:author="Miku Nosamu" w:date="2025-07-05T17:14:00Z">
                    <w:rPr/>
                  </w:rPrChange>
                </w:rPr>
                <w:t>keduanya</w:t>
              </w:r>
              <w:proofErr w:type="spellEnd"/>
              <w:r w:rsidRPr="00841217">
                <w:rPr>
                  <w:rFonts w:asciiTheme="minorHAnsi" w:hAnsiTheme="minorHAnsi" w:cstheme="minorHAnsi"/>
                  <w:sz w:val="20"/>
                  <w:szCs w:val="20"/>
                  <w:rPrChange w:id="5359" w:author="Miku Nosamu" w:date="2025-07-05T17:14:00Z">
                    <w:rPr/>
                  </w:rPrChange>
                </w:rPr>
                <w:t xml:space="preserve"> </w:t>
              </w:r>
              <w:proofErr w:type="spellStart"/>
              <w:r w:rsidRPr="00841217">
                <w:rPr>
                  <w:rFonts w:asciiTheme="minorHAnsi" w:hAnsiTheme="minorHAnsi" w:cstheme="minorHAnsi"/>
                  <w:sz w:val="20"/>
                  <w:szCs w:val="20"/>
                  <w:rPrChange w:id="5360" w:author="Miku Nosamu" w:date="2025-07-05T17:14:00Z">
                    <w:rPr/>
                  </w:rPrChange>
                </w:rPr>
                <w:t>dalam</w:t>
              </w:r>
              <w:proofErr w:type="spellEnd"/>
              <w:r w:rsidRPr="00841217">
                <w:rPr>
                  <w:rFonts w:asciiTheme="minorHAnsi" w:hAnsiTheme="minorHAnsi" w:cstheme="minorHAnsi"/>
                  <w:sz w:val="20"/>
                  <w:szCs w:val="20"/>
                  <w:rPrChange w:id="5361" w:author="Miku Nosamu" w:date="2025-07-05T17:14:00Z">
                    <w:rPr/>
                  </w:rPrChange>
                </w:rPr>
                <w:t xml:space="preserve"> format PDF &amp; </w:t>
              </w:r>
              <w:proofErr w:type="spellStart"/>
              <w:r w:rsidRPr="00841217">
                <w:rPr>
                  <w:rFonts w:asciiTheme="minorHAnsi" w:hAnsiTheme="minorHAnsi" w:cstheme="minorHAnsi"/>
                  <w:sz w:val="20"/>
                  <w:szCs w:val="20"/>
                  <w:rPrChange w:id="5362" w:author="Miku Nosamu" w:date="2025-07-05T17:14:00Z">
                    <w:rPr/>
                  </w:rPrChange>
                </w:rPr>
                <w:t>ukuran</w:t>
              </w:r>
              <w:proofErr w:type="spellEnd"/>
              <w:r w:rsidRPr="00841217">
                <w:rPr>
                  <w:rFonts w:asciiTheme="minorHAnsi" w:hAnsiTheme="minorHAnsi" w:cstheme="minorHAnsi"/>
                  <w:sz w:val="20"/>
                  <w:szCs w:val="20"/>
                  <w:rPrChange w:id="5363" w:author="Miku Nosamu" w:date="2025-07-05T17:14:00Z">
                    <w:rPr/>
                  </w:rPrChange>
                </w:rPr>
                <w:t xml:space="preserve"> &lt;5MB)</w:t>
              </w:r>
            </w:ins>
          </w:p>
          <w:p w14:paraId="79DE4794" w14:textId="62D1A10F" w:rsidR="00B505AF" w:rsidRPr="00841217" w:rsidRDefault="0064731F">
            <w:pPr>
              <w:pStyle w:val="NormalWeb"/>
              <w:numPr>
                <w:ilvl w:val="0"/>
                <w:numId w:val="85"/>
              </w:numPr>
              <w:spacing w:before="0" w:beforeAutospacing="0" w:after="0" w:afterAutospacing="0" w:line="360" w:lineRule="auto"/>
              <w:rPr>
                <w:ins w:id="5364" w:author="Miku Nosamu" w:date="2025-07-05T16:19:00Z"/>
                <w:rFonts w:cstheme="minorHAnsi"/>
                <w:szCs w:val="20"/>
                <w:rPrChange w:id="5365" w:author="Miku Nosamu" w:date="2025-07-05T17:14:00Z">
                  <w:rPr>
                    <w:ins w:id="5366" w:author="Miku Nosamu" w:date="2025-07-05T16:19:00Z"/>
                    <w:noProof/>
                    <w:lang w:val="id-ID"/>
                  </w:rPr>
                </w:rPrChange>
              </w:rPr>
              <w:pPrChange w:id="5367" w:author="Miku Nosamu" w:date="2025-07-05T17:34:00Z">
                <w:pPr>
                  <w:pStyle w:val="ListParagraph"/>
                  <w:numPr>
                    <w:numId w:val="55"/>
                  </w:numPr>
                  <w:spacing w:before="0" w:after="0" w:line="360" w:lineRule="auto"/>
                  <w:ind w:hanging="360"/>
                  <w:jc w:val="left"/>
                </w:pPr>
              </w:pPrChange>
            </w:pPr>
            <w:proofErr w:type="spellStart"/>
            <w:ins w:id="5368" w:author="Miku Nosamu" w:date="2025-07-05T16:57:00Z">
              <w:r w:rsidRPr="00841217">
                <w:rPr>
                  <w:rFonts w:asciiTheme="minorHAnsi" w:hAnsiTheme="minorHAnsi" w:cstheme="minorHAnsi"/>
                  <w:sz w:val="20"/>
                  <w:szCs w:val="20"/>
                  <w:rPrChange w:id="5369" w:author="Miku Nosamu" w:date="2025-07-05T17:14:00Z">
                    <w:rPr/>
                  </w:rPrChange>
                </w:rPr>
                <w:t>Klik</w:t>
              </w:r>
              <w:proofErr w:type="spellEnd"/>
              <w:r w:rsidRPr="00841217">
                <w:rPr>
                  <w:rFonts w:asciiTheme="minorHAnsi" w:hAnsiTheme="minorHAnsi" w:cstheme="minorHAnsi"/>
                  <w:sz w:val="20"/>
                  <w:szCs w:val="20"/>
                  <w:rPrChange w:id="5370" w:author="Miku Nosamu" w:date="2025-07-05T17:14:00Z">
                    <w:rPr/>
                  </w:rPrChange>
                </w:rPr>
                <w:t xml:space="preserve"> </w:t>
              </w:r>
              <w:proofErr w:type="spellStart"/>
              <w:r w:rsidRPr="00841217">
                <w:rPr>
                  <w:rFonts w:asciiTheme="minorHAnsi" w:hAnsiTheme="minorHAnsi" w:cstheme="minorHAnsi"/>
                  <w:sz w:val="20"/>
                  <w:szCs w:val="20"/>
                  <w:rPrChange w:id="5371" w:author="Miku Nosamu" w:date="2025-07-05T17:14:00Z">
                    <w:rPr/>
                  </w:rPrChange>
                </w:rPr>
                <w:t>tombol</w:t>
              </w:r>
              <w:proofErr w:type="spellEnd"/>
              <w:r w:rsidRPr="00841217">
                <w:rPr>
                  <w:rFonts w:asciiTheme="minorHAnsi" w:hAnsiTheme="minorHAnsi" w:cstheme="minorHAnsi"/>
                  <w:sz w:val="20"/>
                  <w:szCs w:val="20"/>
                  <w:rPrChange w:id="5372" w:author="Miku Nosamu" w:date="2025-07-05T17:14:00Z">
                    <w:rPr/>
                  </w:rPrChange>
                </w:rPr>
                <w:t xml:space="preserve"> "</w:t>
              </w:r>
              <w:proofErr w:type="spellStart"/>
              <w:r w:rsidRPr="00841217">
                <w:rPr>
                  <w:rFonts w:asciiTheme="minorHAnsi" w:hAnsiTheme="minorHAnsi" w:cstheme="minorHAnsi"/>
                  <w:sz w:val="20"/>
                  <w:szCs w:val="20"/>
                  <w:rPrChange w:id="5373" w:author="Miku Nosamu" w:date="2025-07-05T17:14:00Z">
                    <w:rPr/>
                  </w:rPrChange>
                </w:rPr>
                <w:t>Ajukan</w:t>
              </w:r>
              <w:proofErr w:type="spellEnd"/>
              <w:r w:rsidRPr="00841217">
                <w:rPr>
                  <w:rFonts w:asciiTheme="minorHAnsi" w:hAnsiTheme="minorHAnsi" w:cstheme="minorHAnsi"/>
                  <w:sz w:val="20"/>
                  <w:szCs w:val="20"/>
                  <w:rPrChange w:id="5374" w:author="Miku Nosamu" w:date="2025-07-05T17:14:00Z">
                    <w:rPr/>
                  </w:rPrChange>
                </w:rPr>
                <w:t>"</w:t>
              </w:r>
            </w:ins>
          </w:p>
        </w:tc>
      </w:tr>
      <w:tr w:rsidR="00B505AF" w:rsidRPr="005877C0" w14:paraId="22EDE9B1" w14:textId="77777777" w:rsidTr="005877C0">
        <w:trPr>
          <w:trHeight w:val="101"/>
          <w:ins w:id="5375" w:author="Miku Nosamu" w:date="2025-07-05T16:19:00Z"/>
        </w:trPr>
        <w:tc>
          <w:tcPr>
            <w:tcW w:w="3192" w:type="dxa"/>
            <w:vAlign w:val="center"/>
          </w:tcPr>
          <w:p w14:paraId="70986ADC" w14:textId="77777777" w:rsidR="00B505AF" w:rsidRPr="00841217" w:rsidRDefault="00B505AF" w:rsidP="005877C0">
            <w:pPr>
              <w:jc w:val="center"/>
              <w:rPr>
                <w:ins w:id="5376" w:author="Miku Nosamu" w:date="2025-07-05T16:19:00Z"/>
                <w:rFonts w:cstheme="minorHAnsi"/>
                <w:noProof/>
                <w:color w:val="auto"/>
                <w:kern w:val="1"/>
                <w:szCs w:val="20"/>
                <w:lang w:val="id-ID"/>
                <w:rPrChange w:id="5377" w:author="Miku Nosamu" w:date="2025-07-05T17:14:00Z">
                  <w:rPr>
                    <w:ins w:id="5378" w:author="Miku Nosamu" w:date="2025-07-05T16:19:00Z"/>
                    <w:rFonts w:ascii="Arial" w:hAnsi="Arial" w:cs="Arial"/>
                    <w:noProof/>
                    <w:color w:val="auto"/>
                    <w:kern w:val="1"/>
                    <w:szCs w:val="20"/>
                    <w:lang w:val="id-ID"/>
                  </w:rPr>
                </w:rPrChange>
              </w:rPr>
            </w:pPr>
            <w:ins w:id="5379" w:author="Miku Nosamu" w:date="2025-07-05T16:19:00Z">
              <w:r w:rsidRPr="00841217">
                <w:rPr>
                  <w:rFonts w:cstheme="minorHAnsi"/>
                  <w:noProof/>
                  <w:color w:val="auto"/>
                  <w:kern w:val="1"/>
                  <w:szCs w:val="20"/>
                  <w:lang w:val="id-ID"/>
                  <w:rPrChange w:id="5380"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22485EED" w14:textId="77777777" w:rsidR="00B505AF" w:rsidRPr="00841217" w:rsidRDefault="00B505AF" w:rsidP="005877C0">
            <w:pPr>
              <w:jc w:val="center"/>
              <w:rPr>
                <w:ins w:id="5381" w:author="Miku Nosamu" w:date="2025-07-05T16:19:00Z"/>
                <w:rFonts w:cstheme="minorHAnsi"/>
                <w:noProof/>
                <w:color w:val="auto"/>
                <w:kern w:val="1"/>
                <w:szCs w:val="20"/>
                <w:lang w:val="id-ID"/>
                <w:rPrChange w:id="5382" w:author="Miku Nosamu" w:date="2025-07-05T17:14:00Z">
                  <w:rPr>
                    <w:ins w:id="5383" w:author="Miku Nosamu" w:date="2025-07-05T16:19:00Z"/>
                    <w:rFonts w:ascii="Arial" w:hAnsi="Arial" w:cs="Arial"/>
                    <w:noProof/>
                    <w:color w:val="auto"/>
                    <w:kern w:val="1"/>
                    <w:szCs w:val="20"/>
                    <w:lang w:val="id-ID"/>
                  </w:rPr>
                </w:rPrChange>
              </w:rPr>
            </w:pPr>
            <w:ins w:id="5384" w:author="Miku Nosamu" w:date="2025-07-05T16:19:00Z">
              <w:r w:rsidRPr="00841217">
                <w:rPr>
                  <w:rFonts w:cstheme="minorHAnsi"/>
                  <w:noProof/>
                  <w:color w:val="auto"/>
                  <w:kern w:val="1"/>
                  <w:szCs w:val="20"/>
                  <w:lang w:val="id-ID"/>
                  <w:rPrChange w:id="5385"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4D6E7E3E" w14:textId="77777777" w:rsidR="00B505AF" w:rsidRPr="00841217" w:rsidRDefault="00B505AF" w:rsidP="005877C0">
            <w:pPr>
              <w:jc w:val="center"/>
              <w:rPr>
                <w:ins w:id="5386" w:author="Miku Nosamu" w:date="2025-07-05T16:19:00Z"/>
                <w:rFonts w:cstheme="minorHAnsi"/>
                <w:noProof/>
                <w:color w:val="auto"/>
                <w:kern w:val="1"/>
                <w:szCs w:val="20"/>
                <w:lang w:val="id-ID"/>
                <w:rPrChange w:id="5387" w:author="Miku Nosamu" w:date="2025-07-05T17:14:00Z">
                  <w:rPr>
                    <w:ins w:id="5388" w:author="Miku Nosamu" w:date="2025-07-05T16:19:00Z"/>
                    <w:rFonts w:ascii="Arial" w:hAnsi="Arial" w:cs="Arial"/>
                    <w:noProof/>
                    <w:color w:val="auto"/>
                    <w:kern w:val="1"/>
                    <w:szCs w:val="20"/>
                    <w:lang w:val="id-ID"/>
                  </w:rPr>
                </w:rPrChange>
              </w:rPr>
            </w:pPr>
            <w:ins w:id="5389" w:author="Miku Nosamu" w:date="2025-07-05T16:19:00Z">
              <w:r w:rsidRPr="00841217">
                <w:rPr>
                  <w:rFonts w:cstheme="minorHAnsi"/>
                  <w:noProof/>
                  <w:color w:val="auto"/>
                  <w:kern w:val="1"/>
                  <w:szCs w:val="20"/>
                  <w:lang w:val="id-ID"/>
                  <w:rPrChange w:id="5390" w:author="Miku Nosamu" w:date="2025-07-05T17:14:00Z">
                    <w:rPr>
                      <w:rFonts w:ascii="Arial" w:hAnsi="Arial" w:cs="Arial"/>
                      <w:noProof/>
                      <w:color w:val="auto"/>
                      <w:kern w:val="1"/>
                      <w:szCs w:val="20"/>
                      <w:lang w:val="id-ID"/>
                    </w:rPr>
                  </w:rPrChange>
                </w:rPr>
                <w:t>Kesimpulan</w:t>
              </w:r>
            </w:ins>
          </w:p>
        </w:tc>
      </w:tr>
      <w:tr w:rsidR="00B505AF" w:rsidRPr="005877C0" w14:paraId="54547D4D" w14:textId="77777777" w:rsidTr="005877C0">
        <w:trPr>
          <w:trHeight w:val="100"/>
          <w:ins w:id="5391" w:author="Miku Nosamu" w:date="2025-07-05T16:19:00Z"/>
        </w:trPr>
        <w:tc>
          <w:tcPr>
            <w:tcW w:w="3192" w:type="dxa"/>
            <w:vAlign w:val="center"/>
          </w:tcPr>
          <w:p w14:paraId="1C2AE4A0" w14:textId="697479E2" w:rsidR="00B505AF" w:rsidRPr="00841217" w:rsidRDefault="0064731F">
            <w:pPr>
              <w:pStyle w:val="NormalWeb"/>
              <w:spacing w:line="360" w:lineRule="auto"/>
              <w:jc w:val="center"/>
              <w:rPr>
                <w:ins w:id="5392" w:author="Miku Nosamu" w:date="2025-07-05T16:19:00Z"/>
                <w:rFonts w:asciiTheme="minorHAnsi" w:hAnsiTheme="minorHAnsi" w:cstheme="minorHAnsi"/>
                <w:szCs w:val="20"/>
                <w:rPrChange w:id="5393" w:author="Miku Nosamu" w:date="2025-07-05T17:14:00Z">
                  <w:rPr>
                    <w:ins w:id="5394" w:author="Miku Nosamu" w:date="2025-07-05T16:19:00Z"/>
                    <w:rFonts w:ascii="Arial" w:hAnsi="Arial" w:cs="Arial"/>
                    <w:noProof/>
                    <w:color w:val="auto"/>
                    <w:kern w:val="1"/>
                    <w:szCs w:val="20"/>
                    <w:lang w:val="id-ID"/>
                  </w:rPr>
                </w:rPrChange>
              </w:rPr>
              <w:pPrChange w:id="5395" w:author="Miku Nosamu" w:date="2025-07-05T17:34:00Z">
                <w:pPr>
                  <w:jc w:val="center"/>
                </w:pPr>
              </w:pPrChange>
            </w:pPr>
            <w:proofErr w:type="spellStart"/>
            <w:ins w:id="5396" w:author="Miku Nosamu" w:date="2025-07-05T16:57:00Z">
              <w:r w:rsidRPr="00841217">
                <w:rPr>
                  <w:rFonts w:asciiTheme="minorHAnsi" w:hAnsiTheme="minorHAnsi" w:cstheme="minorHAnsi"/>
                  <w:sz w:val="20"/>
                  <w:szCs w:val="20"/>
                  <w:rPrChange w:id="5397" w:author="Miku Nosamu" w:date="2025-07-05T17:14:00Z">
                    <w:rPr/>
                  </w:rPrChange>
                </w:rPr>
                <w:t>Sistem</w:t>
              </w:r>
              <w:proofErr w:type="spellEnd"/>
              <w:r w:rsidRPr="00841217">
                <w:rPr>
                  <w:rFonts w:asciiTheme="minorHAnsi" w:hAnsiTheme="minorHAnsi" w:cstheme="minorHAnsi"/>
                  <w:sz w:val="20"/>
                  <w:szCs w:val="20"/>
                  <w:rPrChange w:id="5398" w:author="Miku Nosamu" w:date="2025-07-05T17:14:00Z">
                    <w:rPr/>
                  </w:rPrChange>
                </w:rPr>
                <w:t xml:space="preserve"> </w:t>
              </w:r>
              <w:proofErr w:type="spellStart"/>
              <w:r w:rsidRPr="00841217">
                <w:rPr>
                  <w:rFonts w:asciiTheme="minorHAnsi" w:hAnsiTheme="minorHAnsi" w:cstheme="minorHAnsi"/>
                  <w:sz w:val="20"/>
                  <w:szCs w:val="20"/>
                  <w:rPrChange w:id="5399" w:author="Miku Nosamu" w:date="2025-07-05T17:14:00Z">
                    <w:rPr/>
                  </w:rPrChange>
                </w:rPr>
                <w:t>menerima</w:t>
              </w:r>
              <w:proofErr w:type="spellEnd"/>
              <w:r w:rsidRPr="00841217">
                <w:rPr>
                  <w:rFonts w:asciiTheme="minorHAnsi" w:hAnsiTheme="minorHAnsi" w:cstheme="minorHAnsi"/>
                  <w:sz w:val="20"/>
                  <w:szCs w:val="20"/>
                  <w:rPrChange w:id="5400" w:author="Miku Nosamu" w:date="2025-07-05T17:14:00Z">
                    <w:rPr/>
                  </w:rPrChange>
                </w:rPr>
                <w:t xml:space="preserve"> </w:t>
              </w:r>
              <w:proofErr w:type="spellStart"/>
              <w:r w:rsidRPr="00841217">
                <w:rPr>
                  <w:rFonts w:asciiTheme="minorHAnsi" w:hAnsiTheme="minorHAnsi" w:cstheme="minorHAnsi"/>
                  <w:sz w:val="20"/>
                  <w:szCs w:val="20"/>
                  <w:rPrChange w:id="5401" w:author="Miku Nosamu" w:date="2025-07-05T17:14:00Z">
                    <w:rPr/>
                  </w:rPrChange>
                </w:rPr>
                <w:t>pengajuan</w:t>
              </w:r>
              <w:proofErr w:type="spellEnd"/>
              <w:r w:rsidRPr="00841217">
                <w:rPr>
                  <w:rFonts w:asciiTheme="minorHAnsi" w:hAnsiTheme="minorHAnsi" w:cstheme="minorHAnsi"/>
                  <w:sz w:val="20"/>
                  <w:szCs w:val="20"/>
                  <w:rPrChange w:id="5402" w:author="Miku Nosamu" w:date="2025-07-05T17:14:00Z">
                    <w:rPr/>
                  </w:rPrChange>
                </w:rPr>
                <w:t xml:space="preserve">, </w:t>
              </w:r>
              <w:proofErr w:type="spellStart"/>
              <w:r w:rsidRPr="00841217">
                <w:rPr>
                  <w:rFonts w:asciiTheme="minorHAnsi" w:hAnsiTheme="minorHAnsi" w:cstheme="minorHAnsi"/>
                  <w:sz w:val="20"/>
                  <w:szCs w:val="20"/>
                  <w:rPrChange w:id="5403" w:author="Miku Nosamu" w:date="2025-07-05T17:14:00Z">
                    <w:rPr/>
                  </w:rPrChange>
                </w:rPr>
                <w:t>menampilkan</w:t>
              </w:r>
              <w:proofErr w:type="spellEnd"/>
              <w:r w:rsidRPr="00841217">
                <w:rPr>
                  <w:rFonts w:asciiTheme="minorHAnsi" w:hAnsiTheme="minorHAnsi" w:cstheme="minorHAnsi"/>
                  <w:sz w:val="20"/>
                  <w:szCs w:val="20"/>
                  <w:rPrChange w:id="5404" w:author="Miku Nosamu" w:date="2025-07-05T17:14:00Z">
                    <w:rPr/>
                  </w:rPrChange>
                </w:rPr>
                <w:t xml:space="preserve"> </w:t>
              </w:r>
              <w:proofErr w:type="spellStart"/>
              <w:r w:rsidRPr="00841217">
                <w:rPr>
                  <w:rFonts w:asciiTheme="minorHAnsi" w:hAnsiTheme="minorHAnsi" w:cstheme="minorHAnsi"/>
                  <w:sz w:val="20"/>
                  <w:szCs w:val="20"/>
                  <w:rPrChange w:id="5405" w:author="Miku Nosamu" w:date="2025-07-05T17:14:00Z">
                    <w:rPr/>
                  </w:rPrChange>
                </w:rPr>
                <w:t>pesan</w:t>
              </w:r>
              <w:proofErr w:type="spellEnd"/>
              <w:r w:rsidRPr="00841217">
                <w:rPr>
                  <w:rFonts w:asciiTheme="minorHAnsi" w:hAnsiTheme="minorHAnsi" w:cstheme="minorHAnsi"/>
                  <w:sz w:val="20"/>
                  <w:szCs w:val="20"/>
                  <w:rPrChange w:id="5406" w:author="Miku Nosamu" w:date="2025-07-05T17:14:00Z">
                    <w:rPr/>
                  </w:rPrChange>
                </w:rPr>
                <w:t xml:space="preserve"> </w:t>
              </w:r>
              <w:proofErr w:type="spellStart"/>
              <w:r w:rsidRPr="00841217">
                <w:rPr>
                  <w:rFonts w:asciiTheme="minorHAnsi" w:hAnsiTheme="minorHAnsi" w:cstheme="minorHAnsi"/>
                  <w:sz w:val="20"/>
                  <w:szCs w:val="20"/>
                  <w:rPrChange w:id="5407" w:author="Miku Nosamu" w:date="2025-07-05T17:14:00Z">
                    <w:rPr/>
                  </w:rPrChange>
                </w:rPr>
                <w:t>berhasil</w:t>
              </w:r>
              <w:proofErr w:type="spellEnd"/>
              <w:r w:rsidRPr="00841217">
                <w:rPr>
                  <w:rFonts w:asciiTheme="minorHAnsi" w:hAnsiTheme="minorHAnsi" w:cstheme="minorHAnsi"/>
                  <w:sz w:val="20"/>
                  <w:szCs w:val="20"/>
                  <w:rPrChange w:id="5408" w:author="Miku Nosamu" w:date="2025-07-05T17:14:00Z">
                    <w:rPr/>
                  </w:rPrChange>
                </w:rPr>
                <w:t xml:space="preserve">, dan </w:t>
              </w:r>
              <w:proofErr w:type="spellStart"/>
              <w:r w:rsidRPr="00841217">
                <w:rPr>
                  <w:rFonts w:asciiTheme="minorHAnsi" w:hAnsiTheme="minorHAnsi" w:cstheme="minorHAnsi"/>
                  <w:sz w:val="20"/>
                  <w:szCs w:val="20"/>
                  <w:rPrChange w:id="5409" w:author="Miku Nosamu" w:date="2025-07-05T17:14:00Z">
                    <w:rPr/>
                  </w:rPrChange>
                </w:rPr>
                <w:t>pengajuan</w:t>
              </w:r>
              <w:proofErr w:type="spellEnd"/>
              <w:r w:rsidRPr="00841217">
                <w:rPr>
                  <w:rFonts w:asciiTheme="minorHAnsi" w:hAnsiTheme="minorHAnsi" w:cstheme="minorHAnsi"/>
                  <w:sz w:val="20"/>
                  <w:szCs w:val="20"/>
                  <w:rPrChange w:id="5410" w:author="Miku Nosamu" w:date="2025-07-05T17:14:00Z">
                    <w:rPr/>
                  </w:rPrChange>
                </w:rPr>
                <w:t xml:space="preserve"> </w:t>
              </w:r>
              <w:proofErr w:type="spellStart"/>
              <w:r w:rsidRPr="00841217">
                <w:rPr>
                  <w:rFonts w:asciiTheme="minorHAnsi" w:hAnsiTheme="minorHAnsi" w:cstheme="minorHAnsi"/>
                  <w:sz w:val="20"/>
                  <w:szCs w:val="20"/>
                  <w:rPrChange w:id="5411" w:author="Miku Nosamu" w:date="2025-07-05T17:14:00Z">
                    <w:rPr/>
                  </w:rPrChange>
                </w:rPr>
                <w:t>muncul</w:t>
              </w:r>
              <w:proofErr w:type="spellEnd"/>
              <w:r w:rsidRPr="00841217">
                <w:rPr>
                  <w:rFonts w:asciiTheme="minorHAnsi" w:hAnsiTheme="minorHAnsi" w:cstheme="minorHAnsi"/>
                  <w:sz w:val="20"/>
                  <w:szCs w:val="20"/>
                  <w:rPrChange w:id="5412" w:author="Miku Nosamu" w:date="2025-07-05T17:14:00Z">
                    <w:rPr/>
                  </w:rPrChange>
                </w:rPr>
                <w:t xml:space="preserve"> di daftar </w:t>
              </w:r>
              <w:proofErr w:type="spellStart"/>
              <w:r w:rsidRPr="00841217">
                <w:rPr>
                  <w:rFonts w:asciiTheme="minorHAnsi" w:hAnsiTheme="minorHAnsi" w:cstheme="minorHAnsi"/>
                  <w:sz w:val="20"/>
                  <w:szCs w:val="20"/>
                  <w:rPrChange w:id="5413" w:author="Miku Nosamu" w:date="2025-07-05T17:14:00Z">
                    <w:rPr/>
                  </w:rPrChange>
                </w:rPr>
                <w:t>verifikator</w:t>
              </w:r>
            </w:ins>
            <w:proofErr w:type="spellEnd"/>
          </w:p>
        </w:tc>
        <w:tc>
          <w:tcPr>
            <w:tcW w:w="3192" w:type="dxa"/>
            <w:vAlign w:val="center"/>
          </w:tcPr>
          <w:p w14:paraId="34917FE1" w14:textId="6FFE3F3B" w:rsidR="00B505AF" w:rsidRPr="00BE26AC" w:rsidRDefault="0064731F">
            <w:pPr>
              <w:pStyle w:val="NormalWeb"/>
              <w:spacing w:line="360" w:lineRule="auto"/>
              <w:jc w:val="center"/>
              <w:rPr>
                <w:ins w:id="5414" w:author="Miku Nosamu" w:date="2025-07-05T16:19:00Z"/>
                <w:rFonts w:asciiTheme="minorHAnsi" w:hAnsiTheme="minorHAnsi" w:cstheme="minorHAnsi"/>
                <w:szCs w:val="20"/>
                <w:rPrChange w:id="5415" w:author="Miku Nosamu" w:date="2025-07-05T17:34:00Z">
                  <w:rPr>
                    <w:ins w:id="5416" w:author="Miku Nosamu" w:date="2025-07-05T16:19:00Z"/>
                    <w:rFonts w:ascii="Arial" w:hAnsi="Arial" w:cs="Arial"/>
                    <w:noProof/>
                    <w:color w:val="auto"/>
                    <w:kern w:val="1"/>
                    <w:szCs w:val="20"/>
                    <w:lang w:val="id-ID"/>
                  </w:rPr>
                </w:rPrChange>
              </w:rPr>
              <w:pPrChange w:id="5417" w:author="Miku Nosamu" w:date="2025-07-05T17:34:00Z">
                <w:pPr>
                  <w:jc w:val="center"/>
                </w:pPr>
              </w:pPrChange>
            </w:pPr>
            <w:proofErr w:type="spellStart"/>
            <w:ins w:id="5418" w:author="Miku Nosamu" w:date="2025-07-05T16:57:00Z">
              <w:r w:rsidRPr="00841217">
                <w:rPr>
                  <w:rFonts w:asciiTheme="minorHAnsi" w:hAnsiTheme="minorHAnsi" w:cstheme="minorHAnsi"/>
                  <w:sz w:val="20"/>
                  <w:szCs w:val="20"/>
                  <w:rPrChange w:id="5419" w:author="Miku Nosamu" w:date="2025-07-05T17:14:00Z">
                    <w:rPr/>
                  </w:rPrChange>
                </w:rPr>
                <w:t>Sistem</w:t>
              </w:r>
              <w:proofErr w:type="spellEnd"/>
              <w:r w:rsidRPr="00841217">
                <w:rPr>
                  <w:rFonts w:asciiTheme="minorHAnsi" w:hAnsiTheme="minorHAnsi" w:cstheme="minorHAnsi"/>
                  <w:sz w:val="20"/>
                  <w:szCs w:val="20"/>
                  <w:rPrChange w:id="5420" w:author="Miku Nosamu" w:date="2025-07-05T17:14:00Z">
                    <w:rPr/>
                  </w:rPrChange>
                </w:rPr>
                <w:t xml:space="preserve"> </w:t>
              </w:r>
              <w:proofErr w:type="spellStart"/>
              <w:r w:rsidRPr="00841217">
                <w:rPr>
                  <w:rFonts w:asciiTheme="minorHAnsi" w:hAnsiTheme="minorHAnsi" w:cstheme="minorHAnsi"/>
                  <w:sz w:val="20"/>
                  <w:szCs w:val="20"/>
                  <w:rPrChange w:id="5421" w:author="Miku Nosamu" w:date="2025-07-05T17:14:00Z">
                    <w:rPr/>
                  </w:rPrChange>
                </w:rPr>
                <w:t>menampilkan</w:t>
              </w:r>
              <w:proofErr w:type="spellEnd"/>
              <w:r w:rsidRPr="00841217">
                <w:rPr>
                  <w:rFonts w:asciiTheme="minorHAnsi" w:hAnsiTheme="minorHAnsi" w:cstheme="minorHAnsi"/>
                  <w:sz w:val="20"/>
                  <w:szCs w:val="20"/>
                  <w:rPrChange w:id="5422" w:author="Miku Nosamu" w:date="2025-07-05T17:14:00Z">
                    <w:rPr/>
                  </w:rPrChange>
                </w:rPr>
                <w:t xml:space="preserve"> </w:t>
              </w:r>
              <w:proofErr w:type="spellStart"/>
              <w:r w:rsidRPr="00841217">
                <w:rPr>
                  <w:rFonts w:asciiTheme="minorHAnsi" w:hAnsiTheme="minorHAnsi" w:cstheme="minorHAnsi"/>
                  <w:sz w:val="20"/>
                  <w:szCs w:val="20"/>
                  <w:rPrChange w:id="5423" w:author="Miku Nosamu" w:date="2025-07-05T17:14:00Z">
                    <w:rPr/>
                  </w:rPrChange>
                </w:rPr>
                <w:t>pesan</w:t>
              </w:r>
              <w:proofErr w:type="spellEnd"/>
              <w:r w:rsidRPr="00841217">
                <w:rPr>
                  <w:rFonts w:asciiTheme="minorHAnsi" w:hAnsiTheme="minorHAnsi" w:cstheme="minorHAnsi"/>
                  <w:sz w:val="20"/>
                  <w:szCs w:val="20"/>
                  <w:rPrChange w:id="5424" w:author="Miku Nosamu" w:date="2025-07-05T17:14:00Z">
                    <w:rPr/>
                  </w:rPrChange>
                </w:rPr>
                <w:t xml:space="preserve"> "</w:t>
              </w:r>
              <w:proofErr w:type="spellStart"/>
              <w:r w:rsidRPr="00841217">
                <w:rPr>
                  <w:rFonts w:asciiTheme="minorHAnsi" w:hAnsiTheme="minorHAnsi" w:cstheme="minorHAnsi"/>
                  <w:sz w:val="20"/>
                  <w:szCs w:val="20"/>
                  <w:rPrChange w:id="5425" w:author="Miku Nosamu" w:date="2025-07-05T17:14:00Z">
                    <w:rPr/>
                  </w:rPrChange>
                </w:rPr>
                <w:t>Pengajuan</w:t>
              </w:r>
              <w:proofErr w:type="spellEnd"/>
              <w:r w:rsidRPr="00841217">
                <w:rPr>
                  <w:rFonts w:asciiTheme="minorHAnsi" w:hAnsiTheme="minorHAnsi" w:cstheme="minorHAnsi"/>
                  <w:sz w:val="20"/>
                  <w:szCs w:val="20"/>
                  <w:rPrChange w:id="5426" w:author="Miku Nosamu" w:date="2025-07-05T17:14:00Z">
                    <w:rPr/>
                  </w:rPrChange>
                </w:rPr>
                <w:t xml:space="preserve"> </w:t>
              </w:r>
              <w:proofErr w:type="spellStart"/>
              <w:r w:rsidRPr="00841217">
                <w:rPr>
                  <w:rFonts w:asciiTheme="minorHAnsi" w:hAnsiTheme="minorHAnsi" w:cstheme="minorHAnsi"/>
                  <w:sz w:val="20"/>
                  <w:szCs w:val="20"/>
                  <w:rPrChange w:id="5427" w:author="Miku Nosamu" w:date="2025-07-05T17:14:00Z">
                    <w:rPr/>
                  </w:rPrChange>
                </w:rPr>
                <w:t>berhasil</w:t>
              </w:r>
              <w:proofErr w:type="spellEnd"/>
              <w:r w:rsidRPr="00841217">
                <w:rPr>
                  <w:rFonts w:asciiTheme="minorHAnsi" w:hAnsiTheme="minorHAnsi" w:cstheme="minorHAnsi"/>
                  <w:sz w:val="20"/>
                  <w:szCs w:val="20"/>
                  <w:rPrChange w:id="5428" w:author="Miku Nosamu" w:date="2025-07-05T17:14:00Z">
                    <w:rPr/>
                  </w:rPrChange>
                </w:rPr>
                <w:t xml:space="preserve"> </w:t>
              </w:r>
              <w:proofErr w:type="spellStart"/>
              <w:r w:rsidRPr="00841217">
                <w:rPr>
                  <w:rFonts w:asciiTheme="minorHAnsi" w:hAnsiTheme="minorHAnsi" w:cstheme="minorHAnsi"/>
                  <w:sz w:val="20"/>
                  <w:szCs w:val="20"/>
                  <w:rPrChange w:id="5429" w:author="Miku Nosamu" w:date="2025-07-05T17:14:00Z">
                    <w:rPr/>
                  </w:rPrChange>
                </w:rPr>
                <w:t>disimpan</w:t>
              </w:r>
              <w:proofErr w:type="spellEnd"/>
              <w:r w:rsidRPr="00841217">
                <w:rPr>
                  <w:rFonts w:asciiTheme="minorHAnsi" w:hAnsiTheme="minorHAnsi" w:cstheme="minorHAnsi"/>
                  <w:sz w:val="20"/>
                  <w:szCs w:val="20"/>
                  <w:rPrChange w:id="5430" w:author="Miku Nosamu" w:date="2025-07-05T17:14:00Z">
                    <w:rPr/>
                  </w:rPrChange>
                </w:rPr>
                <w:t xml:space="preserve">" dan </w:t>
              </w:r>
              <w:proofErr w:type="spellStart"/>
              <w:r w:rsidRPr="00841217">
                <w:rPr>
                  <w:rFonts w:asciiTheme="minorHAnsi" w:hAnsiTheme="minorHAnsi" w:cstheme="minorHAnsi"/>
                  <w:sz w:val="20"/>
                  <w:szCs w:val="20"/>
                  <w:rPrChange w:id="5431" w:author="Miku Nosamu" w:date="2025-07-05T17:14:00Z">
                    <w:rPr/>
                  </w:rPrChange>
                </w:rPr>
                <w:t>muncul</w:t>
              </w:r>
              <w:proofErr w:type="spellEnd"/>
              <w:r w:rsidRPr="00841217">
                <w:rPr>
                  <w:rFonts w:asciiTheme="minorHAnsi" w:hAnsiTheme="minorHAnsi" w:cstheme="minorHAnsi"/>
                  <w:sz w:val="20"/>
                  <w:szCs w:val="20"/>
                  <w:rPrChange w:id="5432" w:author="Miku Nosamu" w:date="2025-07-05T17:14:00Z">
                    <w:rPr/>
                  </w:rPrChange>
                </w:rPr>
                <w:t xml:space="preserve"> di daftar </w:t>
              </w:r>
              <w:proofErr w:type="spellStart"/>
              <w:r w:rsidRPr="00841217">
                <w:rPr>
                  <w:rFonts w:asciiTheme="minorHAnsi" w:hAnsiTheme="minorHAnsi" w:cstheme="minorHAnsi"/>
                  <w:sz w:val="20"/>
                  <w:szCs w:val="20"/>
                  <w:rPrChange w:id="5433" w:author="Miku Nosamu" w:date="2025-07-05T17:14:00Z">
                    <w:rPr/>
                  </w:rPrChange>
                </w:rPr>
                <w:t>verifikasi</w:t>
              </w:r>
            </w:ins>
            <w:proofErr w:type="spellEnd"/>
          </w:p>
        </w:tc>
        <w:tc>
          <w:tcPr>
            <w:tcW w:w="3192" w:type="dxa"/>
            <w:vAlign w:val="center"/>
          </w:tcPr>
          <w:p w14:paraId="4CE3A597" w14:textId="77777777" w:rsidR="00B505AF" w:rsidRPr="00841217" w:rsidRDefault="00B505AF" w:rsidP="005877C0">
            <w:pPr>
              <w:jc w:val="center"/>
              <w:rPr>
                <w:ins w:id="5434" w:author="Miku Nosamu" w:date="2025-07-05T16:19:00Z"/>
                <w:rFonts w:cstheme="minorHAnsi"/>
                <w:noProof/>
                <w:color w:val="auto"/>
                <w:kern w:val="1"/>
                <w:szCs w:val="20"/>
                <w:lang w:val="id-ID"/>
                <w:rPrChange w:id="5435" w:author="Miku Nosamu" w:date="2025-07-05T17:14:00Z">
                  <w:rPr>
                    <w:ins w:id="5436" w:author="Miku Nosamu" w:date="2025-07-05T16:19:00Z"/>
                    <w:rFonts w:ascii="Arial" w:hAnsi="Arial" w:cs="Arial"/>
                    <w:noProof/>
                    <w:color w:val="auto"/>
                    <w:kern w:val="1"/>
                    <w:szCs w:val="20"/>
                    <w:lang w:val="id-ID"/>
                  </w:rPr>
                </w:rPrChange>
              </w:rPr>
            </w:pPr>
            <w:ins w:id="5437" w:author="Miku Nosamu" w:date="2025-07-05T16:19:00Z">
              <w:r w:rsidRPr="00841217">
                <w:rPr>
                  <w:rFonts w:cstheme="minorHAnsi"/>
                  <w:noProof/>
                  <w:color w:val="auto"/>
                  <w:kern w:val="1"/>
                  <w:szCs w:val="20"/>
                  <w:lang w:val="id-ID"/>
                  <w:rPrChange w:id="5438" w:author="Miku Nosamu" w:date="2025-07-05T17:14:00Z">
                    <w:rPr>
                      <w:rFonts w:ascii="Arial" w:hAnsi="Arial" w:cs="Arial"/>
                      <w:noProof/>
                      <w:color w:val="auto"/>
                      <w:kern w:val="1"/>
                      <w:szCs w:val="20"/>
                      <w:lang w:val="id-ID"/>
                    </w:rPr>
                  </w:rPrChange>
                </w:rPr>
                <w:t>Hasil pengamatan sesuai</w:t>
              </w:r>
            </w:ins>
          </w:p>
        </w:tc>
      </w:tr>
    </w:tbl>
    <w:p w14:paraId="6F7CB9F4" w14:textId="56B03CE5" w:rsidR="00B505AF" w:rsidRDefault="00B505AF" w:rsidP="00546376">
      <w:pPr>
        <w:rPr>
          <w:ins w:id="5439" w:author="Miku Nosamu" w:date="2025-07-05T16:19:00Z"/>
          <w:noProof/>
          <w:color w:val="auto"/>
          <w:lang w:val="id-ID"/>
        </w:rPr>
      </w:pPr>
    </w:p>
    <w:tbl>
      <w:tblPr>
        <w:tblStyle w:val="ProposalTable"/>
        <w:tblW w:w="0" w:type="auto"/>
        <w:tblLook w:val="04A0" w:firstRow="1" w:lastRow="0" w:firstColumn="1" w:lastColumn="0" w:noHBand="0" w:noVBand="1"/>
      </w:tblPr>
      <w:tblGrid>
        <w:gridCol w:w="3118"/>
        <w:gridCol w:w="3117"/>
        <w:gridCol w:w="3115"/>
      </w:tblGrid>
      <w:tr w:rsidR="00841217" w:rsidRPr="00841217" w14:paraId="34849574" w14:textId="77777777" w:rsidTr="005877C0">
        <w:trPr>
          <w:cnfStyle w:val="100000000000" w:firstRow="1" w:lastRow="0" w:firstColumn="0" w:lastColumn="0" w:oddVBand="0" w:evenVBand="0" w:oddHBand="0" w:evenHBand="0" w:firstRowFirstColumn="0" w:firstRowLastColumn="0" w:lastRowFirstColumn="0" w:lastRowLastColumn="0"/>
          <w:ins w:id="5440" w:author="Miku Nosamu" w:date="2025-07-05T16:19:00Z"/>
        </w:trPr>
        <w:tc>
          <w:tcPr>
            <w:tcW w:w="3192" w:type="dxa"/>
            <w:vAlign w:val="center"/>
          </w:tcPr>
          <w:p w14:paraId="6F42FCC9" w14:textId="77777777" w:rsidR="00B505AF" w:rsidRPr="00841217" w:rsidRDefault="00B505AF" w:rsidP="005877C0">
            <w:pPr>
              <w:jc w:val="center"/>
              <w:rPr>
                <w:ins w:id="5441" w:author="Miku Nosamu" w:date="2025-07-05T16:19:00Z"/>
                <w:rFonts w:cstheme="minorHAnsi"/>
                <w:noProof/>
                <w:color w:val="auto"/>
                <w:kern w:val="1"/>
                <w:szCs w:val="20"/>
                <w:lang w:val="id-ID"/>
                <w:rPrChange w:id="5442" w:author="Miku Nosamu" w:date="2025-07-05T17:14:00Z">
                  <w:rPr>
                    <w:ins w:id="5443" w:author="Miku Nosamu" w:date="2025-07-05T16:19:00Z"/>
                    <w:rFonts w:ascii="Arial" w:hAnsi="Arial" w:cs="Arial"/>
                    <w:noProof/>
                    <w:color w:val="2C283A" w:themeColor="text2"/>
                    <w:kern w:val="1"/>
                    <w:szCs w:val="20"/>
                    <w:lang w:val="id-ID"/>
                  </w:rPr>
                </w:rPrChange>
              </w:rPr>
            </w:pPr>
            <w:ins w:id="5444" w:author="Miku Nosamu" w:date="2025-07-05T16:19:00Z">
              <w:r w:rsidRPr="00841217">
                <w:rPr>
                  <w:rFonts w:cstheme="minorHAnsi"/>
                  <w:noProof/>
                  <w:color w:val="auto"/>
                  <w:kern w:val="1"/>
                  <w:szCs w:val="20"/>
                  <w:lang w:val="id-ID"/>
                  <w:rPrChange w:id="5445"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77E8AEBE" w14:textId="78AC2385" w:rsidR="00B505AF" w:rsidRPr="00841217" w:rsidRDefault="00B505AF" w:rsidP="005877C0">
            <w:pPr>
              <w:jc w:val="center"/>
              <w:rPr>
                <w:ins w:id="5446" w:author="Miku Nosamu" w:date="2025-07-05T16:19:00Z"/>
                <w:rFonts w:cstheme="minorHAnsi"/>
                <w:noProof/>
                <w:color w:val="auto"/>
                <w:kern w:val="1"/>
                <w:szCs w:val="20"/>
                <w:rPrChange w:id="5447" w:author="Miku Nosamu" w:date="2025-07-05T17:14:00Z">
                  <w:rPr>
                    <w:ins w:id="5448" w:author="Miku Nosamu" w:date="2025-07-05T16:19:00Z"/>
                    <w:rFonts w:ascii="Arial" w:hAnsi="Arial" w:cs="Arial"/>
                    <w:noProof/>
                    <w:color w:val="2C283A" w:themeColor="text2"/>
                    <w:kern w:val="1"/>
                    <w:szCs w:val="20"/>
                    <w:lang w:val="id-ID"/>
                  </w:rPr>
                </w:rPrChange>
              </w:rPr>
            </w:pPr>
            <w:ins w:id="5449" w:author="Miku Nosamu" w:date="2025-07-05T16:19:00Z">
              <w:r w:rsidRPr="00841217">
                <w:rPr>
                  <w:rFonts w:cstheme="minorHAnsi"/>
                  <w:noProof/>
                  <w:color w:val="auto"/>
                  <w:kern w:val="1"/>
                  <w:szCs w:val="20"/>
                  <w:lang w:val="id-ID"/>
                  <w:rPrChange w:id="5450" w:author="Miku Nosamu" w:date="2025-07-05T17:14:00Z">
                    <w:rPr>
                      <w:rFonts w:ascii="Arial" w:hAnsi="Arial" w:cs="Arial"/>
                      <w:noProof/>
                      <w:color w:val="2C283A" w:themeColor="text2"/>
                      <w:kern w:val="1"/>
                      <w:szCs w:val="20"/>
                      <w:lang w:val="id-ID"/>
                    </w:rPr>
                  </w:rPrChange>
                </w:rPr>
                <w:t>KU-0</w:t>
              </w:r>
            </w:ins>
            <w:ins w:id="5451" w:author="Miku Nosamu" w:date="2025-07-05T16:57:00Z">
              <w:r w:rsidR="0064731F" w:rsidRPr="00841217">
                <w:rPr>
                  <w:rFonts w:cstheme="minorHAnsi"/>
                  <w:noProof/>
                  <w:color w:val="auto"/>
                  <w:kern w:val="1"/>
                  <w:szCs w:val="20"/>
                  <w:rPrChange w:id="5452" w:author="Miku Nosamu" w:date="2025-07-05T17:14:00Z">
                    <w:rPr>
                      <w:rFonts w:ascii="Arial" w:hAnsi="Arial" w:cs="Arial"/>
                      <w:noProof/>
                      <w:color w:val="2C283A" w:themeColor="text2"/>
                      <w:kern w:val="1"/>
                      <w:szCs w:val="20"/>
                    </w:rPr>
                  </w:rPrChange>
                </w:rPr>
                <w:t>18</w:t>
              </w:r>
            </w:ins>
          </w:p>
        </w:tc>
      </w:tr>
      <w:tr w:rsidR="00841217" w:rsidRPr="00841217" w14:paraId="2A329BE0" w14:textId="77777777" w:rsidTr="005877C0">
        <w:trPr>
          <w:ins w:id="5453" w:author="Miku Nosamu" w:date="2025-07-05T16:19:00Z"/>
        </w:trPr>
        <w:tc>
          <w:tcPr>
            <w:tcW w:w="3192" w:type="dxa"/>
            <w:vAlign w:val="center"/>
          </w:tcPr>
          <w:p w14:paraId="5D66424E" w14:textId="77777777" w:rsidR="00B505AF" w:rsidRPr="00841217" w:rsidRDefault="00B505AF" w:rsidP="005877C0">
            <w:pPr>
              <w:jc w:val="center"/>
              <w:rPr>
                <w:ins w:id="5454" w:author="Miku Nosamu" w:date="2025-07-05T16:19:00Z"/>
                <w:rFonts w:cstheme="minorHAnsi"/>
                <w:noProof/>
                <w:color w:val="auto"/>
                <w:kern w:val="1"/>
                <w:szCs w:val="20"/>
                <w:lang w:val="id-ID"/>
                <w:rPrChange w:id="5455" w:author="Miku Nosamu" w:date="2025-07-05T17:14:00Z">
                  <w:rPr>
                    <w:ins w:id="5456" w:author="Miku Nosamu" w:date="2025-07-05T16:19:00Z"/>
                    <w:rFonts w:ascii="Arial" w:hAnsi="Arial" w:cs="Arial"/>
                    <w:noProof/>
                    <w:color w:val="auto"/>
                    <w:kern w:val="1"/>
                    <w:szCs w:val="20"/>
                    <w:lang w:val="id-ID"/>
                  </w:rPr>
                </w:rPrChange>
              </w:rPr>
            </w:pPr>
            <w:ins w:id="5457" w:author="Miku Nosamu" w:date="2025-07-05T16:19:00Z">
              <w:r w:rsidRPr="00841217">
                <w:rPr>
                  <w:rFonts w:cstheme="minorHAnsi"/>
                  <w:noProof/>
                  <w:color w:val="auto"/>
                  <w:kern w:val="1"/>
                  <w:szCs w:val="20"/>
                  <w:lang w:val="id-ID"/>
                  <w:rPrChange w:id="5458"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370A88E5" w14:textId="0B4C5090" w:rsidR="00B505AF" w:rsidRPr="00BE26AC" w:rsidRDefault="0064731F">
            <w:pPr>
              <w:pStyle w:val="NormalWeb"/>
              <w:jc w:val="center"/>
              <w:rPr>
                <w:ins w:id="5459" w:author="Miku Nosamu" w:date="2025-07-05T16:19:00Z"/>
                <w:rFonts w:asciiTheme="minorHAnsi" w:hAnsiTheme="minorHAnsi" w:cstheme="minorHAnsi"/>
                <w:szCs w:val="20"/>
                <w:rPrChange w:id="5460" w:author="Miku Nosamu" w:date="2025-07-05T17:34:00Z">
                  <w:rPr>
                    <w:ins w:id="5461" w:author="Miku Nosamu" w:date="2025-07-05T16:19:00Z"/>
                    <w:rFonts w:ascii="Arial" w:hAnsi="Arial" w:cs="Arial"/>
                    <w:noProof/>
                    <w:color w:val="auto"/>
                    <w:kern w:val="1"/>
                    <w:szCs w:val="20"/>
                    <w:lang w:val="id-ID"/>
                  </w:rPr>
                </w:rPrChange>
              </w:rPr>
              <w:pPrChange w:id="5462" w:author="Miku Nosamu" w:date="2025-07-05T17:34:00Z">
                <w:pPr>
                  <w:jc w:val="center"/>
                </w:pPr>
              </w:pPrChange>
            </w:pPr>
            <w:proofErr w:type="spellStart"/>
            <w:ins w:id="5463" w:author="Miku Nosamu" w:date="2025-07-05T16:57:00Z">
              <w:r w:rsidRPr="00841217">
                <w:rPr>
                  <w:rFonts w:asciiTheme="minorHAnsi" w:hAnsiTheme="minorHAnsi" w:cstheme="minorHAnsi"/>
                  <w:sz w:val="20"/>
                  <w:szCs w:val="20"/>
                  <w:rPrChange w:id="5464" w:author="Miku Nosamu" w:date="2025-07-05T17:14:00Z">
                    <w:rPr/>
                  </w:rPrChange>
                </w:rPr>
                <w:t>Pengujian</w:t>
              </w:r>
              <w:proofErr w:type="spellEnd"/>
              <w:r w:rsidRPr="00841217">
                <w:rPr>
                  <w:rFonts w:asciiTheme="minorHAnsi" w:hAnsiTheme="minorHAnsi" w:cstheme="minorHAnsi"/>
                  <w:sz w:val="20"/>
                  <w:szCs w:val="20"/>
                  <w:rPrChange w:id="5465" w:author="Miku Nosamu" w:date="2025-07-05T17:14:00Z">
                    <w:rPr/>
                  </w:rPrChange>
                </w:rPr>
                <w:t xml:space="preserve"> </w:t>
              </w:r>
              <w:proofErr w:type="spellStart"/>
              <w:r w:rsidRPr="00841217">
                <w:rPr>
                  <w:rFonts w:asciiTheme="minorHAnsi" w:hAnsiTheme="minorHAnsi" w:cstheme="minorHAnsi"/>
                  <w:sz w:val="20"/>
                  <w:szCs w:val="20"/>
                  <w:rPrChange w:id="5466" w:author="Miku Nosamu" w:date="2025-07-05T17:14:00Z">
                    <w:rPr/>
                  </w:rPrChange>
                </w:rPr>
                <w:t>Pengajuan</w:t>
              </w:r>
              <w:proofErr w:type="spellEnd"/>
              <w:r w:rsidRPr="00841217">
                <w:rPr>
                  <w:rFonts w:asciiTheme="minorHAnsi" w:hAnsiTheme="minorHAnsi" w:cstheme="minorHAnsi"/>
                  <w:sz w:val="20"/>
                  <w:szCs w:val="20"/>
                  <w:rPrChange w:id="5467" w:author="Miku Nosamu" w:date="2025-07-05T17:14:00Z">
                    <w:rPr/>
                  </w:rPrChange>
                </w:rPr>
                <w:t xml:space="preserve"> SIK Vendor </w:t>
              </w:r>
              <w:proofErr w:type="spellStart"/>
              <w:r w:rsidRPr="00841217">
                <w:rPr>
                  <w:rFonts w:asciiTheme="minorHAnsi" w:hAnsiTheme="minorHAnsi" w:cstheme="minorHAnsi"/>
                  <w:sz w:val="20"/>
                  <w:szCs w:val="20"/>
                  <w:rPrChange w:id="5468" w:author="Miku Nosamu" w:date="2025-07-05T17:14:00Z">
                    <w:rPr/>
                  </w:rPrChange>
                </w:rPr>
                <w:t>dengan</w:t>
              </w:r>
              <w:proofErr w:type="spellEnd"/>
              <w:r w:rsidRPr="00841217">
                <w:rPr>
                  <w:rFonts w:asciiTheme="minorHAnsi" w:hAnsiTheme="minorHAnsi" w:cstheme="minorHAnsi"/>
                  <w:sz w:val="20"/>
                  <w:szCs w:val="20"/>
                  <w:rPrChange w:id="5469" w:author="Miku Nosamu" w:date="2025-07-05T17:14:00Z">
                    <w:rPr/>
                  </w:rPrChange>
                </w:rPr>
                <w:t xml:space="preserve"> Hanya upload JSA</w:t>
              </w:r>
            </w:ins>
          </w:p>
        </w:tc>
      </w:tr>
      <w:tr w:rsidR="00841217" w:rsidRPr="00841217" w14:paraId="40CD52C2" w14:textId="77777777" w:rsidTr="005877C0">
        <w:trPr>
          <w:ins w:id="5470" w:author="Miku Nosamu" w:date="2025-07-05T16:19:00Z"/>
        </w:trPr>
        <w:tc>
          <w:tcPr>
            <w:tcW w:w="3192" w:type="dxa"/>
            <w:vAlign w:val="center"/>
          </w:tcPr>
          <w:p w14:paraId="72929C51" w14:textId="77777777" w:rsidR="00B505AF" w:rsidRPr="00841217" w:rsidRDefault="00B505AF" w:rsidP="005877C0">
            <w:pPr>
              <w:jc w:val="center"/>
              <w:rPr>
                <w:ins w:id="5471" w:author="Miku Nosamu" w:date="2025-07-05T16:19:00Z"/>
                <w:rFonts w:cstheme="minorHAnsi"/>
                <w:noProof/>
                <w:color w:val="auto"/>
                <w:kern w:val="1"/>
                <w:szCs w:val="20"/>
                <w:lang w:val="id-ID"/>
                <w:rPrChange w:id="5472" w:author="Miku Nosamu" w:date="2025-07-05T17:14:00Z">
                  <w:rPr>
                    <w:ins w:id="5473" w:author="Miku Nosamu" w:date="2025-07-05T16:19:00Z"/>
                    <w:rFonts w:ascii="Arial" w:hAnsi="Arial" w:cs="Arial"/>
                    <w:noProof/>
                    <w:color w:val="auto"/>
                    <w:kern w:val="1"/>
                    <w:szCs w:val="20"/>
                    <w:lang w:val="id-ID"/>
                  </w:rPr>
                </w:rPrChange>
              </w:rPr>
            </w:pPr>
            <w:ins w:id="5474" w:author="Miku Nosamu" w:date="2025-07-05T16:19:00Z">
              <w:r w:rsidRPr="00841217">
                <w:rPr>
                  <w:rFonts w:cstheme="minorHAnsi"/>
                  <w:noProof/>
                  <w:color w:val="auto"/>
                  <w:kern w:val="1"/>
                  <w:szCs w:val="20"/>
                  <w:lang w:val="id-ID"/>
                  <w:rPrChange w:id="5475"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7D83B540" w14:textId="09BB6B7F" w:rsidR="00B505AF" w:rsidRPr="00BE26AC" w:rsidRDefault="0064731F">
            <w:pPr>
              <w:pStyle w:val="NormalWeb"/>
              <w:jc w:val="center"/>
              <w:rPr>
                <w:ins w:id="5476" w:author="Miku Nosamu" w:date="2025-07-05T16:19:00Z"/>
                <w:rFonts w:asciiTheme="minorHAnsi" w:hAnsiTheme="minorHAnsi" w:cstheme="minorHAnsi"/>
                <w:szCs w:val="20"/>
                <w:rPrChange w:id="5477" w:author="Miku Nosamu" w:date="2025-07-05T17:34:00Z">
                  <w:rPr>
                    <w:ins w:id="5478" w:author="Miku Nosamu" w:date="2025-07-05T16:19:00Z"/>
                    <w:rFonts w:ascii="Arial" w:hAnsi="Arial" w:cs="Arial"/>
                    <w:noProof/>
                    <w:color w:val="auto"/>
                    <w:kern w:val="1"/>
                    <w:szCs w:val="20"/>
                    <w:lang w:val="id-ID"/>
                  </w:rPr>
                </w:rPrChange>
              </w:rPr>
              <w:pPrChange w:id="5479" w:author="Miku Nosamu" w:date="2025-07-05T17:34:00Z">
                <w:pPr>
                  <w:jc w:val="center"/>
                </w:pPr>
              </w:pPrChange>
            </w:pPr>
            <w:proofErr w:type="spellStart"/>
            <w:ins w:id="5480" w:author="Miku Nosamu" w:date="2025-07-05T16:57:00Z">
              <w:r w:rsidRPr="00841217">
                <w:rPr>
                  <w:rFonts w:asciiTheme="minorHAnsi" w:hAnsiTheme="minorHAnsi" w:cstheme="minorHAnsi"/>
                  <w:sz w:val="20"/>
                  <w:szCs w:val="20"/>
                  <w:rPrChange w:id="5481" w:author="Miku Nosamu" w:date="2025-07-05T17:14:00Z">
                    <w:rPr/>
                  </w:rPrChange>
                </w:rPr>
                <w:t>Validasi</w:t>
              </w:r>
              <w:proofErr w:type="spellEnd"/>
              <w:r w:rsidRPr="00841217">
                <w:rPr>
                  <w:rFonts w:asciiTheme="minorHAnsi" w:hAnsiTheme="minorHAnsi" w:cstheme="minorHAnsi"/>
                  <w:sz w:val="20"/>
                  <w:szCs w:val="20"/>
                  <w:rPrChange w:id="5482" w:author="Miku Nosamu" w:date="2025-07-05T17:14:00Z">
                    <w:rPr/>
                  </w:rPrChange>
                </w:rPr>
                <w:t xml:space="preserve"> </w:t>
              </w:r>
              <w:proofErr w:type="spellStart"/>
              <w:r w:rsidRPr="00841217">
                <w:rPr>
                  <w:rFonts w:asciiTheme="minorHAnsi" w:hAnsiTheme="minorHAnsi" w:cstheme="minorHAnsi"/>
                  <w:sz w:val="20"/>
                  <w:szCs w:val="20"/>
                  <w:rPrChange w:id="5483" w:author="Miku Nosamu" w:date="2025-07-05T17:14:00Z">
                    <w:rPr/>
                  </w:rPrChange>
                </w:rPr>
                <w:t>saat</w:t>
              </w:r>
              <w:proofErr w:type="spellEnd"/>
              <w:r w:rsidRPr="00841217">
                <w:rPr>
                  <w:rFonts w:asciiTheme="minorHAnsi" w:hAnsiTheme="minorHAnsi" w:cstheme="minorHAnsi"/>
                  <w:sz w:val="20"/>
                  <w:szCs w:val="20"/>
                  <w:rPrChange w:id="5484" w:author="Miku Nosamu" w:date="2025-07-05T17:14:00Z">
                    <w:rPr/>
                  </w:rPrChange>
                </w:rPr>
                <w:t xml:space="preserve"> salah </w:t>
              </w:r>
              <w:proofErr w:type="spellStart"/>
              <w:r w:rsidRPr="00841217">
                <w:rPr>
                  <w:rFonts w:asciiTheme="minorHAnsi" w:hAnsiTheme="minorHAnsi" w:cstheme="minorHAnsi"/>
                  <w:sz w:val="20"/>
                  <w:szCs w:val="20"/>
                  <w:rPrChange w:id="5485" w:author="Miku Nosamu" w:date="2025-07-05T17:14:00Z">
                    <w:rPr/>
                  </w:rPrChange>
                </w:rPr>
                <w:t>satu</w:t>
              </w:r>
              <w:proofErr w:type="spellEnd"/>
              <w:r w:rsidRPr="00841217">
                <w:rPr>
                  <w:rFonts w:asciiTheme="minorHAnsi" w:hAnsiTheme="minorHAnsi" w:cstheme="minorHAnsi"/>
                  <w:sz w:val="20"/>
                  <w:szCs w:val="20"/>
                  <w:rPrChange w:id="5486" w:author="Miku Nosamu" w:date="2025-07-05T17:14:00Z">
                    <w:rPr/>
                  </w:rPrChange>
                </w:rPr>
                <w:t xml:space="preserve"> </w:t>
              </w:r>
              <w:proofErr w:type="spellStart"/>
              <w:r w:rsidRPr="00841217">
                <w:rPr>
                  <w:rFonts w:asciiTheme="minorHAnsi" w:hAnsiTheme="minorHAnsi" w:cstheme="minorHAnsi"/>
                  <w:sz w:val="20"/>
                  <w:szCs w:val="20"/>
                  <w:rPrChange w:id="5487" w:author="Miku Nosamu" w:date="2025-07-05T17:14:00Z">
                    <w:rPr/>
                  </w:rPrChange>
                </w:rPr>
                <w:t>dokumen</w:t>
              </w:r>
              <w:proofErr w:type="spellEnd"/>
              <w:r w:rsidRPr="00841217">
                <w:rPr>
                  <w:rFonts w:asciiTheme="minorHAnsi" w:hAnsiTheme="minorHAnsi" w:cstheme="minorHAnsi"/>
                  <w:sz w:val="20"/>
                  <w:szCs w:val="20"/>
                  <w:rPrChange w:id="5488" w:author="Miku Nosamu" w:date="2025-07-05T17:14:00Z">
                    <w:rPr/>
                  </w:rPrChange>
                </w:rPr>
                <w:t xml:space="preserve"> </w:t>
              </w:r>
              <w:proofErr w:type="spellStart"/>
              <w:r w:rsidRPr="00841217">
                <w:rPr>
                  <w:rFonts w:asciiTheme="minorHAnsi" w:hAnsiTheme="minorHAnsi" w:cstheme="minorHAnsi"/>
                  <w:sz w:val="20"/>
                  <w:szCs w:val="20"/>
                  <w:rPrChange w:id="5489" w:author="Miku Nosamu" w:date="2025-07-05T17:14:00Z">
                    <w:rPr/>
                  </w:rPrChange>
                </w:rPr>
                <w:t>tidak</w:t>
              </w:r>
              <w:proofErr w:type="spellEnd"/>
              <w:r w:rsidRPr="00841217">
                <w:rPr>
                  <w:rFonts w:asciiTheme="minorHAnsi" w:hAnsiTheme="minorHAnsi" w:cstheme="minorHAnsi"/>
                  <w:sz w:val="20"/>
                  <w:szCs w:val="20"/>
                  <w:rPrChange w:id="5490" w:author="Miku Nosamu" w:date="2025-07-05T17:14:00Z">
                    <w:rPr/>
                  </w:rPrChange>
                </w:rPr>
                <w:t xml:space="preserve"> </w:t>
              </w:r>
              <w:proofErr w:type="spellStart"/>
              <w:r w:rsidRPr="00841217">
                <w:rPr>
                  <w:rFonts w:asciiTheme="minorHAnsi" w:hAnsiTheme="minorHAnsi" w:cstheme="minorHAnsi"/>
                  <w:sz w:val="20"/>
                  <w:szCs w:val="20"/>
                  <w:rPrChange w:id="5491" w:author="Miku Nosamu" w:date="2025-07-05T17:14:00Z">
                    <w:rPr/>
                  </w:rPrChange>
                </w:rPr>
                <w:t>dilampirkan</w:t>
              </w:r>
            </w:ins>
            <w:proofErr w:type="spellEnd"/>
          </w:p>
        </w:tc>
      </w:tr>
      <w:tr w:rsidR="00841217" w:rsidRPr="00841217" w14:paraId="52853058" w14:textId="77777777" w:rsidTr="005877C0">
        <w:trPr>
          <w:ins w:id="5492" w:author="Miku Nosamu" w:date="2025-07-05T16:19:00Z"/>
        </w:trPr>
        <w:tc>
          <w:tcPr>
            <w:tcW w:w="3192" w:type="dxa"/>
            <w:vAlign w:val="center"/>
          </w:tcPr>
          <w:p w14:paraId="1FECB5B8" w14:textId="77777777" w:rsidR="00B505AF" w:rsidRPr="00841217" w:rsidRDefault="00B505AF" w:rsidP="005877C0">
            <w:pPr>
              <w:jc w:val="center"/>
              <w:rPr>
                <w:ins w:id="5493" w:author="Miku Nosamu" w:date="2025-07-05T16:19:00Z"/>
                <w:rFonts w:cstheme="minorHAnsi"/>
                <w:noProof/>
                <w:color w:val="auto"/>
                <w:kern w:val="1"/>
                <w:szCs w:val="20"/>
                <w:lang w:val="id-ID"/>
                <w:rPrChange w:id="5494" w:author="Miku Nosamu" w:date="2025-07-05T17:14:00Z">
                  <w:rPr>
                    <w:ins w:id="5495" w:author="Miku Nosamu" w:date="2025-07-05T16:19:00Z"/>
                    <w:rFonts w:ascii="Arial" w:hAnsi="Arial" w:cs="Arial"/>
                    <w:noProof/>
                    <w:color w:val="auto"/>
                    <w:kern w:val="1"/>
                    <w:szCs w:val="20"/>
                    <w:lang w:val="id-ID"/>
                  </w:rPr>
                </w:rPrChange>
              </w:rPr>
            </w:pPr>
            <w:ins w:id="5496" w:author="Miku Nosamu" w:date="2025-07-05T16:19:00Z">
              <w:r w:rsidRPr="00841217">
                <w:rPr>
                  <w:rFonts w:cstheme="minorHAnsi"/>
                  <w:noProof/>
                  <w:color w:val="auto"/>
                  <w:kern w:val="1"/>
                  <w:szCs w:val="20"/>
                  <w:lang w:val="id-ID"/>
                  <w:rPrChange w:id="5497"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57041422" w14:textId="7617B00A" w:rsidR="00B505AF" w:rsidRPr="00BE26AC" w:rsidRDefault="0064731F">
            <w:pPr>
              <w:pStyle w:val="NormalWeb"/>
              <w:jc w:val="center"/>
              <w:rPr>
                <w:ins w:id="5498" w:author="Miku Nosamu" w:date="2025-07-05T16:19:00Z"/>
                <w:rFonts w:asciiTheme="minorHAnsi" w:hAnsiTheme="minorHAnsi" w:cstheme="minorHAnsi"/>
                <w:szCs w:val="20"/>
                <w:rPrChange w:id="5499" w:author="Miku Nosamu" w:date="2025-07-05T17:34:00Z">
                  <w:rPr>
                    <w:ins w:id="5500" w:author="Miku Nosamu" w:date="2025-07-05T16:19:00Z"/>
                    <w:rFonts w:ascii="Arial" w:hAnsi="Arial" w:cs="Arial"/>
                    <w:noProof/>
                    <w:color w:val="auto"/>
                    <w:kern w:val="1"/>
                    <w:szCs w:val="20"/>
                    <w:lang w:val="id-ID"/>
                  </w:rPr>
                </w:rPrChange>
              </w:rPr>
              <w:pPrChange w:id="5501" w:author="Miku Nosamu" w:date="2025-07-05T17:34:00Z">
                <w:pPr>
                  <w:jc w:val="center"/>
                </w:pPr>
              </w:pPrChange>
            </w:pPr>
            <w:ins w:id="5502" w:author="Miku Nosamu" w:date="2025-07-05T16:57:00Z">
              <w:r w:rsidRPr="00841217">
                <w:rPr>
                  <w:rFonts w:asciiTheme="minorHAnsi" w:hAnsiTheme="minorHAnsi" w:cstheme="minorHAnsi"/>
                  <w:sz w:val="20"/>
                  <w:szCs w:val="20"/>
                  <w:rPrChange w:id="5503" w:author="Miku Nosamu" w:date="2025-07-05T17:14:00Z">
                    <w:rPr/>
                  </w:rPrChange>
                </w:rPr>
                <w:t xml:space="preserve">Vendor </w:t>
              </w:r>
              <w:proofErr w:type="spellStart"/>
              <w:r w:rsidRPr="00841217">
                <w:rPr>
                  <w:rFonts w:asciiTheme="minorHAnsi" w:hAnsiTheme="minorHAnsi" w:cstheme="minorHAnsi"/>
                  <w:sz w:val="20"/>
                  <w:szCs w:val="20"/>
                  <w:rPrChange w:id="5504" w:author="Miku Nosamu" w:date="2025-07-05T17:14:00Z">
                    <w:rPr/>
                  </w:rPrChange>
                </w:rPr>
                <w:t>sudah</w:t>
              </w:r>
              <w:proofErr w:type="spellEnd"/>
              <w:r w:rsidRPr="00841217">
                <w:rPr>
                  <w:rFonts w:asciiTheme="minorHAnsi" w:hAnsiTheme="minorHAnsi" w:cstheme="minorHAnsi"/>
                  <w:sz w:val="20"/>
                  <w:szCs w:val="20"/>
                  <w:rPrChange w:id="5505" w:author="Miku Nosamu" w:date="2025-07-05T17:14:00Z">
                    <w:rPr/>
                  </w:rPrChange>
                </w:rPr>
                <w:t xml:space="preserve"> login</w:t>
              </w:r>
            </w:ins>
          </w:p>
        </w:tc>
      </w:tr>
      <w:tr w:rsidR="00841217" w:rsidRPr="00841217" w14:paraId="7A4022BD" w14:textId="77777777" w:rsidTr="005877C0">
        <w:trPr>
          <w:ins w:id="5506" w:author="Miku Nosamu" w:date="2025-07-05T16:19:00Z"/>
        </w:trPr>
        <w:tc>
          <w:tcPr>
            <w:tcW w:w="3192" w:type="dxa"/>
            <w:vAlign w:val="center"/>
          </w:tcPr>
          <w:p w14:paraId="5A9C918F" w14:textId="77777777" w:rsidR="00B505AF" w:rsidRPr="00841217" w:rsidRDefault="00B505AF" w:rsidP="005877C0">
            <w:pPr>
              <w:jc w:val="center"/>
              <w:rPr>
                <w:ins w:id="5507" w:author="Miku Nosamu" w:date="2025-07-05T16:19:00Z"/>
                <w:rFonts w:cstheme="minorHAnsi"/>
                <w:noProof/>
                <w:color w:val="auto"/>
                <w:kern w:val="1"/>
                <w:szCs w:val="20"/>
                <w:lang w:val="id-ID"/>
                <w:rPrChange w:id="5508" w:author="Miku Nosamu" w:date="2025-07-05T17:14:00Z">
                  <w:rPr>
                    <w:ins w:id="5509" w:author="Miku Nosamu" w:date="2025-07-05T16:19:00Z"/>
                    <w:rFonts w:ascii="Arial" w:hAnsi="Arial" w:cs="Arial"/>
                    <w:noProof/>
                    <w:color w:val="auto"/>
                    <w:kern w:val="1"/>
                    <w:szCs w:val="20"/>
                    <w:lang w:val="id-ID"/>
                  </w:rPr>
                </w:rPrChange>
              </w:rPr>
            </w:pPr>
            <w:ins w:id="5510" w:author="Miku Nosamu" w:date="2025-07-05T16:19:00Z">
              <w:r w:rsidRPr="00841217">
                <w:rPr>
                  <w:rFonts w:cstheme="minorHAnsi"/>
                  <w:noProof/>
                  <w:color w:val="auto"/>
                  <w:kern w:val="1"/>
                  <w:szCs w:val="20"/>
                  <w:lang w:val="id-ID"/>
                  <w:rPrChange w:id="5511"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438902E0" w14:textId="77777777" w:rsidR="00B505AF" w:rsidRPr="00841217" w:rsidRDefault="00B505AF" w:rsidP="005877C0">
            <w:pPr>
              <w:jc w:val="center"/>
              <w:rPr>
                <w:ins w:id="5512" w:author="Miku Nosamu" w:date="2025-07-05T16:19:00Z"/>
                <w:rFonts w:cstheme="minorHAnsi"/>
                <w:noProof/>
                <w:color w:val="auto"/>
                <w:kern w:val="1"/>
                <w:szCs w:val="20"/>
                <w:rPrChange w:id="5513" w:author="Miku Nosamu" w:date="2025-07-05T17:14:00Z">
                  <w:rPr>
                    <w:ins w:id="5514" w:author="Miku Nosamu" w:date="2025-07-05T16:19:00Z"/>
                    <w:rFonts w:ascii="Arial" w:hAnsi="Arial" w:cs="Arial"/>
                    <w:noProof/>
                    <w:color w:val="auto"/>
                    <w:kern w:val="1"/>
                    <w:szCs w:val="20"/>
                  </w:rPr>
                </w:rPrChange>
              </w:rPr>
            </w:pPr>
            <w:ins w:id="5515" w:author="Miku Nosamu" w:date="2025-07-05T16:19:00Z">
              <w:r w:rsidRPr="00841217">
                <w:rPr>
                  <w:rFonts w:cstheme="minorHAnsi"/>
                  <w:noProof/>
                  <w:color w:val="auto"/>
                  <w:kern w:val="1"/>
                  <w:szCs w:val="20"/>
                  <w:rPrChange w:id="5516" w:author="Miku Nosamu" w:date="2025-07-05T17:14:00Z">
                    <w:rPr>
                      <w:rFonts w:ascii="Arial" w:hAnsi="Arial" w:cs="Arial"/>
                      <w:noProof/>
                      <w:color w:val="auto"/>
                      <w:kern w:val="1"/>
                      <w:szCs w:val="20"/>
                    </w:rPr>
                  </w:rPrChange>
                </w:rPr>
                <w:t>9 Juli 2025</w:t>
              </w:r>
            </w:ins>
          </w:p>
        </w:tc>
      </w:tr>
      <w:tr w:rsidR="00841217" w:rsidRPr="00841217" w14:paraId="2A0276DB" w14:textId="77777777" w:rsidTr="005877C0">
        <w:trPr>
          <w:ins w:id="5517" w:author="Miku Nosamu" w:date="2025-07-05T16:19:00Z"/>
        </w:trPr>
        <w:tc>
          <w:tcPr>
            <w:tcW w:w="3192" w:type="dxa"/>
            <w:vAlign w:val="center"/>
          </w:tcPr>
          <w:p w14:paraId="0981A4EC" w14:textId="77777777" w:rsidR="00B505AF" w:rsidRPr="00841217" w:rsidRDefault="00B505AF" w:rsidP="005877C0">
            <w:pPr>
              <w:jc w:val="center"/>
              <w:rPr>
                <w:ins w:id="5518" w:author="Miku Nosamu" w:date="2025-07-05T16:19:00Z"/>
                <w:rFonts w:cstheme="minorHAnsi"/>
                <w:noProof/>
                <w:color w:val="auto"/>
                <w:kern w:val="1"/>
                <w:szCs w:val="20"/>
                <w:lang w:val="id-ID"/>
                <w:rPrChange w:id="5519" w:author="Miku Nosamu" w:date="2025-07-05T17:14:00Z">
                  <w:rPr>
                    <w:ins w:id="5520" w:author="Miku Nosamu" w:date="2025-07-05T16:19:00Z"/>
                    <w:rFonts w:ascii="Arial" w:hAnsi="Arial" w:cs="Arial"/>
                    <w:noProof/>
                    <w:color w:val="auto"/>
                    <w:kern w:val="1"/>
                    <w:szCs w:val="20"/>
                    <w:lang w:val="id-ID"/>
                  </w:rPr>
                </w:rPrChange>
              </w:rPr>
            </w:pPr>
            <w:ins w:id="5521" w:author="Miku Nosamu" w:date="2025-07-05T16:19:00Z">
              <w:r w:rsidRPr="00841217">
                <w:rPr>
                  <w:rFonts w:cstheme="minorHAnsi"/>
                  <w:noProof/>
                  <w:color w:val="auto"/>
                  <w:kern w:val="1"/>
                  <w:szCs w:val="20"/>
                  <w:lang w:val="id-ID"/>
                  <w:rPrChange w:id="5522"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4DA0B9BD" w14:textId="77777777" w:rsidR="00B505AF" w:rsidRPr="00841217" w:rsidRDefault="00B505AF" w:rsidP="005877C0">
            <w:pPr>
              <w:jc w:val="center"/>
              <w:rPr>
                <w:ins w:id="5523" w:author="Miku Nosamu" w:date="2025-07-05T16:19:00Z"/>
                <w:rFonts w:cstheme="minorHAnsi"/>
                <w:noProof/>
                <w:color w:val="auto"/>
                <w:kern w:val="1"/>
                <w:szCs w:val="20"/>
                <w:lang w:val="id-ID"/>
                <w:rPrChange w:id="5524" w:author="Miku Nosamu" w:date="2025-07-05T17:14:00Z">
                  <w:rPr>
                    <w:ins w:id="5525" w:author="Miku Nosamu" w:date="2025-07-05T16:19:00Z"/>
                    <w:rFonts w:ascii="Arial" w:hAnsi="Arial" w:cs="Arial"/>
                    <w:noProof/>
                    <w:color w:val="auto"/>
                    <w:kern w:val="1"/>
                    <w:szCs w:val="20"/>
                    <w:lang w:val="id-ID"/>
                  </w:rPr>
                </w:rPrChange>
              </w:rPr>
            </w:pPr>
            <w:ins w:id="5526" w:author="Miku Nosamu" w:date="2025-07-05T16:19:00Z">
              <w:r w:rsidRPr="00841217">
                <w:rPr>
                  <w:rFonts w:cstheme="minorHAnsi"/>
                  <w:noProof/>
                  <w:color w:val="auto"/>
                  <w:kern w:val="1"/>
                  <w:szCs w:val="20"/>
                  <w:rPrChange w:id="5527" w:author="Miku Nosamu" w:date="2025-07-05T17:14:00Z">
                    <w:rPr>
                      <w:rFonts w:ascii="Arial" w:hAnsi="Arial" w:cs="Arial"/>
                      <w:noProof/>
                      <w:color w:val="auto"/>
                      <w:kern w:val="1"/>
                      <w:szCs w:val="20"/>
                    </w:rPr>
                  </w:rPrChange>
                </w:rPr>
                <w:t>Lucky Abdillah</w:t>
              </w:r>
            </w:ins>
          </w:p>
        </w:tc>
      </w:tr>
      <w:tr w:rsidR="00841217" w:rsidRPr="00841217" w14:paraId="16927D37" w14:textId="77777777" w:rsidTr="005877C0">
        <w:trPr>
          <w:ins w:id="5528" w:author="Miku Nosamu" w:date="2025-07-05T16:19:00Z"/>
        </w:trPr>
        <w:tc>
          <w:tcPr>
            <w:tcW w:w="9576" w:type="dxa"/>
            <w:gridSpan w:val="3"/>
            <w:vAlign w:val="center"/>
          </w:tcPr>
          <w:p w14:paraId="3B967851" w14:textId="77777777" w:rsidR="00B505AF" w:rsidRPr="00841217" w:rsidRDefault="00B505AF" w:rsidP="005877C0">
            <w:pPr>
              <w:jc w:val="center"/>
              <w:rPr>
                <w:ins w:id="5529" w:author="Miku Nosamu" w:date="2025-07-05T16:19:00Z"/>
                <w:rFonts w:cstheme="minorHAnsi"/>
                <w:noProof/>
                <w:color w:val="auto"/>
                <w:kern w:val="1"/>
                <w:szCs w:val="20"/>
                <w:lang w:val="id-ID"/>
                <w:rPrChange w:id="5530" w:author="Miku Nosamu" w:date="2025-07-05T17:14:00Z">
                  <w:rPr>
                    <w:ins w:id="5531" w:author="Miku Nosamu" w:date="2025-07-05T16:19:00Z"/>
                    <w:rFonts w:ascii="Arial" w:hAnsi="Arial" w:cs="Arial"/>
                    <w:noProof/>
                    <w:color w:val="auto"/>
                    <w:kern w:val="1"/>
                    <w:szCs w:val="20"/>
                    <w:lang w:val="id-ID"/>
                  </w:rPr>
                </w:rPrChange>
              </w:rPr>
            </w:pPr>
            <w:ins w:id="5532" w:author="Miku Nosamu" w:date="2025-07-05T16:19:00Z">
              <w:r w:rsidRPr="00841217">
                <w:rPr>
                  <w:rFonts w:cstheme="minorHAnsi"/>
                  <w:noProof/>
                  <w:color w:val="auto"/>
                  <w:kern w:val="1"/>
                  <w:szCs w:val="20"/>
                  <w:lang w:val="id-ID"/>
                  <w:rPrChange w:id="5533" w:author="Miku Nosamu" w:date="2025-07-05T17:14:00Z">
                    <w:rPr>
                      <w:rFonts w:ascii="Arial" w:hAnsi="Arial" w:cs="Arial"/>
                      <w:noProof/>
                      <w:color w:val="auto"/>
                      <w:kern w:val="1"/>
                      <w:szCs w:val="20"/>
                      <w:lang w:val="id-ID"/>
                    </w:rPr>
                  </w:rPrChange>
                </w:rPr>
                <w:lastRenderedPageBreak/>
                <w:t>Skenario</w:t>
              </w:r>
            </w:ins>
          </w:p>
        </w:tc>
      </w:tr>
      <w:tr w:rsidR="00841217" w:rsidRPr="00841217" w14:paraId="62E079C4" w14:textId="77777777" w:rsidTr="005877C0">
        <w:trPr>
          <w:ins w:id="5534" w:author="Miku Nosamu" w:date="2025-07-05T16:19:00Z"/>
        </w:trPr>
        <w:tc>
          <w:tcPr>
            <w:tcW w:w="9576" w:type="dxa"/>
            <w:gridSpan w:val="3"/>
            <w:vAlign w:val="center"/>
          </w:tcPr>
          <w:p w14:paraId="35DE564F" w14:textId="21997F4B" w:rsidR="0064731F" w:rsidRPr="00841217" w:rsidRDefault="0064731F">
            <w:pPr>
              <w:pStyle w:val="NormalWeb"/>
              <w:numPr>
                <w:ilvl w:val="0"/>
                <w:numId w:val="88"/>
              </w:numPr>
              <w:spacing w:before="0" w:beforeAutospacing="0" w:after="0" w:afterAutospacing="0" w:line="360" w:lineRule="auto"/>
              <w:rPr>
                <w:ins w:id="5535" w:author="Miku Nosamu" w:date="2025-07-05T16:58:00Z"/>
                <w:rFonts w:asciiTheme="minorHAnsi" w:hAnsiTheme="minorHAnsi" w:cstheme="minorHAnsi"/>
                <w:sz w:val="20"/>
                <w:szCs w:val="20"/>
                <w:rPrChange w:id="5536" w:author="Miku Nosamu" w:date="2025-07-05T17:14:00Z">
                  <w:rPr>
                    <w:ins w:id="5537" w:author="Miku Nosamu" w:date="2025-07-05T16:58:00Z"/>
                  </w:rPr>
                </w:rPrChange>
              </w:rPr>
              <w:pPrChange w:id="5538" w:author="Miku Nosamu" w:date="2025-07-05T17:35:00Z">
                <w:pPr>
                  <w:pStyle w:val="NormalWeb"/>
                </w:pPr>
              </w:pPrChange>
            </w:pPr>
            <w:ins w:id="5539" w:author="Miku Nosamu" w:date="2025-07-05T16:58:00Z">
              <w:r w:rsidRPr="00841217">
                <w:rPr>
                  <w:rFonts w:asciiTheme="minorHAnsi" w:hAnsiTheme="minorHAnsi" w:cstheme="minorHAnsi"/>
                  <w:sz w:val="20"/>
                  <w:szCs w:val="20"/>
                  <w:rPrChange w:id="5540" w:author="Miku Nosamu" w:date="2025-07-05T17:14:00Z">
                    <w:rPr/>
                  </w:rPrChange>
                </w:rPr>
                <w:t xml:space="preserve">Masuk </w:t>
              </w:r>
              <w:proofErr w:type="spellStart"/>
              <w:r w:rsidRPr="00841217">
                <w:rPr>
                  <w:rFonts w:asciiTheme="minorHAnsi" w:hAnsiTheme="minorHAnsi" w:cstheme="minorHAnsi"/>
                  <w:sz w:val="20"/>
                  <w:szCs w:val="20"/>
                  <w:rPrChange w:id="5541" w:author="Miku Nosamu" w:date="2025-07-05T17:14:00Z">
                    <w:rPr/>
                  </w:rPrChange>
                </w:rPr>
                <w:t>halaman</w:t>
              </w:r>
              <w:proofErr w:type="spellEnd"/>
              <w:r w:rsidRPr="00841217">
                <w:rPr>
                  <w:rFonts w:asciiTheme="minorHAnsi" w:hAnsiTheme="minorHAnsi" w:cstheme="minorHAnsi"/>
                  <w:sz w:val="20"/>
                  <w:szCs w:val="20"/>
                  <w:rPrChange w:id="5542" w:author="Miku Nosamu" w:date="2025-07-05T17:14:00Z">
                    <w:rPr/>
                  </w:rPrChange>
                </w:rPr>
                <w:t xml:space="preserve"> </w:t>
              </w:r>
              <w:proofErr w:type="spellStart"/>
              <w:r w:rsidRPr="00841217">
                <w:rPr>
                  <w:rFonts w:asciiTheme="minorHAnsi" w:hAnsiTheme="minorHAnsi" w:cstheme="minorHAnsi"/>
                  <w:sz w:val="20"/>
                  <w:szCs w:val="20"/>
                  <w:rPrChange w:id="5543" w:author="Miku Nosamu" w:date="2025-07-05T17:14:00Z">
                    <w:rPr/>
                  </w:rPrChange>
                </w:rPr>
                <w:t>pengajuan</w:t>
              </w:r>
              <w:proofErr w:type="spellEnd"/>
            </w:ins>
          </w:p>
          <w:p w14:paraId="2DA1D73D" w14:textId="07AA2BFE" w:rsidR="0064731F" w:rsidRPr="00841217" w:rsidRDefault="0064731F">
            <w:pPr>
              <w:pStyle w:val="NormalWeb"/>
              <w:numPr>
                <w:ilvl w:val="0"/>
                <w:numId w:val="88"/>
              </w:numPr>
              <w:spacing w:before="0" w:beforeAutospacing="0" w:after="0" w:afterAutospacing="0" w:line="360" w:lineRule="auto"/>
              <w:rPr>
                <w:ins w:id="5544" w:author="Miku Nosamu" w:date="2025-07-05T16:58:00Z"/>
                <w:rFonts w:asciiTheme="minorHAnsi" w:hAnsiTheme="minorHAnsi" w:cstheme="minorHAnsi"/>
                <w:sz w:val="20"/>
                <w:szCs w:val="20"/>
                <w:rPrChange w:id="5545" w:author="Miku Nosamu" w:date="2025-07-05T17:14:00Z">
                  <w:rPr>
                    <w:ins w:id="5546" w:author="Miku Nosamu" w:date="2025-07-05T16:58:00Z"/>
                  </w:rPr>
                </w:rPrChange>
              </w:rPr>
              <w:pPrChange w:id="5547" w:author="Miku Nosamu" w:date="2025-07-05T17:35:00Z">
                <w:pPr>
                  <w:pStyle w:val="NormalWeb"/>
                </w:pPr>
              </w:pPrChange>
            </w:pPr>
            <w:ins w:id="5548" w:author="Miku Nosamu" w:date="2025-07-05T16:58:00Z">
              <w:r w:rsidRPr="00841217">
                <w:rPr>
                  <w:rFonts w:asciiTheme="minorHAnsi" w:hAnsiTheme="minorHAnsi" w:cstheme="minorHAnsi"/>
                  <w:sz w:val="20"/>
                  <w:szCs w:val="20"/>
                  <w:rPrChange w:id="5549" w:author="Miku Nosamu" w:date="2025-07-05T17:14:00Z">
                    <w:rPr/>
                  </w:rPrChange>
                </w:rPr>
                <w:t xml:space="preserve">Isi </w:t>
              </w:r>
              <w:proofErr w:type="spellStart"/>
              <w:r w:rsidRPr="00841217">
                <w:rPr>
                  <w:rFonts w:asciiTheme="minorHAnsi" w:hAnsiTheme="minorHAnsi" w:cstheme="minorHAnsi"/>
                  <w:sz w:val="20"/>
                  <w:szCs w:val="20"/>
                  <w:rPrChange w:id="5550" w:author="Miku Nosamu" w:date="2025-07-05T17:14:00Z">
                    <w:rPr/>
                  </w:rPrChange>
                </w:rPr>
                <w:t>semua</w:t>
              </w:r>
              <w:proofErr w:type="spellEnd"/>
              <w:r w:rsidRPr="00841217">
                <w:rPr>
                  <w:rFonts w:asciiTheme="minorHAnsi" w:hAnsiTheme="minorHAnsi" w:cstheme="minorHAnsi"/>
                  <w:sz w:val="20"/>
                  <w:szCs w:val="20"/>
                  <w:rPrChange w:id="5551" w:author="Miku Nosamu" w:date="2025-07-05T17:14:00Z">
                    <w:rPr/>
                  </w:rPrChange>
                </w:rPr>
                <w:t xml:space="preserve"> field</w:t>
              </w:r>
            </w:ins>
          </w:p>
          <w:p w14:paraId="34CAFE07" w14:textId="5F11C7AE" w:rsidR="0064731F" w:rsidRPr="00841217" w:rsidRDefault="0064731F">
            <w:pPr>
              <w:pStyle w:val="NormalWeb"/>
              <w:numPr>
                <w:ilvl w:val="0"/>
                <w:numId w:val="88"/>
              </w:numPr>
              <w:spacing w:before="0" w:beforeAutospacing="0" w:after="0" w:afterAutospacing="0" w:line="360" w:lineRule="auto"/>
              <w:rPr>
                <w:ins w:id="5552" w:author="Miku Nosamu" w:date="2025-07-05T16:58:00Z"/>
                <w:rFonts w:asciiTheme="minorHAnsi" w:hAnsiTheme="minorHAnsi" w:cstheme="minorHAnsi"/>
                <w:sz w:val="20"/>
                <w:szCs w:val="20"/>
                <w:rPrChange w:id="5553" w:author="Miku Nosamu" w:date="2025-07-05T17:14:00Z">
                  <w:rPr>
                    <w:ins w:id="5554" w:author="Miku Nosamu" w:date="2025-07-05T16:58:00Z"/>
                  </w:rPr>
                </w:rPrChange>
              </w:rPr>
              <w:pPrChange w:id="5555" w:author="Miku Nosamu" w:date="2025-07-05T17:35:00Z">
                <w:pPr>
                  <w:pStyle w:val="NormalWeb"/>
                </w:pPr>
              </w:pPrChange>
            </w:pPr>
            <w:ins w:id="5556" w:author="Miku Nosamu" w:date="2025-07-05T16:58:00Z">
              <w:r w:rsidRPr="00841217">
                <w:rPr>
                  <w:rFonts w:asciiTheme="minorHAnsi" w:hAnsiTheme="minorHAnsi" w:cstheme="minorHAnsi"/>
                  <w:sz w:val="20"/>
                  <w:szCs w:val="20"/>
                  <w:rPrChange w:id="5557" w:author="Miku Nosamu" w:date="2025-07-05T17:14:00Z">
                    <w:rPr/>
                  </w:rPrChange>
                </w:rPr>
                <w:t xml:space="preserve">Upload </w:t>
              </w:r>
              <w:proofErr w:type="spellStart"/>
              <w:r w:rsidRPr="00841217">
                <w:rPr>
                  <w:rFonts w:asciiTheme="minorHAnsi" w:hAnsiTheme="minorHAnsi" w:cstheme="minorHAnsi"/>
                  <w:sz w:val="20"/>
                  <w:szCs w:val="20"/>
                  <w:rPrChange w:id="5558" w:author="Miku Nosamu" w:date="2025-07-05T17:14:00Z">
                    <w:rPr/>
                  </w:rPrChange>
                </w:rPr>
                <w:t>hanya</w:t>
              </w:r>
              <w:proofErr w:type="spellEnd"/>
              <w:r w:rsidRPr="00841217">
                <w:rPr>
                  <w:rFonts w:asciiTheme="minorHAnsi" w:hAnsiTheme="minorHAnsi" w:cstheme="minorHAnsi"/>
                  <w:sz w:val="20"/>
                  <w:szCs w:val="20"/>
                  <w:rPrChange w:id="5559" w:author="Miku Nosamu" w:date="2025-07-05T17:14:00Z">
                    <w:rPr/>
                  </w:rPrChange>
                </w:rPr>
                <w:t xml:space="preserve"> file JSA, </w:t>
              </w:r>
              <w:proofErr w:type="spellStart"/>
              <w:r w:rsidRPr="00841217">
                <w:rPr>
                  <w:rFonts w:asciiTheme="minorHAnsi" w:hAnsiTheme="minorHAnsi" w:cstheme="minorHAnsi"/>
                  <w:sz w:val="20"/>
                  <w:szCs w:val="20"/>
                  <w:rPrChange w:id="5560" w:author="Miku Nosamu" w:date="2025-07-05T17:14:00Z">
                    <w:rPr/>
                  </w:rPrChange>
                </w:rPr>
                <w:t>tidak</w:t>
              </w:r>
              <w:proofErr w:type="spellEnd"/>
              <w:r w:rsidRPr="00841217">
                <w:rPr>
                  <w:rFonts w:asciiTheme="minorHAnsi" w:hAnsiTheme="minorHAnsi" w:cstheme="minorHAnsi"/>
                  <w:sz w:val="20"/>
                  <w:szCs w:val="20"/>
                  <w:rPrChange w:id="5561" w:author="Miku Nosamu" w:date="2025-07-05T17:14:00Z">
                    <w:rPr/>
                  </w:rPrChange>
                </w:rPr>
                <w:t xml:space="preserve"> </w:t>
              </w:r>
              <w:proofErr w:type="spellStart"/>
              <w:r w:rsidRPr="00841217">
                <w:rPr>
                  <w:rFonts w:asciiTheme="minorHAnsi" w:hAnsiTheme="minorHAnsi" w:cstheme="minorHAnsi"/>
                  <w:sz w:val="20"/>
                  <w:szCs w:val="20"/>
                  <w:rPrChange w:id="5562" w:author="Miku Nosamu" w:date="2025-07-05T17:14:00Z">
                    <w:rPr/>
                  </w:rPrChange>
                </w:rPr>
                <w:t>mengunggah</w:t>
              </w:r>
              <w:proofErr w:type="spellEnd"/>
              <w:r w:rsidRPr="00841217">
                <w:rPr>
                  <w:rFonts w:asciiTheme="minorHAnsi" w:hAnsiTheme="minorHAnsi" w:cstheme="minorHAnsi"/>
                  <w:sz w:val="20"/>
                  <w:szCs w:val="20"/>
                  <w:rPrChange w:id="5563" w:author="Miku Nosamu" w:date="2025-07-05T17:14:00Z">
                    <w:rPr/>
                  </w:rPrChange>
                </w:rPr>
                <w:t xml:space="preserve"> Surat </w:t>
              </w:r>
              <w:proofErr w:type="spellStart"/>
              <w:r w:rsidRPr="00841217">
                <w:rPr>
                  <w:rFonts w:asciiTheme="minorHAnsi" w:hAnsiTheme="minorHAnsi" w:cstheme="minorHAnsi"/>
                  <w:sz w:val="20"/>
                  <w:szCs w:val="20"/>
                  <w:rPrChange w:id="5564" w:author="Miku Nosamu" w:date="2025-07-05T17:14:00Z">
                    <w:rPr/>
                  </w:rPrChange>
                </w:rPr>
                <w:t>Permohonan</w:t>
              </w:r>
              <w:proofErr w:type="spellEnd"/>
            </w:ins>
          </w:p>
          <w:p w14:paraId="6002B4D7" w14:textId="61C617F8" w:rsidR="00B505AF" w:rsidRPr="00841217" w:rsidRDefault="0064731F">
            <w:pPr>
              <w:pStyle w:val="NormalWeb"/>
              <w:numPr>
                <w:ilvl w:val="0"/>
                <w:numId w:val="88"/>
              </w:numPr>
              <w:spacing w:before="0" w:beforeAutospacing="0" w:after="0" w:afterAutospacing="0" w:line="360" w:lineRule="auto"/>
              <w:rPr>
                <w:ins w:id="5565" w:author="Miku Nosamu" w:date="2025-07-05T16:19:00Z"/>
                <w:rFonts w:cstheme="minorHAnsi"/>
                <w:szCs w:val="20"/>
                <w:rPrChange w:id="5566" w:author="Miku Nosamu" w:date="2025-07-05T17:14:00Z">
                  <w:rPr>
                    <w:ins w:id="5567" w:author="Miku Nosamu" w:date="2025-07-05T16:19:00Z"/>
                    <w:noProof/>
                    <w:lang w:val="id-ID"/>
                  </w:rPr>
                </w:rPrChange>
              </w:rPr>
              <w:pPrChange w:id="5568" w:author="Miku Nosamu" w:date="2025-07-05T17:35:00Z">
                <w:pPr>
                  <w:pStyle w:val="ListParagraph"/>
                  <w:numPr>
                    <w:numId w:val="56"/>
                  </w:numPr>
                  <w:spacing w:before="0" w:after="0" w:line="360" w:lineRule="auto"/>
                  <w:ind w:hanging="360"/>
                  <w:jc w:val="left"/>
                </w:pPr>
              </w:pPrChange>
            </w:pPr>
            <w:proofErr w:type="spellStart"/>
            <w:ins w:id="5569" w:author="Miku Nosamu" w:date="2025-07-05T16:58:00Z">
              <w:r w:rsidRPr="00841217">
                <w:rPr>
                  <w:rFonts w:asciiTheme="minorHAnsi" w:hAnsiTheme="minorHAnsi" w:cstheme="minorHAnsi"/>
                  <w:sz w:val="20"/>
                  <w:szCs w:val="20"/>
                  <w:rPrChange w:id="5570" w:author="Miku Nosamu" w:date="2025-07-05T17:14:00Z">
                    <w:rPr/>
                  </w:rPrChange>
                </w:rPr>
                <w:t>Klik</w:t>
              </w:r>
              <w:proofErr w:type="spellEnd"/>
              <w:r w:rsidRPr="00841217">
                <w:rPr>
                  <w:rFonts w:asciiTheme="minorHAnsi" w:hAnsiTheme="minorHAnsi" w:cstheme="minorHAnsi"/>
                  <w:sz w:val="20"/>
                  <w:szCs w:val="20"/>
                  <w:rPrChange w:id="5571" w:author="Miku Nosamu" w:date="2025-07-05T17:14:00Z">
                    <w:rPr/>
                  </w:rPrChange>
                </w:rPr>
                <w:t xml:space="preserve"> “</w:t>
              </w:r>
              <w:proofErr w:type="spellStart"/>
              <w:r w:rsidRPr="00841217">
                <w:rPr>
                  <w:rFonts w:asciiTheme="minorHAnsi" w:hAnsiTheme="minorHAnsi" w:cstheme="minorHAnsi"/>
                  <w:sz w:val="20"/>
                  <w:szCs w:val="20"/>
                  <w:rPrChange w:id="5572" w:author="Miku Nosamu" w:date="2025-07-05T17:14:00Z">
                    <w:rPr/>
                  </w:rPrChange>
                </w:rPr>
                <w:t>Ajukan</w:t>
              </w:r>
              <w:proofErr w:type="spellEnd"/>
              <w:r w:rsidRPr="00841217">
                <w:rPr>
                  <w:rFonts w:asciiTheme="minorHAnsi" w:hAnsiTheme="minorHAnsi" w:cstheme="minorHAnsi"/>
                  <w:sz w:val="20"/>
                  <w:szCs w:val="20"/>
                  <w:rPrChange w:id="5573" w:author="Miku Nosamu" w:date="2025-07-05T17:14:00Z">
                    <w:rPr/>
                  </w:rPrChange>
                </w:rPr>
                <w:t>”</w:t>
              </w:r>
            </w:ins>
          </w:p>
        </w:tc>
      </w:tr>
      <w:tr w:rsidR="00841217" w:rsidRPr="00841217" w14:paraId="6253DF16" w14:textId="77777777" w:rsidTr="005877C0">
        <w:trPr>
          <w:trHeight w:val="101"/>
          <w:ins w:id="5574" w:author="Miku Nosamu" w:date="2025-07-05T16:19:00Z"/>
        </w:trPr>
        <w:tc>
          <w:tcPr>
            <w:tcW w:w="3192" w:type="dxa"/>
            <w:vAlign w:val="center"/>
          </w:tcPr>
          <w:p w14:paraId="58AC2FFD" w14:textId="77777777" w:rsidR="00B505AF" w:rsidRPr="00841217" w:rsidRDefault="00B505AF" w:rsidP="005877C0">
            <w:pPr>
              <w:jc w:val="center"/>
              <w:rPr>
                <w:ins w:id="5575" w:author="Miku Nosamu" w:date="2025-07-05T16:19:00Z"/>
                <w:rFonts w:cstheme="minorHAnsi"/>
                <w:noProof/>
                <w:color w:val="auto"/>
                <w:kern w:val="1"/>
                <w:szCs w:val="20"/>
                <w:lang w:val="id-ID"/>
                <w:rPrChange w:id="5576" w:author="Miku Nosamu" w:date="2025-07-05T17:14:00Z">
                  <w:rPr>
                    <w:ins w:id="5577" w:author="Miku Nosamu" w:date="2025-07-05T16:19:00Z"/>
                    <w:rFonts w:ascii="Arial" w:hAnsi="Arial" w:cs="Arial"/>
                    <w:noProof/>
                    <w:color w:val="auto"/>
                    <w:kern w:val="1"/>
                    <w:szCs w:val="20"/>
                    <w:lang w:val="id-ID"/>
                  </w:rPr>
                </w:rPrChange>
              </w:rPr>
            </w:pPr>
            <w:ins w:id="5578" w:author="Miku Nosamu" w:date="2025-07-05T16:19:00Z">
              <w:r w:rsidRPr="00841217">
                <w:rPr>
                  <w:rFonts w:cstheme="minorHAnsi"/>
                  <w:noProof/>
                  <w:color w:val="auto"/>
                  <w:kern w:val="1"/>
                  <w:szCs w:val="20"/>
                  <w:lang w:val="id-ID"/>
                  <w:rPrChange w:id="5579"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60B9EA4E" w14:textId="77777777" w:rsidR="00B505AF" w:rsidRPr="00841217" w:rsidRDefault="00B505AF" w:rsidP="005877C0">
            <w:pPr>
              <w:jc w:val="center"/>
              <w:rPr>
                <w:ins w:id="5580" w:author="Miku Nosamu" w:date="2025-07-05T16:19:00Z"/>
                <w:rFonts w:cstheme="minorHAnsi"/>
                <w:noProof/>
                <w:color w:val="auto"/>
                <w:kern w:val="1"/>
                <w:szCs w:val="20"/>
                <w:lang w:val="id-ID"/>
                <w:rPrChange w:id="5581" w:author="Miku Nosamu" w:date="2025-07-05T17:14:00Z">
                  <w:rPr>
                    <w:ins w:id="5582" w:author="Miku Nosamu" w:date="2025-07-05T16:19:00Z"/>
                    <w:rFonts w:ascii="Arial" w:hAnsi="Arial" w:cs="Arial"/>
                    <w:noProof/>
                    <w:color w:val="auto"/>
                    <w:kern w:val="1"/>
                    <w:szCs w:val="20"/>
                    <w:lang w:val="id-ID"/>
                  </w:rPr>
                </w:rPrChange>
              </w:rPr>
            </w:pPr>
            <w:ins w:id="5583" w:author="Miku Nosamu" w:date="2025-07-05T16:19:00Z">
              <w:r w:rsidRPr="00841217">
                <w:rPr>
                  <w:rFonts w:cstheme="minorHAnsi"/>
                  <w:noProof/>
                  <w:color w:val="auto"/>
                  <w:kern w:val="1"/>
                  <w:szCs w:val="20"/>
                  <w:lang w:val="id-ID"/>
                  <w:rPrChange w:id="5584"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575E93AB" w14:textId="77777777" w:rsidR="00B505AF" w:rsidRPr="00841217" w:rsidRDefault="00B505AF" w:rsidP="005877C0">
            <w:pPr>
              <w:jc w:val="center"/>
              <w:rPr>
                <w:ins w:id="5585" w:author="Miku Nosamu" w:date="2025-07-05T16:19:00Z"/>
                <w:rFonts w:cstheme="minorHAnsi"/>
                <w:noProof/>
                <w:color w:val="auto"/>
                <w:kern w:val="1"/>
                <w:szCs w:val="20"/>
                <w:lang w:val="id-ID"/>
                <w:rPrChange w:id="5586" w:author="Miku Nosamu" w:date="2025-07-05T17:14:00Z">
                  <w:rPr>
                    <w:ins w:id="5587" w:author="Miku Nosamu" w:date="2025-07-05T16:19:00Z"/>
                    <w:rFonts w:ascii="Arial" w:hAnsi="Arial" w:cs="Arial"/>
                    <w:noProof/>
                    <w:color w:val="auto"/>
                    <w:kern w:val="1"/>
                    <w:szCs w:val="20"/>
                    <w:lang w:val="id-ID"/>
                  </w:rPr>
                </w:rPrChange>
              </w:rPr>
            </w:pPr>
            <w:ins w:id="5588" w:author="Miku Nosamu" w:date="2025-07-05T16:19:00Z">
              <w:r w:rsidRPr="00841217">
                <w:rPr>
                  <w:rFonts w:cstheme="minorHAnsi"/>
                  <w:noProof/>
                  <w:color w:val="auto"/>
                  <w:kern w:val="1"/>
                  <w:szCs w:val="20"/>
                  <w:lang w:val="id-ID"/>
                  <w:rPrChange w:id="5589" w:author="Miku Nosamu" w:date="2025-07-05T17:14:00Z">
                    <w:rPr>
                      <w:rFonts w:ascii="Arial" w:hAnsi="Arial" w:cs="Arial"/>
                      <w:noProof/>
                      <w:color w:val="auto"/>
                      <w:kern w:val="1"/>
                      <w:szCs w:val="20"/>
                      <w:lang w:val="id-ID"/>
                    </w:rPr>
                  </w:rPrChange>
                </w:rPr>
                <w:t>Kesimpulan</w:t>
              </w:r>
            </w:ins>
          </w:p>
        </w:tc>
      </w:tr>
      <w:tr w:rsidR="00841217" w:rsidRPr="00841217" w14:paraId="2A5CE94F" w14:textId="77777777" w:rsidTr="005877C0">
        <w:trPr>
          <w:trHeight w:val="100"/>
          <w:ins w:id="5590" w:author="Miku Nosamu" w:date="2025-07-05T16:19:00Z"/>
        </w:trPr>
        <w:tc>
          <w:tcPr>
            <w:tcW w:w="3192" w:type="dxa"/>
            <w:vAlign w:val="center"/>
          </w:tcPr>
          <w:p w14:paraId="46A23246" w14:textId="079272A5" w:rsidR="00B505AF" w:rsidRPr="00BE26AC" w:rsidRDefault="0064731F">
            <w:pPr>
              <w:pStyle w:val="NormalWeb"/>
              <w:spacing w:line="360" w:lineRule="auto"/>
              <w:jc w:val="center"/>
              <w:rPr>
                <w:ins w:id="5591" w:author="Miku Nosamu" w:date="2025-07-05T16:19:00Z"/>
                <w:rFonts w:asciiTheme="minorHAnsi" w:hAnsiTheme="minorHAnsi" w:cstheme="minorHAnsi"/>
                <w:szCs w:val="20"/>
                <w:rPrChange w:id="5592" w:author="Miku Nosamu" w:date="2025-07-05T17:35:00Z">
                  <w:rPr>
                    <w:ins w:id="5593" w:author="Miku Nosamu" w:date="2025-07-05T16:19:00Z"/>
                    <w:rFonts w:ascii="Arial" w:hAnsi="Arial" w:cs="Arial"/>
                    <w:noProof/>
                    <w:color w:val="auto"/>
                    <w:kern w:val="1"/>
                    <w:szCs w:val="20"/>
                    <w:lang w:val="id-ID"/>
                  </w:rPr>
                </w:rPrChange>
              </w:rPr>
              <w:pPrChange w:id="5594" w:author="Miku Nosamu" w:date="2025-07-05T17:37:00Z">
                <w:pPr>
                  <w:jc w:val="center"/>
                </w:pPr>
              </w:pPrChange>
            </w:pPr>
            <w:proofErr w:type="spellStart"/>
            <w:ins w:id="5595" w:author="Miku Nosamu" w:date="2025-07-05T16:58:00Z">
              <w:r w:rsidRPr="00841217">
                <w:rPr>
                  <w:rFonts w:asciiTheme="minorHAnsi" w:hAnsiTheme="minorHAnsi" w:cstheme="minorHAnsi"/>
                  <w:sz w:val="20"/>
                  <w:szCs w:val="20"/>
                  <w:rPrChange w:id="5596" w:author="Miku Nosamu" w:date="2025-07-05T17:14:00Z">
                    <w:rPr/>
                  </w:rPrChange>
                </w:rPr>
                <w:t>Sistem</w:t>
              </w:r>
              <w:proofErr w:type="spellEnd"/>
              <w:r w:rsidRPr="00841217">
                <w:rPr>
                  <w:rFonts w:asciiTheme="minorHAnsi" w:hAnsiTheme="minorHAnsi" w:cstheme="minorHAnsi"/>
                  <w:sz w:val="20"/>
                  <w:szCs w:val="20"/>
                  <w:rPrChange w:id="5597" w:author="Miku Nosamu" w:date="2025-07-05T17:14:00Z">
                    <w:rPr/>
                  </w:rPrChange>
                </w:rPr>
                <w:t xml:space="preserve"> </w:t>
              </w:r>
              <w:proofErr w:type="spellStart"/>
              <w:r w:rsidRPr="00841217">
                <w:rPr>
                  <w:rFonts w:asciiTheme="minorHAnsi" w:hAnsiTheme="minorHAnsi" w:cstheme="minorHAnsi"/>
                  <w:sz w:val="20"/>
                  <w:szCs w:val="20"/>
                  <w:rPrChange w:id="5598" w:author="Miku Nosamu" w:date="2025-07-05T17:14:00Z">
                    <w:rPr/>
                  </w:rPrChange>
                </w:rPr>
                <w:t>menampilkan</w:t>
              </w:r>
              <w:proofErr w:type="spellEnd"/>
              <w:r w:rsidRPr="00841217">
                <w:rPr>
                  <w:rFonts w:asciiTheme="minorHAnsi" w:hAnsiTheme="minorHAnsi" w:cstheme="minorHAnsi"/>
                  <w:sz w:val="20"/>
                  <w:szCs w:val="20"/>
                  <w:rPrChange w:id="5599" w:author="Miku Nosamu" w:date="2025-07-05T17:14:00Z">
                    <w:rPr/>
                  </w:rPrChange>
                </w:rPr>
                <w:t xml:space="preserve"> </w:t>
              </w:r>
              <w:proofErr w:type="spellStart"/>
              <w:r w:rsidRPr="00841217">
                <w:rPr>
                  <w:rFonts w:asciiTheme="minorHAnsi" w:hAnsiTheme="minorHAnsi" w:cstheme="minorHAnsi"/>
                  <w:sz w:val="20"/>
                  <w:szCs w:val="20"/>
                  <w:rPrChange w:id="5600" w:author="Miku Nosamu" w:date="2025-07-05T17:14:00Z">
                    <w:rPr/>
                  </w:rPrChange>
                </w:rPr>
                <w:t>pesan</w:t>
              </w:r>
              <w:proofErr w:type="spellEnd"/>
              <w:r w:rsidRPr="00841217">
                <w:rPr>
                  <w:rFonts w:asciiTheme="minorHAnsi" w:hAnsiTheme="minorHAnsi" w:cstheme="minorHAnsi"/>
                  <w:sz w:val="20"/>
                  <w:szCs w:val="20"/>
                  <w:rPrChange w:id="5601" w:author="Miku Nosamu" w:date="2025-07-05T17:14:00Z">
                    <w:rPr/>
                  </w:rPrChange>
                </w:rPr>
                <w:t xml:space="preserve"> error </w:t>
              </w:r>
              <w:proofErr w:type="spellStart"/>
              <w:r w:rsidRPr="00841217">
                <w:rPr>
                  <w:rFonts w:asciiTheme="minorHAnsi" w:hAnsiTheme="minorHAnsi" w:cstheme="minorHAnsi"/>
                  <w:sz w:val="20"/>
                  <w:szCs w:val="20"/>
                  <w:rPrChange w:id="5602" w:author="Miku Nosamu" w:date="2025-07-05T17:14:00Z">
                    <w:rPr/>
                  </w:rPrChange>
                </w:rPr>
                <w:t>bahwa</w:t>
              </w:r>
              <w:proofErr w:type="spellEnd"/>
              <w:r w:rsidRPr="00841217">
                <w:rPr>
                  <w:rFonts w:asciiTheme="minorHAnsi" w:hAnsiTheme="minorHAnsi" w:cstheme="minorHAnsi"/>
                  <w:sz w:val="20"/>
                  <w:szCs w:val="20"/>
                  <w:rPrChange w:id="5603" w:author="Miku Nosamu" w:date="2025-07-05T17:14:00Z">
                    <w:rPr/>
                  </w:rPrChange>
                </w:rPr>
                <w:t xml:space="preserve"> </w:t>
              </w:r>
              <w:proofErr w:type="spellStart"/>
              <w:r w:rsidRPr="00841217">
                <w:rPr>
                  <w:rFonts w:asciiTheme="minorHAnsi" w:hAnsiTheme="minorHAnsi" w:cstheme="minorHAnsi"/>
                  <w:sz w:val="20"/>
                  <w:szCs w:val="20"/>
                  <w:rPrChange w:id="5604" w:author="Miku Nosamu" w:date="2025-07-05T17:14:00Z">
                    <w:rPr/>
                  </w:rPrChange>
                </w:rPr>
                <w:t>dokumen</w:t>
              </w:r>
              <w:proofErr w:type="spellEnd"/>
              <w:r w:rsidRPr="00841217">
                <w:rPr>
                  <w:rFonts w:asciiTheme="minorHAnsi" w:hAnsiTheme="minorHAnsi" w:cstheme="minorHAnsi"/>
                  <w:sz w:val="20"/>
                  <w:szCs w:val="20"/>
                  <w:rPrChange w:id="5605" w:author="Miku Nosamu" w:date="2025-07-05T17:14:00Z">
                    <w:rPr/>
                  </w:rPrChange>
                </w:rPr>
                <w:t xml:space="preserve"> </w:t>
              </w:r>
              <w:proofErr w:type="spellStart"/>
              <w:r w:rsidRPr="00841217">
                <w:rPr>
                  <w:rFonts w:asciiTheme="minorHAnsi" w:hAnsiTheme="minorHAnsi" w:cstheme="minorHAnsi"/>
                  <w:sz w:val="20"/>
                  <w:szCs w:val="20"/>
                  <w:rPrChange w:id="5606" w:author="Miku Nosamu" w:date="2025-07-05T17:14:00Z">
                    <w:rPr/>
                  </w:rPrChange>
                </w:rPr>
                <w:t>wajib</w:t>
              </w:r>
              <w:proofErr w:type="spellEnd"/>
              <w:r w:rsidRPr="00841217">
                <w:rPr>
                  <w:rFonts w:asciiTheme="minorHAnsi" w:hAnsiTheme="minorHAnsi" w:cstheme="minorHAnsi"/>
                  <w:sz w:val="20"/>
                  <w:szCs w:val="20"/>
                  <w:rPrChange w:id="5607" w:author="Miku Nosamu" w:date="2025-07-05T17:14:00Z">
                    <w:rPr/>
                  </w:rPrChange>
                </w:rPr>
                <w:t xml:space="preserve"> </w:t>
              </w:r>
              <w:proofErr w:type="spellStart"/>
              <w:r w:rsidRPr="00841217">
                <w:rPr>
                  <w:rFonts w:asciiTheme="minorHAnsi" w:hAnsiTheme="minorHAnsi" w:cstheme="minorHAnsi"/>
                  <w:sz w:val="20"/>
                  <w:szCs w:val="20"/>
                  <w:rPrChange w:id="5608" w:author="Miku Nosamu" w:date="2025-07-05T17:14:00Z">
                    <w:rPr/>
                  </w:rPrChange>
                </w:rPr>
                <w:t>belum</w:t>
              </w:r>
              <w:proofErr w:type="spellEnd"/>
              <w:r w:rsidRPr="00841217">
                <w:rPr>
                  <w:rFonts w:asciiTheme="minorHAnsi" w:hAnsiTheme="minorHAnsi" w:cstheme="minorHAnsi"/>
                  <w:sz w:val="20"/>
                  <w:szCs w:val="20"/>
                  <w:rPrChange w:id="5609" w:author="Miku Nosamu" w:date="2025-07-05T17:14:00Z">
                    <w:rPr/>
                  </w:rPrChange>
                </w:rPr>
                <w:t xml:space="preserve"> </w:t>
              </w:r>
              <w:proofErr w:type="spellStart"/>
              <w:r w:rsidRPr="00841217">
                <w:rPr>
                  <w:rFonts w:asciiTheme="minorHAnsi" w:hAnsiTheme="minorHAnsi" w:cstheme="minorHAnsi"/>
                  <w:sz w:val="20"/>
                  <w:szCs w:val="20"/>
                  <w:rPrChange w:id="5610" w:author="Miku Nosamu" w:date="2025-07-05T17:14:00Z">
                    <w:rPr/>
                  </w:rPrChange>
                </w:rPr>
                <w:t>lengkap</w:t>
              </w:r>
            </w:ins>
            <w:proofErr w:type="spellEnd"/>
          </w:p>
        </w:tc>
        <w:tc>
          <w:tcPr>
            <w:tcW w:w="3192" w:type="dxa"/>
            <w:vAlign w:val="center"/>
          </w:tcPr>
          <w:p w14:paraId="576F74C1" w14:textId="1844D1F3" w:rsidR="00B505AF" w:rsidRPr="00BE26AC" w:rsidRDefault="0064731F">
            <w:pPr>
              <w:pStyle w:val="NormalWeb"/>
              <w:spacing w:line="360" w:lineRule="auto"/>
              <w:jc w:val="center"/>
              <w:rPr>
                <w:ins w:id="5611" w:author="Miku Nosamu" w:date="2025-07-05T16:19:00Z"/>
                <w:rFonts w:asciiTheme="minorHAnsi" w:hAnsiTheme="minorHAnsi" w:cstheme="minorHAnsi"/>
                <w:szCs w:val="20"/>
                <w:rPrChange w:id="5612" w:author="Miku Nosamu" w:date="2025-07-05T17:35:00Z">
                  <w:rPr>
                    <w:ins w:id="5613" w:author="Miku Nosamu" w:date="2025-07-05T16:19:00Z"/>
                    <w:rFonts w:ascii="Arial" w:hAnsi="Arial" w:cs="Arial"/>
                    <w:noProof/>
                    <w:color w:val="auto"/>
                    <w:kern w:val="1"/>
                    <w:szCs w:val="20"/>
                    <w:lang w:val="id-ID"/>
                  </w:rPr>
                </w:rPrChange>
              </w:rPr>
              <w:pPrChange w:id="5614" w:author="Miku Nosamu" w:date="2025-07-05T17:37:00Z">
                <w:pPr>
                  <w:jc w:val="center"/>
                </w:pPr>
              </w:pPrChange>
            </w:pPr>
            <w:proofErr w:type="spellStart"/>
            <w:ins w:id="5615" w:author="Miku Nosamu" w:date="2025-07-05T16:58:00Z">
              <w:r w:rsidRPr="00841217">
                <w:rPr>
                  <w:rFonts w:asciiTheme="minorHAnsi" w:hAnsiTheme="minorHAnsi" w:cstheme="minorHAnsi"/>
                  <w:sz w:val="20"/>
                  <w:szCs w:val="20"/>
                  <w:rPrChange w:id="5616" w:author="Miku Nosamu" w:date="2025-07-05T17:14:00Z">
                    <w:rPr/>
                  </w:rPrChange>
                </w:rPr>
                <w:t>Pesan</w:t>
              </w:r>
              <w:proofErr w:type="spellEnd"/>
              <w:r w:rsidRPr="00841217">
                <w:rPr>
                  <w:rFonts w:asciiTheme="minorHAnsi" w:hAnsiTheme="minorHAnsi" w:cstheme="minorHAnsi"/>
                  <w:sz w:val="20"/>
                  <w:szCs w:val="20"/>
                  <w:rPrChange w:id="5617" w:author="Miku Nosamu" w:date="2025-07-05T17:14:00Z">
                    <w:rPr/>
                  </w:rPrChange>
                </w:rPr>
                <w:t xml:space="preserve"> </w:t>
              </w:r>
              <w:proofErr w:type="spellStart"/>
              <w:r w:rsidRPr="00841217">
                <w:rPr>
                  <w:rFonts w:asciiTheme="minorHAnsi" w:hAnsiTheme="minorHAnsi" w:cstheme="minorHAnsi"/>
                  <w:sz w:val="20"/>
                  <w:szCs w:val="20"/>
                  <w:rPrChange w:id="5618" w:author="Miku Nosamu" w:date="2025-07-05T17:14:00Z">
                    <w:rPr/>
                  </w:rPrChange>
                </w:rPr>
                <w:t>validasi</w:t>
              </w:r>
              <w:proofErr w:type="spellEnd"/>
              <w:r w:rsidRPr="00841217">
                <w:rPr>
                  <w:rFonts w:asciiTheme="minorHAnsi" w:hAnsiTheme="minorHAnsi" w:cstheme="minorHAnsi"/>
                  <w:sz w:val="20"/>
                  <w:szCs w:val="20"/>
                  <w:rPrChange w:id="5619" w:author="Miku Nosamu" w:date="2025-07-05T17:14:00Z">
                    <w:rPr/>
                  </w:rPrChange>
                </w:rPr>
                <w:t xml:space="preserve"> </w:t>
              </w:r>
              <w:proofErr w:type="spellStart"/>
              <w:r w:rsidRPr="00841217">
                <w:rPr>
                  <w:rFonts w:asciiTheme="minorHAnsi" w:hAnsiTheme="minorHAnsi" w:cstheme="minorHAnsi"/>
                  <w:sz w:val="20"/>
                  <w:szCs w:val="20"/>
                  <w:rPrChange w:id="5620" w:author="Miku Nosamu" w:date="2025-07-05T17:14:00Z">
                    <w:rPr/>
                  </w:rPrChange>
                </w:rPr>
                <w:t>muncul</w:t>
              </w:r>
              <w:proofErr w:type="spellEnd"/>
              <w:r w:rsidRPr="00841217">
                <w:rPr>
                  <w:rFonts w:asciiTheme="minorHAnsi" w:hAnsiTheme="minorHAnsi" w:cstheme="minorHAnsi"/>
                  <w:sz w:val="20"/>
                  <w:szCs w:val="20"/>
                  <w:rPrChange w:id="5621" w:author="Miku Nosamu" w:date="2025-07-05T17:14:00Z">
                    <w:rPr/>
                  </w:rPrChange>
                </w:rPr>
                <w:t xml:space="preserve">: “Surat </w:t>
              </w:r>
              <w:proofErr w:type="spellStart"/>
              <w:r w:rsidRPr="00841217">
                <w:rPr>
                  <w:rFonts w:asciiTheme="minorHAnsi" w:hAnsiTheme="minorHAnsi" w:cstheme="minorHAnsi"/>
                  <w:sz w:val="20"/>
                  <w:szCs w:val="20"/>
                  <w:rPrChange w:id="5622" w:author="Miku Nosamu" w:date="2025-07-05T17:14:00Z">
                    <w:rPr/>
                  </w:rPrChange>
                </w:rPr>
                <w:t>Permohonan</w:t>
              </w:r>
              <w:proofErr w:type="spellEnd"/>
              <w:r w:rsidRPr="00841217">
                <w:rPr>
                  <w:rFonts w:asciiTheme="minorHAnsi" w:hAnsiTheme="minorHAnsi" w:cstheme="minorHAnsi"/>
                  <w:sz w:val="20"/>
                  <w:szCs w:val="20"/>
                  <w:rPrChange w:id="5623" w:author="Miku Nosamu" w:date="2025-07-05T17:14:00Z">
                    <w:rPr/>
                  </w:rPrChange>
                </w:rPr>
                <w:t xml:space="preserve"> </w:t>
              </w:r>
              <w:proofErr w:type="spellStart"/>
              <w:r w:rsidRPr="00841217">
                <w:rPr>
                  <w:rFonts w:asciiTheme="minorHAnsi" w:hAnsiTheme="minorHAnsi" w:cstheme="minorHAnsi"/>
                  <w:sz w:val="20"/>
                  <w:szCs w:val="20"/>
                  <w:rPrChange w:id="5624" w:author="Miku Nosamu" w:date="2025-07-05T17:14:00Z">
                    <w:rPr/>
                  </w:rPrChange>
                </w:rPr>
                <w:t>wajib</w:t>
              </w:r>
              <w:proofErr w:type="spellEnd"/>
              <w:r w:rsidRPr="00841217">
                <w:rPr>
                  <w:rFonts w:asciiTheme="minorHAnsi" w:hAnsiTheme="minorHAnsi" w:cstheme="minorHAnsi"/>
                  <w:sz w:val="20"/>
                  <w:szCs w:val="20"/>
                  <w:rPrChange w:id="5625" w:author="Miku Nosamu" w:date="2025-07-05T17:14:00Z">
                    <w:rPr/>
                  </w:rPrChange>
                </w:rPr>
                <w:t xml:space="preserve"> </w:t>
              </w:r>
              <w:proofErr w:type="spellStart"/>
              <w:r w:rsidRPr="00841217">
                <w:rPr>
                  <w:rFonts w:asciiTheme="minorHAnsi" w:hAnsiTheme="minorHAnsi" w:cstheme="minorHAnsi"/>
                  <w:sz w:val="20"/>
                  <w:szCs w:val="20"/>
                  <w:rPrChange w:id="5626" w:author="Miku Nosamu" w:date="2025-07-05T17:14:00Z">
                    <w:rPr/>
                  </w:rPrChange>
                </w:rPr>
                <w:t>diunggah</w:t>
              </w:r>
              <w:proofErr w:type="spellEnd"/>
              <w:r w:rsidRPr="00841217">
                <w:rPr>
                  <w:rFonts w:asciiTheme="minorHAnsi" w:hAnsiTheme="minorHAnsi" w:cstheme="minorHAnsi"/>
                  <w:sz w:val="20"/>
                  <w:szCs w:val="20"/>
                  <w:rPrChange w:id="5627" w:author="Miku Nosamu" w:date="2025-07-05T17:14:00Z">
                    <w:rPr/>
                  </w:rPrChange>
                </w:rPr>
                <w:t>”</w:t>
              </w:r>
            </w:ins>
          </w:p>
        </w:tc>
        <w:tc>
          <w:tcPr>
            <w:tcW w:w="3192" w:type="dxa"/>
            <w:vAlign w:val="center"/>
          </w:tcPr>
          <w:p w14:paraId="69DEFB55" w14:textId="77777777" w:rsidR="00B505AF" w:rsidRPr="00841217" w:rsidRDefault="00B505AF" w:rsidP="005877C0">
            <w:pPr>
              <w:jc w:val="center"/>
              <w:rPr>
                <w:ins w:id="5628" w:author="Miku Nosamu" w:date="2025-07-05T16:19:00Z"/>
                <w:rFonts w:cstheme="minorHAnsi"/>
                <w:noProof/>
                <w:color w:val="auto"/>
                <w:kern w:val="1"/>
                <w:szCs w:val="20"/>
                <w:lang w:val="id-ID"/>
                <w:rPrChange w:id="5629" w:author="Miku Nosamu" w:date="2025-07-05T17:14:00Z">
                  <w:rPr>
                    <w:ins w:id="5630" w:author="Miku Nosamu" w:date="2025-07-05T16:19:00Z"/>
                    <w:rFonts w:ascii="Arial" w:hAnsi="Arial" w:cs="Arial"/>
                    <w:noProof/>
                    <w:color w:val="auto"/>
                    <w:kern w:val="1"/>
                    <w:szCs w:val="20"/>
                    <w:lang w:val="id-ID"/>
                  </w:rPr>
                </w:rPrChange>
              </w:rPr>
            </w:pPr>
            <w:ins w:id="5631" w:author="Miku Nosamu" w:date="2025-07-05T16:19:00Z">
              <w:r w:rsidRPr="00841217">
                <w:rPr>
                  <w:rFonts w:cstheme="minorHAnsi"/>
                  <w:noProof/>
                  <w:color w:val="auto"/>
                  <w:kern w:val="1"/>
                  <w:szCs w:val="20"/>
                  <w:lang w:val="id-ID"/>
                  <w:rPrChange w:id="5632" w:author="Miku Nosamu" w:date="2025-07-05T17:14:00Z">
                    <w:rPr>
                      <w:rFonts w:ascii="Arial" w:hAnsi="Arial" w:cs="Arial"/>
                      <w:noProof/>
                      <w:color w:val="auto"/>
                      <w:kern w:val="1"/>
                      <w:szCs w:val="20"/>
                      <w:lang w:val="id-ID"/>
                    </w:rPr>
                  </w:rPrChange>
                </w:rPr>
                <w:t>Hasil pengamatan sesuai</w:t>
              </w:r>
            </w:ins>
          </w:p>
        </w:tc>
      </w:tr>
    </w:tbl>
    <w:p w14:paraId="421D0B30" w14:textId="05271C65" w:rsidR="00B505AF" w:rsidRPr="004873C5" w:rsidRDefault="00B505AF" w:rsidP="00546376">
      <w:pPr>
        <w:rPr>
          <w:ins w:id="5633"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8"/>
        <w:gridCol w:w="3118"/>
        <w:gridCol w:w="3114"/>
      </w:tblGrid>
      <w:tr w:rsidR="00841217" w:rsidRPr="00841217" w14:paraId="10E90560" w14:textId="77777777" w:rsidTr="005877C0">
        <w:trPr>
          <w:cnfStyle w:val="100000000000" w:firstRow="1" w:lastRow="0" w:firstColumn="0" w:lastColumn="0" w:oddVBand="0" w:evenVBand="0" w:oddHBand="0" w:evenHBand="0" w:firstRowFirstColumn="0" w:firstRowLastColumn="0" w:lastRowFirstColumn="0" w:lastRowLastColumn="0"/>
          <w:ins w:id="5634" w:author="Miku Nosamu" w:date="2025-07-05T16:19:00Z"/>
        </w:trPr>
        <w:tc>
          <w:tcPr>
            <w:tcW w:w="3192" w:type="dxa"/>
            <w:vAlign w:val="center"/>
          </w:tcPr>
          <w:p w14:paraId="677CE476" w14:textId="77777777" w:rsidR="00B505AF" w:rsidRPr="00841217" w:rsidRDefault="00B505AF" w:rsidP="005877C0">
            <w:pPr>
              <w:jc w:val="center"/>
              <w:rPr>
                <w:ins w:id="5635" w:author="Miku Nosamu" w:date="2025-07-05T16:19:00Z"/>
                <w:rFonts w:cstheme="minorHAnsi"/>
                <w:noProof/>
                <w:color w:val="auto"/>
                <w:kern w:val="1"/>
                <w:szCs w:val="20"/>
                <w:lang w:val="id-ID"/>
                <w:rPrChange w:id="5636" w:author="Miku Nosamu" w:date="2025-07-05T17:14:00Z">
                  <w:rPr>
                    <w:ins w:id="5637" w:author="Miku Nosamu" w:date="2025-07-05T16:19:00Z"/>
                    <w:rFonts w:ascii="Arial" w:hAnsi="Arial" w:cs="Arial"/>
                    <w:noProof/>
                    <w:color w:val="2C283A" w:themeColor="text2"/>
                    <w:kern w:val="1"/>
                    <w:szCs w:val="20"/>
                    <w:lang w:val="id-ID"/>
                  </w:rPr>
                </w:rPrChange>
              </w:rPr>
            </w:pPr>
            <w:ins w:id="5638" w:author="Miku Nosamu" w:date="2025-07-05T16:19:00Z">
              <w:r w:rsidRPr="00841217">
                <w:rPr>
                  <w:rFonts w:cstheme="minorHAnsi"/>
                  <w:noProof/>
                  <w:color w:val="auto"/>
                  <w:kern w:val="1"/>
                  <w:szCs w:val="20"/>
                  <w:lang w:val="id-ID"/>
                  <w:rPrChange w:id="5639"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3D556AA5" w14:textId="546AD607" w:rsidR="00B505AF" w:rsidRPr="00841217" w:rsidRDefault="00B505AF" w:rsidP="005877C0">
            <w:pPr>
              <w:jc w:val="center"/>
              <w:rPr>
                <w:ins w:id="5640" w:author="Miku Nosamu" w:date="2025-07-05T16:19:00Z"/>
                <w:rFonts w:cstheme="minorHAnsi"/>
                <w:noProof/>
                <w:color w:val="auto"/>
                <w:kern w:val="1"/>
                <w:szCs w:val="20"/>
                <w:rPrChange w:id="5641" w:author="Miku Nosamu" w:date="2025-07-05T17:14:00Z">
                  <w:rPr>
                    <w:ins w:id="5642" w:author="Miku Nosamu" w:date="2025-07-05T16:19:00Z"/>
                    <w:rFonts w:ascii="Arial" w:hAnsi="Arial" w:cs="Arial"/>
                    <w:noProof/>
                    <w:color w:val="2C283A" w:themeColor="text2"/>
                    <w:kern w:val="1"/>
                    <w:szCs w:val="20"/>
                    <w:lang w:val="id-ID"/>
                  </w:rPr>
                </w:rPrChange>
              </w:rPr>
            </w:pPr>
            <w:ins w:id="5643" w:author="Miku Nosamu" w:date="2025-07-05T16:19:00Z">
              <w:r w:rsidRPr="00841217">
                <w:rPr>
                  <w:rFonts w:cstheme="minorHAnsi"/>
                  <w:noProof/>
                  <w:color w:val="auto"/>
                  <w:kern w:val="1"/>
                  <w:szCs w:val="20"/>
                  <w:lang w:val="id-ID"/>
                  <w:rPrChange w:id="5644" w:author="Miku Nosamu" w:date="2025-07-05T17:14:00Z">
                    <w:rPr>
                      <w:rFonts w:ascii="Arial" w:hAnsi="Arial" w:cs="Arial"/>
                      <w:noProof/>
                      <w:color w:val="2C283A" w:themeColor="text2"/>
                      <w:kern w:val="1"/>
                      <w:szCs w:val="20"/>
                      <w:lang w:val="id-ID"/>
                    </w:rPr>
                  </w:rPrChange>
                </w:rPr>
                <w:t>KU-0</w:t>
              </w:r>
            </w:ins>
            <w:ins w:id="5645" w:author="Miku Nosamu" w:date="2025-07-05T16:58:00Z">
              <w:r w:rsidR="0064731F" w:rsidRPr="00841217">
                <w:rPr>
                  <w:rFonts w:cstheme="minorHAnsi"/>
                  <w:noProof/>
                  <w:color w:val="auto"/>
                  <w:kern w:val="1"/>
                  <w:szCs w:val="20"/>
                  <w:rPrChange w:id="5646" w:author="Miku Nosamu" w:date="2025-07-05T17:14:00Z">
                    <w:rPr>
                      <w:rFonts w:ascii="Arial" w:hAnsi="Arial" w:cs="Arial"/>
                      <w:noProof/>
                      <w:color w:val="2C283A" w:themeColor="text2"/>
                      <w:kern w:val="1"/>
                      <w:szCs w:val="20"/>
                    </w:rPr>
                  </w:rPrChange>
                </w:rPr>
                <w:t>19</w:t>
              </w:r>
            </w:ins>
          </w:p>
        </w:tc>
      </w:tr>
      <w:tr w:rsidR="00841217" w:rsidRPr="00841217" w14:paraId="454E4C1A" w14:textId="77777777" w:rsidTr="005877C0">
        <w:trPr>
          <w:ins w:id="5647" w:author="Miku Nosamu" w:date="2025-07-05T16:19:00Z"/>
        </w:trPr>
        <w:tc>
          <w:tcPr>
            <w:tcW w:w="3192" w:type="dxa"/>
            <w:vAlign w:val="center"/>
          </w:tcPr>
          <w:p w14:paraId="567FE7A6" w14:textId="77777777" w:rsidR="00B505AF" w:rsidRPr="00841217" w:rsidRDefault="00B505AF" w:rsidP="005877C0">
            <w:pPr>
              <w:jc w:val="center"/>
              <w:rPr>
                <w:ins w:id="5648" w:author="Miku Nosamu" w:date="2025-07-05T16:19:00Z"/>
                <w:rFonts w:cstheme="minorHAnsi"/>
                <w:noProof/>
                <w:color w:val="auto"/>
                <w:kern w:val="1"/>
                <w:szCs w:val="20"/>
                <w:lang w:val="id-ID"/>
                <w:rPrChange w:id="5649" w:author="Miku Nosamu" w:date="2025-07-05T17:14:00Z">
                  <w:rPr>
                    <w:ins w:id="5650" w:author="Miku Nosamu" w:date="2025-07-05T16:19:00Z"/>
                    <w:rFonts w:ascii="Arial" w:hAnsi="Arial" w:cs="Arial"/>
                    <w:noProof/>
                    <w:color w:val="auto"/>
                    <w:kern w:val="1"/>
                    <w:szCs w:val="20"/>
                    <w:lang w:val="id-ID"/>
                  </w:rPr>
                </w:rPrChange>
              </w:rPr>
            </w:pPr>
            <w:ins w:id="5651" w:author="Miku Nosamu" w:date="2025-07-05T16:19:00Z">
              <w:r w:rsidRPr="00841217">
                <w:rPr>
                  <w:rFonts w:cstheme="minorHAnsi"/>
                  <w:noProof/>
                  <w:color w:val="auto"/>
                  <w:kern w:val="1"/>
                  <w:szCs w:val="20"/>
                  <w:lang w:val="id-ID"/>
                  <w:rPrChange w:id="5652"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03E6B8DB" w14:textId="23371EFC" w:rsidR="00B505AF" w:rsidRPr="00BE26AC" w:rsidRDefault="0064731F">
            <w:pPr>
              <w:pStyle w:val="NormalWeb"/>
              <w:jc w:val="center"/>
              <w:rPr>
                <w:ins w:id="5653" w:author="Miku Nosamu" w:date="2025-07-05T16:19:00Z"/>
                <w:rFonts w:asciiTheme="minorHAnsi" w:hAnsiTheme="minorHAnsi" w:cstheme="minorHAnsi"/>
                <w:szCs w:val="20"/>
                <w:rPrChange w:id="5654" w:author="Miku Nosamu" w:date="2025-07-05T17:35:00Z">
                  <w:rPr>
                    <w:ins w:id="5655" w:author="Miku Nosamu" w:date="2025-07-05T16:19:00Z"/>
                    <w:rFonts w:ascii="Arial" w:hAnsi="Arial" w:cs="Arial"/>
                    <w:noProof/>
                    <w:color w:val="auto"/>
                    <w:kern w:val="1"/>
                    <w:szCs w:val="20"/>
                    <w:lang w:val="id-ID"/>
                  </w:rPr>
                </w:rPrChange>
              </w:rPr>
              <w:pPrChange w:id="5656" w:author="Miku Nosamu" w:date="2025-07-05T17:35:00Z">
                <w:pPr>
                  <w:jc w:val="center"/>
                </w:pPr>
              </w:pPrChange>
            </w:pPr>
            <w:proofErr w:type="spellStart"/>
            <w:ins w:id="5657" w:author="Miku Nosamu" w:date="2025-07-05T16:58:00Z">
              <w:r w:rsidRPr="00841217">
                <w:rPr>
                  <w:rFonts w:asciiTheme="minorHAnsi" w:hAnsiTheme="minorHAnsi" w:cstheme="minorHAnsi"/>
                  <w:sz w:val="20"/>
                  <w:szCs w:val="20"/>
                  <w:rPrChange w:id="5658" w:author="Miku Nosamu" w:date="2025-07-05T17:14:00Z">
                    <w:rPr/>
                  </w:rPrChange>
                </w:rPr>
                <w:t>Pengujian</w:t>
              </w:r>
              <w:proofErr w:type="spellEnd"/>
              <w:r w:rsidRPr="00841217">
                <w:rPr>
                  <w:rFonts w:asciiTheme="minorHAnsi" w:hAnsiTheme="minorHAnsi" w:cstheme="minorHAnsi"/>
                  <w:sz w:val="20"/>
                  <w:szCs w:val="20"/>
                  <w:rPrChange w:id="5659" w:author="Miku Nosamu" w:date="2025-07-05T17:14:00Z">
                    <w:rPr/>
                  </w:rPrChange>
                </w:rPr>
                <w:t xml:space="preserve"> </w:t>
              </w:r>
              <w:proofErr w:type="spellStart"/>
              <w:r w:rsidRPr="00841217">
                <w:rPr>
                  <w:rFonts w:asciiTheme="minorHAnsi" w:hAnsiTheme="minorHAnsi" w:cstheme="minorHAnsi"/>
                  <w:sz w:val="20"/>
                  <w:szCs w:val="20"/>
                  <w:rPrChange w:id="5660" w:author="Miku Nosamu" w:date="2025-07-05T17:14:00Z">
                    <w:rPr/>
                  </w:rPrChange>
                </w:rPr>
                <w:t>Pengajuan</w:t>
              </w:r>
              <w:proofErr w:type="spellEnd"/>
              <w:r w:rsidRPr="00841217">
                <w:rPr>
                  <w:rFonts w:asciiTheme="minorHAnsi" w:hAnsiTheme="minorHAnsi" w:cstheme="minorHAnsi"/>
                  <w:sz w:val="20"/>
                  <w:szCs w:val="20"/>
                  <w:rPrChange w:id="5661" w:author="Miku Nosamu" w:date="2025-07-05T17:14:00Z">
                    <w:rPr/>
                  </w:rPrChange>
                </w:rPr>
                <w:t xml:space="preserve"> SIK Vendor </w:t>
              </w:r>
              <w:proofErr w:type="spellStart"/>
              <w:r w:rsidRPr="00841217">
                <w:rPr>
                  <w:rFonts w:asciiTheme="minorHAnsi" w:hAnsiTheme="minorHAnsi" w:cstheme="minorHAnsi"/>
                  <w:sz w:val="20"/>
                  <w:szCs w:val="20"/>
                  <w:rPrChange w:id="5662" w:author="Miku Nosamu" w:date="2025-07-05T17:14:00Z">
                    <w:rPr/>
                  </w:rPrChange>
                </w:rPr>
                <w:t>dengan</w:t>
              </w:r>
              <w:proofErr w:type="spellEnd"/>
              <w:r w:rsidRPr="00841217">
                <w:rPr>
                  <w:rFonts w:asciiTheme="minorHAnsi" w:hAnsiTheme="minorHAnsi" w:cstheme="minorHAnsi"/>
                  <w:sz w:val="20"/>
                  <w:szCs w:val="20"/>
                  <w:rPrChange w:id="5663" w:author="Miku Nosamu" w:date="2025-07-05T17:14:00Z">
                    <w:rPr/>
                  </w:rPrChange>
                </w:rPr>
                <w:t xml:space="preserve"> Format File </w:t>
              </w:r>
              <w:proofErr w:type="spellStart"/>
              <w:r w:rsidRPr="00841217">
                <w:rPr>
                  <w:rFonts w:asciiTheme="minorHAnsi" w:hAnsiTheme="minorHAnsi" w:cstheme="minorHAnsi"/>
                  <w:sz w:val="20"/>
                  <w:szCs w:val="20"/>
                  <w:rPrChange w:id="5664" w:author="Miku Nosamu" w:date="2025-07-05T17:14:00Z">
                    <w:rPr/>
                  </w:rPrChange>
                </w:rPr>
                <w:t>selain</w:t>
              </w:r>
              <w:proofErr w:type="spellEnd"/>
              <w:r w:rsidRPr="00841217">
                <w:rPr>
                  <w:rFonts w:asciiTheme="minorHAnsi" w:hAnsiTheme="minorHAnsi" w:cstheme="minorHAnsi"/>
                  <w:sz w:val="20"/>
                  <w:szCs w:val="20"/>
                  <w:rPrChange w:id="5665" w:author="Miku Nosamu" w:date="2025-07-05T17:14:00Z">
                    <w:rPr/>
                  </w:rPrChange>
                </w:rPr>
                <w:t xml:space="preserve"> PDF</w:t>
              </w:r>
            </w:ins>
          </w:p>
        </w:tc>
      </w:tr>
      <w:tr w:rsidR="00841217" w:rsidRPr="00841217" w14:paraId="1A7046F4" w14:textId="77777777" w:rsidTr="005877C0">
        <w:trPr>
          <w:ins w:id="5666" w:author="Miku Nosamu" w:date="2025-07-05T16:19:00Z"/>
        </w:trPr>
        <w:tc>
          <w:tcPr>
            <w:tcW w:w="3192" w:type="dxa"/>
            <w:vAlign w:val="center"/>
          </w:tcPr>
          <w:p w14:paraId="67CA512B" w14:textId="77777777" w:rsidR="00B505AF" w:rsidRPr="00841217" w:rsidRDefault="00B505AF" w:rsidP="005877C0">
            <w:pPr>
              <w:jc w:val="center"/>
              <w:rPr>
                <w:ins w:id="5667" w:author="Miku Nosamu" w:date="2025-07-05T16:19:00Z"/>
                <w:rFonts w:cstheme="minorHAnsi"/>
                <w:noProof/>
                <w:color w:val="auto"/>
                <w:kern w:val="1"/>
                <w:szCs w:val="20"/>
                <w:lang w:val="id-ID"/>
                <w:rPrChange w:id="5668" w:author="Miku Nosamu" w:date="2025-07-05T17:14:00Z">
                  <w:rPr>
                    <w:ins w:id="5669" w:author="Miku Nosamu" w:date="2025-07-05T16:19:00Z"/>
                    <w:rFonts w:ascii="Arial" w:hAnsi="Arial" w:cs="Arial"/>
                    <w:noProof/>
                    <w:color w:val="auto"/>
                    <w:kern w:val="1"/>
                    <w:szCs w:val="20"/>
                    <w:lang w:val="id-ID"/>
                  </w:rPr>
                </w:rPrChange>
              </w:rPr>
            </w:pPr>
            <w:ins w:id="5670" w:author="Miku Nosamu" w:date="2025-07-05T16:19:00Z">
              <w:r w:rsidRPr="00841217">
                <w:rPr>
                  <w:rFonts w:cstheme="minorHAnsi"/>
                  <w:noProof/>
                  <w:color w:val="auto"/>
                  <w:kern w:val="1"/>
                  <w:szCs w:val="20"/>
                  <w:lang w:val="id-ID"/>
                  <w:rPrChange w:id="5671"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5798C2A6" w14:textId="14AC7CDF" w:rsidR="00B505AF" w:rsidRPr="00BE26AC" w:rsidRDefault="0064731F">
            <w:pPr>
              <w:pStyle w:val="NormalWeb"/>
              <w:jc w:val="center"/>
              <w:rPr>
                <w:ins w:id="5672" w:author="Miku Nosamu" w:date="2025-07-05T16:19:00Z"/>
                <w:rFonts w:asciiTheme="minorHAnsi" w:hAnsiTheme="minorHAnsi" w:cstheme="minorHAnsi"/>
                <w:szCs w:val="20"/>
                <w:rPrChange w:id="5673" w:author="Miku Nosamu" w:date="2025-07-05T17:35:00Z">
                  <w:rPr>
                    <w:ins w:id="5674" w:author="Miku Nosamu" w:date="2025-07-05T16:19:00Z"/>
                    <w:rFonts w:ascii="Arial" w:hAnsi="Arial" w:cs="Arial"/>
                    <w:noProof/>
                    <w:color w:val="auto"/>
                    <w:kern w:val="1"/>
                    <w:szCs w:val="20"/>
                    <w:lang w:val="id-ID"/>
                  </w:rPr>
                </w:rPrChange>
              </w:rPr>
              <w:pPrChange w:id="5675" w:author="Miku Nosamu" w:date="2025-07-05T17:35:00Z">
                <w:pPr>
                  <w:jc w:val="center"/>
                </w:pPr>
              </w:pPrChange>
            </w:pPr>
            <w:proofErr w:type="spellStart"/>
            <w:ins w:id="5676" w:author="Miku Nosamu" w:date="2025-07-05T16:58:00Z">
              <w:r w:rsidRPr="00841217">
                <w:rPr>
                  <w:rFonts w:asciiTheme="minorHAnsi" w:hAnsiTheme="minorHAnsi" w:cstheme="minorHAnsi"/>
                  <w:sz w:val="20"/>
                  <w:szCs w:val="20"/>
                  <w:rPrChange w:id="5677" w:author="Miku Nosamu" w:date="2025-07-05T17:14:00Z">
                    <w:rPr/>
                  </w:rPrChange>
                </w:rPr>
                <w:t>Validasi</w:t>
              </w:r>
              <w:proofErr w:type="spellEnd"/>
              <w:r w:rsidRPr="00841217">
                <w:rPr>
                  <w:rFonts w:asciiTheme="minorHAnsi" w:hAnsiTheme="minorHAnsi" w:cstheme="minorHAnsi"/>
                  <w:sz w:val="20"/>
                  <w:szCs w:val="20"/>
                  <w:rPrChange w:id="5678" w:author="Miku Nosamu" w:date="2025-07-05T17:14:00Z">
                    <w:rPr/>
                  </w:rPrChange>
                </w:rPr>
                <w:t xml:space="preserve"> </w:t>
              </w:r>
              <w:proofErr w:type="spellStart"/>
              <w:r w:rsidRPr="00841217">
                <w:rPr>
                  <w:rFonts w:asciiTheme="minorHAnsi" w:hAnsiTheme="minorHAnsi" w:cstheme="minorHAnsi"/>
                  <w:sz w:val="20"/>
                  <w:szCs w:val="20"/>
                  <w:rPrChange w:id="5679" w:author="Miku Nosamu" w:date="2025-07-05T17:14:00Z">
                    <w:rPr/>
                  </w:rPrChange>
                </w:rPr>
                <w:t>saat</w:t>
              </w:r>
              <w:proofErr w:type="spellEnd"/>
              <w:r w:rsidRPr="00841217">
                <w:rPr>
                  <w:rFonts w:asciiTheme="minorHAnsi" w:hAnsiTheme="minorHAnsi" w:cstheme="minorHAnsi"/>
                  <w:sz w:val="20"/>
                  <w:szCs w:val="20"/>
                  <w:rPrChange w:id="5680" w:author="Miku Nosamu" w:date="2025-07-05T17:14:00Z">
                    <w:rPr/>
                  </w:rPrChange>
                </w:rPr>
                <w:t xml:space="preserve"> vendor </w:t>
              </w:r>
              <w:proofErr w:type="spellStart"/>
              <w:r w:rsidRPr="00841217">
                <w:rPr>
                  <w:rFonts w:asciiTheme="minorHAnsi" w:hAnsiTheme="minorHAnsi" w:cstheme="minorHAnsi"/>
                  <w:sz w:val="20"/>
                  <w:szCs w:val="20"/>
                  <w:rPrChange w:id="5681" w:author="Miku Nosamu" w:date="2025-07-05T17:14:00Z">
                    <w:rPr/>
                  </w:rPrChange>
                </w:rPr>
                <w:t>mengupload</w:t>
              </w:r>
              <w:proofErr w:type="spellEnd"/>
              <w:r w:rsidRPr="00841217">
                <w:rPr>
                  <w:rFonts w:asciiTheme="minorHAnsi" w:hAnsiTheme="minorHAnsi" w:cstheme="minorHAnsi"/>
                  <w:sz w:val="20"/>
                  <w:szCs w:val="20"/>
                  <w:rPrChange w:id="5682" w:author="Miku Nosamu" w:date="2025-07-05T17:14:00Z">
                    <w:rPr/>
                  </w:rPrChange>
                </w:rPr>
                <w:t xml:space="preserve"> </w:t>
              </w:r>
              <w:proofErr w:type="spellStart"/>
              <w:r w:rsidRPr="00841217">
                <w:rPr>
                  <w:rFonts w:asciiTheme="minorHAnsi" w:hAnsiTheme="minorHAnsi" w:cstheme="minorHAnsi"/>
                  <w:sz w:val="20"/>
                  <w:szCs w:val="20"/>
                  <w:rPrChange w:id="5683" w:author="Miku Nosamu" w:date="2025-07-05T17:14:00Z">
                    <w:rPr/>
                  </w:rPrChange>
                </w:rPr>
                <w:t>dokumen</w:t>
              </w:r>
              <w:proofErr w:type="spellEnd"/>
              <w:r w:rsidRPr="00841217">
                <w:rPr>
                  <w:rFonts w:asciiTheme="minorHAnsi" w:hAnsiTheme="minorHAnsi" w:cstheme="minorHAnsi"/>
                  <w:sz w:val="20"/>
                  <w:szCs w:val="20"/>
                  <w:rPrChange w:id="5684" w:author="Miku Nosamu" w:date="2025-07-05T17:14:00Z">
                    <w:rPr/>
                  </w:rPrChange>
                </w:rPr>
                <w:t xml:space="preserve"> </w:t>
              </w:r>
              <w:proofErr w:type="spellStart"/>
              <w:r w:rsidRPr="00841217">
                <w:rPr>
                  <w:rFonts w:asciiTheme="minorHAnsi" w:hAnsiTheme="minorHAnsi" w:cstheme="minorHAnsi"/>
                  <w:sz w:val="20"/>
                  <w:szCs w:val="20"/>
                  <w:rPrChange w:id="5685" w:author="Miku Nosamu" w:date="2025-07-05T17:14:00Z">
                    <w:rPr/>
                  </w:rPrChange>
                </w:rPr>
                <w:t>bukan</w:t>
              </w:r>
              <w:proofErr w:type="spellEnd"/>
              <w:r w:rsidRPr="00841217">
                <w:rPr>
                  <w:rFonts w:asciiTheme="minorHAnsi" w:hAnsiTheme="minorHAnsi" w:cstheme="minorHAnsi"/>
                  <w:sz w:val="20"/>
                  <w:szCs w:val="20"/>
                  <w:rPrChange w:id="5686" w:author="Miku Nosamu" w:date="2025-07-05T17:14:00Z">
                    <w:rPr/>
                  </w:rPrChange>
                </w:rPr>
                <w:t xml:space="preserve"> PDF</w:t>
              </w:r>
            </w:ins>
          </w:p>
        </w:tc>
      </w:tr>
      <w:tr w:rsidR="00841217" w:rsidRPr="00841217" w14:paraId="756CCB37" w14:textId="77777777" w:rsidTr="005877C0">
        <w:trPr>
          <w:ins w:id="5687" w:author="Miku Nosamu" w:date="2025-07-05T16:19:00Z"/>
        </w:trPr>
        <w:tc>
          <w:tcPr>
            <w:tcW w:w="3192" w:type="dxa"/>
            <w:vAlign w:val="center"/>
          </w:tcPr>
          <w:p w14:paraId="605EC0A7" w14:textId="77777777" w:rsidR="00B505AF" w:rsidRPr="00841217" w:rsidRDefault="00B505AF" w:rsidP="005877C0">
            <w:pPr>
              <w:jc w:val="center"/>
              <w:rPr>
                <w:ins w:id="5688" w:author="Miku Nosamu" w:date="2025-07-05T16:19:00Z"/>
                <w:rFonts w:cstheme="minorHAnsi"/>
                <w:noProof/>
                <w:color w:val="auto"/>
                <w:kern w:val="1"/>
                <w:szCs w:val="20"/>
                <w:lang w:val="id-ID"/>
                <w:rPrChange w:id="5689" w:author="Miku Nosamu" w:date="2025-07-05T17:14:00Z">
                  <w:rPr>
                    <w:ins w:id="5690" w:author="Miku Nosamu" w:date="2025-07-05T16:19:00Z"/>
                    <w:rFonts w:ascii="Arial" w:hAnsi="Arial" w:cs="Arial"/>
                    <w:noProof/>
                    <w:color w:val="auto"/>
                    <w:kern w:val="1"/>
                    <w:szCs w:val="20"/>
                    <w:lang w:val="id-ID"/>
                  </w:rPr>
                </w:rPrChange>
              </w:rPr>
            </w:pPr>
            <w:ins w:id="5691" w:author="Miku Nosamu" w:date="2025-07-05T16:19:00Z">
              <w:r w:rsidRPr="00841217">
                <w:rPr>
                  <w:rFonts w:cstheme="minorHAnsi"/>
                  <w:noProof/>
                  <w:color w:val="auto"/>
                  <w:kern w:val="1"/>
                  <w:szCs w:val="20"/>
                  <w:lang w:val="id-ID"/>
                  <w:rPrChange w:id="5692"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2E11A17C" w14:textId="383F29E4" w:rsidR="00B505AF" w:rsidRPr="00BE26AC" w:rsidRDefault="0064731F">
            <w:pPr>
              <w:pStyle w:val="NormalWeb"/>
              <w:jc w:val="center"/>
              <w:rPr>
                <w:ins w:id="5693" w:author="Miku Nosamu" w:date="2025-07-05T16:19:00Z"/>
                <w:rFonts w:asciiTheme="minorHAnsi" w:hAnsiTheme="minorHAnsi" w:cstheme="minorHAnsi"/>
                <w:szCs w:val="20"/>
                <w:rPrChange w:id="5694" w:author="Miku Nosamu" w:date="2025-07-05T17:35:00Z">
                  <w:rPr>
                    <w:ins w:id="5695" w:author="Miku Nosamu" w:date="2025-07-05T16:19:00Z"/>
                    <w:rFonts w:ascii="Arial" w:hAnsi="Arial" w:cs="Arial"/>
                    <w:noProof/>
                    <w:color w:val="auto"/>
                    <w:kern w:val="1"/>
                    <w:szCs w:val="20"/>
                    <w:lang w:val="id-ID"/>
                  </w:rPr>
                </w:rPrChange>
              </w:rPr>
              <w:pPrChange w:id="5696" w:author="Miku Nosamu" w:date="2025-07-05T17:35:00Z">
                <w:pPr>
                  <w:jc w:val="center"/>
                </w:pPr>
              </w:pPrChange>
            </w:pPr>
            <w:ins w:id="5697" w:author="Miku Nosamu" w:date="2025-07-05T16:58:00Z">
              <w:r w:rsidRPr="00841217">
                <w:rPr>
                  <w:rFonts w:asciiTheme="minorHAnsi" w:hAnsiTheme="minorHAnsi" w:cstheme="minorHAnsi"/>
                  <w:sz w:val="20"/>
                  <w:szCs w:val="20"/>
                  <w:rPrChange w:id="5698" w:author="Miku Nosamu" w:date="2025-07-05T17:14:00Z">
                    <w:rPr/>
                  </w:rPrChange>
                </w:rPr>
                <w:t xml:space="preserve">Login </w:t>
              </w:r>
              <w:proofErr w:type="spellStart"/>
              <w:r w:rsidRPr="00841217">
                <w:rPr>
                  <w:rFonts w:asciiTheme="minorHAnsi" w:hAnsiTheme="minorHAnsi" w:cstheme="minorHAnsi"/>
                  <w:sz w:val="20"/>
                  <w:szCs w:val="20"/>
                  <w:rPrChange w:id="5699" w:author="Miku Nosamu" w:date="2025-07-05T17:14:00Z">
                    <w:rPr/>
                  </w:rPrChange>
                </w:rPr>
                <w:t>sebagai</w:t>
              </w:r>
              <w:proofErr w:type="spellEnd"/>
              <w:r w:rsidRPr="00841217">
                <w:rPr>
                  <w:rFonts w:asciiTheme="minorHAnsi" w:hAnsiTheme="minorHAnsi" w:cstheme="minorHAnsi"/>
                  <w:sz w:val="20"/>
                  <w:szCs w:val="20"/>
                  <w:rPrChange w:id="5700" w:author="Miku Nosamu" w:date="2025-07-05T17:14:00Z">
                    <w:rPr/>
                  </w:rPrChange>
                </w:rPr>
                <w:t xml:space="preserve"> vendor</w:t>
              </w:r>
            </w:ins>
          </w:p>
        </w:tc>
      </w:tr>
      <w:tr w:rsidR="00841217" w:rsidRPr="00841217" w14:paraId="2BBD565F" w14:textId="77777777" w:rsidTr="005877C0">
        <w:trPr>
          <w:ins w:id="5701" w:author="Miku Nosamu" w:date="2025-07-05T16:19:00Z"/>
        </w:trPr>
        <w:tc>
          <w:tcPr>
            <w:tcW w:w="3192" w:type="dxa"/>
            <w:vAlign w:val="center"/>
          </w:tcPr>
          <w:p w14:paraId="69BCED85" w14:textId="77777777" w:rsidR="00B505AF" w:rsidRPr="00841217" w:rsidRDefault="00B505AF" w:rsidP="005877C0">
            <w:pPr>
              <w:jc w:val="center"/>
              <w:rPr>
                <w:ins w:id="5702" w:author="Miku Nosamu" w:date="2025-07-05T16:19:00Z"/>
                <w:rFonts w:cstheme="minorHAnsi"/>
                <w:noProof/>
                <w:color w:val="auto"/>
                <w:kern w:val="1"/>
                <w:szCs w:val="20"/>
                <w:lang w:val="id-ID"/>
                <w:rPrChange w:id="5703" w:author="Miku Nosamu" w:date="2025-07-05T17:14:00Z">
                  <w:rPr>
                    <w:ins w:id="5704" w:author="Miku Nosamu" w:date="2025-07-05T16:19:00Z"/>
                    <w:rFonts w:ascii="Arial" w:hAnsi="Arial" w:cs="Arial"/>
                    <w:noProof/>
                    <w:color w:val="auto"/>
                    <w:kern w:val="1"/>
                    <w:szCs w:val="20"/>
                    <w:lang w:val="id-ID"/>
                  </w:rPr>
                </w:rPrChange>
              </w:rPr>
            </w:pPr>
            <w:ins w:id="5705" w:author="Miku Nosamu" w:date="2025-07-05T16:19:00Z">
              <w:r w:rsidRPr="00841217">
                <w:rPr>
                  <w:rFonts w:cstheme="minorHAnsi"/>
                  <w:noProof/>
                  <w:color w:val="auto"/>
                  <w:kern w:val="1"/>
                  <w:szCs w:val="20"/>
                  <w:lang w:val="id-ID"/>
                  <w:rPrChange w:id="5706"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0FF100EE" w14:textId="77777777" w:rsidR="00B505AF" w:rsidRPr="00841217" w:rsidRDefault="00B505AF" w:rsidP="005877C0">
            <w:pPr>
              <w:jc w:val="center"/>
              <w:rPr>
                <w:ins w:id="5707" w:author="Miku Nosamu" w:date="2025-07-05T16:19:00Z"/>
                <w:rFonts w:cstheme="minorHAnsi"/>
                <w:noProof/>
                <w:color w:val="auto"/>
                <w:kern w:val="1"/>
                <w:szCs w:val="20"/>
                <w:rPrChange w:id="5708" w:author="Miku Nosamu" w:date="2025-07-05T17:14:00Z">
                  <w:rPr>
                    <w:ins w:id="5709" w:author="Miku Nosamu" w:date="2025-07-05T16:19:00Z"/>
                    <w:rFonts w:ascii="Arial" w:hAnsi="Arial" w:cs="Arial"/>
                    <w:noProof/>
                    <w:color w:val="auto"/>
                    <w:kern w:val="1"/>
                    <w:szCs w:val="20"/>
                  </w:rPr>
                </w:rPrChange>
              </w:rPr>
            </w:pPr>
            <w:ins w:id="5710" w:author="Miku Nosamu" w:date="2025-07-05T16:19:00Z">
              <w:r w:rsidRPr="00841217">
                <w:rPr>
                  <w:rFonts w:cstheme="minorHAnsi"/>
                  <w:noProof/>
                  <w:color w:val="auto"/>
                  <w:kern w:val="1"/>
                  <w:szCs w:val="20"/>
                  <w:rPrChange w:id="5711" w:author="Miku Nosamu" w:date="2025-07-05T17:14:00Z">
                    <w:rPr>
                      <w:rFonts w:ascii="Arial" w:hAnsi="Arial" w:cs="Arial"/>
                      <w:noProof/>
                      <w:color w:val="auto"/>
                      <w:kern w:val="1"/>
                      <w:szCs w:val="20"/>
                    </w:rPr>
                  </w:rPrChange>
                </w:rPr>
                <w:t>9 Juli 2025</w:t>
              </w:r>
            </w:ins>
          </w:p>
        </w:tc>
      </w:tr>
      <w:tr w:rsidR="00841217" w:rsidRPr="00841217" w14:paraId="01F7ECD0" w14:textId="77777777" w:rsidTr="005877C0">
        <w:trPr>
          <w:ins w:id="5712" w:author="Miku Nosamu" w:date="2025-07-05T16:19:00Z"/>
        </w:trPr>
        <w:tc>
          <w:tcPr>
            <w:tcW w:w="3192" w:type="dxa"/>
            <w:vAlign w:val="center"/>
          </w:tcPr>
          <w:p w14:paraId="19A73EED" w14:textId="77777777" w:rsidR="00B505AF" w:rsidRPr="00841217" w:rsidRDefault="00B505AF" w:rsidP="005877C0">
            <w:pPr>
              <w:jc w:val="center"/>
              <w:rPr>
                <w:ins w:id="5713" w:author="Miku Nosamu" w:date="2025-07-05T16:19:00Z"/>
                <w:rFonts w:cstheme="minorHAnsi"/>
                <w:noProof/>
                <w:color w:val="auto"/>
                <w:kern w:val="1"/>
                <w:szCs w:val="20"/>
                <w:lang w:val="id-ID"/>
                <w:rPrChange w:id="5714" w:author="Miku Nosamu" w:date="2025-07-05T17:14:00Z">
                  <w:rPr>
                    <w:ins w:id="5715" w:author="Miku Nosamu" w:date="2025-07-05T16:19:00Z"/>
                    <w:rFonts w:ascii="Arial" w:hAnsi="Arial" w:cs="Arial"/>
                    <w:noProof/>
                    <w:color w:val="auto"/>
                    <w:kern w:val="1"/>
                    <w:szCs w:val="20"/>
                    <w:lang w:val="id-ID"/>
                  </w:rPr>
                </w:rPrChange>
              </w:rPr>
            </w:pPr>
            <w:ins w:id="5716" w:author="Miku Nosamu" w:date="2025-07-05T16:19:00Z">
              <w:r w:rsidRPr="00841217">
                <w:rPr>
                  <w:rFonts w:cstheme="minorHAnsi"/>
                  <w:noProof/>
                  <w:color w:val="auto"/>
                  <w:kern w:val="1"/>
                  <w:szCs w:val="20"/>
                  <w:lang w:val="id-ID"/>
                  <w:rPrChange w:id="5717"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4025B75B" w14:textId="77777777" w:rsidR="00B505AF" w:rsidRPr="00841217" w:rsidRDefault="00B505AF" w:rsidP="005877C0">
            <w:pPr>
              <w:jc w:val="center"/>
              <w:rPr>
                <w:ins w:id="5718" w:author="Miku Nosamu" w:date="2025-07-05T16:19:00Z"/>
                <w:rFonts w:cstheme="minorHAnsi"/>
                <w:noProof/>
                <w:color w:val="auto"/>
                <w:kern w:val="1"/>
                <w:szCs w:val="20"/>
                <w:lang w:val="id-ID"/>
                <w:rPrChange w:id="5719" w:author="Miku Nosamu" w:date="2025-07-05T17:14:00Z">
                  <w:rPr>
                    <w:ins w:id="5720" w:author="Miku Nosamu" w:date="2025-07-05T16:19:00Z"/>
                    <w:rFonts w:ascii="Arial" w:hAnsi="Arial" w:cs="Arial"/>
                    <w:noProof/>
                    <w:color w:val="auto"/>
                    <w:kern w:val="1"/>
                    <w:szCs w:val="20"/>
                    <w:lang w:val="id-ID"/>
                  </w:rPr>
                </w:rPrChange>
              </w:rPr>
            </w:pPr>
            <w:ins w:id="5721" w:author="Miku Nosamu" w:date="2025-07-05T16:19:00Z">
              <w:r w:rsidRPr="00841217">
                <w:rPr>
                  <w:rFonts w:cstheme="minorHAnsi"/>
                  <w:noProof/>
                  <w:color w:val="auto"/>
                  <w:kern w:val="1"/>
                  <w:szCs w:val="20"/>
                  <w:rPrChange w:id="5722" w:author="Miku Nosamu" w:date="2025-07-05T17:14:00Z">
                    <w:rPr>
                      <w:rFonts w:ascii="Arial" w:hAnsi="Arial" w:cs="Arial"/>
                      <w:noProof/>
                      <w:color w:val="auto"/>
                      <w:kern w:val="1"/>
                      <w:szCs w:val="20"/>
                    </w:rPr>
                  </w:rPrChange>
                </w:rPr>
                <w:t>Lucky Abdillah</w:t>
              </w:r>
            </w:ins>
          </w:p>
        </w:tc>
      </w:tr>
      <w:tr w:rsidR="00841217" w:rsidRPr="00841217" w14:paraId="256FC6A5" w14:textId="77777777" w:rsidTr="005877C0">
        <w:trPr>
          <w:ins w:id="5723" w:author="Miku Nosamu" w:date="2025-07-05T16:19:00Z"/>
        </w:trPr>
        <w:tc>
          <w:tcPr>
            <w:tcW w:w="9576" w:type="dxa"/>
            <w:gridSpan w:val="3"/>
            <w:vAlign w:val="center"/>
          </w:tcPr>
          <w:p w14:paraId="1F44975E" w14:textId="77777777" w:rsidR="00B505AF" w:rsidRPr="00841217" w:rsidRDefault="00B505AF" w:rsidP="005877C0">
            <w:pPr>
              <w:jc w:val="center"/>
              <w:rPr>
                <w:ins w:id="5724" w:author="Miku Nosamu" w:date="2025-07-05T16:19:00Z"/>
                <w:rFonts w:cstheme="minorHAnsi"/>
                <w:noProof/>
                <w:color w:val="auto"/>
                <w:kern w:val="1"/>
                <w:szCs w:val="20"/>
                <w:lang w:val="id-ID"/>
                <w:rPrChange w:id="5725" w:author="Miku Nosamu" w:date="2025-07-05T17:14:00Z">
                  <w:rPr>
                    <w:ins w:id="5726" w:author="Miku Nosamu" w:date="2025-07-05T16:19:00Z"/>
                    <w:rFonts w:ascii="Arial" w:hAnsi="Arial" w:cs="Arial"/>
                    <w:noProof/>
                    <w:color w:val="auto"/>
                    <w:kern w:val="1"/>
                    <w:szCs w:val="20"/>
                    <w:lang w:val="id-ID"/>
                  </w:rPr>
                </w:rPrChange>
              </w:rPr>
            </w:pPr>
            <w:ins w:id="5727" w:author="Miku Nosamu" w:date="2025-07-05T16:19:00Z">
              <w:r w:rsidRPr="00841217">
                <w:rPr>
                  <w:rFonts w:cstheme="minorHAnsi"/>
                  <w:noProof/>
                  <w:color w:val="auto"/>
                  <w:kern w:val="1"/>
                  <w:szCs w:val="20"/>
                  <w:lang w:val="id-ID"/>
                  <w:rPrChange w:id="5728" w:author="Miku Nosamu" w:date="2025-07-05T17:14:00Z">
                    <w:rPr>
                      <w:rFonts w:ascii="Arial" w:hAnsi="Arial" w:cs="Arial"/>
                      <w:noProof/>
                      <w:color w:val="auto"/>
                      <w:kern w:val="1"/>
                      <w:szCs w:val="20"/>
                      <w:lang w:val="id-ID"/>
                    </w:rPr>
                  </w:rPrChange>
                </w:rPr>
                <w:t>Skenario</w:t>
              </w:r>
            </w:ins>
          </w:p>
        </w:tc>
      </w:tr>
      <w:tr w:rsidR="00841217" w:rsidRPr="00841217" w14:paraId="35783519" w14:textId="77777777" w:rsidTr="005877C0">
        <w:trPr>
          <w:ins w:id="5729" w:author="Miku Nosamu" w:date="2025-07-05T16:19:00Z"/>
        </w:trPr>
        <w:tc>
          <w:tcPr>
            <w:tcW w:w="9576" w:type="dxa"/>
            <w:gridSpan w:val="3"/>
            <w:vAlign w:val="center"/>
          </w:tcPr>
          <w:p w14:paraId="4B35DB19" w14:textId="04C066ED" w:rsidR="0064731F" w:rsidRPr="00841217" w:rsidRDefault="0064731F">
            <w:pPr>
              <w:pStyle w:val="NormalWeb"/>
              <w:numPr>
                <w:ilvl w:val="0"/>
                <w:numId w:val="89"/>
              </w:numPr>
              <w:spacing w:before="0" w:beforeAutospacing="0" w:after="0" w:afterAutospacing="0" w:line="360" w:lineRule="auto"/>
              <w:rPr>
                <w:ins w:id="5730" w:author="Miku Nosamu" w:date="2025-07-05T16:58:00Z"/>
                <w:rFonts w:asciiTheme="minorHAnsi" w:hAnsiTheme="minorHAnsi" w:cstheme="minorHAnsi"/>
                <w:sz w:val="20"/>
                <w:szCs w:val="20"/>
                <w:rPrChange w:id="5731" w:author="Miku Nosamu" w:date="2025-07-05T17:14:00Z">
                  <w:rPr>
                    <w:ins w:id="5732" w:author="Miku Nosamu" w:date="2025-07-05T16:58:00Z"/>
                  </w:rPr>
                </w:rPrChange>
              </w:rPr>
              <w:pPrChange w:id="5733" w:author="Miku Nosamu" w:date="2025-07-05T17:35:00Z">
                <w:pPr>
                  <w:pStyle w:val="NormalWeb"/>
                </w:pPr>
              </w:pPrChange>
            </w:pPr>
            <w:ins w:id="5734" w:author="Miku Nosamu" w:date="2025-07-05T16:58:00Z">
              <w:r w:rsidRPr="00841217">
                <w:rPr>
                  <w:rFonts w:asciiTheme="minorHAnsi" w:hAnsiTheme="minorHAnsi" w:cstheme="minorHAnsi"/>
                  <w:sz w:val="20"/>
                  <w:szCs w:val="20"/>
                  <w:rPrChange w:id="5735" w:author="Miku Nosamu" w:date="2025-07-05T17:14:00Z">
                    <w:rPr/>
                  </w:rPrChange>
                </w:rPr>
                <w:t xml:space="preserve">Isi form </w:t>
              </w:r>
              <w:proofErr w:type="spellStart"/>
              <w:r w:rsidRPr="00841217">
                <w:rPr>
                  <w:rFonts w:asciiTheme="minorHAnsi" w:hAnsiTheme="minorHAnsi" w:cstheme="minorHAnsi"/>
                  <w:sz w:val="20"/>
                  <w:szCs w:val="20"/>
                  <w:rPrChange w:id="5736" w:author="Miku Nosamu" w:date="2025-07-05T17:14:00Z">
                    <w:rPr/>
                  </w:rPrChange>
                </w:rPr>
                <w:t>pengajuan</w:t>
              </w:r>
              <w:proofErr w:type="spellEnd"/>
            </w:ins>
          </w:p>
          <w:p w14:paraId="6C2325E5" w14:textId="3CAD3901" w:rsidR="0064731F" w:rsidRPr="00841217" w:rsidRDefault="0064731F">
            <w:pPr>
              <w:pStyle w:val="NormalWeb"/>
              <w:numPr>
                <w:ilvl w:val="0"/>
                <w:numId w:val="89"/>
              </w:numPr>
              <w:spacing w:before="0" w:beforeAutospacing="0" w:after="0" w:afterAutospacing="0" w:line="360" w:lineRule="auto"/>
              <w:rPr>
                <w:ins w:id="5737" w:author="Miku Nosamu" w:date="2025-07-05T16:58:00Z"/>
                <w:rFonts w:asciiTheme="minorHAnsi" w:hAnsiTheme="minorHAnsi" w:cstheme="minorHAnsi"/>
                <w:sz w:val="20"/>
                <w:szCs w:val="20"/>
                <w:rPrChange w:id="5738" w:author="Miku Nosamu" w:date="2025-07-05T17:14:00Z">
                  <w:rPr>
                    <w:ins w:id="5739" w:author="Miku Nosamu" w:date="2025-07-05T16:58:00Z"/>
                  </w:rPr>
                </w:rPrChange>
              </w:rPr>
              <w:pPrChange w:id="5740" w:author="Miku Nosamu" w:date="2025-07-05T17:35:00Z">
                <w:pPr>
                  <w:pStyle w:val="NormalWeb"/>
                </w:pPr>
              </w:pPrChange>
            </w:pPr>
            <w:ins w:id="5741" w:author="Miku Nosamu" w:date="2025-07-05T16:58:00Z">
              <w:r w:rsidRPr="00841217">
                <w:rPr>
                  <w:rFonts w:asciiTheme="minorHAnsi" w:hAnsiTheme="minorHAnsi" w:cstheme="minorHAnsi"/>
                  <w:sz w:val="20"/>
                  <w:szCs w:val="20"/>
                  <w:rPrChange w:id="5742" w:author="Miku Nosamu" w:date="2025-07-05T17:14:00Z">
                    <w:rPr/>
                  </w:rPrChange>
                </w:rPr>
                <w:t xml:space="preserve">Upload </w:t>
              </w:r>
              <w:proofErr w:type="spellStart"/>
              <w:r w:rsidRPr="00841217">
                <w:rPr>
                  <w:rFonts w:asciiTheme="minorHAnsi" w:hAnsiTheme="minorHAnsi" w:cstheme="minorHAnsi"/>
                  <w:sz w:val="20"/>
                  <w:szCs w:val="20"/>
                  <w:rPrChange w:id="5743" w:author="Miku Nosamu" w:date="2025-07-05T17:14:00Z">
                    <w:rPr/>
                  </w:rPrChange>
                </w:rPr>
                <w:t>dokumen</w:t>
              </w:r>
              <w:proofErr w:type="spellEnd"/>
              <w:r w:rsidRPr="00841217">
                <w:rPr>
                  <w:rFonts w:asciiTheme="minorHAnsi" w:hAnsiTheme="minorHAnsi" w:cstheme="minorHAnsi"/>
                  <w:sz w:val="20"/>
                  <w:szCs w:val="20"/>
                  <w:rPrChange w:id="5744" w:author="Miku Nosamu" w:date="2025-07-05T17:14:00Z">
                    <w:rPr/>
                  </w:rPrChange>
                </w:rPr>
                <w:t xml:space="preserve"> </w:t>
              </w:r>
              <w:proofErr w:type="spellStart"/>
              <w:r w:rsidRPr="00841217">
                <w:rPr>
                  <w:rFonts w:asciiTheme="minorHAnsi" w:hAnsiTheme="minorHAnsi" w:cstheme="minorHAnsi"/>
                  <w:sz w:val="20"/>
                  <w:szCs w:val="20"/>
                  <w:rPrChange w:id="5745" w:author="Miku Nosamu" w:date="2025-07-05T17:14:00Z">
                    <w:rPr/>
                  </w:rPrChange>
                </w:rPr>
                <w:t>dengan</w:t>
              </w:r>
              <w:proofErr w:type="spellEnd"/>
              <w:r w:rsidRPr="00841217">
                <w:rPr>
                  <w:rFonts w:asciiTheme="minorHAnsi" w:hAnsiTheme="minorHAnsi" w:cstheme="minorHAnsi"/>
                  <w:sz w:val="20"/>
                  <w:szCs w:val="20"/>
                  <w:rPrChange w:id="5746" w:author="Miku Nosamu" w:date="2025-07-05T17:14:00Z">
                    <w:rPr/>
                  </w:rPrChange>
                </w:rPr>
                <w:t xml:space="preserve"> format DOCX </w:t>
              </w:r>
              <w:proofErr w:type="spellStart"/>
              <w:r w:rsidRPr="00841217">
                <w:rPr>
                  <w:rFonts w:asciiTheme="minorHAnsi" w:hAnsiTheme="minorHAnsi" w:cstheme="minorHAnsi"/>
                  <w:sz w:val="20"/>
                  <w:szCs w:val="20"/>
                  <w:rPrChange w:id="5747" w:author="Miku Nosamu" w:date="2025-07-05T17:14:00Z">
                    <w:rPr/>
                  </w:rPrChange>
                </w:rPr>
                <w:t>atau</w:t>
              </w:r>
              <w:proofErr w:type="spellEnd"/>
              <w:r w:rsidRPr="00841217">
                <w:rPr>
                  <w:rFonts w:asciiTheme="minorHAnsi" w:hAnsiTheme="minorHAnsi" w:cstheme="minorHAnsi"/>
                  <w:sz w:val="20"/>
                  <w:szCs w:val="20"/>
                  <w:rPrChange w:id="5748" w:author="Miku Nosamu" w:date="2025-07-05T17:14:00Z">
                    <w:rPr/>
                  </w:rPrChange>
                </w:rPr>
                <w:t xml:space="preserve"> JPG</w:t>
              </w:r>
            </w:ins>
          </w:p>
          <w:p w14:paraId="119FAB38" w14:textId="69D40D73" w:rsidR="00B505AF" w:rsidRPr="00BE26AC" w:rsidRDefault="0064731F">
            <w:pPr>
              <w:pStyle w:val="NormalWeb"/>
              <w:numPr>
                <w:ilvl w:val="0"/>
                <w:numId w:val="89"/>
              </w:numPr>
              <w:spacing w:before="0" w:beforeAutospacing="0" w:after="0" w:afterAutospacing="0" w:line="360" w:lineRule="auto"/>
              <w:rPr>
                <w:ins w:id="5749" w:author="Miku Nosamu" w:date="2025-07-05T16:19:00Z"/>
                <w:rFonts w:asciiTheme="minorHAnsi" w:hAnsiTheme="minorHAnsi" w:cstheme="minorHAnsi"/>
                <w:szCs w:val="20"/>
                <w:rPrChange w:id="5750" w:author="Miku Nosamu" w:date="2025-07-05T17:35:00Z">
                  <w:rPr>
                    <w:ins w:id="5751" w:author="Miku Nosamu" w:date="2025-07-05T16:19:00Z"/>
                    <w:rFonts w:ascii="Arial" w:hAnsi="Arial" w:cs="Arial"/>
                    <w:noProof/>
                    <w:color w:val="auto"/>
                    <w:kern w:val="1"/>
                    <w:szCs w:val="20"/>
                    <w:lang w:val="id-ID"/>
                  </w:rPr>
                </w:rPrChange>
              </w:rPr>
              <w:pPrChange w:id="5752" w:author="Miku Nosamu" w:date="2025-07-05T17:35:00Z">
                <w:pPr>
                  <w:pStyle w:val="ListParagraph"/>
                  <w:numPr>
                    <w:numId w:val="57"/>
                  </w:numPr>
                  <w:spacing w:before="0" w:after="0" w:line="360" w:lineRule="auto"/>
                  <w:ind w:hanging="360"/>
                  <w:jc w:val="left"/>
                </w:pPr>
              </w:pPrChange>
            </w:pPr>
            <w:proofErr w:type="spellStart"/>
            <w:ins w:id="5753" w:author="Miku Nosamu" w:date="2025-07-05T16:58:00Z">
              <w:r w:rsidRPr="00841217">
                <w:rPr>
                  <w:rFonts w:asciiTheme="minorHAnsi" w:hAnsiTheme="minorHAnsi" w:cstheme="minorHAnsi"/>
                  <w:sz w:val="20"/>
                  <w:szCs w:val="20"/>
                  <w:rPrChange w:id="5754" w:author="Miku Nosamu" w:date="2025-07-05T17:14:00Z">
                    <w:rPr/>
                  </w:rPrChange>
                </w:rPr>
                <w:t>Klik</w:t>
              </w:r>
              <w:proofErr w:type="spellEnd"/>
              <w:r w:rsidRPr="00841217">
                <w:rPr>
                  <w:rFonts w:asciiTheme="minorHAnsi" w:hAnsiTheme="minorHAnsi" w:cstheme="minorHAnsi"/>
                  <w:sz w:val="20"/>
                  <w:szCs w:val="20"/>
                  <w:rPrChange w:id="5755" w:author="Miku Nosamu" w:date="2025-07-05T17:14:00Z">
                    <w:rPr/>
                  </w:rPrChange>
                </w:rPr>
                <w:t xml:space="preserve"> “</w:t>
              </w:r>
              <w:proofErr w:type="spellStart"/>
              <w:r w:rsidRPr="00841217">
                <w:rPr>
                  <w:rFonts w:asciiTheme="minorHAnsi" w:hAnsiTheme="minorHAnsi" w:cstheme="minorHAnsi"/>
                  <w:sz w:val="20"/>
                  <w:szCs w:val="20"/>
                  <w:rPrChange w:id="5756" w:author="Miku Nosamu" w:date="2025-07-05T17:14:00Z">
                    <w:rPr/>
                  </w:rPrChange>
                </w:rPr>
                <w:t>Ajukan</w:t>
              </w:r>
              <w:proofErr w:type="spellEnd"/>
              <w:r w:rsidRPr="00841217">
                <w:rPr>
                  <w:rFonts w:asciiTheme="minorHAnsi" w:hAnsiTheme="minorHAnsi" w:cstheme="minorHAnsi"/>
                  <w:sz w:val="20"/>
                  <w:szCs w:val="20"/>
                  <w:rPrChange w:id="5757" w:author="Miku Nosamu" w:date="2025-07-05T17:14:00Z">
                    <w:rPr/>
                  </w:rPrChange>
                </w:rPr>
                <w:t>”</w:t>
              </w:r>
            </w:ins>
          </w:p>
        </w:tc>
      </w:tr>
      <w:tr w:rsidR="00841217" w:rsidRPr="00841217" w14:paraId="005434A9" w14:textId="77777777" w:rsidTr="005877C0">
        <w:trPr>
          <w:trHeight w:val="101"/>
          <w:ins w:id="5758" w:author="Miku Nosamu" w:date="2025-07-05T16:19:00Z"/>
        </w:trPr>
        <w:tc>
          <w:tcPr>
            <w:tcW w:w="3192" w:type="dxa"/>
            <w:vAlign w:val="center"/>
          </w:tcPr>
          <w:p w14:paraId="5F99CAEF" w14:textId="77777777" w:rsidR="00B505AF" w:rsidRPr="00841217" w:rsidRDefault="00B505AF" w:rsidP="005877C0">
            <w:pPr>
              <w:jc w:val="center"/>
              <w:rPr>
                <w:ins w:id="5759" w:author="Miku Nosamu" w:date="2025-07-05T16:19:00Z"/>
                <w:rFonts w:cstheme="minorHAnsi"/>
                <w:noProof/>
                <w:color w:val="auto"/>
                <w:kern w:val="1"/>
                <w:szCs w:val="20"/>
                <w:lang w:val="id-ID"/>
                <w:rPrChange w:id="5760" w:author="Miku Nosamu" w:date="2025-07-05T17:14:00Z">
                  <w:rPr>
                    <w:ins w:id="5761" w:author="Miku Nosamu" w:date="2025-07-05T16:19:00Z"/>
                    <w:rFonts w:ascii="Arial" w:hAnsi="Arial" w:cs="Arial"/>
                    <w:noProof/>
                    <w:color w:val="auto"/>
                    <w:kern w:val="1"/>
                    <w:szCs w:val="20"/>
                    <w:lang w:val="id-ID"/>
                  </w:rPr>
                </w:rPrChange>
              </w:rPr>
            </w:pPr>
            <w:ins w:id="5762" w:author="Miku Nosamu" w:date="2025-07-05T16:19:00Z">
              <w:r w:rsidRPr="00841217">
                <w:rPr>
                  <w:rFonts w:cstheme="minorHAnsi"/>
                  <w:noProof/>
                  <w:color w:val="auto"/>
                  <w:kern w:val="1"/>
                  <w:szCs w:val="20"/>
                  <w:lang w:val="id-ID"/>
                  <w:rPrChange w:id="5763"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2A0B1E46" w14:textId="77777777" w:rsidR="00B505AF" w:rsidRPr="00841217" w:rsidRDefault="00B505AF" w:rsidP="005877C0">
            <w:pPr>
              <w:jc w:val="center"/>
              <w:rPr>
                <w:ins w:id="5764" w:author="Miku Nosamu" w:date="2025-07-05T16:19:00Z"/>
                <w:rFonts w:cstheme="minorHAnsi"/>
                <w:noProof/>
                <w:color w:val="auto"/>
                <w:kern w:val="1"/>
                <w:szCs w:val="20"/>
                <w:lang w:val="id-ID"/>
                <w:rPrChange w:id="5765" w:author="Miku Nosamu" w:date="2025-07-05T17:14:00Z">
                  <w:rPr>
                    <w:ins w:id="5766" w:author="Miku Nosamu" w:date="2025-07-05T16:19:00Z"/>
                    <w:rFonts w:ascii="Arial" w:hAnsi="Arial" w:cs="Arial"/>
                    <w:noProof/>
                    <w:color w:val="auto"/>
                    <w:kern w:val="1"/>
                    <w:szCs w:val="20"/>
                    <w:lang w:val="id-ID"/>
                  </w:rPr>
                </w:rPrChange>
              </w:rPr>
            </w:pPr>
            <w:ins w:id="5767" w:author="Miku Nosamu" w:date="2025-07-05T16:19:00Z">
              <w:r w:rsidRPr="00841217">
                <w:rPr>
                  <w:rFonts w:cstheme="minorHAnsi"/>
                  <w:noProof/>
                  <w:color w:val="auto"/>
                  <w:kern w:val="1"/>
                  <w:szCs w:val="20"/>
                  <w:lang w:val="id-ID"/>
                  <w:rPrChange w:id="5768"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0795290B" w14:textId="77777777" w:rsidR="00B505AF" w:rsidRPr="00841217" w:rsidRDefault="00B505AF" w:rsidP="005877C0">
            <w:pPr>
              <w:jc w:val="center"/>
              <w:rPr>
                <w:ins w:id="5769" w:author="Miku Nosamu" w:date="2025-07-05T16:19:00Z"/>
                <w:rFonts w:cstheme="minorHAnsi"/>
                <w:noProof/>
                <w:color w:val="auto"/>
                <w:kern w:val="1"/>
                <w:szCs w:val="20"/>
                <w:lang w:val="id-ID"/>
                <w:rPrChange w:id="5770" w:author="Miku Nosamu" w:date="2025-07-05T17:14:00Z">
                  <w:rPr>
                    <w:ins w:id="5771" w:author="Miku Nosamu" w:date="2025-07-05T16:19:00Z"/>
                    <w:rFonts w:ascii="Arial" w:hAnsi="Arial" w:cs="Arial"/>
                    <w:noProof/>
                    <w:color w:val="auto"/>
                    <w:kern w:val="1"/>
                    <w:szCs w:val="20"/>
                    <w:lang w:val="id-ID"/>
                  </w:rPr>
                </w:rPrChange>
              </w:rPr>
            </w:pPr>
            <w:ins w:id="5772" w:author="Miku Nosamu" w:date="2025-07-05T16:19:00Z">
              <w:r w:rsidRPr="00841217">
                <w:rPr>
                  <w:rFonts w:cstheme="minorHAnsi"/>
                  <w:noProof/>
                  <w:color w:val="auto"/>
                  <w:kern w:val="1"/>
                  <w:szCs w:val="20"/>
                  <w:lang w:val="id-ID"/>
                  <w:rPrChange w:id="5773" w:author="Miku Nosamu" w:date="2025-07-05T17:14:00Z">
                    <w:rPr>
                      <w:rFonts w:ascii="Arial" w:hAnsi="Arial" w:cs="Arial"/>
                      <w:noProof/>
                      <w:color w:val="auto"/>
                      <w:kern w:val="1"/>
                      <w:szCs w:val="20"/>
                      <w:lang w:val="id-ID"/>
                    </w:rPr>
                  </w:rPrChange>
                </w:rPr>
                <w:t>Kesimpulan</w:t>
              </w:r>
            </w:ins>
          </w:p>
        </w:tc>
      </w:tr>
      <w:tr w:rsidR="00841217" w:rsidRPr="00841217" w14:paraId="4BB7B050" w14:textId="77777777" w:rsidTr="005877C0">
        <w:trPr>
          <w:trHeight w:val="100"/>
          <w:ins w:id="5774" w:author="Miku Nosamu" w:date="2025-07-05T16:19:00Z"/>
        </w:trPr>
        <w:tc>
          <w:tcPr>
            <w:tcW w:w="3192" w:type="dxa"/>
            <w:vAlign w:val="center"/>
          </w:tcPr>
          <w:p w14:paraId="3974EA92" w14:textId="3A28C1F9" w:rsidR="00B505AF" w:rsidRPr="00BE26AC" w:rsidRDefault="0064731F">
            <w:pPr>
              <w:pStyle w:val="NormalWeb"/>
              <w:spacing w:line="360" w:lineRule="auto"/>
              <w:jc w:val="center"/>
              <w:rPr>
                <w:ins w:id="5775" w:author="Miku Nosamu" w:date="2025-07-05T16:19:00Z"/>
                <w:rFonts w:asciiTheme="minorHAnsi" w:hAnsiTheme="minorHAnsi" w:cstheme="minorHAnsi"/>
                <w:szCs w:val="20"/>
                <w:rPrChange w:id="5776" w:author="Miku Nosamu" w:date="2025-07-05T17:35:00Z">
                  <w:rPr>
                    <w:ins w:id="5777" w:author="Miku Nosamu" w:date="2025-07-05T16:19:00Z"/>
                    <w:rFonts w:ascii="Arial" w:hAnsi="Arial" w:cs="Arial"/>
                    <w:noProof/>
                    <w:color w:val="auto"/>
                    <w:kern w:val="1"/>
                    <w:szCs w:val="20"/>
                    <w:lang w:val="id-ID"/>
                  </w:rPr>
                </w:rPrChange>
              </w:rPr>
              <w:pPrChange w:id="5778" w:author="Miku Nosamu" w:date="2025-07-05T17:37:00Z">
                <w:pPr>
                  <w:jc w:val="center"/>
                </w:pPr>
              </w:pPrChange>
            </w:pPr>
            <w:proofErr w:type="spellStart"/>
            <w:ins w:id="5779" w:author="Miku Nosamu" w:date="2025-07-05T16:58:00Z">
              <w:r w:rsidRPr="00841217">
                <w:rPr>
                  <w:rFonts w:asciiTheme="minorHAnsi" w:hAnsiTheme="minorHAnsi" w:cstheme="minorHAnsi"/>
                  <w:sz w:val="20"/>
                  <w:szCs w:val="20"/>
                  <w:rPrChange w:id="5780" w:author="Miku Nosamu" w:date="2025-07-05T17:14:00Z">
                    <w:rPr/>
                  </w:rPrChange>
                </w:rPr>
                <w:t>Sistem</w:t>
              </w:r>
              <w:proofErr w:type="spellEnd"/>
              <w:r w:rsidRPr="00841217">
                <w:rPr>
                  <w:rFonts w:asciiTheme="minorHAnsi" w:hAnsiTheme="minorHAnsi" w:cstheme="minorHAnsi"/>
                  <w:sz w:val="20"/>
                  <w:szCs w:val="20"/>
                  <w:rPrChange w:id="5781" w:author="Miku Nosamu" w:date="2025-07-05T17:14:00Z">
                    <w:rPr/>
                  </w:rPrChange>
                </w:rPr>
                <w:t xml:space="preserve"> </w:t>
              </w:r>
              <w:proofErr w:type="spellStart"/>
              <w:r w:rsidRPr="00841217">
                <w:rPr>
                  <w:rFonts w:asciiTheme="minorHAnsi" w:hAnsiTheme="minorHAnsi" w:cstheme="minorHAnsi"/>
                  <w:sz w:val="20"/>
                  <w:szCs w:val="20"/>
                  <w:rPrChange w:id="5782" w:author="Miku Nosamu" w:date="2025-07-05T17:14:00Z">
                    <w:rPr/>
                  </w:rPrChange>
                </w:rPr>
                <w:t>menolak</w:t>
              </w:r>
              <w:proofErr w:type="spellEnd"/>
              <w:r w:rsidRPr="00841217">
                <w:rPr>
                  <w:rFonts w:asciiTheme="minorHAnsi" w:hAnsiTheme="minorHAnsi" w:cstheme="minorHAnsi"/>
                  <w:sz w:val="20"/>
                  <w:szCs w:val="20"/>
                  <w:rPrChange w:id="5783" w:author="Miku Nosamu" w:date="2025-07-05T17:14:00Z">
                    <w:rPr/>
                  </w:rPrChange>
                </w:rPr>
                <w:t xml:space="preserve"> dan </w:t>
              </w:r>
              <w:proofErr w:type="spellStart"/>
              <w:r w:rsidRPr="00841217">
                <w:rPr>
                  <w:rFonts w:asciiTheme="minorHAnsi" w:hAnsiTheme="minorHAnsi" w:cstheme="minorHAnsi"/>
                  <w:sz w:val="20"/>
                  <w:szCs w:val="20"/>
                  <w:rPrChange w:id="5784" w:author="Miku Nosamu" w:date="2025-07-05T17:14:00Z">
                    <w:rPr/>
                  </w:rPrChange>
                </w:rPr>
                <w:t>menampilkan</w:t>
              </w:r>
              <w:proofErr w:type="spellEnd"/>
              <w:r w:rsidRPr="00841217">
                <w:rPr>
                  <w:rFonts w:asciiTheme="minorHAnsi" w:hAnsiTheme="minorHAnsi" w:cstheme="minorHAnsi"/>
                  <w:sz w:val="20"/>
                  <w:szCs w:val="20"/>
                  <w:rPrChange w:id="5785" w:author="Miku Nosamu" w:date="2025-07-05T17:14:00Z">
                    <w:rPr/>
                  </w:rPrChange>
                </w:rPr>
                <w:t xml:space="preserve"> </w:t>
              </w:r>
              <w:proofErr w:type="spellStart"/>
              <w:r w:rsidRPr="00841217">
                <w:rPr>
                  <w:rFonts w:asciiTheme="minorHAnsi" w:hAnsiTheme="minorHAnsi" w:cstheme="minorHAnsi"/>
                  <w:sz w:val="20"/>
                  <w:szCs w:val="20"/>
                  <w:rPrChange w:id="5786" w:author="Miku Nosamu" w:date="2025-07-05T17:14:00Z">
                    <w:rPr/>
                  </w:rPrChange>
                </w:rPr>
                <w:t>pesan</w:t>
              </w:r>
              <w:proofErr w:type="spellEnd"/>
              <w:r w:rsidRPr="00841217">
                <w:rPr>
                  <w:rFonts w:asciiTheme="minorHAnsi" w:hAnsiTheme="minorHAnsi" w:cstheme="minorHAnsi"/>
                  <w:sz w:val="20"/>
                  <w:szCs w:val="20"/>
                  <w:rPrChange w:id="5787" w:author="Miku Nosamu" w:date="2025-07-05T17:14:00Z">
                    <w:rPr/>
                  </w:rPrChange>
                </w:rPr>
                <w:t xml:space="preserve"> </w:t>
              </w:r>
              <w:proofErr w:type="spellStart"/>
              <w:r w:rsidRPr="00841217">
                <w:rPr>
                  <w:rFonts w:asciiTheme="minorHAnsi" w:hAnsiTheme="minorHAnsi" w:cstheme="minorHAnsi"/>
                  <w:sz w:val="20"/>
                  <w:szCs w:val="20"/>
                  <w:rPrChange w:id="5788" w:author="Miku Nosamu" w:date="2025-07-05T17:14:00Z">
                    <w:rPr/>
                  </w:rPrChange>
                </w:rPr>
                <w:t>bahwa</w:t>
              </w:r>
              <w:proofErr w:type="spellEnd"/>
              <w:r w:rsidRPr="00841217">
                <w:rPr>
                  <w:rFonts w:asciiTheme="minorHAnsi" w:hAnsiTheme="minorHAnsi" w:cstheme="minorHAnsi"/>
                  <w:sz w:val="20"/>
                  <w:szCs w:val="20"/>
                  <w:rPrChange w:id="5789" w:author="Miku Nosamu" w:date="2025-07-05T17:14:00Z">
                    <w:rPr/>
                  </w:rPrChange>
                </w:rPr>
                <w:t xml:space="preserve"> format file </w:t>
              </w:r>
              <w:proofErr w:type="spellStart"/>
              <w:r w:rsidRPr="00841217">
                <w:rPr>
                  <w:rFonts w:asciiTheme="minorHAnsi" w:hAnsiTheme="minorHAnsi" w:cstheme="minorHAnsi"/>
                  <w:sz w:val="20"/>
                  <w:szCs w:val="20"/>
                  <w:rPrChange w:id="5790" w:author="Miku Nosamu" w:date="2025-07-05T17:14:00Z">
                    <w:rPr/>
                  </w:rPrChange>
                </w:rPr>
                <w:t>harus</w:t>
              </w:r>
              <w:proofErr w:type="spellEnd"/>
              <w:r w:rsidRPr="00841217">
                <w:rPr>
                  <w:rFonts w:asciiTheme="minorHAnsi" w:hAnsiTheme="minorHAnsi" w:cstheme="minorHAnsi"/>
                  <w:sz w:val="20"/>
                  <w:szCs w:val="20"/>
                  <w:rPrChange w:id="5791" w:author="Miku Nosamu" w:date="2025-07-05T17:14:00Z">
                    <w:rPr/>
                  </w:rPrChange>
                </w:rPr>
                <w:t xml:space="preserve"> PD</w:t>
              </w:r>
            </w:ins>
            <w:ins w:id="5792" w:author="Miku Nosamu" w:date="2025-07-05T17:35:00Z">
              <w:r w:rsidR="00BE26AC">
                <w:rPr>
                  <w:rFonts w:asciiTheme="minorHAnsi" w:hAnsiTheme="minorHAnsi" w:cstheme="minorHAnsi"/>
                  <w:sz w:val="20"/>
                  <w:szCs w:val="20"/>
                </w:rPr>
                <w:t>F</w:t>
              </w:r>
            </w:ins>
          </w:p>
        </w:tc>
        <w:tc>
          <w:tcPr>
            <w:tcW w:w="3192" w:type="dxa"/>
            <w:vAlign w:val="center"/>
          </w:tcPr>
          <w:p w14:paraId="5557BF34" w14:textId="48A644F9" w:rsidR="00B505AF" w:rsidRPr="00BE26AC" w:rsidRDefault="0064731F">
            <w:pPr>
              <w:pStyle w:val="NormalWeb"/>
              <w:spacing w:line="360" w:lineRule="auto"/>
              <w:jc w:val="center"/>
              <w:rPr>
                <w:ins w:id="5793" w:author="Miku Nosamu" w:date="2025-07-05T16:19:00Z"/>
                <w:rFonts w:asciiTheme="minorHAnsi" w:hAnsiTheme="minorHAnsi" w:cstheme="minorHAnsi"/>
                <w:szCs w:val="20"/>
                <w:rPrChange w:id="5794" w:author="Miku Nosamu" w:date="2025-07-05T17:35:00Z">
                  <w:rPr>
                    <w:ins w:id="5795" w:author="Miku Nosamu" w:date="2025-07-05T16:19:00Z"/>
                    <w:rFonts w:ascii="Arial" w:hAnsi="Arial" w:cs="Arial"/>
                    <w:noProof/>
                    <w:color w:val="auto"/>
                    <w:kern w:val="1"/>
                    <w:szCs w:val="20"/>
                    <w:lang w:val="id-ID"/>
                  </w:rPr>
                </w:rPrChange>
              </w:rPr>
              <w:pPrChange w:id="5796" w:author="Miku Nosamu" w:date="2025-07-05T17:37:00Z">
                <w:pPr>
                  <w:jc w:val="center"/>
                </w:pPr>
              </w:pPrChange>
            </w:pPr>
            <w:proofErr w:type="spellStart"/>
            <w:ins w:id="5797" w:author="Miku Nosamu" w:date="2025-07-05T16:58:00Z">
              <w:r w:rsidRPr="00841217">
                <w:rPr>
                  <w:rFonts w:asciiTheme="minorHAnsi" w:hAnsiTheme="minorHAnsi" w:cstheme="minorHAnsi"/>
                  <w:sz w:val="20"/>
                  <w:szCs w:val="20"/>
                  <w:rPrChange w:id="5798" w:author="Miku Nosamu" w:date="2025-07-05T17:14:00Z">
                    <w:rPr/>
                  </w:rPrChange>
                </w:rPr>
                <w:t>Sistem</w:t>
              </w:r>
              <w:proofErr w:type="spellEnd"/>
              <w:r w:rsidRPr="00841217">
                <w:rPr>
                  <w:rFonts w:asciiTheme="minorHAnsi" w:hAnsiTheme="minorHAnsi" w:cstheme="minorHAnsi"/>
                  <w:sz w:val="20"/>
                  <w:szCs w:val="20"/>
                  <w:rPrChange w:id="5799" w:author="Miku Nosamu" w:date="2025-07-05T17:14:00Z">
                    <w:rPr/>
                  </w:rPrChange>
                </w:rPr>
                <w:t xml:space="preserve"> </w:t>
              </w:r>
              <w:proofErr w:type="spellStart"/>
              <w:r w:rsidRPr="00841217">
                <w:rPr>
                  <w:rFonts w:asciiTheme="minorHAnsi" w:hAnsiTheme="minorHAnsi" w:cstheme="minorHAnsi"/>
                  <w:sz w:val="20"/>
                  <w:szCs w:val="20"/>
                  <w:rPrChange w:id="5800" w:author="Miku Nosamu" w:date="2025-07-05T17:14:00Z">
                    <w:rPr/>
                  </w:rPrChange>
                </w:rPr>
                <w:t>menampilkan</w:t>
              </w:r>
              <w:proofErr w:type="spellEnd"/>
              <w:r w:rsidRPr="00841217">
                <w:rPr>
                  <w:rFonts w:asciiTheme="minorHAnsi" w:hAnsiTheme="minorHAnsi" w:cstheme="minorHAnsi"/>
                  <w:sz w:val="20"/>
                  <w:szCs w:val="20"/>
                  <w:rPrChange w:id="5801" w:author="Miku Nosamu" w:date="2025-07-05T17:14:00Z">
                    <w:rPr/>
                  </w:rPrChange>
                </w:rPr>
                <w:t xml:space="preserve"> </w:t>
              </w:r>
              <w:proofErr w:type="spellStart"/>
              <w:r w:rsidRPr="00841217">
                <w:rPr>
                  <w:rFonts w:asciiTheme="minorHAnsi" w:hAnsiTheme="minorHAnsi" w:cstheme="minorHAnsi"/>
                  <w:sz w:val="20"/>
                  <w:szCs w:val="20"/>
                  <w:rPrChange w:id="5802" w:author="Miku Nosamu" w:date="2025-07-05T17:14:00Z">
                    <w:rPr/>
                  </w:rPrChange>
                </w:rPr>
                <w:t>pesan</w:t>
              </w:r>
              <w:proofErr w:type="spellEnd"/>
              <w:r w:rsidRPr="00841217">
                <w:rPr>
                  <w:rFonts w:asciiTheme="minorHAnsi" w:hAnsiTheme="minorHAnsi" w:cstheme="minorHAnsi"/>
                  <w:sz w:val="20"/>
                  <w:szCs w:val="20"/>
                  <w:rPrChange w:id="5803" w:author="Miku Nosamu" w:date="2025-07-05T17:14:00Z">
                    <w:rPr/>
                  </w:rPrChange>
                </w:rPr>
                <w:t xml:space="preserve">: “File </w:t>
              </w:r>
              <w:proofErr w:type="spellStart"/>
              <w:r w:rsidRPr="00841217">
                <w:rPr>
                  <w:rFonts w:asciiTheme="minorHAnsi" w:hAnsiTheme="minorHAnsi" w:cstheme="minorHAnsi"/>
                  <w:sz w:val="20"/>
                  <w:szCs w:val="20"/>
                  <w:rPrChange w:id="5804" w:author="Miku Nosamu" w:date="2025-07-05T17:14:00Z">
                    <w:rPr/>
                  </w:rPrChange>
                </w:rPr>
                <w:t>harus</w:t>
              </w:r>
              <w:proofErr w:type="spellEnd"/>
              <w:r w:rsidRPr="00841217">
                <w:rPr>
                  <w:rFonts w:asciiTheme="minorHAnsi" w:hAnsiTheme="minorHAnsi" w:cstheme="minorHAnsi"/>
                  <w:sz w:val="20"/>
                  <w:szCs w:val="20"/>
                  <w:rPrChange w:id="5805" w:author="Miku Nosamu" w:date="2025-07-05T17:14:00Z">
                    <w:rPr/>
                  </w:rPrChange>
                </w:rPr>
                <w:t xml:space="preserve"> </w:t>
              </w:r>
              <w:proofErr w:type="spellStart"/>
              <w:r w:rsidRPr="00841217">
                <w:rPr>
                  <w:rFonts w:asciiTheme="minorHAnsi" w:hAnsiTheme="minorHAnsi" w:cstheme="minorHAnsi"/>
                  <w:sz w:val="20"/>
                  <w:szCs w:val="20"/>
                  <w:rPrChange w:id="5806" w:author="Miku Nosamu" w:date="2025-07-05T17:14:00Z">
                    <w:rPr/>
                  </w:rPrChange>
                </w:rPr>
                <w:t>dalam</w:t>
              </w:r>
              <w:proofErr w:type="spellEnd"/>
              <w:r w:rsidRPr="00841217">
                <w:rPr>
                  <w:rFonts w:asciiTheme="minorHAnsi" w:hAnsiTheme="minorHAnsi" w:cstheme="minorHAnsi"/>
                  <w:sz w:val="20"/>
                  <w:szCs w:val="20"/>
                  <w:rPrChange w:id="5807" w:author="Miku Nosamu" w:date="2025-07-05T17:14:00Z">
                    <w:rPr/>
                  </w:rPrChange>
                </w:rPr>
                <w:t xml:space="preserve"> format PDF”</w:t>
              </w:r>
            </w:ins>
          </w:p>
        </w:tc>
        <w:tc>
          <w:tcPr>
            <w:tcW w:w="3192" w:type="dxa"/>
            <w:vAlign w:val="center"/>
          </w:tcPr>
          <w:p w14:paraId="224EFFCA" w14:textId="77777777" w:rsidR="00B505AF" w:rsidRPr="00841217" w:rsidRDefault="00B505AF" w:rsidP="005877C0">
            <w:pPr>
              <w:jc w:val="center"/>
              <w:rPr>
                <w:ins w:id="5808" w:author="Miku Nosamu" w:date="2025-07-05T16:19:00Z"/>
                <w:rFonts w:cstheme="minorHAnsi"/>
                <w:noProof/>
                <w:color w:val="auto"/>
                <w:kern w:val="1"/>
                <w:szCs w:val="20"/>
                <w:lang w:val="id-ID"/>
                <w:rPrChange w:id="5809" w:author="Miku Nosamu" w:date="2025-07-05T17:14:00Z">
                  <w:rPr>
                    <w:ins w:id="5810" w:author="Miku Nosamu" w:date="2025-07-05T16:19:00Z"/>
                    <w:rFonts w:ascii="Arial" w:hAnsi="Arial" w:cs="Arial"/>
                    <w:noProof/>
                    <w:color w:val="auto"/>
                    <w:kern w:val="1"/>
                    <w:szCs w:val="20"/>
                    <w:lang w:val="id-ID"/>
                  </w:rPr>
                </w:rPrChange>
              </w:rPr>
            </w:pPr>
            <w:ins w:id="5811" w:author="Miku Nosamu" w:date="2025-07-05T16:19:00Z">
              <w:r w:rsidRPr="00841217">
                <w:rPr>
                  <w:rFonts w:cstheme="minorHAnsi"/>
                  <w:noProof/>
                  <w:color w:val="auto"/>
                  <w:kern w:val="1"/>
                  <w:szCs w:val="20"/>
                  <w:lang w:val="id-ID"/>
                  <w:rPrChange w:id="5812" w:author="Miku Nosamu" w:date="2025-07-05T17:14:00Z">
                    <w:rPr>
                      <w:rFonts w:ascii="Arial" w:hAnsi="Arial" w:cs="Arial"/>
                      <w:noProof/>
                      <w:color w:val="auto"/>
                      <w:kern w:val="1"/>
                      <w:szCs w:val="20"/>
                      <w:lang w:val="id-ID"/>
                    </w:rPr>
                  </w:rPrChange>
                </w:rPr>
                <w:t>Hasil pengamatan sesuai</w:t>
              </w:r>
            </w:ins>
          </w:p>
        </w:tc>
      </w:tr>
    </w:tbl>
    <w:p w14:paraId="4879108E" w14:textId="185944AC" w:rsidR="00B505AF" w:rsidRPr="004873C5" w:rsidRDefault="00B505AF" w:rsidP="00546376">
      <w:pPr>
        <w:rPr>
          <w:ins w:id="5813"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841217" w:rsidRPr="00841217" w14:paraId="0166BC78" w14:textId="77777777" w:rsidTr="005877C0">
        <w:trPr>
          <w:cnfStyle w:val="100000000000" w:firstRow="1" w:lastRow="0" w:firstColumn="0" w:lastColumn="0" w:oddVBand="0" w:evenVBand="0" w:oddHBand="0" w:evenHBand="0" w:firstRowFirstColumn="0" w:firstRowLastColumn="0" w:lastRowFirstColumn="0" w:lastRowLastColumn="0"/>
          <w:ins w:id="5814" w:author="Miku Nosamu" w:date="2025-07-05T16:19:00Z"/>
        </w:trPr>
        <w:tc>
          <w:tcPr>
            <w:tcW w:w="3192" w:type="dxa"/>
            <w:vAlign w:val="center"/>
          </w:tcPr>
          <w:p w14:paraId="71CD6C9F" w14:textId="77777777" w:rsidR="00B505AF" w:rsidRPr="00841217" w:rsidRDefault="00B505AF" w:rsidP="005877C0">
            <w:pPr>
              <w:jc w:val="center"/>
              <w:rPr>
                <w:ins w:id="5815" w:author="Miku Nosamu" w:date="2025-07-05T16:19:00Z"/>
                <w:rFonts w:cstheme="minorHAnsi"/>
                <w:noProof/>
                <w:color w:val="auto"/>
                <w:kern w:val="1"/>
                <w:szCs w:val="20"/>
                <w:lang w:val="id-ID"/>
                <w:rPrChange w:id="5816" w:author="Miku Nosamu" w:date="2025-07-05T17:14:00Z">
                  <w:rPr>
                    <w:ins w:id="5817" w:author="Miku Nosamu" w:date="2025-07-05T16:19:00Z"/>
                    <w:rFonts w:ascii="Arial" w:hAnsi="Arial" w:cs="Arial"/>
                    <w:noProof/>
                    <w:color w:val="2C283A" w:themeColor="text2"/>
                    <w:kern w:val="1"/>
                    <w:szCs w:val="20"/>
                    <w:lang w:val="id-ID"/>
                  </w:rPr>
                </w:rPrChange>
              </w:rPr>
            </w:pPr>
            <w:ins w:id="5818" w:author="Miku Nosamu" w:date="2025-07-05T16:19:00Z">
              <w:r w:rsidRPr="00841217">
                <w:rPr>
                  <w:rFonts w:cstheme="minorHAnsi"/>
                  <w:noProof/>
                  <w:color w:val="auto"/>
                  <w:kern w:val="1"/>
                  <w:szCs w:val="20"/>
                  <w:lang w:val="id-ID"/>
                  <w:rPrChange w:id="5819"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70CCF1D7" w14:textId="67BDA193" w:rsidR="00B505AF" w:rsidRPr="00841217" w:rsidRDefault="00B505AF" w:rsidP="005877C0">
            <w:pPr>
              <w:jc w:val="center"/>
              <w:rPr>
                <w:ins w:id="5820" w:author="Miku Nosamu" w:date="2025-07-05T16:19:00Z"/>
                <w:rFonts w:cstheme="minorHAnsi"/>
                <w:noProof/>
                <w:color w:val="auto"/>
                <w:kern w:val="1"/>
                <w:szCs w:val="20"/>
                <w:rPrChange w:id="5821" w:author="Miku Nosamu" w:date="2025-07-05T17:14:00Z">
                  <w:rPr>
                    <w:ins w:id="5822" w:author="Miku Nosamu" w:date="2025-07-05T16:19:00Z"/>
                    <w:rFonts w:ascii="Arial" w:hAnsi="Arial" w:cs="Arial"/>
                    <w:noProof/>
                    <w:color w:val="2C283A" w:themeColor="text2"/>
                    <w:kern w:val="1"/>
                    <w:szCs w:val="20"/>
                    <w:lang w:val="id-ID"/>
                  </w:rPr>
                </w:rPrChange>
              </w:rPr>
            </w:pPr>
            <w:ins w:id="5823" w:author="Miku Nosamu" w:date="2025-07-05T16:19:00Z">
              <w:r w:rsidRPr="00841217">
                <w:rPr>
                  <w:rFonts w:cstheme="minorHAnsi"/>
                  <w:noProof/>
                  <w:color w:val="auto"/>
                  <w:kern w:val="1"/>
                  <w:szCs w:val="20"/>
                  <w:lang w:val="id-ID"/>
                  <w:rPrChange w:id="5824" w:author="Miku Nosamu" w:date="2025-07-05T17:14:00Z">
                    <w:rPr>
                      <w:rFonts w:ascii="Arial" w:hAnsi="Arial" w:cs="Arial"/>
                      <w:noProof/>
                      <w:color w:val="2C283A" w:themeColor="text2"/>
                      <w:kern w:val="1"/>
                      <w:szCs w:val="20"/>
                      <w:lang w:val="id-ID"/>
                    </w:rPr>
                  </w:rPrChange>
                </w:rPr>
                <w:t>KU-0</w:t>
              </w:r>
            </w:ins>
            <w:ins w:id="5825" w:author="Miku Nosamu" w:date="2025-07-05T16:58:00Z">
              <w:r w:rsidR="0064731F" w:rsidRPr="00841217">
                <w:rPr>
                  <w:rFonts w:cstheme="minorHAnsi"/>
                  <w:noProof/>
                  <w:color w:val="auto"/>
                  <w:kern w:val="1"/>
                  <w:szCs w:val="20"/>
                  <w:rPrChange w:id="5826" w:author="Miku Nosamu" w:date="2025-07-05T17:14:00Z">
                    <w:rPr>
                      <w:rFonts w:ascii="Arial" w:hAnsi="Arial" w:cs="Arial"/>
                      <w:noProof/>
                      <w:color w:val="2C283A" w:themeColor="text2"/>
                      <w:kern w:val="1"/>
                      <w:szCs w:val="20"/>
                    </w:rPr>
                  </w:rPrChange>
                </w:rPr>
                <w:t>20</w:t>
              </w:r>
            </w:ins>
          </w:p>
        </w:tc>
      </w:tr>
      <w:tr w:rsidR="00841217" w:rsidRPr="00841217" w14:paraId="648B4B92" w14:textId="77777777" w:rsidTr="005877C0">
        <w:trPr>
          <w:ins w:id="5827" w:author="Miku Nosamu" w:date="2025-07-05T16:19:00Z"/>
        </w:trPr>
        <w:tc>
          <w:tcPr>
            <w:tcW w:w="3192" w:type="dxa"/>
            <w:vAlign w:val="center"/>
          </w:tcPr>
          <w:p w14:paraId="5D5908B4" w14:textId="77777777" w:rsidR="00B505AF" w:rsidRPr="00841217" w:rsidRDefault="00B505AF" w:rsidP="005877C0">
            <w:pPr>
              <w:jc w:val="center"/>
              <w:rPr>
                <w:ins w:id="5828" w:author="Miku Nosamu" w:date="2025-07-05T16:19:00Z"/>
                <w:rFonts w:cstheme="minorHAnsi"/>
                <w:noProof/>
                <w:color w:val="auto"/>
                <w:kern w:val="1"/>
                <w:szCs w:val="20"/>
                <w:lang w:val="id-ID"/>
                <w:rPrChange w:id="5829" w:author="Miku Nosamu" w:date="2025-07-05T17:14:00Z">
                  <w:rPr>
                    <w:ins w:id="5830" w:author="Miku Nosamu" w:date="2025-07-05T16:19:00Z"/>
                    <w:rFonts w:ascii="Arial" w:hAnsi="Arial" w:cs="Arial"/>
                    <w:noProof/>
                    <w:color w:val="auto"/>
                    <w:kern w:val="1"/>
                    <w:szCs w:val="20"/>
                    <w:lang w:val="id-ID"/>
                  </w:rPr>
                </w:rPrChange>
              </w:rPr>
            </w:pPr>
            <w:ins w:id="5831" w:author="Miku Nosamu" w:date="2025-07-05T16:19:00Z">
              <w:r w:rsidRPr="00841217">
                <w:rPr>
                  <w:rFonts w:cstheme="minorHAnsi"/>
                  <w:noProof/>
                  <w:color w:val="auto"/>
                  <w:kern w:val="1"/>
                  <w:szCs w:val="20"/>
                  <w:lang w:val="id-ID"/>
                  <w:rPrChange w:id="5832"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3BAFDBAD" w14:textId="2DB0E44B" w:rsidR="00B505AF" w:rsidRPr="00BE26AC" w:rsidRDefault="0064731F">
            <w:pPr>
              <w:pStyle w:val="NormalWeb"/>
              <w:jc w:val="center"/>
              <w:rPr>
                <w:ins w:id="5833" w:author="Miku Nosamu" w:date="2025-07-05T16:19:00Z"/>
                <w:rFonts w:asciiTheme="minorHAnsi" w:hAnsiTheme="minorHAnsi" w:cstheme="minorHAnsi"/>
                <w:szCs w:val="20"/>
                <w:rPrChange w:id="5834" w:author="Miku Nosamu" w:date="2025-07-05T17:35:00Z">
                  <w:rPr>
                    <w:ins w:id="5835" w:author="Miku Nosamu" w:date="2025-07-05T16:19:00Z"/>
                    <w:rFonts w:ascii="Arial" w:hAnsi="Arial" w:cs="Arial"/>
                    <w:noProof/>
                    <w:color w:val="auto"/>
                    <w:kern w:val="1"/>
                    <w:szCs w:val="20"/>
                    <w:lang w:val="id-ID"/>
                  </w:rPr>
                </w:rPrChange>
              </w:rPr>
              <w:pPrChange w:id="5836" w:author="Miku Nosamu" w:date="2025-07-05T17:35:00Z">
                <w:pPr>
                  <w:jc w:val="center"/>
                </w:pPr>
              </w:pPrChange>
            </w:pPr>
            <w:proofErr w:type="spellStart"/>
            <w:ins w:id="5837" w:author="Miku Nosamu" w:date="2025-07-05T16:59:00Z">
              <w:r w:rsidRPr="00841217">
                <w:rPr>
                  <w:rFonts w:asciiTheme="minorHAnsi" w:hAnsiTheme="minorHAnsi" w:cstheme="minorHAnsi"/>
                  <w:sz w:val="20"/>
                  <w:szCs w:val="20"/>
                  <w:rPrChange w:id="5838" w:author="Miku Nosamu" w:date="2025-07-05T17:14:00Z">
                    <w:rPr/>
                  </w:rPrChange>
                </w:rPr>
                <w:t>Pengujian</w:t>
              </w:r>
              <w:proofErr w:type="spellEnd"/>
              <w:r w:rsidRPr="00841217">
                <w:rPr>
                  <w:rFonts w:asciiTheme="minorHAnsi" w:hAnsiTheme="minorHAnsi" w:cstheme="minorHAnsi"/>
                  <w:sz w:val="20"/>
                  <w:szCs w:val="20"/>
                  <w:rPrChange w:id="5839" w:author="Miku Nosamu" w:date="2025-07-05T17:14:00Z">
                    <w:rPr/>
                  </w:rPrChange>
                </w:rPr>
                <w:t xml:space="preserve"> </w:t>
              </w:r>
              <w:proofErr w:type="spellStart"/>
              <w:r w:rsidRPr="00841217">
                <w:rPr>
                  <w:rFonts w:asciiTheme="minorHAnsi" w:hAnsiTheme="minorHAnsi" w:cstheme="minorHAnsi"/>
                  <w:sz w:val="20"/>
                  <w:szCs w:val="20"/>
                  <w:rPrChange w:id="5840" w:author="Miku Nosamu" w:date="2025-07-05T17:14:00Z">
                    <w:rPr/>
                  </w:rPrChange>
                </w:rPr>
                <w:t>Pengajuan</w:t>
              </w:r>
              <w:proofErr w:type="spellEnd"/>
              <w:r w:rsidRPr="00841217">
                <w:rPr>
                  <w:rFonts w:asciiTheme="minorHAnsi" w:hAnsiTheme="minorHAnsi" w:cstheme="minorHAnsi"/>
                  <w:sz w:val="20"/>
                  <w:szCs w:val="20"/>
                  <w:rPrChange w:id="5841" w:author="Miku Nosamu" w:date="2025-07-05T17:14:00Z">
                    <w:rPr/>
                  </w:rPrChange>
                </w:rPr>
                <w:t xml:space="preserve"> SIK Vendor </w:t>
              </w:r>
              <w:proofErr w:type="spellStart"/>
              <w:r w:rsidRPr="00841217">
                <w:rPr>
                  <w:rFonts w:asciiTheme="minorHAnsi" w:hAnsiTheme="minorHAnsi" w:cstheme="minorHAnsi"/>
                  <w:sz w:val="20"/>
                  <w:szCs w:val="20"/>
                  <w:rPrChange w:id="5842" w:author="Miku Nosamu" w:date="2025-07-05T17:14:00Z">
                    <w:rPr/>
                  </w:rPrChange>
                </w:rPr>
                <w:t>dengan</w:t>
              </w:r>
              <w:proofErr w:type="spellEnd"/>
              <w:r w:rsidRPr="00841217">
                <w:rPr>
                  <w:rFonts w:asciiTheme="minorHAnsi" w:hAnsiTheme="minorHAnsi" w:cstheme="minorHAnsi"/>
                  <w:sz w:val="20"/>
                  <w:szCs w:val="20"/>
                  <w:rPrChange w:id="5843" w:author="Miku Nosamu" w:date="2025-07-05T17:14:00Z">
                    <w:rPr/>
                  </w:rPrChange>
                </w:rPr>
                <w:t xml:space="preserve"> Upload File &gt;5MB</w:t>
              </w:r>
            </w:ins>
          </w:p>
        </w:tc>
      </w:tr>
      <w:tr w:rsidR="00841217" w:rsidRPr="00841217" w14:paraId="4AA91CAA" w14:textId="77777777" w:rsidTr="005877C0">
        <w:trPr>
          <w:ins w:id="5844" w:author="Miku Nosamu" w:date="2025-07-05T16:19:00Z"/>
        </w:trPr>
        <w:tc>
          <w:tcPr>
            <w:tcW w:w="3192" w:type="dxa"/>
            <w:vAlign w:val="center"/>
          </w:tcPr>
          <w:p w14:paraId="4EDF0411" w14:textId="77777777" w:rsidR="00B505AF" w:rsidRPr="00841217" w:rsidRDefault="00B505AF" w:rsidP="005877C0">
            <w:pPr>
              <w:jc w:val="center"/>
              <w:rPr>
                <w:ins w:id="5845" w:author="Miku Nosamu" w:date="2025-07-05T16:19:00Z"/>
                <w:rFonts w:cstheme="minorHAnsi"/>
                <w:noProof/>
                <w:color w:val="auto"/>
                <w:kern w:val="1"/>
                <w:szCs w:val="20"/>
                <w:lang w:val="id-ID"/>
                <w:rPrChange w:id="5846" w:author="Miku Nosamu" w:date="2025-07-05T17:14:00Z">
                  <w:rPr>
                    <w:ins w:id="5847" w:author="Miku Nosamu" w:date="2025-07-05T16:19:00Z"/>
                    <w:rFonts w:ascii="Arial" w:hAnsi="Arial" w:cs="Arial"/>
                    <w:noProof/>
                    <w:color w:val="auto"/>
                    <w:kern w:val="1"/>
                    <w:szCs w:val="20"/>
                    <w:lang w:val="id-ID"/>
                  </w:rPr>
                </w:rPrChange>
              </w:rPr>
            </w:pPr>
            <w:ins w:id="5848" w:author="Miku Nosamu" w:date="2025-07-05T16:19:00Z">
              <w:r w:rsidRPr="00841217">
                <w:rPr>
                  <w:rFonts w:cstheme="minorHAnsi"/>
                  <w:noProof/>
                  <w:color w:val="auto"/>
                  <w:kern w:val="1"/>
                  <w:szCs w:val="20"/>
                  <w:lang w:val="id-ID"/>
                  <w:rPrChange w:id="5849"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5CABECD2" w14:textId="7632D0EF" w:rsidR="00B505AF" w:rsidRPr="00BE26AC" w:rsidRDefault="0064731F">
            <w:pPr>
              <w:pStyle w:val="NormalWeb"/>
              <w:jc w:val="center"/>
              <w:rPr>
                <w:ins w:id="5850" w:author="Miku Nosamu" w:date="2025-07-05T16:19:00Z"/>
                <w:rFonts w:asciiTheme="minorHAnsi" w:hAnsiTheme="minorHAnsi" w:cstheme="minorHAnsi"/>
                <w:szCs w:val="20"/>
                <w:rPrChange w:id="5851" w:author="Miku Nosamu" w:date="2025-07-05T17:35:00Z">
                  <w:rPr>
                    <w:ins w:id="5852" w:author="Miku Nosamu" w:date="2025-07-05T16:19:00Z"/>
                    <w:rFonts w:ascii="Arial" w:hAnsi="Arial" w:cs="Arial"/>
                    <w:noProof/>
                    <w:color w:val="auto"/>
                    <w:kern w:val="1"/>
                    <w:szCs w:val="20"/>
                    <w:lang w:val="id-ID"/>
                  </w:rPr>
                </w:rPrChange>
              </w:rPr>
              <w:pPrChange w:id="5853" w:author="Miku Nosamu" w:date="2025-07-05T17:35:00Z">
                <w:pPr>
                  <w:jc w:val="center"/>
                </w:pPr>
              </w:pPrChange>
            </w:pPr>
            <w:proofErr w:type="spellStart"/>
            <w:ins w:id="5854" w:author="Miku Nosamu" w:date="2025-07-05T16:59:00Z">
              <w:r w:rsidRPr="00841217">
                <w:rPr>
                  <w:rFonts w:asciiTheme="minorHAnsi" w:hAnsiTheme="minorHAnsi" w:cstheme="minorHAnsi"/>
                  <w:sz w:val="20"/>
                  <w:szCs w:val="20"/>
                  <w:rPrChange w:id="5855" w:author="Miku Nosamu" w:date="2025-07-05T17:14:00Z">
                    <w:rPr/>
                  </w:rPrChange>
                </w:rPr>
                <w:t>Validasi</w:t>
              </w:r>
              <w:proofErr w:type="spellEnd"/>
              <w:r w:rsidRPr="00841217">
                <w:rPr>
                  <w:rFonts w:asciiTheme="minorHAnsi" w:hAnsiTheme="minorHAnsi" w:cstheme="minorHAnsi"/>
                  <w:sz w:val="20"/>
                  <w:szCs w:val="20"/>
                  <w:rPrChange w:id="5856" w:author="Miku Nosamu" w:date="2025-07-05T17:14:00Z">
                    <w:rPr/>
                  </w:rPrChange>
                </w:rPr>
                <w:t xml:space="preserve"> </w:t>
              </w:r>
              <w:proofErr w:type="spellStart"/>
              <w:r w:rsidRPr="00841217">
                <w:rPr>
                  <w:rFonts w:asciiTheme="minorHAnsi" w:hAnsiTheme="minorHAnsi" w:cstheme="minorHAnsi"/>
                  <w:sz w:val="20"/>
                  <w:szCs w:val="20"/>
                  <w:rPrChange w:id="5857" w:author="Miku Nosamu" w:date="2025-07-05T17:14:00Z">
                    <w:rPr/>
                  </w:rPrChange>
                </w:rPr>
                <w:t>ukuran</w:t>
              </w:r>
              <w:proofErr w:type="spellEnd"/>
              <w:r w:rsidRPr="00841217">
                <w:rPr>
                  <w:rFonts w:asciiTheme="minorHAnsi" w:hAnsiTheme="minorHAnsi" w:cstheme="minorHAnsi"/>
                  <w:sz w:val="20"/>
                  <w:szCs w:val="20"/>
                  <w:rPrChange w:id="5858" w:author="Miku Nosamu" w:date="2025-07-05T17:14:00Z">
                    <w:rPr/>
                  </w:rPrChange>
                </w:rPr>
                <w:t xml:space="preserve"> </w:t>
              </w:r>
              <w:proofErr w:type="spellStart"/>
              <w:r w:rsidRPr="00841217">
                <w:rPr>
                  <w:rFonts w:asciiTheme="minorHAnsi" w:hAnsiTheme="minorHAnsi" w:cstheme="minorHAnsi"/>
                  <w:sz w:val="20"/>
                  <w:szCs w:val="20"/>
                  <w:rPrChange w:id="5859" w:author="Miku Nosamu" w:date="2025-07-05T17:14:00Z">
                    <w:rPr/>
                  </w:rPrChange>
                </w:rPr>
                <w:t>maksimal</w:t>
              </w:r>
              <w:proofErr w:type="spellEnd"/>
              <w:r w:rsidRPr="00841217">
                <w:rPr>
                  <w:rFonts w:asciiTheme="minorHAnsi" w:hAnsiTheme="minorHAnsi" w:cstheme="minorHAnsi"/>
                  <w:sz w:val="20"/>
                  <w:szCs w:val="20"/>
                  <w:rPrChange w:id="5860" w:author="Miku Nosamu" w:date="2025-07-05T17:14:00Z">
                    <w:rPr/>
                  </w:rPrChange>
                </w:rPr>
                <w:t xml:space="preserve"> file </w:t>
              </w:r>
              <w:proofErr w:type="spellStart"/>
              <w:r w:rsidRPr="00841217">
                <w:rPr>
                  <w:rFonts w:asciiTheme="minorHAnsi" w:hAnsiTheme="minorHAnsi" w:cstheme="minorHAnsi"/>
                  <w:sz w:val="20"/>
                  <w:szCs w:val="20"/>
                  <w:rPrChange w:id="5861" w:author="Miku Nosamu" w:date="2025-07-05T17:14:00Z">
                    <w:rPr/>
                  </w:rPrChange>
                </w:rPr>
                <w:t>saat</w:t>
              </w:r>
              <w:proofErr w:type="spellEnd"/>
              <w:r w:rsidRPr="00841217">
                <w:rPr>
                  <w:rFonts w:asciiTheme="minorHAnsi" w:hAnsiTheme="minorHAnsi" w:cstheme="minorHAnsi"/>
                  <w:sz w:val="20"/>
                  <w:szCs w:val="20"/>
                  <w:rPrChange w:id="5862" w:author="Miku Nosamu" w:date="2025-07-05T17:14:00Z">
                    <w:rPr/>
                  </w:rPrChange>
                </w:rPr>
                <w:t xml:space="preserve"> </w:t>
              </w:r>
              <w:proofErr w:type="spellStart"/>
              <w:r w:rsidRPr="00841217">
                <w:rPr>
                  <w:rFonts w:asciiTheme="minorHAnsi" w:hAnsiTheme="minorHAnsi" w:cstheme="minorHAnsi"/>
                  <w:sz w:val="20"/>
                  <w:szCs w:val="20"/>
                  <w:rPrChange w:id="5863" w:author="Miku Nosamu" w:date="2025-07-05T17:14:00Z">
                    <w:rPr/>
                  </w:rPrChange>
                </w:rPr>
                <w:t>pengajuan</w:t>
              </w:r>
            </w:ins>
            <w:proofErr w:type="spellEnd"/>
          </w:p>
        </w:tc>
      </w:tr>
      <w:tr w:rsidR="00841217" w:rsidRPr="00841217" w14:paraId="0F8C1196" w14:textId="77777777" w:rsidTr="005877C0">
        <w:trPr>
          <w:ins w:id="5864" w:author="Miku Nosamu" w:date="2025-07-05T16:19:00Z"/>
        </w:trPr>
        <w:tc>
          <w:tcPr>
            <w:tcW w:w="3192" w:type="dxa"/>
            <w:vAlign w:val="center"/>
          </w:tcPr>
          <w:p w14:paraId="54BD8092" w14:textId="77777777" w:rsidR="00B505AF" w:rsidRPr="00841217" w:rsidRDefault="00B505AF" w:rsidP="005877C0">
            <w:pPr>
              <w:jc w:val="center"/>
              <w:rPr>
                <w:ins w:id="5865" w:author="Miku Nosamu" w:date="2025-07-05T16:19:00Z"/>
                <w:rFonts w:cstheme="minorHAnsi"/>
                <w:noProof/>
                <w:color w:val="auto"/>
                <w:kern w:val="1"/>
                <w:szCs w:val="20"/>
                <w:lang w:val="id-ID"/>
                <w:rPrChange w:id="5866" w:author="Miku Nosamu" w:date="2025-07-05T17:14:00Z">
                  <w:rPr>
                    <w:ins w:id="5867" w:author="Miku Nosamu" w:date="2025-07-05T16:19:00Z"/>
                    <w:rFonts w:ascii="Arial" w:hAnsi="Arial" w:cs="Arial"/>
                    <w:noProof/>
                    <w:color w:val="auto"/>
                    <w:kern w:val="1"/>
                    <w:szCs w:val="20"/>
                    <w:lang w:val="id-ID"/>
                  </w:rPr>
                </w:rPrChange>
              </w:rPr>
            </w:pPr>
            <w:ins w:id="5868" w:author="Miku Nosamu" w:date="2025-07-05T16:19:00Z">
              <w:r w:rsidRPr="00841217">
                <w:rPr>
                  <w:rFonts w:cstheme="minorHAnsi"/>
                  <w:noProof/>
                  <w:color w:val="auto"/>
                  <w:kern w:val="1"/>
                  <w:szCs w:val="20"/>
                  <w:lang w:val="id-ID"/>
                  <w:rPrChange w:id="5869"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04FA4094" w14:textId="168649CD" w:rsidR="00B505AF" w:rsidRPr="00BE26AC" w:rsidRDefault="0064731F">
            <w:pPr>
              <w:pStyle w:val="NormalWeb"/>
              <w:jc w:val="center"/>
              <w:rPr>
                <w:ins w:id="5870" w:author="Miku Nosamu" w:date="2025-07-05T16:19:00Z"/>
                <w:rFonts w:asciiTheme="minorHAnsi" w:hAnsiTheme="minorHAnsi" w:cstheme="minorHAnsi"/>
                <w:szCs w:val="20"/>
                <w:rPrChange w:id="5871" w:author="Miku Nosamu" w:date="2025-07-05T17:35:00Z">
                  <w:rPr>
                    <w:ins w:id="5872" w:author="Miku Nosamu" w:date="2025-07-05T16:19:00Z"/>
                    <w:rFonts w:ascii="Arial" w:hAnsi="Arial" w:cs="Arial"/>
                    <w:noProof/>
                    <w:color w:val="auto"/>
                    <w:kern w:val="1"/>
                    <w:szCs w:val="20"/>
                    <w:lang w:val="id-ID"/>
                  </w:rPr>
                </w:rPrChange>
              </w:rPr>
              <w:pPrChange w:id="5873" w:author="Miku Nosamu" w:date="2025-07-05T17:35:00Z">
                <w:pPr>
                  <w:jc w:val="center"/>
                </w:pPr>
              </w:pPrChange>
            </w:pPr>
            <w:ins w:id="5874" w:author="Miku Nosamu" w:date="2025-07-05T16:59:00Z">
              <w:r w:rsidRPr="00841217">
                <w:rPr>
                  <w:rFonts w:asciiTheme="minorHAnsi" w:hAnsiTheme="minorHAnsi" w:cstheme="minorHAnsi"/>
                  <w:sz w:val="20"/>
                  <w:szCs w:val="20"/>
                  <w:rPrChange w:id="5875" w:author="Miku Nosamu" w:date="2025-07-05T17:14:00Z">
                    <w:rPr/>
                  </w:rPrChange>
                </w:rPr>
                <w:t>Vendor login</w:t>
              </w:r>
            </w:ins>
          </w:p>
        </w:tc>
      </w:tr>
      <w:tr w:rsidR="00841217" w:rsidRPr="00841217" w14:paraId="3AAED76F" w14:textId="77777777" w:rsidTr="005877C0">
        <w:trPr>
          <w:ins w:id="5876" w:author="Miku Nosamu" w:date="2025-07-05T16:19:00Z"/>
        </w:trPr>
        <w:tc>
          <w:tcPr>
            <w:tcW w:w="3192" w:type="dxa"/>
            <w:vAlign w:val="center"/>
          </w:tcPr>
          <w:p w14:paraId="0B8B543A" w14:textId="77777777" w:rsidR="00B505AF" w:rsidRPr="00841217" w:rsidRDefault="00B505AF" w:rsidP="005877C0">
            <w:pPr>
              <w:jc w:val="center"/>
              <w:rPr>
                <w:ins w:id="5877" w:author="Miku Nosamu" w:date="2025-07-05T16:19:00Z"/>
                <w:rFonts w:cstheme="minorHAnsi"/>
                <w:noProof/>
                <w:color w:val="auto"/>
                <w:kern w:val="1"/>
                <w:szCs w:val="20"/>
                <w:lang w:val="id-ID"/>
                <w:rPrChange w:id="5878" w:author="Miku Nosamu" w:date="2025-07-05T17:14:00Z">
                  <w:rPr>
                    <w:ins w:id="5879" w:author="Miku Nosamu" w:date="2025-07-05T16:19:00Z"/>
                    <w:rFonts w:ascii="Arial" w:hAnsi="Arial" w:cs="Arial"/>
                    <w:noProof/>
                    <w:color w:val="auto"/>
                    <w:kern w:val="1"/>
                    <w:szCs w:val="20"/>
                    <w:lang w:val="id-ID"/>
                  </w:rPr>
                </w:rPrChange>
              </w:rPr>
            </w:pPr>
            <w:ins w:id="5880" w:author="Miku Nosamu" w:date="2025-07-05T16:19:00Z">
              <w:r w:rsidRPr="00841217">
                <w:rPr>
                  <w:rFonts w:cstheme="minorHAnsi"/>
                  <w:noProof/>
                  <w:color w:val="auto"/>
                  <w:kern w:val="1"/>
                  <w:szCs w:val="20"/>
                  <w:lang w:val="id-ID"/>
                  <w:rPrChange w:id="5881"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7B2AF967" w14:textId="77777777" w:rsidR="00B505AF" w:rsidRPr="00841217" w:rsidRDefault="00B505AF" w:rsidP="005877C0">
            <w:pPr>
              <w:jc w:val="center"/>
              <w:rPr>
                <w:ins w:id="5882" w:author="Miku Nosamu" w:date="2025-07-05T16:19:00Z"/>
                <w:rFonts w:cstheme="minorHAnsi"/>
                <w:noProof/>
                <w:color w:val="auto"/>
                <w:kern w:val="1"/>
                <w:szCs w:val="20"/>
                <w:rPrChange w:id="5883" w:author="Miku Nosamu" w:date="2025-07-05T17:14:00Z">
                  <w:rPr>
                    <w:ins w:id="5884" w:author="Miku Nosamu" w:date="2025-07-05T16:19:00Z"/>
                    <w:rFonts w:ascii="Arial" w:hAnsi="Arial" w:cs="Arial"/>
                    <w:noProof/>
                    <w:color w:val="auto"/>
                    <w:kern w:val="1"/>
                    <w:szCs w:val="20"/>
                  </w:rPr>
                </w:rPrChange>
              </w:rPr>
            </w:pPr>
            <w:ins w:id="5885" w:author="Miku Nosamu" w:date="2025-07-05T16:19:00Z">
              <w:r w:rsidRPr="00841217">
                <w:rPr>
                  <w:rFonts w:cstheme="minorHAnsi"/>
                  <w:noProof/>
                  <w:color w:val="auto"/>
                  <w:kern w:val="1"/>
                  <w:szCs w:val="20"/>
                  <w:rPrChange w:id="5886" w:author="Miku Nosamu" w:date="2025-07-05T17:14:00Z">
                    <w:rPr>
                      <w:rFonts w:ascii="Arial" w:hAnsi="Arial" w:cs="Arial"/>
                      <w:noProof/>
                      <w:color w:val="auto"/>
                      <w:kern w:val="1"/>
                      <w:szCs w:val="20"/>
                    </w:rPr>
                  </w:rPrChange>
                </w:rPr>
                <w:t>9 Juli 2025</w:t>
              </w:r>
            </w:ins>
          </w:p>
        </w:tc>
      </w:tr>
      <w:tr w:rsidR="00841217" w:rsidRPr="00841217" w14:paraId="2B1030E9" w14:textId="77777777" w:rsidTr="005877C0">
        <w:trPr>
          <w:ins w:id="5887" w:author="Miku Nosamu" w:date="2025-07-05T16:19:00Z"/>
        </w:trPr>
        <w:tc>
          <w:tcPr>
            <w:tcW w:w="3192" w:type="dxa"/>
            <w:vAlign w:val="center"/>
          </w:tcPr>
          <w:p w14:paraId="608B9045" w14:textId="77777777" w:rsidR="00B505AF" w:rsidRPr="00841217" w:rsidRDefault="00B505AF" w:rsidP="005877C0">
            <w:pPr>
              <w:jc w:val="center"/>
              <w:rPr>
                <w:ins w:id="5888" w:author="Miku Nosamu" w:date="2025-07-05T16:19:00Z"/>
                <w:rFonts w:cstheme="minorHAnsi"/>
                <w:noProof/>
                <w:color w:val="auto"/>
                <w:kern w:val="1"/>
                <w:szCs w:val="20"/>
                <w:lang w:val="id-ID"/>
                <w:rPrChange w:id="5889" w:author="Miku Nosamu" w:date="2025-07-05T17:14:00Z">
                  <w:rPr>
                    <w:ins w:id="5890" w:author="Miku Nosamu" w:date="2025-07-05T16:19:00Z"/>
                    <w:rFonts w:ascii="Arial" w:hAnsi="Arial" w:cs="Arial"/>
                    <w:noProof/>
                    <w:color w:val="auto"/>
                    <w:kern w:val="1"/>
                    <w:szCs w:val="20"/>
                    <w:lang w:val="id-ID"/>
                  </w:rPr>
                </w:rPrChange>
              </w:rPr>
            </w:pPr>
            <w:ins w:id="5891" w:author="Miku Nosamu" w:date="2025-07-05T16:19:00Z">
              <w:r w:rsidRPr="00841217">
                <w:rPr>
                  <w:rFonts w:cstheme="minorHAnsi"/>
                  <w:noProof/>
                  <w:color w:val="auto"/>
                  <w:kern w:val="1"/>
                  <w:szCs w:val="20"/>
                  <w:lang w:val="id-ID"/>
                  <w:rPrChange w:id="5892" w:author="Miku Nosamu" w:date="2025-07-05T17:14:00Z">
                    <w:rPr>
                      <w:rFonts w:ascii="Arial" w:hAnsi="Arial" w:cs="Arial"/>
                      <w:noProof/>
                      <w:color w:val="auto"/>
                      <w:kern w:val="1"/>
                      <w:szCs w:val="20"/>
                      <w:lang w:val="id-ID"/>
                    </w:rPr>
                  </w:rPrChange>
                </w:rPr>
                <w:lastRenderedPageBreak/>
                <w:t>Penguji</w:t>
              </w:r>
            </w:ins>
          </w:p>
        </w:tc>
        <w:tc>
          <w:tcPr>
            <w:tcW w:w="6384" w:type="dxa"/>
            <w:gridSpan w:val="2"/>
            <w:vAlign w:val="center"/>
          </w:tcPr>
          <w:p w14:paraId="652A83D3" w14:textId="77777777" w:rsidR="00B505AF" w:rsidRPr="00841217" w:rsidRDefault="00B505AF" w:rsidP="005877C0">
            <w:pPr>
              <w:jc w:val="center"/>
              <w:rPr>
                <w:ins w:id="5893" w:author="Miku Nosamu" w:date="2025-07-05T16:19:00Z"/>
                <w:rFonts w:cstheme="minorHAnsi"/>
                <w:noProof/>
                <w:color w:val="auto"/>
                <w:kern w:val="1"/>
                <w:szCs w:val="20"/>
                <w:lang w:val="id-ID"/>
                <w:rPrChange w:id="5894" w:author="Miku Nosamu" w:date="2025-07-05T17:14:00Z">
                  <w:rPr>
                    <w:ins w:id="5895" w:author="Miku Nosamu" w:date="2025-07-05T16:19:00Z"/>
                    <w:rFonts w:ascii="Arial" w:hAnsi="Arial" w:cs="Arial"/>
                    <w:noProof/>
                    <w:color w:val="auto"/>
                    <w:kern w:val="1"/>
                    <w:szCs w:val="20"/>
                    <w:lang w:val="id-ID"/>
                  </w:rPr>
                </w:rPrChange>
              </w:rPr>
            </w:pPr>
            <w:ins w:id="5896" w:author="Miku Nosamu" w:date="2025-07-05T16:19:00Z">
              <w:r w:rsidRPr="00841217">
                <w:rPr>
                  <w:rFonts w:cstheme="minorHAnsi"/>
                  <w:noProof/>
                  <w:color w:val="auto"/>
                  <w:kern w:val="1"/>
                  <w:szCs w:val="20"/>
                  <w:rPrChange w:id="5897" w:author="Miku Nosamu" w:date="2025-07-05T17:14:00Z">
                    <w:rPr>
                      <w:rFonts w:ascii="Arial" w:hAnsi="Arial" w:cs="Arial"/>
                      <w:noProof/>
                      <w:color w:val="auto"/>
                      <w:kern w:val="1"/>
                      <w:szCs w:val="20"/>
                    </w:rPr>
                  </w:rPrChange>
                </w:rPr>
                <w:t>Lucky Abdillah</w:t>
              </w:r>
            </w:ins>
          </w:p>
        </w:tc>
      </w:tr>
      <w:tr w:rsidR="00841217" w:rsidRPr="00841217" w14:paraId="248F380B" w14:textId="77777777" w:rsidTr="005877C0">
        <w:trPr>
          <w:ins w:id="5898" w:author="Miku Nosamu" w:date="2025-07-05T16:19:00Z"/>
        </w:trPr>
        <w:tc>
          <w:tcPr>
            <w:tcW w:w="9576" w:type="dxa"/>
            <w:gridSpan w:val="3"/>
            <w:vAlign w:val="center"/>
          </w:tcPr>
          <w:p w14:paraId="27312CC5" w14:textId="77777777" w:rsidR="00B505AF" w:rsidRPr="00841217" w:rsidRDefault="00B505AF" w:rsidP="005877C0">
            <w:pPr>
              <w:jc w:val="center"/>
              <w:rPr>
                <w:ins w:id="5899" w:author="Miku Nosamu" w:date="2025-07-05T16:19:00Z"/>
                <w:rFonts w:cstheme="minorHAnsi"/>
                <w:noProof/>
                <w:color w:val="auto"/>
                <w:kern w:val="1"/>
                <w:szCs w:val="20"/>
                <w:lang w:val="id-ID"/>
                <w:rPrChange w:id="5900" w:author="Miku Nosamu" w:date="2025-07-05T17:14:00Z">
                  <w:rPr>
                    <w:ins w:id="5901" w:author="Miku Nosamu" w:date="2025-07-05T16:19:00Z"/>
                    <w:rFonts w:ascii="Arial" w:hAnsi="Arial" w:cs="Arial"/>
                    <w:noProof/>
                    <w:color w:val="auto"/>
                    <w:kern w:val="1"/>
                    <w:szCs w:val="20"/>
                    <w:lang w:val="id-ID"/>
                  </w:rPr>
                </w:rPrChange>
              </w:rPr>
            </w:pPr>
            <w:ins w:id="5902" w:author="Miku Nosamu" w:date="2025-07-05T16:19:00Z">
              <w:r w:rsidRPr="00841217">
                <w:rPr>
                  <w:rFonts w:cstheme="minorHAnsi"/>
                  <w:noProof/>
                  <w:color w:val="auto"/>
                  <w:kern w:val="1"/>
                  <w:szCs w:val="20"/>
                  <w:lang w:val="id-ID"/>
                  <w:rPrChange w:id="5903" w:author="Miku Nosamu" w:date="2025-07-05T17:14:00Z">
                    <w:rPr>
                      <w:rFonts w:ascii="Arial" w:hAnsi="Arial" w:cs="Arial"/>
                      <w:noProof/>
                      <w:color w:val="auto"/>
                      <w:kern w:val="1"/>
                      <w:szCs w:val="20"/>
                      <w:lang w:val="id-ID"/>
                    </w:rPr>
                  </w:rPrChange>
                </w:rPr>
                <w:t>Skenario</w:t>
              </w:r>
            </w:ins>
          </w:p>
        </w:tc>
      </w:tr>
      <w:tr w:rsidR="00841217" w:rsidRPr="00841217" w14:paraId="4F97B070" w14:textId="77777777" w:rsidTr="005877C0">
        <w:trPr>
          <w:ins w:id="5904" w:author="Miku Nosamu" w:date="2025-07-05T16:19:00Z"/>
        </w:trPr>
        <w:tc>
          <w:tcPr>
            <w:tcW w:w="9576" w:type="dxa"/>
            <w:gridSpan w:val="3"/>
            <w:vAlign w:val="center"/>
          </w:tcPr>
          <w:p w14:paraId="51B45E4C" w14:textId="6249470E" w:rsidR="0064731F" w:rsidRPr="00841217" w:rsidRDefault="0064731F">
            <w:pPr>
              <w:pStyle w:val="NormalWeb"/>
              <w:numPr>
                <w:ilvl w:val="0"/>
                <w:numId w:val="90"/>
              </w:numPr>
              <w:spacing w:before="0" w:beforeAutospacing="0" w:after="0" w:afterAutospacing="0" w:line="360" w:lineRule="auto"/>
              <w:rPr>
                <w:ins w:id="5905" w:author="Miku Nosamu" w:date="2025-07-05T16:59:00Z"/>
                <w:rFonts w:asciiTheme="minorHAnsi" w:hAnsiTheme="minorHAnsi" w:cstheme="minorHAnsi"/>
                <w:sz w:val="20"/>
                <w:szCs w:val="20"/>
                <w:rPrChange w:id="5906" w:author="Miku Nosamu" w:date="2025-07-05T17:14:00Z">
                  <w:rPr>
                    <w:ins w:id="5907" w:author="Miku Nosamu" w:date="2025-07-05T16:59:00Z"/>
                  </w:rPr>
                </w:rPrChange>
              </w:rPr>
              <w:pPrChange w:id="5908" w:author="Miku Nosamu" w:date="2025-07-05T17:36:00Z">
                <w:pPr>
                  <w:pStyle w:val="NormalWeb"/>
                </w:pPr>
              </w:pPrChange>
            </w:pPr>
            <w:ins w:id="5909" w:author="Miku Nosamu" w:date="2025-07-05T16:59:00Z">
              <w:r w:rsidRPr="00841217">
                <w:rPr>
                  <w:rFonts w:asciiTheme="minorHAnsi" w:hAnsiTheme="minorHAnsi" w:cstheme="minorHAnsi"/>
                  <w:sz w:val="20"/>
                  <w:szCs w:val="20"/>
                  <w:rPrChange w:id="5910" w:author="Miku Nosamu" w:date="2025-07-05T17:14:00Z">
                    <w:rPr/>
                  </w:rPrChange>
                </w:rPr>
                <w:t xml:space="preserve">Isi form </w:t>
              </w:r>
              <w:proofErr w:type="spellStart"/>
              <w:r w:rsidRPr="00841217">
                <w:rPr>
                  <w:rFonts w:asciiTheme="minorHAnsi" w:hAnsiTheme="minorHAnsi" w:cstheme="minorHAnsi"/>
                  <w:sz w:val="20"/>
                  <w:szCs w:val="20"/>
                  <w:rPrChange w:id="5911" w:author="Miku Nosamu" w:date="2025-07-05T17:14:00Z">
                    <w:rPr/>
                  </w:rPrChange>
                </w:rPr>
                <w:t>pengajuan</w:t>
              </w:r>
              <w:proofErr w:type="spellEnd"/>
            </w:ins>
          </w:p>
          <w:p w14:paraId="0F9263E7" w14:textId="23859F1B" w:rsidR="0064731F" w:rsidRPr="00841217" w:rsidRDefault="0064731F">
            <w:pPr>
              <w:pStyle w:val="NormalWeb"/>
              <w:numPr>
                <w:ilvl w:val="0"/>
                <w:numId w:val="90"/>
              </w:numPr>
              <w:spacing w:before="0" w:beforeAutospacing="0" w:after="0" w:afterAutospacing="0" w:line="360" w:lineRule="auto"/>
              <w:rPr>
                <w:ins w:id="5912" w:author="Miku Nosamu" w:date="2025-07-05T16:59:00Z"/>
                <w:rFonts w:asciiTheme="minorHAnsi" w:hAnsiTheme="minorHAnsi" w:cstheme="minorHAnsi"/>
                <w:sz w:val="20"/>
                <w:szCs w:val="20"/>
                <w:rPrChange w:id="5913" w:author="Miku Nosamu" w:date="2025-07-05T17:14:00Z">
                  <w:rPr>
                    <w:ins w:id="5914" w:author="Miku Nosamu" w:date="2025-07-05T16:59:00Z"/>
                  </w:rPr>
                </w:rPrChange>
              </w:rPr>
              <w:pPrChange w:id="5915" w:author="Miku Nosamu" w:date="2025-07-05T17:36:00Z">
                <w:pPr>
                  <w:pStyle w:val="NormalWeb"/>
                </w:pPr>
              </w:pPrChange>
            </w:pPr>
            <w:ins w:id="5916" w:author="Miku Nosamu" w:date="2025-07-05T16:59:00Z">
              <w:r w:rsidRPr="00841217">
                <w:rPr>
                  <w:rFonts w:asciiTheme="minorHAnsi" w:hAnsiTheme="minorHAnsi" w:cstheme="minorHAnsi"/>
                  <w:sz w:val="20"/>
                  <w:szCs w:val="20"/>
                  <w:rPrChange w:id="5917" w:author="Miku Nosamu" w:date="2025-07-05T17:14:00Z">
                    <w:rPr/>
                  </w:rPrChange>
                </w:rPr>
                <w:t xml:space="preserve">Upload </w:t>
              </w:r>
              <w:proofErr w:type="spellStart"/>
              <w:r w:rsidRPr="00841217">
                <w:rPr>
                  <w:rFonts w:asciiTheme="minorHAnsi" w:hAnsiTheme="minorHAnsi" w:cstheme="minorHAnsi"/>
                  <w:sz w:val="20"/>
                  <w:szCs w:val="20"/>
                  <w:rPrChange w:id="5918" w:author="Miku Nosamu" w:date="2025-07-05T17:14:00Z">
                    <w:rPr/>
                  </w:rPrChange>
                </w:rPr>
                <w:t>dokumen</w:t>
              </w:r>
              <w:proofErr w:type="spellEnd"/>
              <w:r w:rsidRPr="00841217">
                <w:rPr>
                  <w:rFonts w:asciiTheme="minorHAnsi" w:hAnsiTheme="minorHAnsi" w:cstheme="minorHAnsi"/>
                  <w:sz w:val="20"/>
                  <w:szCs w:val="20"/>
                  <w:rPrChange w:id="5919" w:author="Miku Nosamu" w:date="2025-07-05T17:14:00Z">
                    <w:rPr/>
                  </w:rPrChange>
                </w:rPr>
                <w:t xml:space="preserve"> PDF </w:t>
              </w:r>
              <w:proofErr w:type="spellStart"/>
              <w:r w:rsidRPr="00841217">
                <w:rPr>
                  <w:rFonts w:asciiTheme="minorHAnsi" w:hAnsiTheme="minorHAnsi" w:cstheme="minorHAnsi"/>
                  <w:sz w:val="20"/>
                  <w:szCs w:val="20"/>
                  <w:rPrChange w:id="5920" w:author="Miku Nosamu" w:date="2025-07-05T17:14:00Z">
                    <w:rPr/>
                  </w:rPrChange>
                </w:rPr>
                <w:t>dengan</w:t>
              </w:r>
              <w:proofErr w:type="spellEnd"/>
              <w:r w:rsidRPr="00841217">
                <w:rPr>
                  <w:rFonts w:asciiTheme="minorHAnsi" w:hAnsiTheme="minorHAnsi" w:cstheme="minorHAnsi"/>
                  <w:sz w:val="20"/>
                  <w:szCs w:val="20"/>
                  <w:rPrChange w:id="5921" w:author="Miku Nosamu" w:date="2025-07-05T17:14:00Z">
                    <w:rPr/>
                  </w:rPrChange>
                </w:rPr>
                <w:t xml:space="preserve"> </w:t>
              </w:r>
              <w:proofErr w:type="spellStart"/>
              <w:r w:rsidRPr="00841217">
                <w:rPr>
                  <w:rFonts w:asciiTheme="minorHAnsi" w:hAnsiTheme="minorHAnsi" w:cstheme="minorHAnsi"/>
                  <w:sz w:val="20"/>
                  <w:szCs w:val="20"/>
                  <w:rPrChange w:id="5922" w:author="Miku Nosamu" w:date="2025-07-05T17:14:00Z">
                    <w:rPr/>
                  </w:rPrChange>
                </w:rPr>
                <w:t>ukuran</w:t>
              </w:r>
              <w:proofErr w:type="spellEnd"/>
              <w:r w:rsidRPr="00841217">
                <w:rPr>
                  <w:rFonts w:asciiTheme="minorHAnsi" w:hAnsiTheme="minorHAnsi" w:cstheme="minorHAnsi"/>
                  <w:sz w:val="20"/>
                  <w:szCs w:val="20"/>
                  <w:rPrChange w:id="5923" w:author="Miku Nosamu" w:date="2025-07-05T17:14:00Z">
                    <w:rPr/>
                  </w:rPrChange>
                </w:rPr>
                <w:t xml:space="preserve"> &gt;5MB</w:t>
              </w:r>
            </w:ins>
          </w:p>
          <w:p w14:paraId="2E6764ED" w14:textId="42F8BC17" w:rsidR="00B505AF" w:rsidRPr="00BE26AC" w:rsidRDefault="0064731F">
            <w:pPr>
              <w:pStyle w:val="NormalWeb"/>
              <w:numPr>
                <w:ilvl w:val="0"/>
                <w:numId w:val="90"/>
              </w:numPr>
              <w:spacing w:before="0" w:beforeAutospacing="0" w:after="0" w:afterAutospacing="0" w:line="360" w:lineRule="auto"/>
              <w:rPr>
                <w:ins w:id="5924" w:author="Miku Nosamu" w:date="2025-07-05T16:19:00Z"/>
                <w:rFonts w:asciiTheme="minorHAnsi" w:hAnsiTheme="minorHAnsi" w:cstheme="minorHAnsi"/>
                <w:szCs w:val="20"/>
                <w:rPrChange w:id="5925" w:author="Miku Nosamu" w:date="2025-07-05T17:35:00Z">
                  <w:rPr>
                    <w:ins w:id="5926" w:author="Miku Nosamu" w:date="2025-07-05T16:19:00Z"/>
                    <w:rFonts w:ascii="Arial" w:hAnsi="Arial" w:cs="Arial"/>
                    <w:noProof/>
                    <w:color w:val="auto"/>
                    <w:kern w:val="1"/>
                    <w:szCs w:val="20"/>
                    <w:lang w:val="id-ID"/>
                  </w:rPr>
                </w:rPrChange>
              </w:rPr>
              <w:pPrChange w:id="5927" w:author="Miku Nosamu" w:date="2025-07-05T17:36:00Z">
                <w:pPr>
                  <w:pStyle w:val="ListParagraph"/>
                  <w:numPr>
                    <w:numId w:val="58"/>
                  </w:numPr>
                  <w:spacing w:before="0" w:after="0" w:line="360" w:lineRule="auto"/>
                  <w:ind w:hanging="360"/>
                  <w:jc w:val="left"/>
                </w:pPr>
              </w:pPrChange>
            </w:pPr>
            <w:proofErr w:type="spellStart"/>
            <w:ins w:id="5928" w:author="Miku Nosamu" w:date="2025-07-05T16:59:00Z">
              <w:r w:rsidRPr="00841217">
                <w:rPr>
                  <w:rFonts w:asciiTheme="minorHAnsi" w:hAnsiTheme="minorHAnsi" w:cstheme="minorHAnsi"/>
                  <w:sz w:val="20"/>
                  <w:szCs w:val="20"/>
                  <w:rPrChange w:id="5929" w:author="Miku Nosamu" w:date="2025-07-05T17:14:00Z">
                    <w:rPr/>
                  </w:rPrChange>
                </w:rPr>
                <w:t>Klik</w:t>
              </w:r>
              <w:proofErr w:type="spellEnd"/>
              <w:r w:rsidRPr="00841217">
                <w:rPr>
                  <w:rFonts w:asciiTheme="minorHAnsi" w:hAnsiTheme="minorHAnsi" w:cstheme="minorHAnsi"/>
                  <w:sz w:val="20"/>
                  <w:szCs w:val="20"/>
                  <w:rPrChange w:id="5930" w:author="Miku Nosamu" w:date="2025-07-05T17:14:00Z">
                    <w:rPr/>
                  </w:rPrChange>
                </w:rPr>
                <w:t xml:space="preserve"> “</w:t>
              </w:r>
              <w:proofErr w:type="spellStart"/>
              <w:r w:rsidRPr="00841217">
                <w:rPr>
                  <w:rFonts w:asciiTheme="minorHAnsi" w:hAnsiTheme="minorHAnsi" w:cstheme="minorHAnsi"/>
                  <w:sz w:val="20"/>
                  <w:szCs w:val="20"/>
                  <w:rPrChange w:id="5931" w:author="Miku Nosamu" w:date="2025-07-05T17:14:00Z">
                    <w:rPr/>
                  </w:rPrChange>
                </w:rPr>
                <w:t>Ajukan</w:t>
              </w:r>
              <w:proofErr w:type="spellEnd"/>
              <w:r w:rsidRPr="00841217">
                <w:rPr>
                  <w:rFonts w:asciiTheme="minorHAnsi" w:hAnsiTheme="minorHAnsi" w:cstheme="minorHAnsi"/>
                  <w:sz w:val="20"/>
                  <w:szCs w:val="20"/>
                  <w:rPrChange w:id="5932" w:author="Miku Nosamu" w:date="2025-07-05T17:14:00Z">
                    <w:rPr/>
                  </w:rPrChange>
                </w:rPr>
                <w:t>”</w:t>
              </w:r>
            </w:ins>
          </w:p>
        </w:tc>
      </w:tr>
      <w:tr w:rsidR="00841217" w:rsidRPr="00841217" w14:paraId="55335041" w14:textId="77777777" w:rsidTr="005877C0">
        <w:trPr>
          <w:trHeight w:val="101"/>
          <w:ins w:id="5933" w:author="Miku Nosamu" w:date="2025-07-05T16:19:00Z"/>
        </w:trPr>
        <w:tc>
          <w:tcPr>
            <w:tcW w:w="3192" w:type="dxa"/>
            <w:vAlign w:val="center"/>
          </w:tcPr>
          <w:p w14:paraId="09589873" w14:textId="77777777" w:rsidR="00B505AF" w:rsidRPr="00841217" w:rsidRDefault="00B505AF" w:rsidP="005877C0">
            <w:pPr>
              <w:jc w:val="center"/>
              <w:rPr>
                <w:ins w:id="5934" w:author="Miku Nosamu" w:date="2025-07-05T16:19:00Z"/>
                <w:rFonts w:cstheme="minorHAnsi"/>
                <w:noProof/>
                <w:color w:val="auto"/>
                <w:kern w:val="1"/>
                <w:szCs w:val="20"/>
                <w:lang w:val="id-ID"/>
                <w:rPrChange w:id="5935" w:author="Miku Nosamu" w:date="2025-07-05T17:14:00Z">
                  <w:rPr>
                    <w:ins w:id="5936" w:author="Miku Nosamu" w:date="2025-07-05T16:19:00Z"/>
                    <w:rFonts w:ascii="Arial" w:hAnsi="Arial" w:cs="Arial"/>
                    <w:noProof/>
                    <w:color w:val="auto"/>
                    <w:kern w:val="1"/>
                    <w:szCs w:val="20"/>
                    <w:lang w:val="id-ID"/>
                  </w:rPr>
                </w:rPrChange>
              </w:rPr>
            </w:pPr>
            <w:ins w:id="5937" w:author="Miku Nosamu" w:date="2025-07-05T16:19:00Z">
              <w:r w:rsidRPr="00841217">
                <w:rPr>
                  <w:rFonts w:cstheme="minorHAnsi"/>
                  <w:noProof/>
                  <w:color w:val="auto"/>
                  <w:kern w:val="1"/>
                  <w:szCs w:val="20"/>
                  <w:lang w:val="id-ID"/>
                  <w:rPrChange w:id="5938"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26DD2C80" w14:textId="77777777" w:rsidR="00B505AF" w:rsidRPr="00841217" w:rsidRDefault="00B505AF" w:rsidP="005877C0">
            <w:pPr>
              <w:jc w:val="center"/>
              <w:rPr>
                <w:ins w:id="5939" w:author="Miku Nosamu" w:date="2025-07-05T16:19:00Z"/>
                <w:rFonts w:cstheme="minorHAnsi"/>
                <w:noProof/>
                <w:color w:val="auto"/>
                <w:kern w:val="1"/>
                <w:szCs w:val="20"/>
                <w:lang w:val="id-ID"/>
                <w:rPrChange w:id="5940" w:author="Miku Nosamu" w:date="2025-07-05T17:14:00Z">
                  <w:rPr>
                    <w:ins w:id="5941" w:author="Miku Nosamu" w:date="2025-07-05T16:19:00Z"/>
                    <w:rFonts w:ascii="Arial" w:hAnsi="Arial" w:cs="Arial"/>
                    <w:noProof/>
                    <w:color w:val="auto"/>
                    <w:kern w:val="1"/>
                    <w:szCs w:val="20"/>
                    <w:lang w:val="id-ID"/>
                  </w:rPr>
                </w:rPrChange>
              </w:rPr>
            </w:pPr>
            <w:ins w:id="5942" w:author="Miku Nosamu" w:date="2025-07-05T16:19:00Z">
              <w:r w:rsidRPr="00841217">
                <w:rPr>
                  <w:rFonts w:cstheme="minorHAnsi"/>
                  <w:noProof/>
                  <w:color w:val="auto"/>
                  <w:kern w:val="1"/>
                  <w:szCs w:val="20"/>
                  <w:lang w:val="id-ID"/>
                  <w:rPrChange w:id="5943"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0E00F13C" w14:textId="77777777" w:rsidR="00B505AF" w:rsidRPr="00841217" w:rsidRDefault="00B505AF" w:rsidP="005877C0">
            <w:pPr>
              <w:jc w:val="center"/>
              <w:rPr>
                <w:ins w:id="5944" w:author="Miku Nosamu" w:date="2025-07-05T16:19:00Z"/>
                <w:rFonts w:cstheme="minorHAnsi"/>
                <w:noProof/>
                <w:color w:val="auto"/>
                <w:kern w:val="1"/>
                <w:szCs w:val="20"/>
                <w:lang w:val="id-ID"/>
                <w:rPrChange w:id="5945" w:author="Miku Nosamu" w:date="2025-07-05T17:14:00Z">
                  <w:rPr>
                    <w:ins w:id="5946" w:author="Miku Nosamu" w:date="2025-07-05T16:19:00Z"/>
                    <w:rFonts w:ascii="Arial" w:hAnsi="Arial" w:cs="Arial"/>
                    <w:noProof/>
                    <w:color w:val="auto"/>
                    <w:kern w:val="1"/>
                    <w:szCs w:val="20"/>
                    <w:lang w:val="id-ID"/>
                  </w:rPr>
                </w:rPrChange>
              </w:rPr>
            </w:pPr>
            <w:ins w:id="5947" w:author="Miku Nosamu" w:date="2025-07-05T16:19:00Z">
              <w:r w:rsidRPr="00841217">
                <w:rPr>
                  <w:rFonts w:cstheme="minorHAnsi"/>
                  <w:noProof/>
                  <w:color w:val="auto"/>
                  <w:kern w:val="1"/>
                  <w:szCs w:val="20"/>
                  <w:lang w:val="id-ID"/>
                  <w:rPrChange w:id="5948" w:author="Miku Nosamu" w:date="2025-07-05T17:14:00Z">
                    <w:rPr>
                      <w:rFonts w:ascii="Arial" w:hAnsi="Arial" w:cs="Arial"/>
                      <w:noProof/>
                      <w:color w:val="auto"/>
                      <w:kern w:val="1"/>
                      <w:szCs w:val="20"/>
                      <w:lang w:val="id-ID"/>
                    </w:rPr>
                  </w:rPrChange>
                </w:rPr>
                <w:t>Kesimpulan</w:t>
              </w:r>
            </w:ins>
          </w:p>
        </w:tc>
      </w:tr>
      <w:tr w:rsidR="00841217" w:rsidRPr="00841217" w14:paraId="7FC23867" w14:textId="77777777" w:rsidTr="005877C0">
        <w:trPr>
          <w:trHeight w:val="100"/>
          <w:ins w:id="5949" w:author="Miku Nosamu" w:date="2025-07-05T16:19:00Z"/>
        </w:trPr>
        <w:tc>
          <w:tcPr>
            <w:tcW w:w="3192" w:type="dxa"/>
            <w:vAlign w:val="center"/>
          </w:tcPr>
          <w:p w14:paraId="2C9AB611" w14:textId="5B548C5B" w:rsidR="00B505AF" w:rsidRPr="00BE26AC" w:rsidRDefault="0064731F">
            <w:pPr>
              <w:pStyle w:val="NormalWeb"/>
              <w:spacing w:line="360" w:lineRule="auto"/>
              <w:jc w:val="center"/>
              <w:rPr>
                <w:ins w:id="5950" w:author="Miku Nosamu" w:date="2025-07-05T16:19:00Z"/>
                <w:rFonts w:asciiTheme="minorHAnsi" w:hAnsiTheme="minorHAnsi" w:cstheme="minorHAnsi"/>
                <w:szCs w:val="20"/>
                <w:rPrChange w:id="5951" w:author="Miku Nosamu" w:date="2025-07-05T17:36:00Z">
                  <w:rPr>
                    <w:ins w:id="5952" w:author="Miku Nosamu" w:date="2025-07-05T16:19:00Z"/>
                    <w:rFonts w:ascii="Arial" w:hAnsi="Arial" w:cs="Arial"/>
                    <w:noProof/>
                    <w:color w:val="auto"/>
                    <w:kern w:val="1"/>
                    <w:szCs w:val="20"/>
                    <w:lang w:val="id-ID"/>
                  </w:rPr>
                </w:rPrChange>
              </w:rPr>
              <w:pPrChange w:id="5953" w:author="Miku Nosamu" w:date="2025-07-05T17:37:00Z">
                <w:pPr>
                  <w:jc w:val="center"/>
                </w:pPr>
              </w:pPrChange>
            </w:pPr>
            <w:proofErr w:type="spellStart"/>
            <w:ins w:id="5954" w:author="Miku Nosamu" w:date="2025-07-05T16:59:00Z">
              <w:r w:rsidRPr="00841217">
                <w:rPr>
                  <w:rFonts w:asciiTheme="minorHAnsi" w:hAnsiTheme="minorHAnsi" w:cstheme="minorHAnsi"/>
                  <w:sz w:val="20"/>
                  <w:szCs w:val="20"/>
                  <w:rPrChange w:id="5955" w:author="Miku Nosamu" w:date="2025-07-05T17:14:00Z">
                    <w:rPr/>
                  </w:rPrChange>
                </w:rPr>
                <w:t>Sistem</w:t>
              </w:r>
              <w:proofErr w:type="spellEnd"/>
              <w:r w:rsidRPr="00841217">
                <w:rPr>
                  <w:rFonts w:asciiTheme="minorHAnsi" w:hAnsiTheme="minorHAnsi" w:cstheme="minorHAnsi"/>
                  <w:sz w:val="20"/>
                  <w:szCs w:val="20"/>
                  <w:rPrChange w:id="5956" w:author="Miku Nosamu" w:date="2025-07-05T17:14:00Z">
                    <w:rPr/>
                  </w:rPrChange>
                </w:rPr>
                <w:t xml:space="preserve"> </w:t>
              </w:r>
              <w:proofErr w:type="spellStart"/>
              <w:r w:rsidRPr="00841217">
                <w:rPr>
                  <w:rFonts w:asciiTheme="minorHAnsi" w:hAnsiTheme="minorHAnsi" w:cstheme="minorHAnsi"/>
                  <w:sz w:val="20"/>
                  <w:szCs w:val="20"/>
                  <w:rPrChange w:id="5957" w:author="Miku Nosamu" w:date="2025-07-05T17:14:00Z">
                    <w:rPr/>
                  </w:rPrChange>
                </w:rPr>
                <w:t>menampilkan</w:t>
              </w:r>
              <w:proofErr w:type="spellEnd"/>
              <w:r w:rsidRPr="00841217">
                <w:rPr>
                  <w:rFonts w:asciiTheme="minorHAnsi" w:hAnsiTheme="minorHAnsi" w:cstheme="minorHAnsi"/>
                  <w:sz w:val="20"/>
                  <w:szCs w:val="20"/>
                  <w:rPrChange w:id="5958" w:author="Miku Nosamu" w:date="2025-07-05T17:14:00Z">
                    <w:rPr/>
                  </w:rPrChange>
                </w:rPr>
                <w:t xml:space="preserve"> </w:t>
              </w:r>
              <w:proofErr w:type="spellStart"/>
              <w:r w:rsidRPr="00841217">
                <w:rPr>
                  <w:rFonts w:asciiTheme="minorHAnsi" w:hAnsiTheme="minorHAnsi" w:cstheme="minorHAnsi"/>
                  <w:sz w:val="20"/>
                  <w:szCs w:val="20"/>
                  <w:rPrChange w:id="5959" w:author="Miku Nosamu" w:date="2025-07-05T17:14:00Z">
                    <w:rPr/>
                  </w:rPrChange>
                </w:rPr>
                <w:t>pesan</w:t>
              </w:r>
              <w:proofErr w:type="spellEnd"/>
              <w:r w:rsidRPr="00841217">
                <w:rPr>
                  <w:rFonts w:asciiTheme="minorHAnsi" w:hAnsiTheme="minorHAnsi" w:cstheme="minorHAnsi"/>
                  <w:sz w:val="20"/>
                  <w:szCs w:val="20"/>
                  <w:rPrChange w:id="5960" w:author="Miku Nosamu" w:date="2025-07-05T17:14:00Z">
                    <w:rPr/>
                  </w:rPrChange>
                </w:rPr>
                <w:t xml:space="preserve"> </w:t>
              </w:r>
              <w:proofErr w:type="spellStart"/>
              <w:r w:rsidRPr="00841217">
                <w:rPr>
                  <w:rFonts w:asciiTheme="minorHAnsi" w:hAnsiTheme="minorHAnsi" w:cstheme="minorHAnsi"/>
                  <w:sz w:val="20"/>
                  <w:szCs w:val="20"/>
                  <w:rPrChange w:id="5961" w:author="Miku Nosamu" w:date="2025-07-05T17:14:00Z">
                    <w:rPr/>
                  </w:rPrChange>
                </w:rPr>
                <w:t>bahwa</w:t>
              </w:r>
              <w:proofErr w:type="spellEnd"/>
              <w:r w:rsidRPr="00841217">
                <w:rPr>
                  <w:rFonts w:asciiTheme="minorHAnsi" w:hAnsiTheme="minorHAnsi" w:cstheme="minorHAnsi"/>
                  <w:sz w:val="20"/>
                  <w:szCs w:val="20"/>
                  <w:rPrChange w:id="5962" w:author="Miku Nosamu" w:date="2025-07-05T17:14:00Z">
                    <w:rPr/>
                  </w:rPrChange>
                </w:rPr>
                <w:t xml:space="preserve"> </w:t>
              </w:r>
              <w:proofErr w:type="spellStart"/>
              <w:r w:rsidRPr="00841217">
                <w:rPr>
                  <w:rFonts w:asciiTheme="minorHAnsi" w:hAnsiTheme="minorHAnsi" w:cstheme="minorHAnsi"/>
                  <w:sz w:val="20"/>
                  <w:szCs w:val="20"/>
                  <w:rPrChange w:id="5963" w:author="Miku Nosamu" w:date="2025-07-05T17:14:00Z">
                    <w:rPr/>
                  </w:rPrChange>
                </w:rPr>
                <w:t>ukuran</w:t>
              </w:r>
              <w:proofErr w:type="spellEnd"/>
              <w:r w:rsidRPr="00841217">
                <w:rPr>
                  <w:rFonts w:asciiTheme="minorHAnsi" w:hAnsiTheme="minorHAnsi" w:cstheme="minorHAnsi"/>
                  <w:sz w:val="20"/>
                  <w:szCs w:val="20"/>
                  <w:rPrChange w:id="5964" w:author="Miku Nosamu" w:date="2025-07-05T17:14:00Z">
                    <w:rPr/>
                  </w:rPrChange>
                </w:rPr>
                <w:t xml:space="preserve"> file </w:t>
              </w:r>
              <w:proofErr w:type="spellStart"/>
              <w:r w:rsidRPr="00841217">
                <w:rPr>
                  <w:rFonts w:asciiTheme="minorHAnsi" w:hAnsiTheme="minorHAnsi" w:cstheme="minorHAnsi"/>
                  <w:sz w:val="20"/>
                  <w:szCs w:val="20"/>
                  <w:rPrChange w:id="5965" w:author="Miku Nosamu" w:date="2025-07-05T17:14:00Z">
                    <w:rPr/>
                  </w:rPrChange>
                </w:rPr>
                <w:t>melebihi</w:t>
              </w:r>
              <w:proofErr w:type="spellEnd"/>
              <w:r w:rsidRPr="00841217">
                <w:rPr>
                  <w:rFonts w:asciiTheme="minorHAnsi" w:hAnsiTheme="minorHAnsi" w:cstheme="minorHAnsi"/>
                  <w:sz w:val="20"/>
                  <w:szCs w:val="20"/>
                  <w:rPrChange w:id="5966" w:author="Miku Nosamu" w:date="2025-07-05T17:14:00Z">
                    <w:rPr/>
                  </w:rPrChange>
                </w:rPr>
                <w:t xml:space="preserve"> </w:t>
              </w:r>
              <w:proofErr w:type="spellStart"/>
              <w:r w:rsidRPr="00841217">
                <w:rPr>
                  <w:rFonts w:asciiTheme="minorHAnsi" w:hAnsiTheme="minorHAnsi" w:cstheme="minorHAnsi"/>
                  <w:sz w:val="20"/>
                  <w:szCs w:val="20"/>
                  <w:rPrChange w:id="5967" w:author="Miku Nosamu" w:date="2025-07-05T17:14:00Z">
                    <w:rPr/>
                  </w:rPrChange>
                </w:rPr>
                <w:t>batas</w:t>
              </w:r>
            </w:ins>
            <w:proofErr w:type="spellEnd"/>
          </w:p>
        </w:tc>
        <w:tc>
          <w:tcPr>
            <w:tcW w:w="3192" w:type="dxa"/>
            <w:vAlign w:val="center"/>
          </w:tcPr>
          <w:p w14:paraId="46476598" w14:textId="55995C45" w:rsidR="00B505AF" w:rsidRPr="00BE26AC" w:rsidRDefault="0064731F">
            <w:pPr>
              <w:pStyle w:val="NormalWeb"/>
              <w:spacing w:line="360" w:lineRule="auto"/>
              <w:jc w:val="center"/>
              <w:rPr>
                <w:ins w:id="5968" w:author="Miku Nosamu" w:date="2025-07-05T16:19:00Z"/>
                <w:rFonts w:asciiTheme="minorHAnsi" w:hAnsiTheme="minorHAnsi" w:cstheme="minorHAnsi"/>
                <w:szCs w:val="20"/>
                <w:rPrChange w:id="5969" w:author="Miku Nosamu" w:date="2025-07-05T17:36:00Z">
                  <w:rPr>
                    <w:ins w:id="5970" w:author="Miku Nosamu" w:date="2025-07-05T16:19:00Z"/>
                    <w:rFonts w:ascii="Arial" w:hAnsi="Arial" w:cs="Arial"/>
                    <w:noProof/>
                    <w:color w:val="auto"/>
                    <w:kern w:val="1"/>
                    <w:szCs w:val="20"/>
                    <w:lang w:val="id-ID"/>
                  </w:rPr>
                </w:rPrChange>
              </w:rPr>
              <w:pPrChange w:id="5971" w:author="Miku Nosamu" w:date="2025-07-05T17:37:00Z">
                <w:pPr>
                  <w:jc w:val="center"/>
                </w:pPr>
              </w:pPrChange>
            </w:pPr>
            <w:proofErr w:type="spellStart"/>
            <w:ins w:id="5972" w:author="Miku Nosamu" w:date="2025-07-05T16:59:00Z">
              <w:r w:rsidRPr="00841217">
                <w:rPr>
                  <w:rFonts w:asciiTheme="minorHAnsi" w:hAnsiTheme="minorHAnsi" w:cstheme="minorHAnsi"/>
                  <w:sz w:val="20"/>
                  <w:szCs w:val="20"/>
                  <w:rPrChange w:id="5973" w:author="Miku Nosamu" w:date="2025-07-05T17:14:00Z">
                    <w:rPr/>
                  </w:rPrChange>
                </w:rPr>
                <w:t>Pesan</w:t>
              </w:r>
              <w:proofErr w:type="spellEnd"/>
              <w:r w:rsidRPr="00841217">
                <w:rPr>
                  <w:rFonts w:asciiTheme="minorHAnsi" w:hAnsiTheme="minorHAnsi" w:cstheme="minorHAnsi"/>
                  <w:sz w:val="20"/>
                  <w:szCs w:val="20"/>
                  <w:rPrChange w:id="5974" w:author="Miku Nosamu" w:date="2025-07-05T17:14:00Z">
                    <w:rPr/>
                  </w:rPrChange>
                </w:rPr>
                <w:t xml:space="preserve"> “</w:t>
              </w:r>
              <w:proofErr w:type="spellStart"/>
              <w:r w:rsidRPr="00841217">
                <w:rPr>
                  <w:rFonts w:asciiTheme="minorHAnsi" w:hAnsiTheme="minorHAnsi" w:cstheme="minorHAnsi"/>
                  <w:sz w:val="20"/>
                  <w:szCs w:val="20"/>
                  <w:rPrChange w:id="5975" w:author="Miku Nosamu" w:date="2025-07-05T17:14:00Z">
                    <w:rPr/>
                  </w:rPrChange>
                </w:rPr>
                <w:t>Ukuran</w:t>
              </w:r>
              <w:proofErr w:type="spellEnd"/>
              <w:r w:rsidRPr="00841217">
                <w:rPr>
                  <w:rFonts w:asciiTheme="minorHAnsi" w:hAnsiTheme="minorHAnsi" w:cstheme="minorHAnsi"/>
                  <w:sz w:val="20"/>
                  <w:szCs w:val="20"/>
                  <w:rPrChange w:id="5976" w:author="Miku Nosamu" w:date="2025-07-05T17:14:00Z">
                    <w:rPr/>
                  </w:rPrChange>
                </w:rPr>
                <w:t xml:space="preserve"> file </w:t>
              </w:r>
              <w:proofErr w:type="spellStart"/>
              <w:r w:rsidRPr="00841217">
                <w:rPr>
                  <w:rFonts w:asciiTheme="minorHAnsi" w:hAnsiTheme="minorHAnsi" w:cstheme="minorHAnsi"/>
                  <w:sz w:val="20"/>
                  <w:szCs w:val="20"/>
                  <w:rPrChange w:id="5977" w:author="Miku Nosamu" w:date="2025-07-05T17:14:00Z">
                    <w:rPr/>
                  </w:rPrChange>
                </w:rPr>
                <w:t>tidak</w:t>
              </w:r>
              <w:proofErr w:type="spellEnd"/>
              <w:r w:rsidRPr="00841217">
                <w:rPr>
                  <w:rFonts w:asciiTheme="minorHAnsi" w:hAnsiTheme="minorHAnsi" w:cstheme="minorHAnsi"/>
                  <w:sz w:val="20"/>
                  <w:szCs w:val="20"/>
                  <w:rPrChange w:id="5978" w:author="Miku Nosamu" w:date="2025-07-05T17:14:00Z">
                    <w:rPr/>
                  </w:rPrChange>
                </w:rPr>
                <w:t xml:space="preserve"> </w:t>
              </w:r>
              <w:proofErr w:type="spellStart"/>
              <w:r w:rsidRPr="00841217">
                <w:rPr>
                  <w:rFonts w:asciiTheme="minorHAnsi" w:hAnsiTheme="minorHAnsi" w:cstheme="minorHAnsi"/>
                  <w:sz w:val="20"/>
                  <w:szCs w:val="20"/>
                  <w:rPrChange w:id="5979" w:author="Miku Nosamu" w:date="2025-07-05T17:14:00Z">
                    <w:rPr/>
                  </w:rPrChange>
                </w:rPr>
                <w:t>boleh</w:t>
              </w:r>
              <w:proofErr w:type="spellEnd"/>
              <w:r w:rsidRPr="00841217">
                <w:rPr>
                  <w:rFonts w:asciiTheme="minorHAnsi" w:hAnsiTheme="minorHAnsi" w:cstheme="minorHAnsi"/>
                  <w:sz w:val="20"/>
                  <w:szCs w:val="20"/>
                  <w:rPrChange w:id="5980" w:author="Miku Nosamu" w:date="2025-07-05T17:14:00Z">
                    <w:rPr/>
                  </w:rPrChange>
                </w:rPr>
                <w:t xml:space="preserve"> </w:t>
              </w:r>
              <w:proofErr w:type="spellStart"/>
              <w:r w:rsidRPr="00841217">
                <w:rPr>
                  <w:rFonts w:asciiTheme="minorHAnsi" w:hAnsiTheme="minorHAnsi" w:cstheme="minorHAnsi"/>
                  <w:sz w:val="20"/>
                  <w:szCs w:val="20"/>
                  <w:rPrChange w:id="5981" w:author="Miku Nosamu" w:date="2025-07-05T17:14:00Z">
                    <w:rPr/>
                  </w:rPrChange>
                </w:rPr>
                <w:t>lebih</w:t>
              </w:r>
              <w:proofErr w:type="spellEnd"/>
              <w:r w:rsidRPr="00841217">
                <w:rPr>
                  <w:rFonts w:asciiTheme="minorHAnsi" w:hAnsiTheme="minorHAnsi" w:cstheme="minorHAnsi"/>
                  <w:sz w:val="20"/>
                  <w:szCs w:val="20"/>
                  <w:rPrChange w:id="5982" w:author="Miku Nosamu" w:date="2025-07-05T17:14:00Z">
                    <w:rPr/>
                  </w:rPrChange>
                </w:rPr>
                <w:t xml:space="preserve"> </w:t>
              </w:r>
              <w:proofErr w:type="spellStart"/>
              <w:r w:rsidRPr="00841217">
                <w:rPr>
                  <w:rFonts w:asciiTheme="minorHAnsi" w:hAnsiTheme="minorHAnsi" w:cstheme="minorHAnsi"/>
                  <w:sz w:val="20"/>
                  <w:szCs w:val="20"/>
                  <w:rPrChange w:id="5983" w:author="Miku Nosamu" w:date="2025-07-05T17:14:00Z">
                    <w:rPr/>
                  </w:rPrChange>
                </w:rPr>
                <w:t>dari</w:t>
              </w:r>
              <w:proofErr w:type="spellEnd"/>
              <w:r w:rsidRPr="00841217">
                <w:rPr>
                  <w:rFonts w:asciiTheme="minorHAnsi" w:hAnsiTheme="minorHAnsi" w:cstheme="minorHAnsi"/>
                  <w:sz w:val="20"/>
                  <w:szCs w:val="20"/>
                  <w:rPrChange w:id="5984" w:author="Miku Nosamu" w:date="2025-07-05T17:14:00Z">
                    <w:rPr/>
                  </w:rPrChange>
                </w:rPr>
                <w:t xml:space="preserve"> 5MB” </w:t>
              </w:r>
              <w:proofErr w:type="spellStart"/>
              <w:r w:rsidRPr="00841217">
                <w:rPr>
                  <w:rFonts w:asciiTheme="minorHAnsi" w:hAnsiTheme="minorHAnsi" w:cstheme="minorHAnsi"/>
                  <w:sz w:val="20"/>
                  <w:szCs w:val="20"/>
                  <w:rPrChange w:id="5985" w:author="Miku Nosamu" w:date="2025-07-05T17:14:00Z">
                    <w:rPr/>
                  </w:rPrChange>
                </w:rPr>
                <w:t>muncul</w:t>
              </w:r>
            </w:ins>
            <w:proofErr w:type="spellEnd"/>
          </w:p>
        </w:tc>
        <w:tc>
          <w:tcPr>
            <w:tcW w:w="3192" w:type="dxa"/>
            <w:vAlign w:val="center"/>
          </w:tcPr>
          <w:p w14:paraId="3C1153A2" w14:textId="77777777" w:rsidR="00B505AF" w:rsidRPr="00841217" w:rsidRDefault="00B505AF" w:rsidP="005877C0">
            <w:pPr>
              <w:jc w:val="center"/>
              <w:rPr>
                <w:ins w:id="5986" w:author="Miku Nosamu" w:date="2025-07-05T16:19:00Z"/>
                <w:rFonts w:cstheme="minorHAnsi"/>
                <w:noProof/>
                <w:color w:val="auto"/>
                <w:kern w:val="1"/>
                <w:szCs w:val="20"/>
                <w:lang w:val="id-ID"/>
                <w:rPrChange w:id="5987" w:author="Miku Nosamu" w:date="2025-07-05T17:14:00Z">
                  <w:rPr>
                    <w:ins w:id="5988" w:author="Miku Nosamu" w:date="2025-07-05T16:19:00Z"/>
                    <w:rFonts w:ascii="Arial" w:hAnsi="Arial" w:cs="Arial"/>
                    <w:noProof/>
                    <w:color w:val="auto"/>
                    <w:kern w:val="1"/>
                    <w:szCs w:val="20"/>
                    <w:lang w:val="id-ID"/>
                  </w:rPr>
                </w:rPrChange>
              </w:rPr>
            </w:pPr>
            <w:ins w:id="5989" w:author="Miku Nosamu" w:date="2025-07-05T16:19:00Z">
              <w:r w:rsidRPr="00841217">
                <w:rPr>
                  <w:rFonts w:cstheme="minorHAnsi"/>
                  <w:noProof/>
                  <w:color w:val="auto"/>
                  <w:kern w:val="1"/>
                  <w:szCs w:val="20"/>
                  <w:lang w:val="id-ID"/>
                  <w:rPrChange w:id="5990" w:author="Miku Nosamu" w:date="2025-07-05T17:14:00Z">
                    <w:rPr>
                      <w:rFonts w:ascii="Arial" w:hAnsi="Arial" w:cs="Arial"/>
                      <w:noProof/>
                      <w:color w:val="auto"/>
                      <w:kern w:val="1"/>
                      <w:szCs w:val="20"/>
                      <w:lang w:val="id-ID"/>
                    </w:rPr>
                  </w:rPrChange>
                </w:rPr>
                <w:t>Hasil pengamatan sesuai</w:t>
              </w:r>
            </w:ins>
          </w:p>
        </w:tc>
      </w:tr>
    </w:tbl>
    <w:p w14:paraId="33AC3DD9" w14:textId="5F71E985" w:rsidR="00B505AF" w:rsidRPr="004873C5" w:rsidRDefault="00B505AF" w:rsidP="00546376">
      <w:pPr>
        <w:rPr>
          <w:ins w:id="5991"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Change w:id="5992">
          <w:tblGrid>
            <w:gridCol w:w="3119"/>
            <w:gridCol w:w="3116"/>
            <w:gridCol w:w="3115"/>
          </w:tblGrid>
        </w:tblGridChange>
      </w:tblGrid>
      <w:tr w:rsidR="00841217" w:rsidRPr="00841217" w14:paraId="290B038A" w14:textId="77777777" w:rsidTr="005877C0">
        <w:trPr>
          <w:cnfStyle w:val="100000000000" w:firstRow="1" w:lastRow="0" w:firstColumn="0" w:lastColumn="0" w:oddVBand="0" w:evenVBand="0" w:oddHBand="0" w:evenHBand="0" w:firstRowFirstColumn="0" w:firstRowLastColumn="0" w:lastRowFirstColumn="0" w:lastRowLastColumn="0"/>
          <w:ins w:id="5993" w:author="Miku Nosamu" w:date="2025-07-05T16:19:00Z"/>
        </w:trPr>
        <w:tc>
          <w:tcPr>
            <w:tcW w:w="3192" w:type="dxa"/>
            <w:vAlign w:val="center"/>
          </w:tcPr>
          <w:p w14:paraId="3802FC75" w14:textId="77777777" w:rsidR="00B505AF" w:rsidRPr="00841217" w:rsidRDefault="00B505AF" w:rsidP="005877C0">
            <w:pPr>
              <w:jc w:val="center"/>
              <w:rPr>
                <w:ins w:id="5994" w:author="Miku Nosamu" w:date="2025-07-05T16:19:00Z"/>
                <w:rFonts w:cstheme="minorHAnsi"/>
                <w:noProof/>
                <w:color w:val="auto"/>
                <w:kern w:val="1"/>
                <w:szCs w:val="20"/>
                <w:lang w:val="id-ID"/>
                <w:rPrChange w:id="5995" w:author="Miku Nosamu" w:date="2025-07-05T17:14:00Z">
                  <w:rPr>
                    <w:ins w:id="5996" w:author="Miku Nosamu" w:date="2025-07-05T16:19:00Z"/>
                    <w:rFonts w:ascii="Arial" w:hAnsi="Arial" w:cs="Arial"/>
                    <w:noProof/>
                    <w:color w:val="2C283A" w:themeColor="text2"/>
                    <w:kern w:val="1"/>
                    <w:szCs w:val="20"/>
                    <w:lang w:val="id-ID"/>
                  </w:rPr>
                </w:rPrChange>
              </w:rPr>
            </w:pPr>
            <w:ins w:id="5997" w:author="Miku Nosamu" w:date="2025-07-05T16:19:00Z">
              <w:r w:rsidRPr="00841217">
                <w:rPr>
                  <w:rFonts w:cstheme="minorHAnsi"/>
                  <w:noProof/>
                  <w:color w:val="auto"/>
                  <w:kern w:val="1"/>
                  <w:szCs w:val="20"/>
                  <w:lang w:val="id-ID"/>
                  <w:rPrChange w:id="5998"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659BE773" w14:textId="04CBF780" w:rsidR="00B505AF" w:rsidRPr="00841217" w:rsidRDefault="00B505AF" w:rsidP="005877C0">
            <w:pPr>
              <w:jc w:val="center"/>
              <w:rPr>
                <w:ins w:id="5999" w:author="Miku Nosamu" w:date="2025-07-05T16:19:00Z"/>
                <w:rFonts w:cstheme="minorHAnsi"/>
                <w:noProof/>
                <w:color w:val="auto"/>
                <w:kern w:val="1"/>
                <w:szCs w:val="20"/>
                <w:rPrChange w:id="6000" w:author="Miku Nosamu" w:date="2025-07-05T17:14:00Z">
                  <w:rPr>
                    <w:ins w:id="6001" w:author="Miku Nosamu" w:date="2025-07-05T16:19:00Z"/>
                    <w:rFonts w:ascii="Arial" w:hAnsi="Arial" w:cs="Arial"/>
                    <w:noProof/>
                    <w:color w:val="2C283A" w:themeColor="text2"/>
                    <w:kern w:val="1"/>
                    <w:szCs w:val="20"/>
                    <w:lang w:val="id-ID"/>
                  </w:rPr>
                </w:rPrChange>
              </w:rPr>
            </w:pPr>
            <w:ins w:id="6002" w:author="Miku Nosamu" w:date="2025-07-05T16:19:00Z">
              <w:r w:rsidRPr="00841217">
                <w:rPr>
                  <w:rFonts w:cstheme="minorHAnsi"/>
                  <w:noProof/>
                  <w:color w:val="auto"/>
                  <w:kern w:val="1"/>
                  <w:szCs w:val="20"/>
                  <w:lang w:val="id-ID"/>
                  <w:rPrChange w:id="6003" w:author="Miku Nosamu" w:date="2025-07-05T17:14:00Z">
                    <w:rPr>
                      <w:rFonts w:ascii="Arial" w:hAnsi="Arial" w:cs="Arial"/>
                      <w:noProof/>
                      <w:color w:val="2C283A" w:themeColor="text2"/>
                      <w:kern w:val="1"/>
                      <w:szCs w:val="20"/>
                      <w:lang w:val="id-ID"/>
                    </w:rPr>
                  </w:rPrChange>
                </w:rPr>
                <w:t>KU-0</w:t>
              </w:r>
            </w:ins>
            <w:ins w:id="6004" w:author="Miku Nosamu" w:date="2025-07-05T16:59:00Z">
              <w:r w:rsidR="0064731F" w:rsidRPr="00841217">
                <w:rPr>
                  <w:rFonts w:cstheme="minorHAnsi"/>
                  <w:noProof/>
                  <w:color w:val="auto"/>
                  <w:kern w:val="1"/>
                  <w:szCs w:val="20"/>
                  <w:rPrChange w:id="6005" w:author="Miku Nosamu" w:date="2025-07-05T17:14:00Z">
                    <w:rPr>
                      <w:rFonts w:ascii="Arial" w:hAnsi="Arial" w:cs="Arial"/>
                      <w:noProof/>
                      <w:color w:val="2C283A" w:themeColor="text2"/>
                      <w:kern w:val="1"/>
                      <w:szCs w:val="20"/>
                    </w:rPr>
                  </w:rPrChange>
                </w:rPr>
                <w:t>21</w:t>
              </w:r>
            </w:ins>
          </w:p>
        </w:tc>
      </w:tr>
      <w:tr w:rsidR="00841217" w:rsidRPr="00841217" w14:paraId="26B9E699" w14:textId="77777777" w:rsidTr="005877C0">
        <w:trPr>
          <w:ins w:id="6006" w:author="Miku Nosamu" w:date="2025-07-05T16:19:00Z"/>
        </w:trPr>
        <w:tc>
          <w:tcPr>
            <w:tcW w:w="3192" w:type="dxa"/>
            <w:vAlign w:val="center"/>
          </w:tcPr>
          <w:p w14:paraId="26939A07" w14:textId="77777777" w:rsidR="00B505AF" w:rsidRPr="00841217" w:rsidRDefault="00B505AF" w:rsidP="005877C0">
            <w:pPr>
              <w:jc w:val="center"/>
              <w:rPr>
                <w:ins w:id="6007" w:author="Miku Nosamu" w:date="2025-07-05T16:19:00Z"/>
                <w:rFonts w:cstheme="minorHAnsi"/>
                <w:noProof/>
                <w:color w:val="auto"/>
                <w:kern w:val="1"/>
                <w:szCs w:val="20"/>
                <w:lang w:val="id-ID"/>
                <w:rPrChange w:id="6008" w:author="Miku Nosamu" w:date="2025-07-05T17:14:00Z">
                  <w:rPr>
                    <w:ins w:id="6009" w:author="Miku Nosamu" w:date="2025-07-05T16:19:00Z"/>
                    <w:rFonts w:ascii="Arial" w:hAnsi="Arial" w:cs="Arial"/>
                    <w:noProof/>
                    <w:color w:val="auto"/>
                    <w:kern w:val="1"/>
                    <w:szCs w:val="20"/>
                    <w:lang w:val="id-ID"/>
                  </w:rPr>
                </w:rPrChange>
              </w:rPr>
            </w:pPr>
            <w:ins w:id="6010" w:author="Miku Nosamu" w:date="2025-07-05T16:19:00Z">
              <w:r w:rsidRPr="00841217">
                <w:rPr>
                  <w:rFonts w:cstheme="minorHAnsi"/>
                  <w:noProof/>
                  <w:color w:val="auto"/>
                  <w:kern w:val="1"/>
                  <w:szCs w:val="20"/>
                  <w:lang w:val="id-ID"/>
                  <w:rPrChange w:id="6011"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0788D0AB" w14:textId="190C777B" w:rsidR="00B505AF" w:rsidRPr="00635117" w:rsidRDefault="0064731F">
            <w:pPr>
              <w:pStyle w:val="NormalWeb"/>
              <w:jc w:val="center"/>
              <w:rPr>
                <w:ins w:id="6012" w:author="Miku Nosamu" w:date="2025-07-05T16:19:00Z"/>
                <w:rFonts w:asciiTheme="minorHAnsi" w:hAnsiTheme="minorHAnsi" w:cstheme="minorHAnsi"/>
                <w:szCs w:val="20"/>
                <w:rPrChange w:id="6013" w:author="Miku Nosamu" w:date="2025-07-05T17:36:00Z">
                  <w:rPr>
                    <w:ins w:id="6014" w:author="Miku Nosamu" w:date="2025-07-05T16:19:00Z"/>
                    <w:rFonts w:ascii="Arial" w:hAnsi="Arial" w:cs="Arial"/>
                    <w:noProof/>
                    <w:color w:val="auto"/>
                    <w:kern w:val="1"/>
                    <w:szCs w:val="20"/>
                    <w:lang w:val="id-ID"/>
                  </w:rPr>
                </w:rPrChange>
              </w:rPr>
              <w:pPrChange w:id="6015" w:author="Miku Nosamu" w:date="2025-07-05T17:36:00Z">
                <w:pPr>
                  <w:jc w:val="center"/>
                </w:pPr>
              </w:pPrChange>
            </w:pPr>
            <w:proofErr w:type="spellStart"/>
            <w:ins w:id="6016" w:author="Miku Nosamu" w:date="2025-07-05T16:59:00Z">
              <w:r w:rsidRPr="00841217">
                <w:rPr>
                  <w:rFonts w:asciiTheme="minorHAnsi" w:hAnsiTheme="minorHAnsi" w:cstheme="minorHAnsi"/>
                  <w:sz w:val="20"/>
                  <w:szCs w:val="20"/>
                  <w:rPrChange w:id="6017" w:author="Miku Nosamu" w:date="2025-07-05T17:14:00Z">
                    <w:rPr/>
                  </w:rPrChange>
                </w:rPr>
                <w:t>Pengujian</w:t>
              </w:r>
              <w:proofErr w:type="spellEnd"/>
              <w:r w:rsidRPr="00841217">
                <w:rPr>
                  <w:rFonts w:asciiTheme="minorHAnsi" w:hAnsiTheme="minorHAnsi" w:cstheme="minorHAnsi"/>
                  <w:sz w:val="20"/>
                  <w:szCs w:val="20"/>
                  <w:rPrChange w:id="6018" w:author="Miku Nosamu" w:date="2025-07-05T17:14:00Z">
                    <w:rPr/>
                  </w:rPrChange>
                </w:rPr>
                <w:t xml:space="preserve"> </w:t>
              </w:r>
              <w:proofErr w:type="spellStart"/>
              <w:r w:rsidRPr="00841217">
                <w:rPr>
                  <w:rFonts w:asciiTheme="minorHAnsi" w:hAnsiTheme="minorHAnsi" w:cstheme="minorHAnsi"/>
                  <w:sz w:val="20"/>
                  <w:szCs w:val="20"/>
                  <w:rPrChange w:id="6019" w:author="Miku Nosamu" w:date="2025-07-05T17:14:00Z">
                    <w:rPr/>
                  </w:rPrChange>
                </w:rPr>
                <w:t>Pengajuan</w:t>
              </w:r>
              <w:proofErr w:type="spellEnd"/>
              <w:r w:rsidRPr="00841217">
                <w:rPr>
                  <w:rFonts w:asciiTheme="minorHAnsi" w:hAnsiTheme="minorHAnsi" w:cstheme="minorHAnsi"/>
                  <w:sz w:val="20"/>
                  <w:szCs w:val="20"/>
                  <w:rPrChange w:id="6020" w:author="Miku Nosamu" w:date="2025-07-05T17:14:00Z">
                    <w:rPr/>
                  </w:rPrChange>
                </w:rPr>
                <w:t xml:space="preserve"> SIK Vendor </w:t>
              </w:r>
              <w:proofErr w:type="spellStart"/>
              <w:r w:rsidRPr="00841217">
                <w:rPr>
                  <w:rFonts w:asciiTheme="minorHAnsi" w:hAnsiTheme="minorHAnsi" w:cstheme="minorHAnsi"/>
                  <w:sz w:val="20"/>
                  <w:szCs w:val="20"/>
                  <w:rPrChange w:id="6021" w:author="Miku Nosamu" w:date="2025-07-05T17:14:00Z">
                    <w:rPr/>
                  </w:rPrChange>
                </w:rPr>
                <w:t>dengan</w:t>
              </w:r>
              <w:proofErr w:type="spellEnd"/>
              <w:r w:rsidRPr="00841217">
                <w:rPr>
                  <w:rFonts w:asciiTheme="minorHAnsi" w:hAnsiTheme="minorHAnsi" w:cstheme="minorHAnsi"/>
                  <w:sz w:val="20"/>
                  <w:szCs w:val="20"/>
                  <w:rPrChange w:id="6022" w:author="Miku Nosamu" w:date="2025-07-05T17:14:00Z">
                    <w:rPr/>
                  </w:rPrChange>
                </w:rPr>
                <w:t xml:space="preserve"> Form </w:t>
              </w:r>
              <w:proofErr w:type="spellStart"/>
              <w:r w:rsidRPr="00841217">
                <w:rPr>
                  <w:rFonts w:asciiTheme="minorHAnsi" w:hAnsiTheme="minorHAnsi" w:cstheme="minorHAnsi"/>
                  <w:sz w:val="20"/>
                  <w:szCs w:val="20"/>
                  <w:rPrChange w:id="6023" w:author="Miku Nosamu" w:date="2025-07-05T17:14:00Z">
                    <w:rPr/>
                  </w:rPrChange>
                </w:rPr>
                <w:t>tidak</w:t>
              </w:r>
              <w:proofErr w:type="spellEnd"/>
              <w:r w:rsidRPr="00841217">
                <w:rPr>
                  <w:rFonts w:asciiTheme="minorHAnsi" w:hAnsiTheme="minorHAnsi" w:cstheme="minorHAnsi"/>
                  <w:sz w:val="20"/>
                  <w:szCs w:val="20"/>
                  <w:rPrChange w:id="6024" w:author="Miku Nosamu" w:date="2025-07-05T17:14:00Z">
                    <w:rPr/>
                  </w:rPrChange>
                </w:rPr>
                <w:t xml:space="preserve"> </w:t>
              </w:r>
              <w:proofErr w:type="spellStart"/>
              <w:r w:rsidRPr="00841217">
                <w:rPr>
                  <w:rFonts w:asciiTheme="minorHAnsi" w:hAnsiTheme="minorHAnsi" w:cstheme="minorHAnsi"/>
                  <w:sz w:val="20"/>
                  <w:szCs w:val="20"/>
                  <w:rPrChange w:id="6025" w:author="Miku Nosamu" w:date="2025-07-05T17:14:00Z">
                    <w:rPr/>
                  </w:rPrChange>
                </w:rPr>
                <w:t>lengkap</w:t>
              </w:r>
            </w:ins>
            <w:proofErr w:type="spellEnd"/>
          </w:p>
        </w:tc>
      </w:tr>
      <w:tr w:rsidR="00841217" w:rsidRPr="00841217" w14:paraId="18A5BDB4" w14:textId="77777777" w:rsidTr="005877C0">
        <w:trPr>
          <w:ins w:id="6026" w:author="Miku Nosamu" w:date="2025-07-05T16:19:00Z"/>
        </w:trPr>
        <w:tc>
          <w:tcPr>
            <w:tcW w:w="3192" w:type="dxa"/>
            <w:vAlign w:val="center"/>
          </w:tcPr>
          <w:p w14:paraId="44D03115" w14:textId="77777777" w:rsidR="00B505AF" w:rsidRPr="00841217" w:rsidRDefault="00B505AF" w:rsidP="005877C0">
            <w:pPr>
              <w:jc w:val="center"/>
              <w:rPr>
                <w:ins w:id="6027" w:author="Miku Nosamu" w:date="2025-07-05T16:19:00Z"/>
                <w:rFonts w:cstheme="minorHAnsi"/>
                <w:noProof/>
                <w:color w:val="auto"/>
                <w:kern w:val="1"/>
                <w:szCs w:val="20"/>
                <w:lang w:val="id-ID"/>
                <w:rPrChange w:id="6028" w:author="Miku Nosamu" w:date="2025-07-05T17:14:00Z">
                  <w:rPr>
                    <w:ins w:id="6029" w:author="Miku Nosamu" w:date="2025-07-05T16:19:00Z"/>
                    <w:rFonts w:ascii="Arial" w:hAnsi="Arial" w:cs="Arial"/>
                    <w:noProof/>
                    <w:color w:val="auto"/>
                    <w:kern w:val="1"/>
                    <w:szCs w:val="20"/>
                    <w:lang w:val="id-ID"/>
                  </w:rPr>
                </w:rPrChange>
              </w:rPr>
            </w:pPr>
            <w:ins w:id="6030" w:author="Miku Nosamu" w:date="2025-07-05T16:19:00Z">
              <w:r w:rsidRPr="00841217">
                <w:rPr>
                  <w:rFonts w:cstheme="minorHAnsi"/>
                  <w:noProof/>
                  <w:color w:val="auto"/>
                  <w:kern w:val="1"/>
                  <w:szCs w:val="20"/>
                  <w:lang w:val="id-ID"/>
                  <w:rPrChange w:id="6031"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01F7C0A2" w14:textId="0E5079A3" w:rsidR="00B505AF" w:rsidRPr="00635117" w:rsidRDefault="0064731F">
            <w:pPr>
              <w:pStyle w:val="NormalWeb"/>
              <w:jc w:val="center"/>
              <w:rPr>
                <w:ins w:id="6032" w:author="Miku Nosamu" w:date="2025-07-05T16:19:00Z"/>
                <w:rFonts w:asciiTheme="minorHAnsi" w:hAnsiTheme="minorHAnsi" w:cstheme="minorHAnsi"/>
                <w:szCs w:val="20"/>
                <w:rPrChange w:id="6033" w:author="Miku Nosamu" w:date="2025-07-05T17:36:00Z">
                  <w:rPr>
                    <w:ins w:id="6034" w:author="Miku Nosamu" w:date="2025-07-05T16:19:00Z"/>
                    <w:rFonts w:ascii="Arial" w:hAnsi="Arial" w:cs="Arial"/>
                    <w:noProof/>
                    <w:color w:val="auto"/>
                    <w:kern w:val="1"/>
                    <w:szCs w:val="20"/>
                    <w:lang w:val="id-ID"/>
                  </w:rPr>
                </w:rPrChange>
              </w:rPr>
              <w:pPrChange w:id="6035" w:author="Miku Nosamu" w:date="2025-07-05T17:36:00Z">
                <w:pPr>
                  <w:jc w:val="center"/>
                </w:pPr>
              </w:pPrChange>
            </w:pPr>
            <w:proofErr w:type="spellStart"/>
            <w:ins w:id="6036" w:author="Miku Nosamu" w:date="2025-07-05T16:59:00Z">
              <w:r w:rsidRPr="00841217">
                <w:rPr>
                  <w:rFonts w:asciiTheme="minorHAnsi" w:hAnsiTheme="minorHAnsi" w:cstheme="minorHAnsi"/>
                  <w:sz w:val="20"/>
                  <w:szCs w:val="20"/>
                  <w:rPrChange w:id="6037" w:author="Miku Nosamu" w:date="2025-07-05T17:14:00Z">
                    <w:rPr/>
                  </w:rPrChange>
                </w:rPr>
                <w:t>Validasi</w:t>
              </w:r>
              <w:proofErr w:type="spellEnd"/>
              <w:r w:rsidRPr="00841217">
                <w:rPr>
                  <w:rFonts w:asciiTheme="minorHAnsi" w:hAnsiTheme="minorHAnsi" w:cstheme="minorHAnsi"/>
                  <w:sz w:val="20"/>
                  <w:szCs w:val="20"/>
                  <w:rPrChange w:id="6038" w:author="Miku Nosamu" w:date="2025-07-05T17:14:00Z">
                    <w:rPr/>
                  </w:rPrChange>
                </w:rPr>
                <w:t xml:space="preserve"> field </w:t>
              </w:r>
              <w:proofErr w:type="spellStart"/>
              <w:r w:rsidRPr="00841217">
                <w:rPr>
                  <w:rFonts w:asciiTheme="minorHAnsi" w:hAnsiTheme="minorHAnsi" w:cstheme="minorHAnsi"/>
                  <w:sz w:val="20"/>
                  <w:szCs w:val="20"/>
                  <w:rPrChange w:id="6039" w:author="Miku Nosamu" w:date="2025-07-05T17:14:00Z">
                    <w:rPr/>
                  </w:rPrChange>
                </w:rPr>
                <w:t>wajib</w:t>
              </w:r>
              <w:proofErr w:type="spellEnd"/>
              <w:r w:rsidRPr="00841217">
                <w:rPr>
                  <w:rFonts w:asciiTheme="minorHAnsi" w:hAnsiTheme="minorHAnsi" w:cstheme="minorHAnsi"/>
                  <w:sz w:val="20"/>
                  <w:szCs w:val="20"/>
                  <w:rPrChange w:id="6040" w:author="Miku Nosamu" w:date="2025-07-05T17:14:00Z">
                    <w:rPr/>
                  </w:rPrChange>
                </w:rPr>
                <w:t xml:space="preserve"> </w:t>
              </w:r>
              <w:proofErr w:type="spellStart"/>
              <w:r w:rsidRPr="00841217">
                <w:rPr>
                  <w:rFonts w:asciiTheme="minorHAnsi" w:hAnsiTheme="minorHAnsi" w:cstheme="minorHAnsi"/>
                  <w:sz w:val="20"/>
                  <w:szCs w:val="20"/>
                  <w:rPrChange w:id="6041" w:author="Miku Nosamu" w:date="2025-07-05T17:14:00Z">
                    <w:rPr/>
                  </w:rPrChange>
                </w:rPr>
                <w:t>saat</w:t>
              </w:r>
              <w:proofErr w:type="spellEnd"/>
              <w:r w:rsidRPr="00841217">
                <w:rPr>
                  <w:rFonts w:asciiTheme="minorHAnsi" w:hAnsiTheme="minorHAnsi" w:cstheme="minorHAnsi"/>
                  <w:sz w:val="20"/>
                  <w:szCs w:val="20"/>
                  <w:rPrChange w:id="6042" w:author="Miku Nosamu" w:date="2025-07-05T17:14:00Z">
                    <w:rPr/>
                  </w:rPrChange>
                </w:rPr>
                <w:t xml:space="preserve"> form </w:t>
              </w:r>
              <w:proofErr w:type="spellStart"/>
              <w:r w:rsidRPr="00841217">
                <w:rPr>
                  <w:rFonts w:asciiTheme="minorHAnsi" w:hAnsiTheme="minorHAnsi" w:cstheme="minorHAnsi"/>
                  <w:sz w:val="20"/>
                  <w:szCs w:val="20"/>
                  <w:rPrChange w:id="6043" w:author="Miku Nosamu" w:date="2025-07-05T17:14:00Z">
                    <w:rPr/>
                  </w:rPrChange>
                </w:rPr>
                <w:t>tidak</w:t>
              </w:r>
              <w:proofErr w:type="spellEnd"/>
              <w:r w:rsidRPr="00841217">
                <w:rPr>
                  <w:rFonts w:asciiTheme="minorHAnsi" w:hAnsiTheme="minorHAnsi" w:cstheme="minorHAnsi"/>
                  <w:sz w:val="20"/>
                  <w:szCs w:val="20"/>
                  <w:rPrChange w:id="6044" w:author="Miku Nosamu" w:date="2025-07-05T17:14:00Z">
                    <w:rPr/>
                  </w:rPrChange>
                </w:rPr>
                <w:t xml:space="preserve"> </w:t>
              </w:r>
              <w:proofErr w:type="spellStart"/>
              <w:r w:rsidRPr="00841217">
                <w:rPr>
                  <w:rFonts w:asciiTheme="minorHAnsi" w:hAnsiTheme="minorHAnsi" w:cstheme="minorHAnsi"/>
                  <w:sz w:val="20"/>
                  <w:szCs w:val="20"/>
                  <w:rPrChange w:id="6045" w:author="Miku Nosamu" w:date="2025-07-05T17:14:00Z">
                    <w:rPr/>
                  </w:rPrChange>
                </w:rPr>
                <w:t>lengkap</w:t>
              </w:r>
            </w:ins>
            <w:proofErr w:type="spellEnd"/>
          </w:p>
        </w:tc>
      </w:tr>
      <w:tr w:rsidR="00841217" w:rsidRPr="00841217" w14:paraId="661410A9" w14:textId="77777777" w:rsidTr="005877C0">
        <w:trPr>
          <w:ins w:id="6046" w:author="Miku Nosamu" w:date="2025-07-05T16:19:00Z"/>
        </w:trPr>
        <w:tc>
          <w:tcPr>
            <w:tcW w:w="3192" w:type="dxa"/>
            <w:vAlign w:val="center"/>
          </w:tcPr>
          <w:p w14:paraId="296B545F" w14:textId="77777777" w:rsidR="00B505AF" w:rsidRPr="00841217" w:rsidRDefault="00B505AF" w:rsidP="005877C0">
            <w:pPr>
              <w:jc w:val="center"/>
              <w:rPr>
                <w:ins w:id="6047" w:author="Miku Nosamu" w:date="2025-07-05T16:19:00Z"/>
                <w:rFonts w:cstheme="minorHAnsi"/>
                <w:noProof/>
                <w:color w:val="auto"/>
                <w:kern w:val="1"/>
                <w:szCs w:val="20"/>
                <w:lang w:val="id-ID"/>
                <w:rPrChange w:id="6048" w:author="Miku Nosamu" w:date="2025-07-05T17:14:00Z">
                  <w:rPr>
                    <w:ins w:id="6049" w:author="Miku Nosamu" w:date="2025-07-05T16:19:00Z"/>
                    <w:rFonts w:ascii="Arial" w:hAnsi="Arial" w:cs="Arial"/>
                    <w:noProof/>
                    <w:color w:val="auto"/>
                    <w:kern w:val="1"/>
                    <w:szCs w:val="20"/>
                    <w:lang w:val="id-ID"/>
                  </w:rPr>
                </w:rPrChange>
              </w:rPr>
            </w:pPr>
            <w:ins w:id="6050" w:author="Miku Nosamu" w:date="2025-07-05T16:19:00Z">
              <w:r w:rsidRPr="00841217">
                <w:rPr>
                  <w:rFonts w:cstheme="minorHAnsi"/>
                  <w:noProof/>
                  <w:color w:val="auto"/>
                  <w:kern w:val="1"/>
                  <w:szCs w:val="20"/>
                  <w:lang w:val="id-ID"/>
                  <w:rPrChange w:id="6051"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159090EA" w14:textId="40570E6C" w:rsidR="00B505AF" w:rsidRPr="00635117" w:rsidRDefault="0064731F">
            <w:pPr>
              <w:pStyle w:val="NormalWeb"/>
              <w:jc w:val="center"/>
              <w:rPr>
                <w:ins w:id="6052" w:author="Miku Nosamu" w:date="2025-07-05T16:19:00Z"/>
                <w:rFonts w:asciiTheme="minorHAnsi" w:hAnsiTheme="minorHAnsi" w:cstheme="minorHAnsi"/>
                <w:szCs w:val="20"/>
                <w:rPrChange w:id="6053" w:author="Miku Nosamu" w:date="2025-07-05T17:36:00Z">
                  <w:rPr>
                    <w:ins w:id="6054" w:author="Miku Nosamu" w:date="2025-07-05T16:19:00Z"/>
                    <w:rFonts w:ascii="Arial" w:hAnsi="Arial" w:cs="Arial"/>
                    <w:noProof/>
                    <w:color w:val="auto"/>
                    <w:kern w:val="1"/>
                    <w:szCs w:val="20"/>
                    <w:lang w:val="id-ID"/>
                  </w:rPr>
                </w:rPrChange>
              </w:rPr>
              <w:pPrChange w:id="6055" w:author="Miku Nosamu" w:date="2025-07-05T17:36:00Z">
                <w:pPr>
                  <w:jc w:val="center"/>
                </w:pPr>
              </w:pPrChange>
            </w:pPr>
            <w:ins w:id="6056" w:author="Miku Nosamu" w:date="2025-07-05T16:59:00Z">
              <w:r w:rsidRPr="00841217">
                <w:rPr>
                  <w:rFonts w:asciiTheme="minorHAnsi" w:hAnsiTheme="minorHAnsi" w:cstheme="minorHAnsi"/>
                  <w:sz w:val="20"/>
                  <w:szCs w:val="20"/>
                  <w:rPrChange w:id="6057" w:author="Miku Nosamu" w:date="2025-07-05T17:14:00Z">
                    <w:rPr/>
                  </w:rPrChange>
                </w:rPr>
                <w:t>Vendor login</w:t>
              </w:r>
            </w:ins>
          </w:p>
        </w:tc>
      </w:tr>
      <w:tr w:rsidR="00841217" w:rsidRPr="00841217" w14:paraId="0E9287AF" w14:textId="77777777" w:rsidTr="005877C0">
        <w:trPr>
          <w:ins w:id="6058" w:author="Miku Nosamu" w:date="2025-07-05T16:19:00Z"/>
        </w:trPr>
        <w:tc>
          <w:tcPr>
            <w:tcW w:w="3192" w:type="dxa"/>
            <w:vAlign w:val="center"/>
          </w:tcPr>
          <w:p w14:paraId="2AD01151" w14:textId="77777777" w:rsidR="00B505AF" w:rsidRPr="00841217" w:rsidRDefault="00B505AF" w:rsidP="005877C0">
            <w:pPr>
              <w:jc w:val="center"/>
              <w:rPr>
                <w:ins w:id="6059" w:author="Miku Nosamu" w:date="2025-07-05T16:19:00Z"/>
                <w:rFonts w:cstheme="minorHAnsi"/>
                <w:noProof/>
                <w:color w:val="auto"/>
                <w:kern w:val="1"/>
                <w:szCs w:val="20"/>
                <w:lang w:val="id-ID"/>
                <w:rPrChange w:id="6060" w:author="Miku Nosamu" w:date="2025-07-05T17:14:00Z">
                  <w:rPr>
                    <w:ins w:id="6061" w:author="Miku Nosamu" w:date="2025-07-05T16:19:00Z"/>
                    <w:rFonts w:ascii="Arial" w:hAnsi="Arial" w:cs="Arial"/>
                    <w:noProof/>
                    <w:color w:val="auto"/>
                    <w:kern w:val="1"/>
                    <w:szCs w:val="20"/>
                    <w:lang w:val="id-ID"/>
                  </w:rPr>
                </w:rPrChange>
              </w:rPr>
            </w:pPr>
            <w:ins w:id="6062" w:author="Miku Nosamu" w:date="2025-07-05T16:19:00Z">
              <w:r w:rsidRPr="00841217">
                <w:rPr>
                  <w:rFonts w:cstheme="minorHAnsi"/>
                  <w:noProof/>
                  <w:color w:val="auto"/>
                  <w:kern w:val="1"/>
                  <w:szCs w:val="20"/>
                  <w:lang w:val="id-ID"/>
                  <w:rPrChange w:id="6063"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0B3515D0" w14:textId="77777777" w:rsidR="00B505AF" w:rsidRPr="00841217" w:rsidRDefault="00B505AF" w:rsidP="005877C0">
            <w:pPr>
              <w:jc w:val="center"/>
              <w:rPr>
                <w:ins w:id="6064" w:author="Miku Nosamu" w:date="2025-07-05T16:19:00Z"/>
                <w:rFonts w:cstheme="minorHAnsi"/>
                <w:noProof/>
                <w:color w:val="auto"/>
                <w:kern w:val="1"/>
                <w:szCs w:val="20"/>
                <w:rPrChange w:id="6065" w:author="Miku Nosamu" w:date="2025-07-05T17:14:00Z">
                  <w:rPr>
                    <w:ins w:id="6066" w:author="Miku Nosamu" w:date="2025-07-05T16:19:00Z"/>
                    <w:rFonts w:ascii="Arial" w:hAnsi="Arial" w:cs="Arial"/>
                    <w:noProof/>
                    <w:color w:val="auto"/>
                    <w:kern w:val="1"/>
                    <w:szCs w:val="20"/>
                  </w:rPr>
                </w:rPrChange>
              </w:rPr>
            </w:pPr>
            <w:ins w:id="6067" w:author="Miku Nosamu" w:date="2025-07-05T16:19:00Z">
              <w:r w:rsidRPr="00841217">
                <w:rPr>
                  <w:rFonts w:cstheme="minorHAnsi"/>
                  <w:noProof/>
                  <w:color w:val="auto"/>
                  <w:kern w:val="1"/>
                  <w:szCs w:val="20"/>
                  <w:rPrChange w:id="6068" w:author="Miku Nosamu" w:date="2025-07-05T17:14:00Z">
                    <w:rPr>
                      <w:rFonts w:ascii="Arial" w:hAnsi="Arial" w:cs="Arial"/>
                      <w:noProof/>
                      <w:color w:val="auto"/>
                      <w:kern w:val="1"/>
                      <w:szCs w:val="20"/>
                    </w:rPr>
                  </w:rPrChange>
                </w:rPr>
                <w:t>9 Juli 2025</w:t>
              </w:r>
            </w:ins>
          </w:p>
        </w:tc>
      </w:tr>
      <w:tr w:rsidR="00841217" w:rsidRPr="00841217" w14:paraId="63B7807A" w14:textId="77777777" w:rsidTr="005877C0">
        <w:trPr>
          <w:ins w:id="6069" w:author="Miku Nosamu" w:date="2025-07-05T16:19:00Z"/>
        </w:trPr>
        <w:tc>
          <w:tcPr>
            <w:tcW w:w="3192" w:type="dxa"/>
            <w:vAlign w:val="center"/>
          </w:tcPr>
          <w:p w14:paraId="266C041E" w14:textId="77777777" w:rsidR="00B505AF" w:rsidRPr="00841217" w:rsidRDefault="00B505AF" w:rsidP="005877C0">
            <w:pPr>
              <w:jc w:val="center"/>
              <w:rPr>
                <w:ins w:id="6070" w:author="Miku Nosamu" w:date="2025-07-05T16:19:00Z"/>
                <w:rFonts w:cstheme="minorHAnsi"/>
                <w:noProof/>
                <w:color w:val="auto"/>
                <w:kern w:val="1"/>
                <w:szCs w:val="20"/>
                <w:lang w:val="id-ID"/>
                <w:rPrChange w:id="6071" w:author="Miku Nosamu" w:date="2025-07-05T17:14:00Z">
                  <w:rPr>
                    <w:ins w:id="6072" w:author="Miku Nosamu" w:date="2025-07-05T16:19:00Z"/>
                    <w:rFonts w:ascii="Arial" w:hAnsi="Arial" w:cs="Arial"/>
                    <w:noProof/>
                    <w:color w:val="auto"/>
                    <w:kern w:val="1"/>
                    <w:szCs w:val="20"/>
                    <w:lang w:val="id-ID"/>
                  </w:rPr>
                </w:rPrChange>
              </w:rPr>
            </w:pPr>
            <w:ins w:id="6073" w:author="Miku Nosamu" w:date="2025-07-05T16:19:00Z">
              <w:r w:rsidRPr="00841217">
                <w:rPr>
                  <w:rFonts w:cstheme="minorHAnsi"/>
                  <w:noProof/>
                  <w:color w:val="auto"/>
                  <w:kern w:val="1"/>
                  <w:szCs w:val="20"/>
                  <w:lang w:val="id-ID"/>
                  <w:rPrChange w:id="6074"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18E6A793" w14:textId="77777777" w:rsidR="00B505AF" w:rsidRPr="00841217" w:rsidRDefault="00B505AF" w:rsidP="005877C0">
            <w:pPr>
              <w:jc w:val="center"/>
              <w:rPr>
                <w:ins w:id="6075" w:author="Miku Nosamu" w:date="2025-07-05T16:19:00Z"/>
                <w:rFonts w:cstheme="minorHAnsi"/>
                <w:noProof/>
                <w:color w:val="auto"/>
                <w:kern w:val="1"/>
                <w:szCs w:val="20"/>
                <w:lang w:val="id-ID"/>
                <w:rPrChange w:id="6076" w:author="Miku Nosamu" w:date="2025-07-05T17:14:00Z">
                  <w:rPr>
                    <w:ins w:id="6077" w:author="Miku Nosamu" w:date="2025-07-05T16:19:00Z"/>
                    <w:rFonts w:ascii="Arial" w:hAnsi="Arial" w:cs="Arial"/>
                    <w:noProof/>
                    <w:color w:val="auto"/>
                    <w:kern w:val="1"/>
                    <w:szCs w:val="20"/>
                    <w:lang w:val="id-ID"/>
                  </w:rPr>
                </w:rPrChange>
              </w:rPr>
            </w:pPr>
            <w:ins w:id="6078" w:author="Miku Nosamu" w:date="2025-07-05T16:19:00Z">
              <w:r w:rsidRPr="00841217">
                <w:rPr>
                  <w:rFonts w:cstheme="minorHAnsi"/>
                  <w:noProof/>
                  <w:color w:val="auto"/>
                  <w:kern w:val="1"/>
                  <w:szCs w:val="20"/>
                  <w:rPrChange w:id="6079" w:author="Miku Nosamu" w:date="2025-07-05T17:14:00Z">
                    <w:rPr>
                      <w:rFonts w:ascii="Arial" w:hAnsi="Arial" w:cs="Arial"/>
                      <w:noProof/>
                      <w:color w:val="auto"/>
                      <w:kern w:val="1"/>
                      <w:szCs w:val="20"/>
                    </w:rPr>
                  </w:rPrChange>
                </w:rPr>
                <w:t>Lucky Abdillah</w:t>
              </w:r>
            </w:ins>
          </w:p>
        </w:tc>
      </w:tr>
      <w:tr w:rsidR="00841217" w:rsidRPr="00841217" w14:paraId="5A8E7EB8" w14:textId="77777777" w:rsidTr="005877C0">
        <w:trPr>
          <w:ins w:id="6080" w:author="Miku Nosamu" w:date="2025-07-05T16:19:00Z"/>
        </w:trPr>
        <w:tc>
          <w:tcPr>
            <w:tcW w:w="9576" w:type="dxa"/>
            <w:gridSpan w:val="3"/>
            <w:vAlign w:val="center"/>
          </w:tcPr>
          <w:p w14:paraId="11C8AC81" w14:textId="77777777" w:rsidR="00B505AF" w:rsidRPr="00841217" w:rsidRDefault="00B505AF" w:rsidP="005877C0">
            <w:pPr>
              <w:jc w:val="center"/>
              <w:rPr>
                <w:ins w:id="6081" w:author="Miku Nosamu" w:date="2025-07-05T16:19:00Z"/>
                <w:rFonts w:cstheme="minorHAnsi"/>
                <w:noProof/>
                <w:color w:val="auto"/>
                <w:kern w:val="1"/>
                <w:szCs w:val="20"/>
                <w:lang w:val="id-ID"/>
                <w:rPrChange w:id="6082" w:author="Miku Nosamu" w:date="2025-07-05T17:14:00Z">
                  <w:rPr>
                    <w:ins w:id="6083" w:author="Miku Nosamu" w:date="2025-07-05T16:19:00Z"/>
                    <w:rFonts w:ascii="Arial" w:hAnsi="Arial" w:cs="Arial"/>
                    <w:noProof/>
                    <w:color w:val="auto"/>
                    <w:kern w:val="1"/>
                    <w:szCs w:val="20"/>
                    <w:lang w:val="id-ID"/>
                  </w:rPr>
                </w:rPrChange>
              </w:rPr>
            </w:pPr>
            <w:ins w:id="6084" w:author="Miku Nosamu" w:date="2025-07-05T16:19:00Z">
              <w:r w:rsidRPr="00841217">
                <w:rPr>
                  <w:rFonts w:cstheme="minorHAnsi"/>
                  <w:noProof/>
                  <w:color w:val="auto"/>
                  <w:kern w:val="1"/>
                  <w:szCs w:val="20"/>
                  <w:lang w:val="id-ID"/>
                  <w:rPrChange w:id="6085" w:author="Miku Nosamu" w:date="2025-07-05T17:14:00Z">
                    <w:rPr>
                      <w:rFonts w:ascii="Arial" w:hAnsi="Arial" w:cs="Arial"/>
                      <w:noProof/>
                      <w:color w:val="auto"/>
                      <w:kern w:val="1"/>
                      <w:szCs w:val="20"/>
                      <w:lang w:val="id-ID"/>
                    </w:rPr>
                  </w:rPrChange>
                </w:rPr>
                <w:t>Skenario</w:t>
              </w:r>
            </w:ins>
          </w:p>
        </w:tc>
      </w:tr>
      <w:tr w:rsidR="00841217" w:rsidRPr="00841217" w14:paraId="532E420D" w14:textId="77777777" w:rsidTr="00635117">
        <w:tblPrEx>
          <w:tblW w:w="0" w:type="auto"/>
          <w:tblPrExChange w:id="6086" w:author="Miku Nosamu" w:date="2025-07-05T17:36:00Z">
            <w:tblPrEx>
              <w:tblW w:w="0" w:type="auto"/>
            </w:tblPrEx>
          </w:tblPrExChange>
        </w:tblPrEx>
        <w:trPr>
          <w:trHeight w:val="1561"/>
          <w:ins w:id="6087" w:author="Miku Nosamu" w:date="2025-07-05T16:19:00Z"/>
        </w:trPr>
        <w:tc>
          <w:tcPr>
            <w:tcW w:w="0" w:type="dxa"/>
            <w:gridSpan w:val="3"/>
            <w:vAlign w:val="center"/>
            <w:tcPrChange w:id="6088" w:author="Miku Nosamu" w:date="2025-07-05T17:36:00Z">
              <w:tcPr>
                <w:tcW w:w="9576" w:type="dxa"/>
                <w:gridSpan w:val="3"/>
                <w:vAlign w:val="center"/>
              </w:tcPr>
            </w:tcPrChange>
          </w:tcPr>
          <w:p w14:paraId="675399F6" w14:textId="2172510E" w:rsidR="0064731F" w:rsidRPr="00841217" w:rsidRDefault="0064731F">
            <w:pPr>
              <w:pStyle w:val="NormalWeb"/>
              <w:numPr>
                <w:ilvl w:val="0"/>
                <w:numId w:val="91"/>
              </w:numPr>
              <w:spacing w:before="0" w:beforeAutospacing="0" w:after="0" w:afterAutospacing="0" w:line="360" w:lineRule="auto"/>
              <w:rPr>
                <w:ins w:id="6089" w:author="Miku Nosamu" w:date="2025-07-05T16:59:00Z"/>
                <w:rFonts w:asciiTheme="minorHAnsi" w:hAnsiTheme="minorHAnsi" w:cstheme="minorHAnsi"/>
                <w:sz w:val="20"/>
                <w:szCs w:val="20"/>
                <w:rPrChange w:id="6090" w:author="Miku Nosamu" w:date="2025-07-05T17:14:00Z">
                  <w:rPr>
                    <w:ins w:id="6091" w:author="Miku Nosamu" w:date="2025-07-05T16:59:00Z"/>
                  </w:rPr>
                </w:rPrChange>
              </w:rPr>
              <w:pPrChange w:id="6092" w:author="Miku Nosamu" w:date="2025-07-05T17:36:00Z">
                <w:pPr>
                  <w:pStyle w:val="NormalWeb"/>
                </w:pPr>
              </w:pPrChange>
            </w:pPr>
            <w:ins w:id="6093" w:author="Miku Nosamu" w:date="2025-07-05T16:59:00Z">
              <w:r w:rsidRPr="00841217">
                <w:rPr>
                  <w:rFonts w:asciiTheme="minorHAnsi" w:hAnsiTheme="minorHAnsi" w:cstheme="minorHAnsi"/>
                  <w:sz w:val="20"/>
                  <w:szCs w:val="20"/>
                  <w:rPrChange w:id="6094" w:author="Miku Nosamu" w:date="2025-07-05T17:14:00Z">
                    <w:rPr/>
                  </w:rPrChange>
                </w:rPr>
                <w:t xml:space="preserve">Buka </w:t>
              </w:r>
              <w:proofErr w:type="spellStart"/>
              <w:r w:rsidRPr="00841217">
                <w:rPr>
                  <w:rFonts w:asciiTheme="minorHAnsi" w:hAnsiTheme="minorHAnsi" w:cstheme="minorHAnsi"/>
                  <w:sz w:val="20"/>
                  <w:szCs w:val="20"/>
                  <w:rPrChange w:id="6095" w:author="Miku Nosamu" w:date="2025-07-05T17:14:00Z">
                    <w:rPr/>
                  </w:rPrChange>
                </w:rPr>
                <w:t>halaman</w:t>
              </w:r>
              <w:proofErr w:type="spellEnd"/>
              <w:r w:rsidRPr="00841217">
                <w:rPr>
                  <w:rFonts w:asciiTheme="minorHAnsi" w:hAnsiTheme="minorHAnsi" w:cstheme="minorHAnsi"/>
                  <w:sz w:val="20"/>
                  <w:szCs w:val="20"/>
                  <w:rPrChange w:id="6096" w:author="Miku Nosamu" w:date="2025-07-05T17:14:00Z">
                    <w:rPr/>
                  </w:rPrChange>
                </w:rPr>
                <w:t xml:space="preserve"> </w:t>
              </w:r>
              <w:proofErr w:type="spellStart"/>
              <w:r w:rsidRPr="00841217">
                <w:rPr>
                  <w:rFonts w:asciiTheme="minorHAnsi" w:hAnsiTheme="minorHAnsi" w:cstheme="minorHAnsi"/>
                  <w:sz w:val="20"/>
                  <w:szCs w:val="20"/>
                  <w:rPrChange w:id="6097" w:author="Miku Nosamu" w:date="2025-07-05T17:14:00Z">
                    <w:rPr/>
                  </w:rPrChange>
                </w:rPr>
                <w:t>pengajuan</w:t>
              </w:r>
              <w:proofErr w:type="spellEnd"/>
            </w:ins>
          </w:p>
          <w:p w14:paraId="0D4665FC" w14:textId="31AB47DF" w:rsidR="0064731F" w:rsidRPr="00841217" w:rsidRDefault="0064731F">
            <w:pPr>
              <w:pStyle w:val="NormalWeb"/>
              <w:numPr>
                <w:ilvl w:val="0"/>
                <w:numId w:val="91"/>
              </w:numPr>
              <w:spacing w:before="0" w:beforeAutospacing="0" w:after="0" w:afterAutospacing="0" w:line="360" w:lineRule="auto"/>
              <w:rPr>
                <w:ins w:id="6098" w:author="Miku Nosamu" w:date="2025-07-05T16:59:00Z"/>
                <w:rFonts w:asciiTheme="minorHAnsi" w:hAnsiTheme="minorHAnsi" w:cstheme="minorHAnsi"/>
                <w:sz w:val="20"/>
                <w:szCs w:val="20"/>
                <w:rPrChange w:id="6099" w:author="Miku Nosamu" w:date="2025-07-05T17:14:00Z">
                  <w:rPr>
                    <w:ins w:id="6100" w:author="Miku Nosamu" w:date="2025-07-05T16:59:00Z"/>
                  </w:rPr>
                </w:rPrChange>
              </w:rPr>
              <w:pPrChange w:id="6101" w:author="Miku Nosamu" w:date="2025-07-05T17:36:00Z">
                <w:pPr>
                  <w:pStyle w:val="NormalWeb"/>
                </w:pPr>
              </w:pPrChange>
            </w:pPr>
            <w:proofErr w:type="spellStart"/>
            <w:ins w:id="6102" w:author="Miku Nosamu" w:date="2025-07-05T16:59:00Z">
              <w:r w:rsidRPr="00841217">
                <w:rPr>
                  <w:rFonts w:asciiTheme="minorHAnsi" w:hAnsiTheme="minorHAnsi" w:cstheme="minorHAnsi"/>
                  <w:sz w:val="20"/>
                  <w:szCs w:val="20"/>
                  <w:rPrChange w:id="6103" w:author="Miku Nosamu" w:date="2025-07-05T17:14:00Z">
                    <w:rPr/>
                  </w:rPrChange>
                </w:rPr>
                <w:t>Biarkan</w:t>
              </w:r>
              <w:proofErr w:type="spellEnd"/>
              <w:r w:rsidRPr="00841217">
                <w:rPr>
                  <w:rFonts w:asciiTheme="minorHAnsi" w:hAnsiTheme="minorHAnsi" w:cstheme="minorHAnsi"/>
                  <w:sz w:val="20"/>
                  <w:szCs w:val="20"/>
                  <w:rPrChange w:id="6104" w:author="Miku Nosamu" w:date="2025-07-05T17:14:00Z">
                    <w:rPr/>
                  </w:rPrChange>
                </w:rPr>
                <w:t xml:space="preserve"> </w:t>
              </w:r>
              <w:proofErr w:type="spellStart"/>
              <w:r w:rsidRPr="00841217">
                <w:rPr>
                  <w:rFonts w:asciiTheme="minorHAnsi" w:hAnsiTheme="minorHAnsi" w:cstheme="minorHAnsi"/>
                  <w:sz w:val="20"/>
                  <w:szCs w:val="20"/>
                  <w:rPrChange w:id="6105" w:author="Miku Nosamu" w:date="2025-07-05T17:14:00Z">
                    <w:rPr/>
                  </w:rPrChange>
                </w:rPr>
                <w:t>beberapa</w:t>
              </w:r>
              <w:proofErr w:type="spellEnd"/>
              <w:r w:rsidRPr="00841217">
                <w:rPr>
                  <w:rFonts w:asciiTheme="minorHAnsi" w:hAnsiTheme="minorHAnsi" w:cstheme="minorHAnsi"/>
                  <w:sz w:val="20"/>
                  <w:szCs w:val="20"/>
                  <w:rPrChange w:id="6106" w:author="Miku Nosamu" w:date="2025-07-05T17:14:00Z">
                    <w:rPr/>
                  </w:rPrChange>
                </w:rPr>
                <w:t xml:space="preserve"> field </w:t>
              </w:r>
              <w:proofErr w:type="spellStart"/>
              <w:r w:rsidRPr="00841217">
                <w:rPr>
                  <w:rFonts w:asciiTheme="minorHAnsi" w:hAnsiTheme="minorHAnsi" w:cstheme="minorHAnsi"/>
                  <w:sz w:val="20"/>
                  <w:szCs w:val="20"/>
                  <w:rPrChange w:id="6107" w:author="Miku Nosamu" w:date="2025-07-05T17:14:00Z">
                    <w:rPr/>
                  </w:rPrChange>
                </w:rPr>
                <w:t>kosong</w:t>
              </w:r>
              <w:proofErr w:type="spellEnd"/>
              <w:r w:rsidRPr="00841217">
                <w:rPr>
                  <w:rFonts w:asciiTheme="minorHAnsi" w:hAnsiTheme="minorHAnsi" w:cstheme="minorHAnsi"/>
                  <w:sz w:val="20"/>
                  <w:szCs w:val="20"/>
                  <w:rPrChange w:id="6108" w:author="Miku Nosamu" w:date="2025-07-05T17:14:00Z">
                    <w:rPr/>
                  </w:rPrChange>
                </w:rPr>
                <w:t xml:space="preserve"> (</w:t>
              </w:r>
              <w:proofErr w:type="spellStart"/>
              <w:r w:rsidRPr="00841217">
                <w:rPr>
                  <w:rFonts w:asciiTheme="minorHAnsi" w:hAnsiTheme="minorHAnsi" w:cstheme="minorHAnsi"/>
                  <w:sz w:val="20"/>
                  <w:szCs w:val="20"/>
                  <w:rPrChange w:id="6109" w:author="Miku Nosamu" w:date="2025-07-05T17:14:00Z">
                    <w:rPr/>
                  </w:rPrChange>
                </w:rPr>
                <w:t>misalnya</w:t>
              </w:r>
              <w:proofErr w:type="spellEnd"/>
              <w:r w:rsidRPr="00841217">
                <w:rPr>
                  <w:rFonts w:asciiTheme="minorHAnsi" w:hAnsiTheme="minorHAnsi" w:cstheme="minorHAnsi"/>
                  <w:sz w:val="20"/>
                  <w:szCs w:val="20"/>
                  <w:rPrChange w:id="6110" w:author="Miku Nosamu" w:date="2025-07-05T17:14:00Z">
                    <w:rPr/>
                  </w:rPrChange>
                </w:rPr>
                <w:t xml:space="preserve"> </w:t>
              </w:r>
              <w:proofErr w:type="spellStart"/>
              <w:r w:rsidRPr="00841217">
                <w:rPr>
                  <w:rFonts w:asciiTheme="minorHAnsi" w:hAnsiTheme="minorHAnsi" w:cstheme="minorHAnsi"/>
                  <w:sz w:val="20"/>
                  <w:szCs w:val="20"/>
                  <w:rPrChange w:id="6111" w:author="Miku Nosamu" w:date="2025-07-05T17:14:00Z">
                    <w:rPr/>
                  </w:rPrChange>
                </w:rPr>
                <w:t>deskripsi</w:t>
              </w:r>
              <w:proofErr w:type="spellEnd"/>
              <w:r w:rsidRPr="00841217">
                <w:rPr>
                  <w:rFonts w:asciiTheme="minorHAnsi" w:hAnsiTheme="minorHAnsi" w:cstheme="minorHAnsi"/>
                  <w:sz w:val="20"/>
                  <w:szCs w:val="20"/>
                  <w:rPrChange w:id="6112" w:author="Miku Nosamu" w:date="2025-07-05T17:14:00Z">
                    <w:rPr/>
                  </w:rPrChange>
                </w:rPr>
                <w:t xml:space="preserve"> </w:t>
              </w:r>
              <w:proofErr w:type="spellStart"/>
              <w:r w:rsidRPr="00841217">
                <w:rPr>
                  <w:rFonts w:asciiTheme="minorHAnsi" w:hAnsiTheme="minorHAnsi" w:cstheme="minorHAnsi"/>
                  <w:sz w:val="20"/>
                  <w:szCs w:val="20"/>
                  <w:rPrChange w:id="6113" w:author="Miku Nosamu" w:date="2025-07-05T17:14:00Z">
                    <w:rPr/>
                  </w:rPrChange>
                </w:rPr>
                <w:t>pekerjaan</w:t>
              </w:r>
              <w:proofErr w:type="spellEnd"/>
              <w:r w:rsidRPr="00841217">
                <w:rPr>
                  <w:rFonts w:asciiTheme="minorHAnsi" w:hAnsiTheme="minorHAnsi" w:cstheme="minorHAnsi"/>
                  <w:sz w:val="20"/>
                  <w:szCs w:val="20"/>
                  <w:rPrChange w:id="6114" w:author="Miku Nosamu" w:date="2025-07-05T17:14:00Z">
                    <w:rPr/>
                  </w:rPrChange>
                </w:rPr>
                <w:t>)</w:t>
              </w:r>
            </w:ins>
          </w:p>
          <w:p w14:paraId="60C33270" w14:textId="7C8D9899" w:rsidR="0064731F" w:rsidRPr="00841217" w:rsidRDefault="0064731F">
            <w:pPr>
              <w:pStyle w:val="NormalWeb"/>
              <w:numPr>
                <w:ilvl w:val="0"/>
                <w:numId w:val="91"/>
              </w:numPr>
              <w:spacing w:before="0" w:beforeAutospacing="0" w:after="0" w:afterAutospacing="0" w:line="360" w:lineRule="auto"/>
              <w:rPr>
                <w:ins w:id="6115" w:author="Miku Nosamu" w:date="2025-07-05T16:59:00Z"/>
                <w:rFonts w:asciiTheme="minorHAnsi" w:hAnsiTheme="minorHAnsi" w:cstheme="minorHAnsi"/>
                <w:sz w:val="20"/>
                <w:szCs w:val="20"/>
                <w:rPrChange w:id="6116" w:author="Miku Nosamu" w:date="2025-07-05T17:14:00Z">
                  <w:rPr>
                    <w:ins w:id="6117" w:author="Miku Nosamu" w:date="2025-07-05T16:59:00Z"/>
                  </w:rPr>
                </w:rPrChange>
              </w:rPr>
              <w:pPrChange w:id="6118" w:author="Miku Nosamu" w:date="2025-07-05T17:36:00Z">
                <w:pPr>
                  <w:pStyle w:val="NormalWeb"/>
                </w:pPr>
              </w:pPrChange>
            </w:pPr>
            <w:ins w:id="6119" w:author="Miku Nosamu" w:date="2025-07-05T16:59:00Z">
              <w:r w:rsidRPr="00841217">
                <w:rPr>
                  <w:rFonts w:asciiTheme="minorHAnsi" w:hAnsiTheme="minorHAnsi" w:cstheme="minorHAnsi"/>
                  <w:sz w:val="20"/>
                  <w:szCs w:val="20"/>
                  <w:rPrChange w:id="6120" w:author="Miku Nosamu" w:date="2025-07-05T17:14:00Z">
                    <w:rPr/>
                  </w:rPrChange>
                </w:rPr>
                <w:t xml:space="preserve">Upload </w:t>
              </w:r>
              <w:proofErr w:type="spellStart"/>
              <w:r w:rsidRPr="00841217">
                <w:rPr>
                  <w:rFonts w:asciiTheme="minorHAnsi" w:hAnsiTheme="minorHAnsi" w:cstheme="minorHAnsi"/>
                  <w:sz w:val="20"/>
                  <w:szCs w:val="20"/>
                  <w:rPrChange w:id="6121" w:author="Miku Nosamu" w:date="2025-07-05T17:14:00Z">
                    <w:rPr/>
                  </w:rPrChange>
                </w:rPr>
                <w:t>dokumen</w:t>
              </w:r>
              <w:proofErr w:type="spellEnd"/>
              <w:r w:rsidRPr="00841217">
                <w:rPr>
                  <w:rFonts w:asciiTheme="minorHAnsi" w:hAnsiTheme="minorHAnsi" w:cstheme="minorHAnsi"/>
                  <w:sz w:val="20"/>
                  <w:szCs w:val="20"/>
                  <w:rPrChange w:id="6122" w:author="Miku Nosamu" w:date="2025-07-05T17:14:00Z">
                    <w:rPr/>
                  </w:rPrChange>
                </w:rPr>
                <w:t xml:space="preserve"> </w:t>
              </w:r>
              <w:proofErr w:type="spellStart"/>
              <w:r w:rsidRPr="00841217">
                <w:rPr>
                  <w:rFonts w:asciiTheme="minorHAnsi" w:hAnsiTheme="minorHAnsi" w:cstheme="minorHAnsi"/>
                  <w:sz w:val="20"/>
                  <w:szCs w:val="20"/>
                  <w:rPrChange w:id="6123" w:author="Miku Nosamu" w:date="2025-07-05T17:14:00Z">
                    <w:rPr/>
                  </w:rPrChange>
                </w:rPr>
                <w:t>lengkap</w:t>
              </w:r>
              <w:proofErr w:type="spellEnd"/>
            </w:ins>
          </w:p>
          <w:p w14:paraId="22B34A18" w14:textId="50C9E1D0" w:rsidR="00B505AF" w:rsidRPr="00635117" w:rsidRDefault="0064731F">
            <w:pPr>
              <w:pStyle w:val="NormalWeb"/>
              <w:numPr>
                <w:ilvl w:val="0"/>
                <w:numId w:val="91"/>
              </w:numPr>
              <w:spacing w:before="0" w:beforeAutospacing="0" w:after="0" w:afterAutospacing="0" w:line="360" w:lineRule="auto"/>
              <w:rPr>
                <w:ins w:id="6124" w:author="Miku Nosamu" w:date="2025-07-05T16:19:00Z"/>
                <w:rFonts w:asciiTheme="minorHAnsi" w:hAnsiTheme="minorHAnsi" w:cstheme="minorHAnsi"/>
                <w:szCs w:val="20"/>
                <w:rPrChange w:id="6125" w:author="Miku Nosamu" w:date="2025-07-05T17:36:00Z">
                  <w:rPr>
                    <w:ins w:id="6126" w:author="Miku Nosamu" w:date="2025-07-05T16:19:00Z"/>
                    <w:rFonts w:ascii="Arial" w:hAnsi="Arial" w:cs="Arial"/>
                    <w:noProof/>
                    <w:color w:val="auto"/>
                    <w:kern w:val="1"/>
                    <w:szCs w:val="20"/>
                    <w:lang w:val="id-ID"/>
                  </w:rPr>
                </w:rPrChange>
              </w:rPr>
              <w:pPrChange w:id="6127" w:author="Miku Nosamu" w:date="2025-07-05T17:36:00Z">
                <w:pPr>
                  <w:pStyle w:val="ListParagraph"/>
                  <w:numPr>
                    <w:numId w:val="59"/>
                  </w:numPr>
                  <w:spacing w:before="0" w:after="0" w:line="360" w:lineRule="auto"/>
                  <w:ind w:hanging="360"/>
                  <w:jc w:val="left"/>
                </w:pPr>
              </w:pPrChange>
            </w:pPr>
            <w:proofErr w:type="spellStart"/>
            <w:ins w:id="6128" w:author="Miku Nosamu" w:date="2025-07-05T16:59:00Z">
              <w:r w:rsidRPr="00841217">
                <w:rPr>
                  <w:rFonts w:asciiTheme="minorHAnsi" w:hAnsiTheme="minorHAnsi" w:cstheme="minorHAnsi"/>
                  <w:sz w:val="20"/>
                  <w:szCs w:val="20"/>
                  <w:rPrChange w:id="6129" w:author="Miku Nosamu" w:date="2025-07-05T17:14:00Z">
                    <w:rPr/>
                  </w:rPrChange>
                </w:rPr>
                <w:t>Klik</w:t>
              </w:r>
              <w:proofErr w:type="spellEnd"/>
              <w:r w:rsidRPr="00841217">
                <w:rPr>
                  <w:rFonts w:asciiTheme="minorHAnsi" w:hAnsiTheme="minorHAnsi" w:cstheme="minorHAnsi"/>
                  <w:sz w:val="20"/>
                  <w:szCs w:val="20"/>
                  <w:rPrChange w:id="6130" w:author="Miku Nosamu" w:date="2025-07-05T17:14:00Z">
                    <w:rPr/>
                  </w:rPrChange>
                </w:rPr>
                <w:t xml:space="preserve"> “</w:t>
              </w:r>
              <w:proofErr w:type="spellStart"/>
              <w:r w:rsidRPr="00841217">
                <w:rPr>
                  <w:rFonts w:asciiTheme="minorHAnsi" w:hAnsiTheme="minorHAnsi" w:cstheme="minorHAnsi"/>
                  <w:sz w:val="20"/>
                  <w:szCs w:val="20"/>
                  <w:rPrChange w:id="6131" w:author="Miku Nosamu" w:date="2025-07-05T17:14:00Z">
                    <w:rPr/>
                  </w:rPrChange>
                </w:rPr>
                <w:t>Ajukan</w:t>
              </w:r>
              <w:proofErr w:type="spellEnd"/>
              <w:r w:rsidRPr="00841217">
                <w:rPr>
                  <w:rFonts w:asciiTheme="minorHAnsi" w:hAnsiTheme="minorHAnsi" w:cstheme="minorHAnsi"/>
                  <w:sz w:val="20"/>
                  <w:szCs w:val="20"/>
                  <w:rPrChange w:id="6132" w:author="Miku Nosamu" w:date="2025-07-05T17:14:00Z">
                    <w:rPr/>
                  </w:rPrChange>
                </w:rPr>
                <w:t>”</w:t>
              </w:r>
            </w:ins>
          </w:p>
        </w:tc>
      </w:tr>
      <w:tr w:rsidR="00841217" w:rsidRPr="00841217" w14:paraId="095D144E" w14:textId="77777777" w:rsidTr="005877C0">
        <w:trPr>
          <w:trHeight w:val="101"/>
          <w:ins w:id="6133" w:author="Miku Nosamu" w:date="2025-07-05T16:19:00Z"/>
        </w:trPr>
        <w:tc>
          <w:tcPr>
            <w:tcW w:w="3192" w:type="dxa"/>
            <w:vAlign w:val="center"/>
          </w:tcPr>
          <w:p w14:paraId="30A8C391" w14:textId="77777777" w:rsidR="00B505AF" w:rsidRPr="00841217" w:rsidRDefault="00B505AF" w:rsidP="005877C0">
            <w:pPr>
              <w:jc w:val="center"/>
              <w:rPr>
                <w:ins w:id="6134" w:author="Miku Nosamu" w:date="2025-07-05T16:19:00Z"/>
                <w:rFonts w:cstheme="minorHAnsi"/>
                <w:noProof/>
                <w:color w:val="auto"/>
                <w:kern w:val="1"/>
                <w:szCs w:val="20"/>
                <w:lang w:val="id-ID"/>
                <w:rPrChange w:id="6135" w:author="Miku Nosamu" w:date="2025-07-05T17:14:00Z">
                  <w:rPr>
                    <w:ins w:id="6136" w:author="Miku Nosamu" w:date="2025-07-05T16:19:00Z"/>
                    <w:rFonts w:ascii="Arial" w:hAnsi="Arial" w:cs="Arial"/>
                    <w:noProof/>
                    <w:color w:val="auto"/>
                    <w:kern w:val="1"/>
                    <w:szCs w:val="20"/>
                    <w:lang w:val="id-ID"/>
                  </w:rPr>
                </w:rPrChange>
              </w:rPr>
            </w:pPr>
            <w:ins w:id="6137" w:author="Miku Nosamu" w:date="2025-07-05T16:19:00Z">
              <w:r w:rsidRPr="00841217">
                <w:rPr>
                  <w:rFonts w:cstheme="minorHAnsi"/>
                  <w:noProof/>
                  <w:color w:val="auto"/>
                  <w:kern w:val="1"/>
                  <w:szCs w:val="20"/>
                  <w:lang w:val="id-ID"/>
                  <w:rPrChange w:id="6138"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55635928" w14:textId="77777777" w:rsidR="00B505AF" w:rsidRPr="00841217" w:rsidRDefault="00B505AF" w:rsidP="005877C0">
            <w:pPr>
              <w:jc w:val="center"/>
              <w:rPr>
                <w:ins w:id="6139" w:author="Miku Nosamu" w:date="2025-07-05T16:19:00Z"/>
                <w:rFonts w:cstheme="minorHAnsi"/>
                <w:noProof/>
                <w:color w:val="auto"/>
                <w:kern w:val="1"/>
                <w:szCs w:val="20"/>
                <w:lang w:val="id-ID"/>
                <w:rPrChange w:id="6140" w:author="Miku Nosamu" w:date="2025-07-05T17:14:00Z">
                  <w:rPr>
                    <w:ins w:id="6141" w:author="Miku Nosamu" w:date="2025-07-05T16:19:00Z"/>
                    <w:rFonts w:ascii="Arial" w:hAnsi="Arial" w:cs="Arial"/>
                    <w:noProof/>
                    <w:color w:val="auto"/>
                    <w:kern w:val="1"/>
                    <w:szCs w:val="20"/>
                    <w:lang w:val="id-ID"/>
                  </w:rPr>
                </w:rPrChange>
              </w:rPr>
            </w:pPr>
            <w:ins w:id="6142" w:author="Miku Nosamu" w:date="2025-07-05T16:19:00Z">
              <w:r w:rsidRPr="00841217">
                <w:rPr>
                  <w:rFonts w:cstheme="minorHAnsi"/>
                  <w:noProof/>
                  <w:color w:val="auto"/>
                  <w:kern w:val="1"/>
                  <w:szCs w:val="20"/>
                  <w:lang w:val="id-ID"/>
                  <w:rPrChange w:id="6143"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5F60384F" w14:textId="77777777" w:rsidR="00B505AF" w:rsidRPr="00841217" w:rsidRDefault="00B505AF" w:rsidP="005877C0">
            <w:pPr>
              <w:jc w:val="center"/>
              <w:rPr>
                <w:ins w:id="6144" w:author="Miku Nosamu" w:date="2025-07-05T16:19:00Z"/>
                <w:rFonts w:cstheme="minorHAnsi"/>
                <w:noProof/>
                <w:color w:val="auto"/>
                <w:kern w:val="1"/>
                <w:szCs w:val="20"/>
                <w:lang w:val="id-ID"/>
                <w:rPrChange w:id="6145" w:author="Miku Nosamu" w:date="2025-07-05T17:14:00Z">
                  <w:rPr>
                    <w:ins w:id="6146" w:author="Miku Nosamu" w:date="2025-07-05T16:19:00Z"/>
                    <w:rFonts w:ascii="Arial" w:hAnsi="Arial" w:cs="Arial"/>
                    <w:noProof/>
                    <w:color w:val="auto"/>
                    <w:kern w:val="1"/>
                    <w:szCs w:val="20"/>
                    <w:lang w:val="id-ID"/>
                  </w:rPr>
                </w:rPrChange>
              </w:rPr>
            </w:pPr>
            <w:ins w:id="6147" w:author="Miku Nosamu" w:date="2025-07-05T16:19:00Z">
              <w:r w:rsidRPr="00841217">
                <w:rPr>
                  <w:rFonts w:cstheme="minorHAnsi"/>
                  <w:noProof/>
                  <w:color w:val="auto"/>
                  <w:kern w:val="1"/>
                  <w:szCs w:val="20"/>
                  <w:lang w:val="id-ID"/>
                  <w:rPrChange w:id="6148" w:author="Miku Nosamu" w:date="2025-07-05T17:14:00Z">
                    <w:rPr>
                      <w:rFonts w:ascii="Arial" w:hAnsi="Arial" w:cs="Arial"/>
                      <w:noProof/>
                      <w:color w:val="auto"/>
                      <w:kern w:val="1"/>
                      <w:szCs w:val="20"/>
                      <w:lang w:val="id-ID"/>
                    </w:rPr>
                  </w:rPrChange>
                </w:rPr>
                <w:t>Kesimpulan</w:t>
              </w:r>
            </w:ins>
          </w:p>
        </w:tc>
      </w:tr>
      <w:tr w:rsidR="00841217" w:rsidRPr="00841217" w14:paraId="0A9BE24C" w14:textId="77777777" w:rsidTr="005877C0">
        <w:trPr>
          <w:trHeight w:val="100"/>
          <w:ins w:id="6149" w:author="Miku Nosamu" w:date="2025-07-05T16:19:00Z"/>
        </w:trPr>
        <w:tc>
          <w:tcPr>
            <w:tcW w:w="3192" w:type="dxa"/>
            <w:vAlign w:val="center"/>
          </w:tcPr>
          <w:p w14:paraId="52E0B380" w14:textId="6BE8B9A2" w:rsidR="00B505AF" w:rsidRPr="00635117" w:rsidRDefault="0064731F">
            <w:pPr>
              <w:pStyle w:val="NormalWeb"/>
              <w:spacing w:line="360" w:lineRule="auto"/>
              <w:jc w:val="center"/>
              <w:rPr>
                <w:ins w:id="6150" w:author="Miku Nosamu" w:date="2025-07-05T16:19:00Z"/>
                <w:rFonts w:asciiTheme="minorHAnsi" w:hAnsiTheme="minorHAnsi" w:cstheme="minorHAnsi"/>
                <w:szCs w:val="20"/>
                <w:rPrChange w:id="6151" w:author="Miku Nosamu" w:date="2025-07-05T17:36:00Z">
                  <w:rPr>
                    <w:ins w:id="6152" w:author="Miku Nosamu" w:date="2025-07-05T16:19:00Z"/>
                    <w:rFonts w:ascii="Arial" w:hAnsi="Arial" w:cs="Arial"/>
                    <w:noProof/>
                    <w:color w:val="auto"/>
                    <w:kern w:val="1"/>
                    <w:szCs w:val="20"/>
                    <w:lang w:val="id-ID"/>
                  </w:rPr>
                </w:rPrChange>
              </w:rPr>
              <w:pPrChange w:id="6153" w:author="Miku Nosamu" w:date="2025-07-05T17:37:00Z">
                <w:pPr>
                  <w:jc w:val="center"/>
                </w:pPr>
              </w:pPrChange>
            </w:pPr>
            <w:proofErr w:type="spellStart"/>
            <w:ins w:id="6154" w:author="Miku Nosamu" w:date="2025-07-05T16:59:00Z">
              <w:r w:rsidRPr="00841217">
                <w:rPr>
                  <w:rFonts w:asciiTheme="minorHAnsi" w:hAnsiTheme="minorHAnsi" w:cstheme="minorHAnsi"/>
                  <w:sz w:val="20"/>
                  <w:szCs w:val="20"/>
                  <w:rPrChange w:id="6155" w:author="Miku Nosamu" w:date="2025-07-05T17:14:00Z">
                    <w:rPr/>
                  </w:rPrChange>
                </w:rPr>
                <w:t>Sistem</w:t>
              </w:r>
              <w:proofErr w:type="spellEnd"/>
              <w:r w:rsidRPr="00841217">
                <w:rPr>
                  <w:rFonts w:asciiTheme="minorHAnsi" w:hAnsiTheme="minorHAnsi" w:cstheme="minorHAnsi"/>
                  <w:sz w:val="20"/>
                  <w:szCs w:val="20"/>
                  <w:rPrChange w:id="6156" w:author="Miku Nosamu" w:date="2025-07-05T17:14:00Z">
                    <w:rPr/>
                  </w:rPrChange>
                </w:rPr>
                <w:t xml:space="preserve"> </w:t>
              </w:r>
              <w:proofErr w:type="spellStart"/>
              <w:r w:rsidRPr="00841217">
                <w:rPr>
                  <w:rFonts w:asciiTheme="minorHAnsi" w:hAnsiTheme="minorHAnsi" w:cstheme="minorHAnsi"/>
                  <w:sz w:val="20"/>
                  <w:szCs w:val="20"/>
                  <w:rPrChange w:id="6157" w:author="Miku Nosamu" w:date="2025-07-05T17:14:00Z">
                    <w:rPr/>
                  </w:rPrChange>
                </w:rPr>
                <w:t>menolak</w:t>
              </w:r>
              <w:proofErr w:type="spellEnd"/>
              <w:r w:rsidRPr="00841217">
                <w:rPr>
                  <w:rFonts w:asciiTheme="minorHAnsi" w:hAnsiTheme="minorHAnsi" w:cstheme="minorHAnsi"/>
                  <w:sz w:val="20"/>
                  <w:szCs w:val="20"/>
                  <w:rPrChange w:id="6158" w:author="Miku Nosamu" w:date="2025-07-05T17:14:00Z">
                    <w:rPr/>
                  </w:rPrChange>
                </w:rPr>
                <w:t xml:space="preserve"> dan </w:t>
              </w:r>
              <w:proofErr w:type="spellStart"/>
              <w:r w:rsidRPr="00841217">
                <w:rPr>
                  <w:rFonts w:asciiTheme="minorHAnsi" w:hAnsiTheme="minorHAnsi" w:cstheme="minorHAnsi"/>
                  <w:sz w:val="20"/>
                  <w:szCs w:val="20"/>
                  <w:rPrChange w:id="6159" w:author="Miku Nosamu" w:date="2025-07-05T17:14:00Z">
                    <w:rPr/>
                  </w:rPrChange>
                </w:rPr>
                <w:t>menampilkan</w:t>
              </w:r>
              <w:proofErr w:type="spellEnd"/>
              <w:r w:rsidRPr="00841217">
                <w:rPr>
                  <w:rFonts w:asciiTheme="minorHAnsi" w:hAnsiTheme="minorHAnsi" w:cstheme="minorHAnsi"/>
                  <w:sz w:val="20"/>
                  <w:szCs w:val="20"/>
                  <w:rPrChange w:id="6160" w:author="Miku Nosamu" w:date="2025-07-05T17:14:00Z">
                    <w:rPr/>
                  </w:rPrChange>
                </w:rPr>
                <w:t xml:space="preserve"> </w:t>
              </w:r>
              <w:proofErr w:type="spellStart"/>
              <w:r w:rsidRPr="00841217">
                <w:rPr>
                  <w:rFonts w:asciiTheme="minorHAnsi" w:hAnsiTheme="minorHAnsi" w:cstheme="minorHAnsi"/>
                  <w:sz w:val="20"/>
                  <w:szCs w:val="20"/>
                  <w:rPrChange w:id="6161" w:author="Miku Nosamu" w:date="2025-07-05T17:14:00Z">
                    <w:rPr/>
                  </w:rPrChange>
                </w:rPr>
                <w:t>pesan</w:t>
              </w:r>
              <w:proofErr w:type="spellEnd"/>
              <w:r w:rsidRPr="00841217">
                <w:rPr>
                  <w:rFonts w:asciiTheme="minorHAnsi" w:hAnsiTheme="minorHAnsi" w:cstheme="minorHAnsi"/>
                  <w:sz w:val="20"/>
                  <w:szCs w:val="20"/>
                  <w:rPrChange w:id="6162" w:author="Miku Nosamu" w:date="2025-07-05T17:14:00Z">
                    <w:rPr/>
                  </w:rPrChange>
                </w:rPr>
                <w:t xml:space="preserve"> </w:t>
              </w:r>
              <w:proofErr w:type="spellStart"/>
              <w:r w:rsidRPr="00841217">
                <w:rPr>
                  <w:rFonts w:asciiTheme="minorHAnsi" w:hAnsiTheme="minorHAnsi" w:cstheme="minorHAnsi"/>
                  <w:sz w:val="20"/>
                  <w:szCs w:val="20"/>
                  <w:rPrChange w:id="6163" w:author="Miku Nosamu" w:date="2025-07-05T17:14:00Z">
                    <w:rPr/>
                  </w:rPrChange>
                </w:rPr>
                <w:t>bahwa</w:t>
              </w:r>
              <w:proofErr w:type="spellEnd"/>
              <w:r w:rsidRPr="00841217">
                <w:rPr>
                  <w:rFonts w:asciiTheme="minorHAnsi" w:hAnsiTheme="minorHAnsi" w:cstheme="minorHAnsi"/>
                  <w:sz w:val="20"/>
                  <w:szCs w:val="20"/>
                  <w:rPrChange w:id="6164" w:author="Miku Nosamu" w:date="2025-07-05T17:14:00Z">
                    <w:rPr/>
                  </w:rPrChange>
                </w:rPr>
                <w:t xml:space="preserve"> </w:t>
              </w:r>
              <w:proofErr w:type="spellStart"/>
              <w:r w:rsidRPr="00841217">
                <w:rPr>
                  <w:rFonts w:asciiTheme="minorHAnsi" w:hAnsiTheme="minorHAnsi" w:cstheme="minorHAnsi"/>
                  <w:sz w:val="20"/>
                  <w:szCs w:val="20"/>
                  <w:rPrChange w:id="6165" w:author="Miku Nosamu" w:date="2025-07-05T17:14:00Z">
                    <w:rPr/>
                  </w:rPrChange>
                </w:rPr>
                <w:t>semua</w:t>
              </w:r>
              <w:proofErr w:type="spellEnd"/>
              <w:r w:rsidRPr="00841217">
                <w:rPr>
                  <w:rFonts w:asciiTheme="minorHAnsi" w:hAnsiTheme="minorHAnsi" w:cstheme="minorHAnsi"/>
                  <w:sz w:val="20"/>
                  <w:szCs w:val="20"/>
                  <w:rPrChange w:id="6166" w:author="Miku Nosamu" w:date="2025-07-05T17:14:00Z">
                    <w:rPr/>
                  </w:rPrChange>
                </w:rPr>
                <w:t xml:space="preserve"> field </w:t>
              </w:r>
              <w:proofErr w:type="spellStart"/>
              <w:r w:rsidRPr="00841217">
                <w:rPr>
                  <w:rFonts w:asciiTheme="minorHAnsi" w:hAnsiTheme="minorHAnsi" w:cstheme="minorHAnsi"/>
                  <w:sz w:val="20"/>
                  <w:szCs w:val="20"/>
                  <w:rPrChange w:id="6167" w:author="Miku Nosamu" w:date="2025-07-05T17:14:00Z">
                    <w:rPr/>
                  </w:rPrChange>
                </w:rPr>
                <w:t>wajib</w:t>
              </w:r>
              <w:proofErr w:type="spellEnd"/>
              <w:r w:rsidRPr="00841217">
                <w:rPr>
                  <w:rFonts w:asciiTheme="minorHAnsi" w:hAnsiTheme="minorHAnsi" w:cstheme="minorHAnsi"/>
                  <w:sz w:val="20"/>
                  <w:szCs w:val="20"/>
                  <w:rPrChange w:id="6168" w:author="Miku Nosamu" w:date="2025-07-05T17:14:00Z">
                    <w:rPr/>
                  </w:rPrChange>
                </w:rPr>
                <w:t xml:space="preserve"> </w:t>
              </w:r>
              <w:proofErr w:type="spellStart"/>
              <w:r w:rsidRPr="00841217">
                <w:rPr>
                  <w:rFonts w:asciiTheme="minorHAnsi" w:hAnsiTheme="minorHAnsi" w:cstheme="minorHAnsi"/>
                  <w:sz w:val="20"/>
                  <w:szCs w:val="20"/>
                  <w:rPrChange w:id="6169" w:author="Miku Nosamu" w:date="2025-07-05T17:14:00Z">
                    <w:rPr/>
                  </w:rPrChange>
                </w:rPr>
                <w:t>diisi</w:t>
              </w:r>
            </w:ins>
            <w:proofErr w:type="spellEnd"/>
          </w:p>
        </w:tc>
        <w:tc>
          <w:tcPr>
            <w:tcW w:w="3192" w:type="dxa"/>
            <w:vAlign w:val="center"/>
          </w:tcPr>
          <w:p w14:paraId="11531410" w14:textId="5A266A38" w:rsidR="00B505AF" w:rsidRPr="00635117" w:rsidRDefault="0064731F">
            <w:pPr>
              <w:pStyle w:val="NormalWeb"/>
              <w:spacing w:line="360" w:lineRule="auto"/>
              <w:jc w:val="center"/>
              <w:rPr>
                <w:ins w:id="6170" w:author="Miku Nosamu" w:date="2025-07-05T16:19:00Z"/>
                <w:rFonts w:asciiTheme="minorHAnsi" w:hAnsiTheme="minorHAnsi" w:cstheme="minorHAnsi"/>
                <w:szCs w:val="20"/>
                <w:rPrChange w:id="6171" w:author="Miku Nosamu" w:date="2025-07-05T17:36:00Z">
                  <w:rPr>
                    <w:ins w:id="6172" w:author="Miku Nosamu" w:date="2025-07-05T16:19:00Z"/>
                    <w:rFonts w:ascii="Arial" w:hAnsi="Arial" w:cs="Arial"/>
                    <w:noProof/>
                    <w:color w:val="auto"/>
                    <w:kern w:val="1"/>
                    <w:szCs w:val="20"/>
                    <w:lang w:val="id-ID"/>
                  </w:rPr>
                </w:rPrChange>
              </w:rPr>
              <w:pPrChange w:id="6173" w:author="Miku Nosamu" w:date="2025-07-05T17:37:00Z">
                <w:pPr>
                  <w:jc w:val="center"/>
                </w:pPr>
              </w:pPrChange>
            </w:pPr>
            <w:proofErr w:type="spellStart"/>
            <w:ins w:id="6174" w:author="Miku Nosamu" w:date="2025-07-05T16:59:00Z">
              <w:r w:rsidRPr="00841217">
                <w:rPr>
                  <w:rFonts w:asciiTheme="minorHAnsi" w:hAnsiTheme="minorHAnsi" w:cstheme="minorHAnsi"/>
                  <w:sz w:val="20"/>
                  <w:szCs w:val="20"/>
                  <w:rPrChange w:id="6175" w:author="Miku Nosamu" w:date="2025-07-05T17:14:00Z">
                    <w:rPr/>
                  </w:rPrChange>
                </w:rPr>
                <w:t>Muncul</w:t>
              </w:r>
              <w:proofErr w:type="spellEnd"/>
              <w:r w:rsidRPr="00841217">
                <w:rPr>
                  <w:rFonts w:asciiTheme="minorHAnsi" w:hAnsiTheme="minorHAnsi" w:cstheme="minorHAnsi"/>
                  <w:sz w:val="20"/>
                  <w:szCs w:val="20"/>
                  <w:rPrChange w:id="6176" w:author="Miku Nosamu" w:date="2025-07-05T17:14:00Z">
                    <w:rPr/>
                  </w:rPrChange>
                </w:rPr>
                <w:t xml:space="preserve"> </w:t>
              </w:r>
              <w:proofErr w:type="spellStart"/>
              <w:r w:rsidRPr="00841217">
                <w:rPr>
                  <w:rFonts w:asciiTheme="minorHAnsi" w:hAnsiTheme="minorHAnsi" w:cstheme="minorHAnsi"/>
                  <w:sz w:val="20"/>
                  <w:szCs w:val="20"/>
                  <w:rPrChange w:id="6177" w:author="Miku Nosamu" w:date="2025-07-05T17:14:00Z">
                    <w:rPr/>
                  </w:rPrChange>
                </w:rPr>
                <w:t>pesan</w:t>
              </w:r>
              <w:proofErr w:type="spellEnd"/>
              <w:r w:rsidRPr="00841217">
                <w:rPr>
                  <w:rFonts w:asciiTheme="minorHAnsi" w:hAnsiTheme="minorHAnsi" w:cstheme="minorHAnsi"/>
                  <w:sz w:val="20"/>
                  <w:szCs w:val="20"/>
                  <w:rPrChange w:id="6178" w:author="Miku Nosamu" w:date="2025-07-05T17:14:00Z">
                    <w:rPr/>
                  </w:rPrChange>
                </w:rPr>
                <w:t xml:space="preserve"> “</w:t>
              </w:r>
              <w:proofErr w:type="spellStart"/>
              <w:r w:rsidRPr="00841217">
                <w:rPr>
                  <w:rFonts w:asciiTheme="minorHAnsi" w:hAnsiTheme="minorHAnsi" w:cstheme="minorHAnsi"/>
                  <w:sz w:val="20"/>
                  <w:szCs w:val="20"/>
                  <w:rPrChange w:id="6179" w:author="Miku Nosamu" w:date="2025-07-05T17:14:00Z">
                    <w:rPr/>
                  </w:rPrChange>
                </w:rPr>
                <w:t>Semua</w:t>
              </w:r>
              <w:proofErr w:type="spellEnd"/>
              <w:r w:rsidRPr="00841217">
                <w:rPr>
                  <w:rFonts w:asciiTheme="minorHAnsi" w:hAnsiTheme="minorHAnsi" w:cstheme="minorHAnsi"/>
                  <w:sz w:val="20"/>
                  <w:szCs w:val="20"/>
                  <w:rPrChange w:id="6180" w:author="Miku Nosamu" w:date="2025-07-05T17:14:00Z">
                    <w:rPr/>
                  </w:rPrChange>
                </w:rPr>
                <w:t xml:space="preserve"> field </w:t>
              </w:r>
              <w:proofErr w:type="spellStart"/>
              <w:r w:rsidRPr="00841217">
                <w:rPr>
                  <w:rFonts w:asciiTheme="minorHAnsi" w:hAnsiTheme="minorHAnsi" w:cstheme="minorHAnsi"/>
                  <w:sz w:val="20"/>
                  <w:szCs w:val="20"/>
                  <w:rPrChange w:id="6181" w:author="Miku Nosamu" w:date="2025-07-05T17:14:00Z">
                    <w:rPr/>
                  </w:rPrChange>
                </w:rPr>
                <w:t>wajib</w:t>
              </w:r>
              <w:proofErr w:type="spellEnd"/>
              <w:r w:rsidRPr="00841217">
                <w:rPr>
                  <w:rFonts w:asciiTheme="minorHAnsi" w:hAnsiTheme="minorHAnsi" w:cstheme="minorHAnsi"/>
                  <w:sz w:val="20"/>
                  <w:szCs w:val="20"/>
                  <w:rPrChange w:id="6182" w:author="Miku Nosamu" w:date="2025-07-05T17:14:00Z">
                    <w:rPr/>
                  </w:rPrChange>
                </w:rPr>
                <w:t xml:space="preserve"> </w:t>
              </w:r>
              <w:proofErr w:type="spellStart"/>
              <w:r w:rsidRPr="00841217">
                <w:rPr>
                  <w:rFonts w:asciiTheme="minorHAnsi" w:hAnsiTheme="minorHAnsi" w:cstheme="minorHAnsi"/>
                  <w:sz w:val="20"/>
                  <w:szCs w:val="20"/>
                  <w:rPrChange w:id="6183" w:author="Miku Nosamu" w:date="2025-07-05T17:14:00Z">
                    <w:rPr/>
                  </w:rPrChange>
                </w:rPr>
                <w:t>diisi</w:t>
              </w:r>
              <w:proofErr w:type="spellEnd"/>
              <w:r w:rsidRPr="00841217">
                <w:rPr>
                  <w:rFonts w:asciiTheme="minorHAnsi" w:hAnsiTheme="minorHAnsi" w:cstheme="minorHAnsi"/>
                  <w:sz w:val="20"/>
                  <w:szCs w:val="20"/>
                  <w:rPrChange w:id="6184" w:author="Miku Nosamu" w:date="2025-07-05T17:14:00Z">
                    <w:rPr/>
                  </w:rPrChange>
                </w:rPr>
                <w:t>”</w:t>
              </w:r>
            </w:ins>
          </w:p>
        </w:tc>
        <w:tc>
          <w:tcPr>
            <w:tcW w:w="3192" w:type="dxa"/>
            <w:vAlign w:val="center"/>
          </w:tcPr>
          <w:p w14:paraId="3B356621" w14:textId="77777777" w:rsidR="00B505AF" w:rsidRPr="00841217" w:rsidRDefault="00B505AF" w:rsidP="005877C0">
            <w:pPr>
              <w:jc w:val="center"/>
              <w:rPr>
                <w:ins w:id="6185" w:author="Miku Nosamu" w:date="2025-07-05T16:19:00Z"/>
                <w:rFonts w:cstheme="minorHAnsi"/>
                <w:noProof/>
                <w:color w:val="auto"/>
                <w:kern w:val="1"/>
                <w:szCs w:val="20"/>
                <w:lang w:val="id-ID"/>
                <w:rPrChange w:id="6186" w:author="Miku Nosamu" w:date="2025-07-05T17:14:00Z">
                  <w:rPr>
                    <w:ins w:id="6187" w:author="Miku Nosamu" w:date="2025-07-05T16:19:00Z"/>
                    <w:rFonts w:ascii="Arial" w:hAnsi="Arial" w:cs="Arial"/>
                    <w:noProof/>
                    <w:color w:val="auto"/>
                    <w:kern w:val="1"/>
                    <w:szCs w:val="20"/>
                    <w:lang w:val="id-ID"/>
                  </w:rPr>
                </w:rPrChange>
              </w:rPr>
            </w:pPr>
            <w:ins w:id="6188" w:author="Miku Nosamu" w:date="2025-07-05T16:19:00Z">
              <w:r w:rsidRPr="00841217">
                <w:rPr>
                  <w:rFonts w:cstheme="minorHAnsi"/>
                  <w:noProof/>
                  <w:color w:val="auto"/>
                  <w:kern w:val="1"/>
                  <w:szCs w:val="20"/>
                  <w:lang w:val="id-ID"/>
                  <w:rPrChange w:id="6189" w:author="Miku Nosamu" w:date="2025-07-05T17:14:00Z">
                    <w:rPr>
                      <w:rFonts w:ascii="Arial" w:hAnsi="Arial" w:cs="Arial"/>
                      <w:noProof/>
                      <w:color w:val="auto"/>
                      <w:kern w:val="1"/>
                      <w:szCs w:val="20"/>
                      <w:lang w:val="id-ID"/>
                    </w:rPr>
                  </w:rPrChange>
                </w:rPr>
                <w:t>Hasil pengamatan sesuai</w:t>
              </w:r>
            </w:ins>
          </w:p>
        </w:tc>
      </w:tr>
    </w:tbl>
    <w:p w14:paraId="30188715" w14:textId="476D9FF0" w:rsidR="00B505AF" w:rsidRPr="004873C5" w:rsidRDefault="00B505AF" w:rsidP="00546376">
      <w:pPr>
        <w:rPr>
          <w:ins w:id="6190"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0D52D210" w14:textId="77777777" w:rsidTr="005877C0">
        <w:trPr>
          <w:cnfStyle w:val="100000000000" w:firstRow="1" w:lastRow="0" w:firstColumn="0" w:lastColumn="0" w:oddVBand="0" w:evenVBand="0" w:oddHBand="0" w:evenHBand="0" w:firstRowFirstColumn="0" w:firstRowLastColumn="0" w:lastRowFirstColumn="0" w:lastRowLastColumn="0"/>
          <w:ins w:id="6191" w:author="Miku Nosamu" w:date="2025-07-05T16:19:00Z"/>
        </w:trPr>
        <w:tc>
          <w:tcPr>
            <w:tcW w:w="3192" w:type="dxa"/>
            <w:vAlign w:val="center"/>
          </w:tcPr>
          <w:p w14:paraId="5EF425D6" w14:textId="77777777" w:rsidR="00B505AF" w:rsidRPr="00841217" w:rsidRDefault="00B505AF" w:rsidP="005877C0">
            <w:pPr>
              <w:jc w:val="center"/>
              <w:rPr>
                <w:ins w:id="6192" w:author="Miku Nosamu" w:date="2025-07-05T16:19:00Z"/>
                <w:rFonts w:cstheme="minorHAnsi"/>
                <w:noProof/>
                <w:color w:val="auto"/>
                <w:kern w:val="1"/>
                <w:szCs w:val="20"/>
                <w:lang w:val="id-ID"/>
                <w:rPrChange w:id="6193" w:author="Miku Nosamu" w:date="2025-07-05T17:14:00Z">
                  <w:rPr>
                    <w:ins w:id="6194" w:author="Miku Nosamu" w:date="2025-07-05T16:19:00Z"/>
                    <w:rFonts w:ascii="Arial" w:hAnsi="Arial" w:cs="Arial"/>
                    <w:noProof/>
                    <w:color w:val="2C283A" w:themeColor="text2"/>
                    <w:kern w:val="1"/>
                    <w:szCs w:val="20"/>
                    <w:lang w:val="id-ID"/>
                  </w:rPr>
                </w:rPrChange>
              </w:rPr>
            </w:pPr>
            <w:ins w:id="6195" w:author="Miku Nosamu" w:date="2025-07-05T16:19:00Z">
              <w:r w:rsidRPr="00841217">
                <w:rPr>
                  <w:rFonts w:cstheme="minorHAnsi"/>
                  <w:noProof/>
                  <w:color w:val="auto"/>
                  <w:kern w:val="1"/>
                  <w:szCs w:val="20"/>
                  <w:lang w:val="id-ID"/>
                  <w:rPrChange w:id="6196"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575C5C6E" w14:textId="39F0BA17" w:rsidR="00B505AF" w:rsidRPr="00841217" w:rsidRDefault="00B505AF" w:rsidP="005877C0">
            <w:pPr>
              <w:jc w:val="center"/>
              <w:rPr>
                <w:ins w:id="6197" w:author="Miku Nosamu" w:date="2025-07-05T16:19:00Z"/>
                <w:rFonts w:cstheme="minorHAnsi"/>
                <w:noProof/>
                <w:color w:val="auto"/>
                <w:kern w:val="1"/>
                <w:szCs w:val="20"/>
                <w:rPrChange w:id="6198" w:author="Miku Nosamu" w:date="2025-07-05T17:14:00Z">
                  <w:rPr>
                    <w:ins w:id="6199" w:author="Miku Nosamu" w:date="2025-07-05T16:19:00Z"/>
                    <w:rFonts w:ascii="Arial" w:hAnsi="Arial" w:cs="Arial"/>
                    <w:noProof/>
                    <w:color w:val="2C283A" w:themeColor="text2"/>
                    <w:kern w:val="1"/>
                    <w:szCs w:val="20"/>
                    <w:lang w:val="id-ID"/>
                  </w:rPr>
                </w:rPrChange>
              </w:rPr>
            </w:pPr>
            <w:ins w:id="6200" w:author="Miku Nosamu" w:date="2025-07-05T16:19:00Z">
              <w:r w:rsidRPr="00841217">
                <w:rPr>
                  <w:rFonts w:cstheme="minorHAnsi"/>
                  <w:noProof/>
                  <w:color w:val="auto"/>
                  <w:kern w:val="1"/>
                  <w:szCs w:val="20"/>
                  <w:lang w:val="id-ID"/>
                  <w:rPrChange w:id="6201" w:author="Miku Nosamu" w:date="2025-07-05T17:14:00Z">
                    <w:rPr>
                      <w:rFonts w:ascii="Arial" w:hAnsi="Arial" w:cs="Arial"/>
                      <w:noProof/>
                      <w:color w:val="2C283A" w:themeColor="text2"/>
                      <w:kern w:val="1"/>
                      <w:szCs w:val="20"/>
                      <w:lang w:val="id-ID"/>
                    </w:rPr>
                  </w:rPrChange>
                </w:rPr>
                <w:t>KU-0</w:t>
              </w:r>
            </w:ins>
            <w:ins w:id="6202" w:author="Miku Nosamu" w:date="2025-07-05T17:00:00Z">
              <w:r w:rsidR="0064731F" w:rsidRPr="00841217">
                <w:rPr>
                  <w:rFonts w:cstheme="minorHAnsi"/>
                  <w:noProof/>
                  <w:color w:val="auto"/>
                  <w:kern w:val="1"/>
                  <w:szCs w:val="20"/>
                  <w:rPrChange w:id="6203" w:author="Miku Nosamu" w:date="2025-07-05T17:14:00Z">
                    <w:rPr>
                      <w:rFonts w:ascii="Arial" w:hAnsi="Arial" w:cs="Arial"/>
                      <w:noProof/>
                      <w:color w:val="2C283A" w:themeColor="text2"/>
                      <w:kern w:val="1"/>
                      <w:szCs w:val="20"/>
                    </w:rPr>
                  </w:rPrChange>
                </w:rPr>
                <w:t>22</w:t>
              </w:r>
            </w:ins>
          </w:p>
        </w:tc>
      </w:tr>
      <w:tr w:rsidR="00841217" w:rsidRPr="00841217" w14:paraId="63DA289A" w14:textId="77777777" w:rsidTr="005877C0">
        <w:trPr>
          <w:ins w:id="6204" w:author="Miku Nosamu" w:date="2025-07-05T16:19:00Z"/>
        </w:trPr>
        <w:tc>
          <w:tcPr>
            <w:tcW w:w="3192" w:type="dxa"/>
            <w:vAlign w:val="center"/>
          </w:tcPr>
          <w:p w14:paraId="3D516B15" w14:textId="77777777" w:rsidR="00B505AF" w:rsidRPr="00841217" w:rsidRDefault="00B505AF" w:rsidP="005877C0">
            <w:pPr>
              <w:jc w:val="center"/>
              <w:rPr>
                <w:ins w:id="6205" w:author="Miku Nosamu" w:date="2025-07-05T16:19:00Z"/>
                <w:rFonts w:cstheme="minorHAnsi"/>
                <w:noProof/>
                <w:color w:val="auto"/>
                <w:kern w:val="1"/>
                <w:szCs w:val="20"/>
                <w:lang w:val="id-ID"/>
                <w:rPrChange w:id="6206" w:author="Miku Nosamu" w:date="2025-07-05T17:14:00Z">
                  <w:rPr>
                    <w:ins w:id="6207" w:author="Miku Nosamu" w:date="2025-07-05T16:19:00Z"/>
                    <w:rFonts w:ascii="Arial" w:hAnsi="Arial" w:cs="Arial"/>
                    <w:noProof/>
                    <w:color w:val="auto"/>
                    <w:kern w:val="1"/>
                    <w:szCs w:val="20"/>
                    <w:lang w:val="id-ID"/>
                  </w:rPr>
                </w:rPrChange>
              </w:rPr>
            </w:pPr>
            <w:ins w:id="6208" w:author="Miku Nosamu" w:date="2025-07-05T16:19:00Z">
              <w:r w:rsidRPr="00841217">
                <w:rPr>
                  <w:rFonts w:cstheme="minorHAnsi"/>
                  <w:noProof/>
                  <w:color w:val="auto"/>
                  <w:kern w:val="1"/>
                  <w:szCs w:val="20"/>
                  <w:lang w:val="id-ID"/>
                  <w:rPrChange w:id="6209"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7785D21A" w14:textId="0EC5D59E" w:rsidR="00B505AF" w:rsidRPr="00635117" w:rsidRDefault="0064731F">
            <w:pPr>
              <w:pStyle w:val="NormalWeb"/>
              <w:spacing w:line="360" w:lineRule="auto"/>
              <w:jc w:val="center"/>
              <w:rPr>
                <w:ins w:id="6210" w:author="Miku Nosamu" w:date="2025-07-05T16:19:00Z"/>
                <w:rFonts w:asciiTheme="minorHAnsi" w:hAnsiTheme="minorHAnsi" w:cstheme="minorHAnsi"/>
                <w:szCs w:val="20"/>
                <w:rPrChange w:id="6211" w:author="Miku Nosamu" w:date="2025-07-05T17:36:00Z">
                  <w:rPr>
                    <w:ins w:id="6212" w:author="Miku Nosamu" w:date="2025-07-05T16:19:00Z"/>
                    <w:rFonts w:ascii="Arial" w:hAnsi="Arial" w:cs="Arial"/>
                    <w:noProof/>
                    <w:color w:val="auto"/>
                    <w:kern w:val="1"/>
                    <w:szCs w:val="20"/>
                    <w:lang w:val="id-ID"/>
                  </w:rPr>
                </w:rPrChange>
              </w:rPr>
              <w:pPrChange w:id="6213" w:author="Miku Nosamu" w:date="2025-07-05T17:50:00Z">
                <w:pPr>
                  <w:jc w:val="center"/>
                </w:pPr>
              </w:pPrChange>
            </w:pPr>
            <w:proofErr w:type="spellStart"/>
            <w:ins w:id="6214" w:author="Miku Nosamu" w:date="2025-07-05T17:00:00Z">
              <w:r w:rsidRPr="00841217">
                <w:rPr>
                  <w:rFonts w:asciiTheme="minorHAnsi" w:hAnsiTheme="minorHAnsi" w:cstheme="minorHAnsi"/>
                  <w:sz w:val="20"/>
                  <w:szCs w:val="20"/>
                  <w:rPrChange w:id="6215" w:author="Miku Nosamu" w:date="2025-07-05T17:14:00Z">
                    <w:rPr/>
                  </w:rPrChange>
                </w:rPr>
                <w:t>Pengujian</w:t>
              </w:r>
              <w:proofErr w:type="spellEnd"/>
              <w:r w:rsidRPr="00841217">
                <w:rPr>
                  <w:rFonts w:asciiTheme="minorHAnsi" w:hAnsiTheme="minorHAnsi" w:cstheme="minorHAnsi"/>
                  <w:sz w:val="20"/>
                  <w:szCs w:val="20"/>
                  <w:rPrChange w:id="6216" w:author="Miku Nosamu" w:date="2025-07-05T17:14:00Z">
                    <w:rPr/>
                  </w:rPrChange>
                </w:rPr>
                <w:t xml:space="preserve"> </w:t>
              </w:r>
              <w:proofErr w:type="spellStart"/>
              <w:r w:rsidRPr="00841217">
                <w:rPr>
                  <w:rFonts w:asciiTheme="minorHAnsi" w:hAnsiTheme="minorHAnsi" w:cstheme="minorHAnsi"/>
                  <w:sz w:val="20"/>
                  <w:szCs w:val="20"/>
                  <w:rPrChange w:id="6217" w:author="Miku Nosamu" w:date="2025-07-05T17:14:00Z">
                    <w:rPr/>
                  </w:rPrChange>
                </w:rPr>
                <w:t>Notifikasi</w:t>
              </w:r>
              <w:proofErr w:type="spellEnd"/>
              <w:r w:rsidRPr="00841217">
                <w:rPr>
                  <w:rFonts w:asciiTheme="minorHAnsi" w:hAnsiTheme="minorHAnsi" w:cstheme="minorHAnsi"/>
                  <w:sz w:val="20"/>
                  <w:szCs w:val="20"/>
                  <w:rPrChange w:id="6218" w:author="Miku Nosamu" w:date="2025-07-05T17:14:00Z">
                    <w:rPr/>
                  </w:rPrChange>
                </w:rPr>
                <w:t xml:space="preserve"> pada SIK </w:t>
              </w:r>
              <w:proofErr w:type="spellStart"/>
              <w:r w:rsidRPr="00841217">
                <w:rPr>
                  <w:rFonts w:asciiTheme="minorHAnsi" w:hAnsiTheme="minorHAnsi" w:cstheme="minorHAnsi"/>
                  <w:sz w:val="20"/>
                  <w:szCs w:val="20"/>
                  <w:rPrChange w:id="6219" w:author="Miku Nosamu" w:date="2025-07-05T17:14:00Z">
                    <w:rPr/>
                  </w:rPrChange>
                </w:rPr>
                <w:t>baru</w:t>
              </w:r>
              <w:proofErr w:type="spellEnd"/>
              <w:r w:rsidRPr="00841217">
                <w:rPr>
                  <w:rFonts w:asciiTheme="minorHAnsi" w:hAnsiTheme="minorHAnsi" w:cstheme="minorHAnsi"/>
                  <w:sz w:val="20"/>
                  <w:szCs w:val="20"/>
                  <w:rPrChange w:id="6220" w:author="Miku Nosamu" w:date="2025-07-05T17:14:00Z">
                    <w:rPr/>
                  </w:rPrChange>
                </w:rPr>
                <w:t xml:space="preserve"> </w:t>
              </w:r>
              <w:proofErr w:type="spellStart"/>
              <w:r w:rsidRPr="00841217">
                <w:rPr>
                  <w:rFonts w:asciiTheme="minorHAnsi" w:hAnsiTheme="minorHAnsi" w:cstheme="minorHAnsi"/>
                  <w:sz w:val="20"/>
                  <w:szCs w:val="20"/>
                  <w:rPrChange w:id="6221" w:author="Miku Nosamu" w:date="2025-07-05T17:14:00Z">
                    <w:rPr/>
                  </w:rPrChange>
                </w:rPr>
                <w:t>diajukan</w:t>
              </w:r>
            </w:ins>
            <w:proofErr w:type="spellEnd"/>
          </w:p>
        </w:tc>
      </w:tr>
      <w:tr w:rsidR="00841217" w:rsidRPr="00841217" w14:paraId="04BCD0AD" w14:textId="77777777" w:rsidTr="005877C0">
        <w:trPr>
          <w:ins w:id="6222" w:author="Miku Nosamu" w:date="2025-07-05T16:19:00Z"/>
        </w:trPr>
        <w:tc>
          <w:tcPr>
            <w:tcW w:w="3192" w:type="dxa"/>
            <w:vAlign w:val="center"/>
          </w:tcPr>
          <w:p w14:paraId="43549135" w14:textId="77777777" w:rsidR="00B505AF" w:rsidRPr="00841217" w:rsidRDefault="00B505AF" w:rsidP="005877C0">
            <w:pPr>
              <w:jc w:val="center"/>
              <w:rPr>
                <w:ins w:id="6223" w:author="Miku Nosamu" w:date="2025-07-05T16:19:00Z"/>
                <w:rFonts w:cstheme="minorHAnsi"/>
                <w:noProof/>
                <w:color w:val="auto"/>
                <w:kern w:val="1"/>
                <w:szCs w:val="20"/>
                <w:lang w:val="id-ID"/>
                <w:rPrChange w:id="6224" w:author="Miku Nosamu" w:date="2025-07-05T17:14:00Z">
                  <w:rPr>
                    <w:ins w:id="6225" w:author="Miku Nosamu" w:date="2025-07-05T16:19:00Z"/>
                    <w:rFonts w:ascii="Arial" w:hAnsi="Arial" w:cs="Arial"/>
                    <w:noProof/>
                    <w:color w:val="auto"/>
                    <w:kern w:val="1"/>
                    <w:szCs w:val="20"/>
                    <w:lang w:val="id-ID"/>
                  </w:rPr>
                </w:rPrChange>
              </w:rPr>
            </w:pPr>
            <w:ins w:id="6226" w:author="Miku Nosamu" w:date="2025-07-05T16:19:00Z">
              <w:r w:rsidRPr="00841217">
                <w:rPr>
                  <w:rFonts w:cstheme="minorHAnsi"/>
                  <w:noProof/>
                  <w:color w:val="auto"/>
                  <w:kern w:val="1"/>
                  <w:szCs w:val="20"/>
                  <w:lang w:val="id-ID"/>
                  <w:rPrChange w:id="6227"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1E53825C" w14:textId="56A0B7C2" w:rsidR="00B505AF" w:rsidRPr="00635117" w:rsidRDefault="0064731F">
            <w:pPr>
              <w:pStyle w:val="NormalWeb"/>
              <w:spacing w:line="360" w:lineRule="auto"/>
              <w:jc w:val="center"/>
              <w:rPr>
                <w:ins w:id="6228" w:author="Miku Nosamu" w:date="2025-07-05T16:19:00Z"/>
                <w:rFonts w:asciiTheme="minorHAnsi" w:hAnsiTheme="minorHAnsi" w:cstheme="minorHAnsi"/>
                <w:szCs w:val="20"/>
                <w:rPrChange w:id="6229" w:author="Miku Nosamu" w:date="2025-07-05T17:36:00Z">
                  <w:rPr>
                    <w:ins w:id="6230" w:author="Miku Nosamu" w:date="2025-07-05T16:19:00Z"/>
                    <w:rFonts w:ascii="Arial" w:hAnsi="Arial" w:cs="Arial"/>
                    <w:noProof/>
                    <w:color w:val="auto"/>
                    <w:kern w:val="1"/>
                    <w:szCs w:val="20"/>
                    <w:lang w:val="id-ID"/>
                  </w:rPr>
                </w:rPrChange>
              </w:rPr>
              <w:pPrChange w:id="6231" w:author="Miku Nosamu" w:date="2025-07-05T17:50:00Z">
                <w:pPr>
                  <w:jc w:val="center"/>
                </w:pPr>
              </w:pPrChange>
            </w:pPr>
            <w:proofErr w:type="spellStart"/>
            <w:ins w:id="6232" w:author="Miku Nosamu" w:date="2025-07-05T17:00:00Z">
              <w:r w:rsidRPr="00841217">
                <w:rPr>
                  <w:rFonts w:asciiTheme="minorHAnsi" w:hAnsiTheme="minorHAnsi" w:cstheme="minorHAnsi"/>
                  <w:sz w:val="20"/>
                  <w:szCs w:val="20"/>
                  <w:rPrChange w:id="6233" w:author="Miku Nosamu" w:date="2025-07-05T17:14:00Z">
                    <w:rPr/>
                  </w:rPrChange>
                </w:rPr>
                <w:t>Sistem</w:t>
              </w:r>
              <w:proofErr w:type="spellEnd"/>
              <w:r w:rsidRPr="00841217">
                <w:rPr>
                  <w:rFonts w:asciiTheme="minorHAnsi" w:hAnsiTheme="minorHAnsi" w:cstheme="minorHAnsi"/>
                  <w:sz w:val="20"/>
                  <w:szCs w:val="20"/>
                  <w:rPrChange w:id="6234" w:author="Miku Nosamu" w:date="2025-07-05T17:14:00Z">
                    <w:rPr/>
                  </w:rPrChange>
                </w:rPr>
                <w:t xml:space="preserve"> </w:t>
              </w:r>
              <w:proofErr w:type="spellStart"/>
              <w:r w:rsidRPr="00841217">
                <w:rPr>
                  <w:rFonts w:asciiTheme="minorHAnsi" w:hAnsiTheme="minorHAnsi" w:cstheme="minorHAnsi"/>
                  <w:sz w:val="20"/>
                  <w:szCs w:val="20"/>
                  <w:rPrChange w:id="6235" w:author="Miku Nosamu" w:date="2025-07-05T17:14:00Z">
                    <w:rPr/>
                  </w:rPrChange>
                </w:rPr>
                <w:t>memberikan</w:t>
              </w:r>
              <w:proofErr w:type="spellEnd"/>
              <w:r w:rsidRPr="00841217">
                <w:rPr>
                  <w:rFonts w:asciiTheme="minorHAnsi" w:hAnsiTheme="minorHAnsi" w:cstheme="minorHAnsi"/>
                  <w:sz w:val="20"/>
                  <w:szCs w:val="20"/>
                  <w:rPrChange w:id="6236" w:author="Miku Nosamu" w:date="2025-07-05T17:14:00Z">
                    <w:rPr/>
                  </w:rPrChange>
                </w:rPr>
                <w:t xml:space="preserve"> </w:t>
              </w:r>
              <w:proofErr w:type="spellStart"/>
              <w:r w:rsidRPr="00841217">
                <w:rPr>
                  <w:rFonts w:asciiTheme="minorHAnsi" w:hAnsiTheme="minorHAnsi" w:cstheme="minorHAnsi"/>
                  <w:sz w:val="20"/>
                  <w:szCs w:val="20"/>
                  <w:rPrChange w:id="6237" w:author="Miku Nosamu" w:date="2025-07-05T17:14:00Z">
                    <w:rPr/>
                  </w:rPrChange>
                </w:rPr>
                <w:t>notifikasi</w:t>
              </w:r>
              <w:proofErr w:type="spellEnd"/>
              <w:r w:rsidRPr="00841217">
                <w:rPr>
                  <w:rFonts w:asciiTheme="minorHAnsi" w:hAnsiTheme="minorHAnsi" w:cstheme="minorHAnsi"/>
                  <w:sz w:val="20"/>
                  <w:szCs w:val="20"/>
                  <w:rPrChange w:id="6238" w:author="Miku Nosamu" w:date="2025-07-05T17:14:00Z">
                    <w:rPr/>
                  </w:rPrChange>
                </w:rPr>
                <w:t xml:space="preserve"> </w:t>
              </w:r>
              <w:proofErr w:type="spellStart"/>
              <w:r w:rsidRPr="00841217">
                <w:rPr>
                  <w:rFonts w:asciiTheme="minorHAnsi" w:hAnsiTheme="minorHAnsi" w:cstheme="minorHAnsi"/>
                  <w:sz w:val="20"/>
                  <w:szCs w:val="20"/>
                  <w:rPrChange w:id="6239" w:author="Miku Nosamu" w:date="2025-07-05T17:14:00Z">
                    <w:rPr/>
                  </w:rPrChange>
                </w:rPr>
                <w:t>ke</w:t>
              </w:r>
              <w:proofErr w:type="spellEnd"/>
              <w:r w:rsidRPr="00841217">
                <w:rPr>
                  <w:rFonts w:asciiTheme="minorHAnsi" w:hAnsiTheme="minorHAnsi" w:cstheme="minorHAnsi"/>
                  <w:sz w:val="20"/>
                  <w:szCs w:val="20"/>
                  <w:rPrChange w:id="6240" w:author="Miku Nosamu" w:date="2025-07-05T17:14:00Z">
                    <w:rPr/>
                  </w:rPrChange>
                </w:rPr>
                <w:t xml:space="preserve"> </w:t>
              </w:r>
              <w:proofErr w:type="spellStart"/>
              <w:r w:rsidRPr="00841217">
                <w:rPr>
                  <w:rFonts w:asciiTheme="minorHAnsi" w:hAnsiTheme="minorHAnsi" w:cstheme="minorHAnsi"/>
                  <w:sz w:val="20"/>
                  <w:szCs w:val="20"/>
                  <w:rPrChange w:id="6241" w:author="Miku Nosamu" w:date="2025-07-05T17:14:00Z">
                    <w:rPr/>
                  </w:rPrChange>
                </w:rPr>
                <w:t>verifikator</w:t>
              </w:r>
              <w:proofErr w:type="spellEnd"/>
              <w:r w:rsidRPr="00841217">
                <w:rPr>
                  <w:rFonts w:asciiTheme="minorHAnsi" w:hAnsiTheme="minorHAnsi" w:cstheme="minorHAnsi"/>
                  <w:sz w:val="20"/>
                  <w:szCs w:val="20"/>
                  <w:rPrChange w:id="6242" w:author="Miku Nosamu" w:date="2025-07-05T17:14:00Z">
                    <w:rPr/>
                  </w:rPrChange>
                </w:rPr>
                <w:t xml:space="preserve"> &amp; approver </w:t>
              </w:r>
              <w:proofErr w:type="spellStart"/>
              <w:r w:rsidRPr="00841217">
                <w:rPr>
                  <w:rFonts w:asciiTheme="minorHAnsi" w:hAnsiTheme="minorHAnsi" w:cstheme="minorHAnsi"/>
                  <w:sz w:val="20"/>
                  <w:szCs w:val="20"/>
                  <w:rPrChange w:id="6243" w:author="Miku Nosamu" w:date="2025-07-05T17:14:00Z">
                    <w:rPr/>
                  </w:rPrChange>
                </w:rPr>
                <w:t>saat</w:t>
              </w:r>
              <w:proofErr w:type="spellEnd"/>
              <w:r w:rsidRPr="00841217">
                <w:rPr>
                  <w:rFonts w:asciiTheme="minorHAnsi" w:hAnsiTheme="minorHAnsi" w:cstheme="minorHAnsi"/>
                  <w:sz w:val="20"/>
                  <w:szCs w:val="20"/>
                  <w:rPrChange w:id="6244" w:author="Miku Nosamu" w:date="2025-07-05T17:14:00Z">
                    <w:rPr/>
                  </w:rPrChange>
                </w:rPr>
                <w:t xml:space="preserve"> </w:t>
              </w:r>
              <w:proofErr w:type="spellStart"/>
              <w:r w:rsidRPr="00841217">
                <w:rPr>
                  <w:rFonts w:asciiTheme="minorHAnsi" w:hAnsiTheme="minorHAnsi" w:cstheme="minorHAnsi"/>
                  <w:sz w:val="20"/>
                  <w:szCs w:val="20"/>
                  <w:rPrChange w:id="6245" w:author="Miku Nosamu" w:date="2025-07-05T17:14:00Z">
                    <w:rPr/>
                  </w:rPrChange>
                </w:rPr>
                <w:t>ada</w:t>
              </w:r>
              <w:proofErr w:type="spellEnd"/>
              <w:r w:rsidRPr="00841217">
                <w:rPr>
                  <w:rFonts w:asciiTheme="minorHAnsi" w:hAnsiTheme="minorHAnsi" w:cstheme="minorHAnsi"/>
                  <w:sz w:val="20"/>
                  <w:szCs w:val="20"/>
                  <w:rPrChange w:id="6246" w:author="Miku Nosamu" w:date="2025-07-05T17:14:00Z">
                    <w:rPr/>
                  </w:rPrChange>
                </w:rPr>
                <w:t xml:space="preserve"> </w:t>
              </w:r>
              <w:proofErr w:type="spellStart"/>
              <w:r w:rsidRPr="00841217">
                <w:rPr>
                  <w:rFonts w:asciiTheme="minorHAnsi" w:hAnsiTheme="minorHAnsi" w:cstheme="minorHAnsi"/>
                  <w:sz w:val="20"/>
                  <w:szCs w:val="20"/>
                  <w:rPrChange w:id="6247" w:author="Miku Nosamu" w:date="2025-07-05T17:14:00Z">
                    <w:rPr/>
                  </w:rPrChange>
                </w:rPr>
                <w:t>pengajuan</w:t>
              </w:r>
              <w:proofErr w:type="spellEnd"/>
              <w:r w:rsidRPr="00841217">
                <w:rPr>
                  <w:rFonts w:asciiTheme="minorHAnsi" w:hAnsiTheme="minorHAnsi" w:cstheme="minorHAnsi"/>
                  <w:sz w:val="20"/>
                  <w:szCs w:val="20"/>
                  <w:rPrChange w:id="6248" w:author="Miku Nosamu" w:date="2025-07-05T17:14:00Z">
                    <w:rPr/>
                  </w:rPrChange>
                </w:rPr>
                <w:t xml:space="preserve"> </w:t>
              </w:r>
              <w:proofErr w:type="spellStart"/>
              <w:r w:rsidRPr="00841217">
                <w:rPr>
                  <w:rFonts w:asciiTheme="minorHAnsi" w:hAnsiTheme="minorHAnsi" w:cstheme="minorHAnsi"/>
                  <w:sz w:val="20"/>
                  <w:szCs w:val="20"/>
                  <w:rPrChange w:id="6249" w:author="Miku Nosamu" w:date="2025-07-05T17:14:00Z">
                    <w:rPr/>
                  </w:rPrChange>
                </w:rPr>
                <w:t>baru</w:t>
              </w:r>
            </w:ins>
            <w:proofErr w:type="spellEnd"/>
          </w:p>
        </w:tc>
      </w:tr>
      <w:tr w:rsidR="00841217" w:rsidRPr="00841217" w14:paraId="52DE43D8" w14:textId="77777777" w:rsidTr="005877C0">
        <w:trPr>
          <w:ins w:id="6250" w:author="Miku Nosamu" w:date="2025-07-05T16:19:00Z"/>
        </w:trPr>
        <w:tc>
          <w:tcPr>
            <w:tcW w:w="3192" w:type="dxa"/>
            <w:vAlign w:val="center"/>
          </w:tcPr>
          <w:p w14:paraId="5A9E3ABD" w14:textId="77777777" w:rsidR="00B505AF" w:rsidRPr="00841217" w:rsidRDefault="00B505AF" w:rsidP="005877C0">
            <w:pPr>
              <w:jc w:val="center"/>
              <w:rPr>
                <w:ins w:id="6251" w:author="Miku Nosamu" w:date="2025-07-05T16:19:00Z"/>
                <w:rFonts w:cstheme="minorHAnsi"/>
                <w:noProof/>
                <w:color w:val="auto"/>
                <w:kern w:val="1"/>
                <w:szCs w:val="20"/>
                <w:lang w:val="id-ID"/>
                <w:rPrChange w:id="6252" w:author="Miku Nosamu" w:date="2025-07-05T17:14:00Z">
                  <w:rPr>
                    <w:ins w:id="6253" w:author="Miku Nosamu" w:date="2025-07-05T16:19:00Z"/>
                    <w:rFonts w:ascii="Arial" w:hAnsi="Arial" w:cs="Arial"/>
                    <w:noProof/>
                    <w:color w:val="auto"/>
                    <w:kern w:val="1"/>
                    <w:szCs w:val="20"/>
                    <w:lang w:val="id-ID"/>
                  </w:rPr>
                </w:rPrChange>
              </w:rPr>
            </w:pPr>
            <w:ins w:id="6254" w:author="Miku Nosamu" w:date="2025-07-05T16:19:00Z">
              <w:r w:rsidRPr="00841217">
                <w:rPr>
                  <w:rFonts w:cstheme="minorHAnsi"/>
                  <w:noProof/>
                  <w:color w:val="auto"/>
                  <w:kern w:val="1"/>
                  <w:szCs w:val="20"/>
                  <w:lang w:val="id-ID"/>
                  <w:rPrChange w:id="6255" w:author="Miku Nosamu" w:date="2025-07-05T17:14:00Z">
                    <w:rPr>
                      <w:rFonts w:ascii="Arial" w:hAnsi="Arial" w:cs="Arial"/>
                      <w:noProof/>
                      <w:color w:val="auto"/>
                      <w:kern w:val="1"/>
                      <w:szCs w:val="20"/>
                      <w:lang w:val="id-ID"/>
                    </w:rPr>
                  </w:rPrChange>
                </w:rPr>
                <w:lastRenderedPageBreak/>
                <w:t>Kondisi Awal</w:t>
              </w:r>
            </w:ins>
          </w:p>
        </w:tc>
        <w:tc>
          <w:tcPr>
            <w:tcW w:w="6384" w:type="dxa"/>
            <w:gridSpan w:val="2"/>
            <w:vAlign w:val="center"/>
          </w:tcPr>
          <w:p w14:paraId="03403FDA" w14:textId="2D29B9C1" w:rsidR="00B505AF" w:rsidRPr="00635117" w:rsidRDefault="0064731F">
            <w:pPr>
              <w:pStyle w:val="NormalWeb"/>
              <w:spacing w:line="360" w:lineRule="auto"/>
              <w:jc w:val="center"/>
              <w:rPr>
                <w:ins w:id="6256" w:author="Miku Nosamu" w:date="2025-07-05T16:19:00Z"/>
                <w:rFonts w:asciiTheme="minorHAnsi" w:hAnsiTheme="minorHAnsi" w:cstheme="minorHAnsi"/>
                <w:szCs w:val="20"/>
                <w:rPrChange w:id="6257" w:author="Miku Nosamu" w:date="2025-07-05T17:37:00Z">
                  <w:rPr>
                    <w:ins w:id="6258" w:author="Miku Nosamu" w:date="2025-07-05T16:19:00Z"/>
                    <w:rFonts w:ascii="Arial" w:hAnsi="Arial" w:cs="Arial"/>
                    <w:noProof/>
                    <w:color w:val="auto"/>
                    <w:kern w:val="1"/>
                    <w:szCs w:val="20"/>
                    <w:lang w:val="id-ID"/>
                  </w:rPr>
                </w:rPrChange>
              </w:rPr>
              <w:pPrChange w:id="6259" w:author="Miku Nosamu" w:date="2025-07-05T17:50:00Z">
                <w:pPr>
                  <w:jc w:val="center"/>
                </w:pPr>
              </w:pPrChange>
            </w:pPr>
            <w:proofErr w:type="spellStart"/>
            <w:ins w:id="6260" w:author="Miku Nosamu" w:date="2025-07-05T17:00:00Z">
              <w:r w:rsidRPr="00841217">
                <w:rPr>
                  <w:rFonts w:asciiTheme="minorHAnsi" w:hAnsiTheme="minorHAnsi" w:cstheme="minorHAnsi"/>
                  <w:sz w:val="20"/>
                  <w:szCs w:val="20"/>
                  <w:rPrChange w:id="6261" w:author="Miku Nosamu" w:date="2025-07-05T17:14:00Z">
                    <w:rPr/>
                  </w:rPrChange>
                </w:rPr>
                <w:t>Akun</w:t>
              </w:r>
              <w:proofErr w:type="spellEnd"/>
              <w:r w:rsidRPr="00841217">
                <w:rPr>
                  <w:rFonts w:asciiTheme="minorHAnsi" w:hAnsiTheme="minorHAnsi" w:cstheme="minorHAnsi"/>
                  <w:sz w:val="20"/>
                  <w:szCs w:val="20"/>
                  <w:rPrChange w:id="6262" w:author="Miku Nosamu" w:date="2025-07-05T17:14:00Z">
                    <w:rPr/>
                  </w:rPrChange>
                </w:rPr>
                <w:t xml:space="preserve"> vendor login, </w:t>
              </w:r>
              <w:proofErr w:type="spellStart"/>
              <w:r w:rsidRPr="00841217">
                <w:rPr>
                  <w:rFonts w:asciiTheme="minorHAnsi" w:hAnsiTheme="minorHAnsi" w:cstheme="minorHAnsi"/>
                  <w:sz w:val="20"/>
                  <w:szCs w:val="20"/>
                  <w:rPrChange w:id="6263" w:author="Miku Nosamu" w:date="2025-07-05T17:14:00Z">
                    <w:rPr/>
                  </w:rPrChange>
                </w:rPr>
                <w:t>belum</w:t>
              </w:r>
              <w:proofErr w:type="spellEnd"/>
              <w:r w:rsidRPr="00841217">
                <w:rPr>
                  <w:rFonts w:asciiTheme="minorHAnsi" w:hAnsiTheme="minorHAnsi" w:cstheme="minorHAnsi"/>
                  <w:sz w:val="20"/>
                  <w:szCs w:val="20"/>
                  <w:rPrChange w:id="6264" w:author="Miku Nosamu" w:date="2025-07-05T17:14:00Z">
                    <w:rPr/>
                  </w:rPrChange>
                </w:rPr>
                <w:t xml:space="preserve"> </w:t>
              </w:r>
              <w:proofErr w:type="spellStart"/>
              <w:r w:rsidRPr="00841217">
                <w:rPr>
                  <w:rFonts w:asciiTheme="minorHAnsi" w:hAnsiTheme="minorHAnsi" w:cstheme="minorHAnsi"/>
                  <w:sz w:val="20"/>
                  <w:szCs w:val="20"/>
                  <w:rPrChange w:id="6265" w:author="Miku Nosamu" w:date="2025-07-05T17:14:00Z">
                    <w:rPr/>
                  </w:rPrChange>
                </w:rPr>
                <w:t>ada</w:t>
              </w:r>
              <w:proofErr w:type="spellEnd"/>
              <w:r w:rsidRPr="00841217">
                <w:rPr>
                  <w:rFonts w:asciiTheme="minorHAnsi" w:hAnsiTheme="minorHAnsi" w:cstheme="minorHAnsi"/>
                  <w:sz w:val="20"/>
                  <w:szCs w:val="20"/>
                  <w:rPrChange w:id="6266" w:author="Miku Nosamu" w:date="2025-07-05T17:14:00Z">
                    <w:rPr/>
                  </w:rPrChange>
                </w:rPr>
                <w:t xml:space="preserve"> </w:t>
              </w:r>
              <w:proofErr w:type="spellStart"/>
              <w:r w:rsidRPr="00841217">
                <w:rPr>
                  <w:rFonts w:asciiTheme="minorHAnsi" w:hAnsiTheme="minorHAnsi" w:cstheme="minorHAnsi"/>
                  <w:sz w:val="20"/>
                  <w:szCs w:val="20"/>
                  <w:rPrChange w:id="6267" w:author="Miku Nosamu" w:date="2025-07-05T17:14:00Z">
                    <w:rPr/>
                  </w:rPrChange>
                </w:rPr>
                <w:t>notifikasi</w:t>
              </w:r>
              <w:proofErr w:type="spellEnd"/>
              <w:r w:rsidRPr="00841217">
                <w:rPr>
                  <w:rFonts w:asciiTheme="minorHAnsi" w:hAnsiTheme="minorHAnsi" w:cstheme="minorHAnsi"/>
                  <w:sz w:val="20"/>
                  <w:szCs w:val="20"/>
                  <w:rPrChange w:id="6268" w:author="Miku Nosamu" w:date="2025-07-05T17:14:00Z">
                    <w:rPr/>
                  </w:rPrChange>
                </w:rPr>
                <w:t xml:space="preserve"> </w:t>
              </w:r>
              <w:proofErr w:type="spellStart"/>
              <w:r w:rsidRPr="00841217">
                <w:rPr>
                  <w:rFonts w:asciiTheme="minorHAnsi" w:hAnsiTheme="minorHAnsi" w:cstheme="minorHAnsi"/>
                  <w:sz w:val="20"/>
                  <w:szCs w:val="20"/>
                  <w:rPrChange w:id="6269" w:author="Miku Nosamu" w:date="2025-07-05T17:14:00Z">
                    <w:rPr/>
                  </w:rPrChange>
                </w:rPr>
                <w:t>aktif</w:t>
              </w:r>
              <w:proofErr w:type="spellEnd"/>
              <w:r w:rsidRPr="00841217">
                <w:rPr>
                  <w:rFonts w:asciiTheme="minorHAnsi" w:hAnsiTheme="minorHAnsi" w:cstheme="minorHAnsi"/>
                  <w:sz w:val="20"/>
                  <w:szCs w:val="20"/>
                  <w:rPrChange w:id="6270" w:author="Miku Nosamu" w:date="2025-07-05T17:14:00Z">
                    <w:rPr/>
                  </w:rPrChange>
                </w:rPr>
                <w:t xml:space="preserve"> di </w:t>
              </w:r>
              <w:proofErr w:type="spellStart"/>
              <w:r w:rsidRPr="00841217">
                <w:rPr>
                  <w:rFonts w:asciiTheme="minorHAnsi" w:hAnsiTheme="minorHAnsi" w:cstheme="minorHAnsi"/>
                  <w:sz w:val="20"/>
                  <w:szCs w:val="20"/>
                  <w:rPrChange w:id="6271" w:author="Miku Nosamu" w:date="2025-07-05T17:14:00Z">
                    <w:rPr/>
                  </w:rPrChange>
                </w:rPr>
                <w:t>akun</w:t>
              </w:r>
              <w:proofErr w:type="spellEnd"/>
              <w:r w:rsidRPr="00841217">
                <w:rPr>
                  <w:rFonts w:asciiTheme="minorHAnsi" w:hAnsiTheme="minorHAnsi" w:cstheme="minorHAnsi"/>
                  <w:sz w:val="20"/>
                  <w:szCs w:val="20"/>
                  <w:rPrChange w:id="6272" w:author="Miku Nosamu" w:date="2025-07-05T17:14:00Z">
                    <w:rPr/>
                  </w:rPrChange>
                </w:rPr>
                <w:t xml:space="preserve"> </w:t>
              </w:r>
              <w:proofErr w:type="spellStart"/>
              <w:r w:rsidRPr="00841217">
                <w:rPr>
                  <w:rFonts w:asciiTheme="minorHAnsi" w:hAnsiTheme="minorHAnsi" w:cstheme="minorHAnsi"/>
                  <w:sz w:val="20"/>
                  <w:szCs w:val="20"/>
                  <w:rPrChange w:id="6273" w:author="Miku Nosamu" w:date="2025-07-05T17:14:00Z">
                    <w:rPr/>
                  </w:rPrChange>
                </w:rPr>
                <w:t>verifikator</w:t>
              </w:r>
              <w:proofErr w:type="spellEnd"/>
              <w:r w:rsidRPr="00841217">
                <w:rPr>
                  <w:rFonts w:asciiTheme="minorHAnsi" w:hAnsiTheme="minorHAnsi" w:cstheme="minorHAnsi"/>
                  <w:sz w:val="20"/>
                  <w:szCs w:val="20"/>
                  <w:rPrChange w:id="6274" w:author="Miku Nosamu" w:date="2025-07-05T17:14:00Z">
                    <w:rPr/>
                  </w:rPrChange>
                </w:rPr>
                <w:t xml:space="preserve"> &amp; approve</w:t>
              </w:r>
            </w:ins>
            <w:ins w:id="6275" w:author="Miku Nosamu" w:date="2025-07-05T17:36:00Z">
              <w:r w:rsidR="00635117">
                <w:rPr>
                  <w:rFonts w:asciiTheme="minorHAnsi" w:hAnsiTheme="minorHAnsi" w:cstheme="minorHAnsi"/>
                  <w:sz w:val="20"/>
                  <w:szCs w:val="20"/>
                </w:rPr>
                <w:t>r</w:t>
              </w:r>
            </w:ins>
          </w:p>
        </w:tc>
      </w:tr>
      <w:tr w:rsidR="00841217" w:rsidRPr="00841217" w14:paraId="2BAE7223" w14:textId="77777777" w:rsidTr="005877C0">
        <w:trPr>
          <w:ins w:id="6276" w:author="Miku Nosamu" w:date="2025-07-05T16:19:00Z"/>
        </w:trPr>
        <w:tc>
          <w:tcPr>
            <w:tcW w:w="3192" w:type="dxa"/>
            <w:vAlign w:val="center"/>
          </w:tcPr>
          <w:p w14:paraId="33DD9169" w14:textId="77777777" w:rsidR="00B505AF" w:rsidRPr="00841217" w:rsidRDefault="00B505AF" w:rsidP="005877C0">
            <w:pPr>
              <w:jc w:val="center"/>
              <w:rPr>
                <w:ins w:id="6277" w:author="Miku Nosamu" w:date="2025-07-05T16:19:00Z"/>
                <w:rFonts w:cstheme="minorHAnsi"/>
                <w:noProof/>
                <w:color w:val="auto"/>
                <w:kern w:val="1"/>
                <w:szCs w:val="20"/>
                <w:lang w:val="id-ID"/>
                <w:rPrChange w:id="6278" w:author="Miku Nosamu" w:date="2025-07-05T17:14:00Z">
                  <w:rPr>
                    <w:ins w:id="6279" w:author="Miku Nosamu" w:date="2025-07-05T16:19:00Z"/>
                    <w:rFonts w:ascii="Arial" w:hAnsi="Arial" w:cs="Arial"/>
                    <w:noProof/>
                    <w:color w:val="auto"/>
                    <w:kern w:val="1"/>
                    <w:szCs w:val="20"/>
                    <w:lang w:val="id-ID"/>
                  </w:rPr>
                </w:rPrChange>
              </w:rPr>
            </w:pPr>
            <w:ins w:id="6280" w:author="Miku Nosamu" w:date="2025-07-05T16:19:00Z">
              <w:r w:rsidRPr="00841217">
                <w:rPr>
                  <w:rFonts w:cstheme="minorHAnsi"/>
                  <w:noProof/>
                  <w:color w:val="auto"/>
                  <w:kern w:val="1"/>
                  <w:szCs w:val="20"/>
                  <w:lang w:val="id-ID"/>
                  <w:rPrChange w:id="6281"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56202EC0" w14:textId="77777777" w:rsidR="00B505AF" w:rsidRPr="00841217" w:rsidRDefault="00B505AF" w:rsidP="005877C0">
            <w:pPr>
              <w:jc w:val="center"/>
              <w:rPr>
                <w:ins w:id="6282" w:author="Miku Nosamu" w:date="2025-07-05T16:19:00Z"/>
                <w:rFonts w:cstheme="minorHAnsi"/>
                <w:noProof/>
                <w:color w:val="auto"/>
                <w:kern w:val="1"/>
                <w:szCs w:val="20"/>
                <w:rPrChange w:id="6283" w:author="Miku Nosamu" w:date="2025-07-05T17:14:00Z">
                  <w:rPr>
                    <w:ins w:id="6284" w:author="Miku Nosamu" w:date="2025-07-05T16:19:00Z"/>
                    <w:rFonts w:ascii="Arial" w:hAnsi="Arial" w:cs="Arial"/>
                    <w:noProof/>
                    <w:color w:val="auto"/>
                    <w:kern w:val="1"/>
                    <w:szCs w:val="20"/>
                  </w:rPr>
                </w:rPrChange>
              </w:rPr>
            </w:pPr>
            <w:ins w:id="6285" w:author="Miku Nosamu" w:date="2025-07-05T16:19:00Z">
              <w:r w:rsidRPr="00841217">
                <w:rPr>
                  <w:rFonts w:cstheme="minorHAnsi"/>
                  <w:noProof/>
                  <w:color w:val="auto"/>
                  <w:kern w:val="1"/>
                  <w:szCs w:val="20"/>
                  <w:rPrChange w:id="6286" w:author="Miku Nosamu" w:date="2025-07-05T17:14:00Z">
                    <w:rPr>
                      <w:rFonts w:ascii="Arial" w:hAnsi="Arial" w:cs="Arial"/>
                      <w:noProof/>
                      <w:color w:val="auto"/>
                      <w:kern w:val="1"/>
                      <w:szCs w:val="20"/>
                    </w:rPr>
                  </w:rPrChange>
                </w:rPr>
                <w:t>9 Juli 2025</w:t>
              </w:r>
            </w:ins>
          </w:p>
        </w:tc>
      </w:tr>
      <w:tr w:rsidR="00841217" w:rsidRPr="00841217" w14:paraId="6B7B3CCD" w14:textId="77777777" w:rsidTr="005877C0">
        <w:trPr>
          <w:ins w:id="6287" w:author="Miku Nosamu" w:date="2025-07-05T16:19:00Z"/>
        </w:trPr>
        <w:tc>
          <w:tcPr>
            <w:tcW w:w="3192" w:type="dxa"/>
            <w:vAlign w:val="center"/>
          </w:tcPr>
          <w:p w14:paraId="5E5D8241" w14:textId="77777777" w:rsidR="00B505AF" w:rsidRPr="00841217" w:rsidRDefault="00B505AF" w:rsidP="005877C0">
            <w:pPr>
              <w:jc w:val="center"/>
              <w:rPr>
                <w:ins w:id="6288" w:author="Miku Nosamu" w:date="2025-07-05T16:19:00Z"/>
                <w:rFonts w:cstheme="minorHAnsi"/>
                <w:noProof/>
                <w:color w:val="auto"/>
                <w:kern w:val="1"/>
                <w:szCs w:val="20"/>
                <w:lang w:val="id-ID"/>
                <w:rPrChange w:id="6289" w:author="Miku Nosamu" w:date="2025-07-05T17:14:00Z">
                  <w:rPr>
                    <w:ins w:id="6290" w:author="Miku Nosamu" w:date="2025-07-05T16:19:00Z"/>
                    <w:rFonts w:ascii="Arial" w:hAnsi="Arial" w:cs="Arial"/>
                    <w:noProof/>
                    <w:color w:val="auto"/>
                    <w:kern w:val="1"/>
                    <w:szCs w:val="20"/>
                    <w:lang w:val="id-ID"/>
                  </w:rPr>
                </w:rPrChange>
              </w:rPr>
            </w:pPr>
            <w:ins w:id="6291" w:author="Miku Nosamu" w:date="2025-07-05T16:19:00Z">
              <w:r w:rsidRPr="00841217">
                <w:rPr>
                  <w:rFonts w:cstheme="minorHAnsi"/>
                  <w:noProof/>
                  <w:color w:val="auto"/>
                  <w:kern w:val="1"/>
                  <w:szCs w:val="20"/>
                  <w:lang w:val="id-ID"/>
                  <w:rPrChange w:id="6292"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445AD3C6" w14:textId="77777777" w:rsidR="00B505AF" w:rsidRPr="00841217" w:rsidRDefault="00B505AF" w:rsidP="005877C0">
            <w:pPr>
              <w:jc w:val="center"/>
              <w:rPr>
                <w:ins w:id="6293" w:author="Miku Nosamu" w:date="2025-07-05T16:19:00Z"/>
                <w:rFonts w:cstheme="minorHAnsi"/>
                <w:noProof/>
                <w:color w:val="auto"/>
                <w:kern w:val="1"/>
                <w:szCs w:val="20"/>
                <w:lang w:val="id-ID"/>
                <w:rPrChange w:id="6294" w:author="Miku Nosamu" w:date="2025-07-05T17:14:00Z">
                  <w:rPr>
                    <w:ins w:id="6295" w:author="Miku Nosamu" w:date="2025-07-05T16:19:00Z"/>
                    <w:rFonts w:ascii="Arial" w:hAnsi="Arial" w:cs="Arial"/>
                    <w:noProof/>
                    <w:color w:val="auto"/>
                    <w:kern w:val="1"/>
                    <w:szCs w:val="20"/>
                    <w:lang w:val="id-ID"/>
                  </w:rPr>
                </w:rPrChange>
              </w:rPr>
            </w:pPr>
            <w:ins w:id="6296" w:author="Miku Nosamu" w:date="2025-07-05T16:19:00Z">
              <w:r w:rsidRPr="00841217">
                <w:rPr>
                  <w:rFonts w:cstheme="minorHAnsi"/>
                  <w:noProof/>
                  <w:color w:val="auto"/>
                  <w:kern w:val="1"/>
                  <w:szCs w:val="20"/>
                  <w:rPrChange w:id="6297" w:author="Miku Nosamu" w:date="2025-07-05T17:14:00Z">
                    <w:rPr>
                      <w:rFonts w:ascii="Arial" w:hAnsi="Arial" w:cs="Arial"/>
                      <w:noProof/>
                      <w:color w:val="auto"/>
                      <w:kern w:val="1"/>
                      <w:szCs w:val="20"/>
                    </w:rPr>
                  </w:rPrChange>
                </w:rPr>
                <w:t>Lucky Abdillah</w:t>
              </w:r>
            </w:ins>
          </w:p>
        </w:tc>
      </w:tr>
      <w:tr w:rsidR="00841217" w:rsidRPr="00841217" w14:paraId="186FA927" w14:textId="77777777" w:rsidTr="005877C0">
        <w:trPr>
          <w:ins w:id="6298" w:author="Miku Nosamu" w:date="2025-07-05T16:19:00Z"/>
        </w:trPr>
        <w:tc>
          <w:tcPr>
            <w:tcW w:w="9576" w:type="dxa"/>
            <w:gridSpan w:val="3"/>
            <w:vAlign w:val="center"/>
          </w:tcPr>
          <w:p w14:paraId="71D8778F" w14:textId="77777777" w:rsidR="00B505AF" w:rsidRPr="00841217" w:rsidRDefault="00B505AF" w:rsidP="005877C0">
            <w:pPr>
              <w:jc w:val="center"/>
              <w:rPr>
                <w:ins w:id="6299" w:author="Miku Nosamu" w:date="2025-07-05T16:19:00Z"/>
                <w:rFonts w:cstheme="minorHAnsi"/>
                <w:noProof/>
                <w:color w:val="auto"/>
                <w:kern w:val="1"/>
                <w:szCs w:val="20"/>
                <w:lang w:val="id-ID"/>
                <w:rPrChange w:id="6300" w:author="Miku Nosamu" w:date="2025-07-05T17:14:00Z">
                  <w:rPr>
                    <w:ins w:id="6301" w:author="Miku Nosamu" w:date="2025-07-05T16:19:00Z"/>
                    <w:rFonts w:ascii="Arial" w:hAnsi="Arial" w:cs="Arial"/>
                    <w:noProof/>
                    <w:color w:val="auto"/>
                    <w:kern w:val="1"/>
                    <w:szCs w:val="20"/>
                    <w:lang w:val="id-ID"/>
                  </w:rPr>
                </w:rPrChange>
              </w:rPr>
            </w:pPr>
            <w:ins w:id="6302" w:author="Miku Nosamu" w:date="2025-07-05T16:19:00Z">
              <w:r w:rsidRPr="00841217">
                <w:rPr>
                  <w:rFonts w:cstheme="minorHAnsi"/>
                  <w:noProof/>
                  <w:color w:val="auto"/>
                  <w:kern w:val="1"/>
                  <w:szCs w:val="20"/>
                  <w:lang w:val="id-ID"/>
                  <w:rPrChange w:id="6303" w:author="Miku Nosamu" w:date="2025-07-05T17:14:00Z">
                    <w:rPr>
                      <w:rFonts w:ascii="Arial" w:hAnsi="Arial" w:cs="Arial"/>
                      <w:noProof/>
                      <w:color w:val="auto"/>
                      <w:kern w:val="1"/>
                      <w:szCs w:val="20"/>
                      <w:lang w:val="id-ID"/>
                    </w:rPr>
                  </w:rPrChange>
                </w:rPr>
                <w:t>Skenario</w:t>
              </w:r>
            </w:ins>
          </w:p>
        </w:tc>
      </w:tr>
      <w:tr w:rsidR="00841217" w:rsidRPr="00841217" w14:paraId="643868D0" w14:textId="77777777" w:rsidTr="005877C0">
        <w:trPr>
          <w:ins w:id="6304" w:author="Miku Nosamu" w:date="2025-07-05T16:19:00Z"/>
        </w:trPr>
        <w:tc>
          <w:tcPr>
            <w:tcW w:w="9576" w:type="dxa"/>
            <w:gridSpan w:val="3"/>
            <w:vAlign w:val="center"/>
          </w:tcPr>
          <w:p w14:paraId="0A05BADA" w14:textId="0D973673" w:rsidR="0064731F" w:rsidRPr="00841217" w:rsidRDefault="0064731F">
            <w:pPr>
              <w:pStyle w:val="NormalWeb"/>
              <w:numPr>
                <w:ilvl w:val="0"/>
                <w:numId w:val="92"/>
              </w:numPr>
              <w:spacing w:before="0" w:beforeAutospacing="0" w:after="0" w:afterAutospacing="0" w:line="360" w:lineRule="auto"/>
              <w:rPr>
                <w:ins w:id="6305" w:author="Miku Nosamu" w:date="2025-07-05T17:00:00Z"/>
                <w:rFonts w:asciiTheme="minorHAnsi" w:hAnsiTheme="minorHAnsi" w:cstheme="minorHAnsi"/>
                <w:sz w:val="20"/>
                <w:szCs w:val="20"/>
                <w:rPrChange w:id="6306" w:author="Miku Nosamu" w:date="2025-07-05T17:14:00Z">
                  <w:rPr>
                    <w:ins w:id="6307" w:author="Miku Nosamu" w:date="2025-07-05T17:00:00Z"/>
                  </w:rPr>
                </w:rPrChange>
              </w:rPr>
              <w:pPrChange w:id="6308" w:author="Miku Nosamu" w:date="2025-07-05T17:37:00Z">
                <w:pPr>
                  <w:pStyle w:val="NormalWeb"/>
                </w:pPr>
              </w:pPrChange>
            </w:pPr>
            <w:ins w:id="6309" w:author="Miku Nosamu" w:date="2025-07-05T17:00:00Z">
              <w:r w:rsidRPr="00841217">
                <w:rPr>
                  <w:rFonts w:asciiTheme="minorHAnsi" w:hAnsiTheme="minorHAnsi" w:cstheme="minorHAnsi"/>
                  <w:sz w:val="20"/>
                  <w:szCs w:val="20"/>
                  <w:rPrChange w:id="6310" w:author="Miku Nosamu" w:date="2025-07-05T17:14:00Z">
                    <w:rPr/>
                  </w:rPrChange>
                </w:rPr>
                <w:t xml:space="preserve">Vendor </w:t>
              </w:r>
              <w:proofErr w:type="spellStart"/>
              <w:r w:rsidRPr="00841217">
                <w:rPr>
                  <w:rFonts w:asciiTheme="minorHAnsi" w:hAnsiTheme="minorHAnsi" w:cstheme="minorHAnsi"/>
                  <w:sz w:val="20"/>
                  <w:szCs w:val="20"/>
                  <w:rPrChange w:id="6311" w:author="Miku Nosamu" w:date="2025-07-05T17:14:00Z">
                    <w:rPr/>
                  </w:rPrChange>
                </w:rPr>
                <w:t>mengajukan</w:t>
              </w:r>
              <w:proofErr w:type="spellEnd"/>
              <w:r w:rsidRPr="00841217">
                <w:rPr>
                  <w:rFonts w:asciiTheme="minorHAnsi" w:hAnsiTheme="minorHAnsi" w:cstheme="minorHAnsi"/>
                  <w:sz w:val="20"/>
                  <w:szCs w:val="20"/>
                  <w:rPrChange w:id="6312" w:author="Miku Nosamu" w:date="2025-07-05T17:14:00Z">
                    <w:rPr/>
                  </w:rPrChange>
                </w:rPr>
                <w:t xml:space="preserve"> SIK </w:t>
              </w:r>
              <w:proofErr w:type="spellStart"/>
              <w:r w:rsidRPr="00841217">
                <w:rPr>
                  <w:rFonts w:asciiTheme="minorHAnsi" w:hAnsiTheme="minorHAnsi" w:cstheme="minorHAnsi"/>
                  <w:sz w:val="20"/>
                  <w:szCs w:val="20"/>
                  <w:rPrChange w:id="6313" w:author="Miku Nosamu" w:date="2025-07-05T17:14:00Z">
                    <w:rPr/>
                  </w:rPrChange>
                </w:rPr>
                <w:t>baru</w:t>
              </w:r>
              <w:proofErr w:type="spellEnd"/>
              <w:r w:rsidRPr="00841217">
                <w:rPr>
                  <w:rFonts w:asciiTheme="minorHAnsi" w:hAnsiTheme="minorHAnsi" w:cstheme="minorHAnsi"/>
                  <w:sz w:val="20"/>
                  <w:szCs w:val="20"/>
                  <w:rPrChange w:id="6314" w:author="Miku Nosamu" w:date="2025-07-05T17:14:00Z">
                    <w:rPr/>
                  </w:rPrChange>
                </w:rPr>
                <w:t xml:space="preserve"> </w:t>
              </w:r>
              <w:proofErr w:type="spellStart"/>
              <w:r w:rsidRPr="00841217">
                <w:rPr>
                  <w:rFonts w:asciiTheme="minorHAnsi" w:hAnsiTheme="minorHAnsi" w:cstheme="minorHAnsi"/>
                  <w:sz w:val="20"/>
                  <w:szCs w:val="20"/>
                  <w:rPrChange w:id="6315" w:author="Miku Nosamu" w:date="2025-07-05T17:14:00Z">
                    <w:rPr/>
                  </w:rPrChange>
                </w:rPr>
                <w:t>dengan</w:t>
              </w:r>
              <w:proofErr w:type="spellEnd"/>
              <w:r w:rsidRPr="00841217">
                <w:rPr>
                  <w:rFonts w:asciiTheme="minorHAnsi" w:hAnsiTheme="minorHAnsi" w:cstheme="minorHAnsi"/>
                  <w:sz w:val="20"/>
                  <w:szCs w:val="20"/>
                  <w:rPrChange w:id="6316" w:author="Miku Nosamu" w:date="2025-07-05T17:14:00Z">
                    <w:rPr/>
                  </w:rPrChange>
                </w:rPr>
                <w:t xml:space="preserve"> </w:t>
              </w:r>
              <w:proofErr w:type="spellStart"/>
              <w:r w:rsidRPr="00841217">
                <w:rPr>
                  <w:rFonts w:asciiTheme="minorHAnsi" w:hAnsiTheme="minorHAnsi" w:cstheme="minorHAnsi"/>
                  <w:sz w:val="20"/>
                  <w:szCs w:val="20"/>
                  <w:rPrChange w:id="6317" w:author="Miku Nosamu" w:date="2025-07-05T17:14:00Z">
                    <w:rPr/>
                  </w:rPrChange>
                </w:rPr>
                <w:t>dokumen</w:t>
              </w:r>
              <w:proofErr w:type="spellEnd"/>
              <w:r w:rsidRPr="00841217">
                <w:rPr>
                  <w:rFonts w:asciiTheme="minorHAnsi" w:hAnsiTheme="minorHAnsi" w:cstheme="minorHAnsi"/>
                  <w:sz w:val="20"/>
                  <w:szCs w:val="20"/>
                  <w:rPrChange w:id="6318" w:author="Miku Nosamu" w:date="2025-07-05T17:14:00Z">
                    <w:rPr/>
                  </w:rPrChange>
                </w:rPr>
                <w:t xml:space="preserve"> </w:t>
              </w:r>
              <w:proofErr w:type="spellStart"/>
              <w:r w:rsidRPr="00841217">
                <w:rPr>
                  <w:rFonts w:asciiTheme="minorHAnsi" w:hAnsiTheme="minorHAnsi" w:cstheme="minorHAnsi"/>
                  <w:sz w:val="20"/>
                  <w:szCs w:val="20"/>
                  <w:rPrChange w:id="6319" w:author="Miku Nosamu" w:date="2025-07-05T17:14:00Z">
                    <w:rPr/>
                  </w:rPrChange>
                </w:rPr>
                <w:t>lengkap</w:t>
              </w:r>
              <w:proofErr w:type="spellEnd"/>
            </w:ins>
          </w:p>
          <w:p w14:paraId="18DE0461" w14:textId="1C006D6F" w:rsidR="0064731F" w:rsidRPr="00841217" w:rsidRDefault="0064731F">
            <w:pPr>
              <w:pStyle w:val="NormalWeb"/>
              <w:numPr>
                <w:ilvl w:val="0"/>
                <w:numId w:val="92"/>
              </w:numPr>
              <w:spacing w:before="0" w:beforeAutospacing="0" w:after="0" w:afterAutospacing="0" w:line="360" w:lineRule="auto"/>
              <w:rPr>
                <w:ins w:id="6320" w:author="Miku Nosamu" w:date="2025-07-05T17:00:00Z"/>
                <w:rFonts w:asciiTheme="minorHAnsi" w:hAnsiTheme="minorHAnsi" w:cstheme="minorHAnsi"/>
                <w:sz w:val="20"/>
                <w:szCs w:val="20"/>
                <w:rPrChange w:id="6321" w:author="Miku Nosamu" w:date="2025-07-05T17:14:00Z">
                  <w:rPr>
                    <w:ins w:id="6322" w:author="Miku Nosamu" w:date="2025-07-05T17:00:00Z"/>
                  </w:rPr>
                </w:rPrChange>
              </w:rPr>
              <w:pPrChange w:id="6323" w:author="Miku Nosamu" w:date="2025-07-05T17:37:00Z">
                <w:pPr>
                  <w:pStyle w:val="NormalWeb"/>
                </w:pPr>
              </w:pPrChange>
            </w:pPr>
            <w:ins w:id="6324" w:author="Miku Nosamu" w:date="2025-07-05T17:00:00Z">
              <w:r w:rsidRPr="00841217">
                <w:rPr>
                  <w:rFonts w:asciiTheme="minorHAnsi" w:hAnsiTheme="minorHAnsi" w:cstheme="minorHAnsi"/>
                  <w:sz w:val="20"/>
                  <w:szCs w:val="20"/>
                  <w:rPrChange w:id="6325" w:author="Miku Nosamu" w:date="2025-07-05T17:14:00Z">
                    <w:rPr/>
                  </w:rPrChange>
                </w:rPr>
                <w:t xml:space="preserve">Login </w:t>
              </w:r>
              <w:proofErr w:type="spellStart"/>
              <w:r w:rsidRPr="00841217">
                <w:rPr>
                  <w:rFonts w:asciiTheme="minorHAnsi" w:hAnsiTheme="minorHAnsi" w:cstheme="minorHAnsi"/>
                  <w:sz w:val="20"/>
                  <w:szCs w:val="20"/>
                  <w:rPrChange w:id="6326" w:author="Miku Nosamu" w:date="2025-07-05T17:14:00Z">
                    <w:rPr/>
                  </w:rPrChange>
                </w:rPr>
                <w:t>sebagai</w:t>
              </w:r>
              <w:proofErr w:type="spellEnd"/>
              <w:r w:rsidRPr="00841217">
                <w:rPr>
                  <w:rFonts w:asciiTheme="minorHAnsi" w:hAnsiTheme="minorHAnsi" w:cstheme="minorHAnsi"/>
                  <w:sz w:val="20"/>
                  <w:szCs w:val="20"/>
                  <w:rPrChange w:id="6327" w:author="Miku Nosamu" w:date="2025-07-05T17:14:00Z">
                    <w:rPr/>
                  </w:rPrChange>
                </w:rPr>
                <w:t xml:space="preserve"> </w:t>
              </w:r>
              <w:proofErr w:type="spellStart"/>
              <w:r w:rsidRPr="00841217">
                <w:rPr>
                  <w:rFonts w:asciiTheme="minorHAnsi" w:hAnsiTheme="minorHAnsi" w:cstheme="minorHAnsi"/>
                  <w:sz w:val="20"/>
                  <w:szCs w:val="20"/>
                  <w:rPrChange w:id="6328" w:author="Miku Nosamu" w:date="2025-07-05T17:14:00Z">
                    <w:rPr/>
                  </w:rPrChange>
                </w:rPr>
                <w:t>verifikator</w:t>
              </w:r>
              <w:proofErr w:type="spellEnd"/>
            </w:ins>
          </w:p>
          <w:p w14:paraId="185AC625" w14:textId="5BEC5235" w:rsidR="0064731F" w:rsidRPr="00841217" w:rsidRDefault="0064731F">
            <w:pPr>
              <w:pStyle w:val="NormalWeb"/>
              <w:numPr>
                <w:ilvl w:val="0"/>
                <w:numId w:val="92"/>
              </w:numPr>
              <w:spacing w:before="0" w:beforeAutospacing="0" w:after="0" w:afterAutospacing="0" w:line="360" w:lineRule="auto"/>
              <w:rPr>
                <w:ins w:id="6329" w:author="Miku Nosamu" w:date="2025-07-05T17:00:00Z"/>
                <w:rFonts w:asciiTheme="minorHAnsi" w:hAnsiTheme="minorHAnsi" w:cstheme="minorHAnsi"/>
                <w:sz w:val="20"/>
                <w:szCs w:val="20"/>
                <w:rPrChange w:id="6330" w:author="Miku Nosamu" w:date="2025-07-05T17:14:00Z">
                  <w:rPr>
                    <w:ins w:id="6331" w:author="Miku Nosamu" w:date="2025-07-05T17:00:00Z"/>
                  </w:rPr>
                </w:rPrChange>
              </w:rPr>
              <w:pPrChange w:id="6332" w:author="Miku Nosamu" w:date="2025-07-05T17:37:00Z">
                <w:pPr>
                  <w:pStyle w:val="NormalWeb"/>
                </w:pPr>
              </w:pPrChange>
            </w:pPr>
            <w:proofErr w:type="spellStart"/>
            <w:ins w:id="6333" w:author="Miku Nosamu" w:date="2025-07-05T17:00:00Z">
              <w:r w:rsidRPr="00841217">
                <w:rPr>
                  <w:rFonts w:asciiTheme="minorHAnsi" w:hAnsiTheme="minorHAnsi" w:cstheme="minorHAnsi"/>
                  <w:sz w:val="20"/>
                  <w:szCs w:val="20"/>
                  <w:rPrChange w:id="6334" w:author="Miku Nosamu" w:date="2025-07-05T17:14:00Z">
                    <w:rPr/>
                  </w:rPrChange>
                </w:rPr>
                <w:t>Periksa</w:t>
              </w:r>
              <w:proofErr w:type="spellEnd"/>
              <w:r w:rsidRPr="00841217">
                <w:rPr>
                  <w:rFonts w:asciiTheme="minorHAnsi" w:hAnsiTheme="minorHAnsi" w:cstheme="minorHAnsi"/>
                  <w:sz w:val="20"/>
                  <w:szCs w:val="20"/>
                  <w:rPrChange w:id="6335" w:author="Miku Nosamu" w:date="2025-07-05T17:14:00Z">
                    <w:rPr/>
                  </w:rPrChange>
                </w:rPr>
                <w:t xml:space="preserve"> dashboard </w:t>
              </w:r>
              <w:proofErr w:type="spellStart"/>
              <w:r w:rsidRPr="00841217">
                <w:rPr>
                  <w:rFonts w:asciiTheme="minorHAnsi" w:hAnsiTheme="minorHAnsi" w:cstheme="minorHAnsi"/>
                  <w:sz w:val="20"/>
                  <w:szCs w:val="20"/>
                  <w:rPrChange w:id="6336" w:author="Miku Nosamu" w:date="2025-07-05T17:14:00Z">
                    <w:rPr/>
                  </w:rPrChange>
                </w:rPr>
                <w:t>notifikasi</w:t>
              </w:r>
              <w:proofErr w:type="spellEnd"/>
            </w:ins>
          </w:p>
          <w:p w14:paraId="6D70492A" w14:textId="4E54446F" w:rsidR="0064731F" w:rsidRPr="00841217" w:rsidRDefault="0064731F">
            <w:pPr>
              <w:pStyle w:val="NormalWeb"/>
              <w:numPr>
                <w:ilvl w:val="0"/>
                <w:numId w:val="92"/>
              </w:numPr>
              <w:spacing w:before="0" w:beforeAutospacing="0" w:after="0" w:afterAutospacing="0" w:line="360" w:lineRule="auto"/>
              <w:rPr>
                <w:ins w:id="6337" w:author="Miku Nosamu" w:date="2025-07-05T17:00:00Z"/>
                <w:rFonts w:asciiTheme="minorHAnsi" w:hAnsiTheme="minorHAnsi" w:cstheme="minorHAnsi"/>
                <w:sz w:val="20"/>
                <w:szCs w:val="20"/>
                <w:rPrChange w:id="6338" w:author="Miku Nosamu" w:date="2025-07-05T17:14:00Z">
                  <w:rPr>
                    <w:ins w:id="6339" w:author="Miku Nosamu" w:date="2025-07-05T17:00:00Z"/>
                  </w:rPr>
                </w:rPrChange>
              </w:rPr>
              <w:pPrChange w:id="6340" w:author="Miku Nosamu" w:date="2025-07-05T17:37:00Z">
                <w:pPr>
                  <w:pStyle w:val="NormalWeb"/>
                </w:pPr>
              </w:pPrChange>
            </w:pPr>
            <w:ins w:id="6341" w:author="Miku Nosamu" w:date="2025-07-05T17:00:00Z">
              <w:r w:rsidRPr="00841217">
                <w:rPr>
                  <w:rFonts w:asciiTheme="minorHAnsi" w:hAnsiTheme="minorHAnsi" w:cstheme="minorHAnsi"/>
                  <w:sz w:val="20"/>
                  <w:szCs w:val="20"/>
                  <w:rPrChange w:id="6342" w:author="Miku Nosamu" w:date="2025-07-05T17:14:00Z">
                    <w:rPr/>
                  </w:rPrChange>
                </w:rPr>
                <w:t xml:space="preserve">Login </w:t>
              </w:r>
              <w:proofErr w:type="spellStart"/>
              <w:r w:rsidRPr="00841217">
                <w:rPr>
                  <w:rFonts w:asciiTheme="minorHAnsi" w:hAnsiTheme="minorHAnsi" w:cstheme="minorHAnsi"/>
                  <w:sz w:val="20"/>
                  <w:szCs w:val="20"/>
                  <w:rPrChange w:id="6343" w:author="Miku Nosamu" w:date="2025-07-05T17:14:00Z">
                    <w:rPr/>
                  </w:rPrChange>
                </w:rPr>
                <w:t>sebagai</w:t>
              </w:r>
              <w:proofErr w:type="spellEnd"/>
              <w:r w:rsidRPr="00841217">
                <w:rPr>
                  <w:rFonts w:asciiTheme="minorHAnsi" w:hAnsiTheme="minorHAnsi" w:cstheme="minorHAnsi"/>
                  <w:sz w:val="20"/>
                  <w:szCs w:val="20"/>
                  <w:rPrChange w:id="6344" w:author="Miku Nosamu" w:date="2025-07-05T17:14:00Z">
                    <w:rPr/>
                  </w:rPrChange>
                </w:rPr>
                <w:t xml:space="preserve"> approver</w:t>
              </w:r>
            </w:ins>
          </w:p>
          <w:p w14:paraId="39ED6B41" w14:textId="2107F23E" w:rsidR="00B505AF" w:rsidRPr="00635117" w:rsidRDefault="0064731F">
            <w:pPr>
              <w:pStyle w:val="NormalWeb"/>
              <w:numPr>
                <w:ilvl w:val="0"/>
                <w:numId w:val="92"/>
              </w:numPr>
              <w:spacing w:before="0" w:beforeAutospacing="0" w:after="0" w:afterAutospacing="0" w:line="360" w:lineRule="auto"/>
              <w:rPr>
                <w:ins w:id="6345" w:author="Miku Nosamu" w:date="2025-07-05T16:19:00Z"/>
                <w:rFonts w:asciiTheme="minorHAnsi" w:hAnsiTheme="minorHAnsi" w:cstheme="minorHAnsi"/>
                <w:szCs w:val="20"/>
                <w:rPrChange w:id="6346" w:author="Miku Nosamu" w:date="2025-07-05T17:37:00Z">
                  <w:rPr>
                    <w:ins w:id="6347" w:author="Miku Nosamu" w:date="2025-07-05T16:19:00Z"/>
                    <w:rFonts w:ascii="Arial" w:hAnsi="Arial" w:cs="Arial"/>
                    <w:noProof/>
                    <w:color w:val="auto"/>
                    <w:kern w:val="1"/>
                    <w:szCs w:val="20"/>
                    <w:lang w:val="id-ID"/>
                  </w:rPr>
                </w:rPrChange>
              </w:rPr>
              <w:pPrChange w:id="6348" w:author="Miku Nosamu" w:date="2025-07-05T17:37:00Z">
                <w:pPr>
                  <w:pStyle w:val="ListParagraph"/>
                  <w:numPr>
                    <w:numId w:val="60"/>
                  </w:numPr>
                  <w:spacing w:before="0" w:after="0" w:line="360" w:lineRule="auto"/>
                  <w:ind w:hanging="360"/>
                  <w:jc w:val="left"/>
                </w:pPr>
              </w:pPrChange>
            </w:pPr>
            <w:proofErr w:type="spellStart"/>
            <w:ins w:id="6349" w:author="Miku Nosamu" w:date="2025-07-05T17:00:00Z">
              <w:r w:rsidRPr="00841217">
                <w:rPr>
                  <w:rFonts w:asciiTheme="minorHAnsi" w:hAnsiTheme="minorHAnsi" w:cstheme="minorHAnsi"/>
                  <w:sz w:val="20"/>
                  <w:szCs w:val="20"/>
                  <w:rPrChange w:id="6350" w:author="Miku Nosamu" w:date="2025-07-05T17:14:00Z">
                    <w:rPr/>
                  </w:rPrChange>
                </w:rPr>
                <w:t>Periksa</w:t>
              </w:r>
              <w:proofErr w:type="spellEnd"/>
              <w:r w:rsidRPr="00841217">
                <w:rPr>
                  <w:rFonts w:asciiTheme="minorHAnsi" w:hAnsiTheme="minorHAnsi" w:cstheme="minorHAnsi"/>
                  <w:sz w:val="20"/>
                  <w:szCs w:val="20"/>
                  <w:rPrChange w:id="6351" w:author="Miku Nosamu" w:date="2025-07-05T17:14:00Z">
                    <w:rPr/>
                  </w:rPrChange>
                </w:rPr>
                <w:t xml:space="preserve"> </w:t>
              </w:r>
              <w:proofErr w:type="spellStart"/>
              <w:r w:rsidRPr="00841217">
                <w:rPr>
                  <w:rFonts w:asciiTheme="minorHAnsi" w:hAnsiTheme="minorHAnsi" w:cstheme="minorHAnsi"/>
                  <w:sz w:val="20"/>
                  <w:szCs w:val="20"/>
                  <w:rPrChange w:id="6352" w:author="Miku Nosamu" w:date="2025-07-05T17:14:00Z">
                    <w:rPr/>
                  </w:rPrChange>
                </w:rPr>
                <w:t>notifikasi</w:t>
              </w:r>
              <w:proofErr w:type="spellEnd"/>
              <w:r w:rsidRPr="00841217">
                <w:rPr>
                  <w:rFonts w:asciiTheme="minorHAnsi" w:hAnsiTheme="minorHAnsi" w:cstheme="minorHAnsi"/>
                  <w:sz w:val="20"/>
                  <w:szCs w:val="20"/>
                  <w:rPrChange w:id="6353" w:author="Miku Nosamu" w:date="2025-07-05T17:14:00Z">
                    <w:rPr/>
                  </w:rPrChange>
                </w:rPr>
                <w:t xml:space="preserve"> juga</w:t>
              </w:r>
            </w:ins>
          </w:p>
        </w:tc>
      </w:tr>
      <w:tr w:rsidR="00841217" w:rsidRPr="00841217" w14:paraId="5C3C9264" w14:textId="77777777" w:rsidTr="005877C0">
        <w:trPr>
          <w:trHeight w:val="101"/>
          <w:ins w:id="6354" w:author="Miku Nosamu" w:date="2025-07-05T16:19:00Z"/>
        </w:trPr>
        <w:tc>
          <w:tcPr>
            <w:tcW w:w="3192" w:type="dxa"/>
            <w:vAlign w:val="center"/>
          </w:tcPr>
          <w:p w14:paraId="6319E959" w14:textId="77777777" w:rsidR="00B505AF" w:rsidRPr="00841217" w:rsidRDefault="00B505AF" w:rsidP="005877C0">
            <w:pPr>
              <w:jc w:val="center"/>
              <w:rPr>
                <w:ins w:id="6355" w:author="Miku Nosamu" w:date="2025-07-05T16:19:00Z"/>
                <w:rFonts w:cstheme="minorHAnsi"/>
                <w:noProof/>
                <w:color w:val="auto"/>
                <w:kern w:val="1"/>
                <w:szCs w:val="20"/>
                <w:lang w:val="id-ID"/>
                <w:rPrChange w:id="6356" w:author="Miku Nosamu" w:date="2025-07-05T17:14:00Z">
                  <w:rPr>
                    <w:ins w:id="6357" w:author="Miku Nosamu" w:date="2025-07-05T16:19:00Z"/>
                    <w:rFonts w:ascii="Arial" w:hAnsi="Arial" w:cs="Arial"/>
                    <w:noProof/>
                    <w:color w:val="auto"/>
                    <w:kern w:val="1"/>
                    <w:szCs w:val="20"/>
                    <w:lang w:val="id-ID"/>
                  </w:rPr>
                </w:rPrChange>
              </w:rPr>
            </w:pPr>
            <w:ins w:id="6358" w:author="Miku Nosamu" w:date="2025-07-05T16:19:00Z">
              <w:r w:rsidRPr="00841217">
                <w:rPr>
                  <w:rFonts w:cstheme="minorHAnsi"/>
                  <w:noProof/>
                  <w:color w:val="auto"/>
                  <w:kern w:val="1"/>
                  <w:szCs w:val="20"/>
                  <w:lang w:val="id-ID"/>
                  <w:rPrChange w:id="6359"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7419E9D9" w14:textId="77777777" w:rsidR="00B505AF" w:rsidRPr="00841217" w:rsidRDefault="00B505AF" w:rsidP="005877C0">
            <w:pPr>
              <w:jc w:val="center"/>
              <w:rPr>
                <w:ins w:id="6360" w:author="Miku Nosamu" w:date="2025-07-05T16:19:00Z"/>
                <w:rFonts w:cstheme="minorHAnsi"/>
                <w:noProof/>
                <w:color w:val="auto"/>
                <w:kern w:val="1"/>
                <w:szCs w:val="20"/>
                <w:lang w:val="id-ID"/>
                <w:rPrChange w:id="6361" w:author="Miku Nosamu" w:date="2025-07-05T17:14:00Z">
                  <w:rPr>
                    <w:ins w:id="6362" w:author="Miku Nosamu" w:date="2025-07-05T16:19:00Z"/>
                    <w:rFonts w:ascii="Arial" w:hAnsi="Arial" w:cs="Arial"/>
                    <w:noProof/>
                    <w:color w:val="auto"/>
                    <w:kern w:val="1"/>
                    <w:szCs w:val="20"/>
                    <w:lang w:val="id-ID"/>
                  </w:rPr>
                </w:rPrChange>
              </w:rPr>
            </w:pPr>
            <w:ins w:id="6363" w:author="Miku Nosamu" w:date="2025-07-05T16:19:00Z">
              <w:r w:rsidRPr="00841217">
                <w:rPr>
                  <w:rFonts w:cstheme="minorHAnsi"/>
                  <w:noProof/>
                  <w:color w:val="auto"/>
                  <w:kern w:val="1"/>
                  <w:szCs w:val="20"/>
                  <w:lang w:val="id-ID"/>
                  <w:rPrChange w:id="6364"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212D26F7" w14:textId="77777777" w:rsidR="00B505AF" w:rsidRPr="00841217" w:rsidRDefault="00B505AF" w:rsidP="005877C0">
            <w:pPr>
              <w:jc w:val="center"/>
              <w:rPr>
                <w:ins w:id="6365" w:author="Miku Nosamu" w:date="2025-07-05T16:19:00Z"/>
                <w:rFonts w:cstheme="minorHAnsi"/>
                <w:noProof/>
                <w:color w:val="auto"/>
                <w:kern w:val="1"/>
                <w:szCs w:val="20"/>
                <w:lang w:val="id-ID"/>
                <w:rPrChange w:id="6366" w:author="Miku Nosamu" w:date="2025-07-05T17:14:00Z">
                  <w:rPr>
                    <w:ins w:id="6367" w:author="Miku Nosamu" w:date="2025-07-05T16:19:00Z"/>
                    <w:rFonts w:ascii="Arial" w:hAnsi="Arial" w:cs="Arial"/>
                    <w:noProof/>
                    <w:color w:val="auto"/>
                    <w:kern w:val="1"/>
                    <w:szCs w:val="20"/>
                    <w:lang w:val="id-ID"/>
                  </w:rPr>
                </w:rPrChange>
              </w:rPr>
            </w:pPr>
            <w:ins w:id="6368" w:author="Miku Nosamu" w:date="2025-07-05T16:19:00Z">
              <w:r w:rsidRPr="00841217">
                <w:rPr>
                  <w:rFonts w:cstheme="minorHAnsi"/>
                  <w:noProof/>
                  <w:color w:val="auto"/>
                  <w:kern w:val="1"/>
                  <w:szCs w:val="20"/>
                  <w:lang w:val="id-ID"/>
                  <w:rPrChange w:id="6369" w:author="Miku Nosamu" w:date="2025-07-05T17:14:00Z">
                    <w:rPr>
                      <w:rFonts w:ascii="Arial" w:hAnsi="Arial" w:cs="Arial"/>
                      <w:noProof/>
                      <w:color w:val="auto"/>
                      <w:kern w:val="1"/>
                      <w:szCs w:val="20"/>
                      <w:lang w:val="id-ID"/>
                    </w:rPr>
                  </w:rPrChange>
                </w:rPr>
                <w:t>Kesimpulan</w:t>
              </w:r>
            </w:ins>
          </w:p>
        </w:tc>
      </w:tr>
      <w:tr w:rsidR="00841217" w:rsidRPr="00841217" w14:paraId="0F0972EA" w14:textId="77777777" w:rsidTr="005877C0">
        <w:trPr>
          <w:trHeight w:val="100"/>
          <w:ins w:id="6370" w:author="Miku Nosamu" w:date="2025-07-05T16:19:00Z"/>
        </w:trPr>
        <w:tc>
          <w:tcPr>
            <w:tcW w:w="3192" w:type="dxa"/>
            <w:vAlign w:val="center"/>
          </w:tcPr>
          <w:p w14:paraId="1AC8FD2B" w14:textId="48E50539" w:rsidR="00B505AF" w:rsidRPr="00635117" w:rsidRDefault="0064731F">
            <w:pPr>
              <w:pStyle w:val="NormalWeb"/>
              <w:spacing w:line="360" w:lineRule="auto"/>
              <w:jc w:val="center"/>
              <w:rPr>
                <w:ins w:id="6371" w:author="Miku Nosamu" w:date="2025-07-05T16:19:00Z"/>
                <w:rFonts w:asciiTheme="minorHAnsi" w:hAnsiTheme="minorHAnsi" w:cstheme="minorHAnsi"/>
                <w:szCs w:val="20"/>
                <w:rPrChange w:id="6372" w:author="Miku Nosamu" w:date="2025-07-05T17:37:00Z">
                  <w:rPr>
                    <w:ins w:id="6373" w:author="Miku Nosamu" w:date="2025-07-05T16:19:00Z"/>
                    <w:rFonts w:ascii="Arial" w:hAnsi="Arial" w:cs="Arial"/>
                    <w:noProof/>
                    <w:color w:val="auto"/>
                    <w:kern w:val="1"/>
                    <w:szCs w:val="20"/>
                    <w:lang w:val="id-ID"/>
                  </w:rPr>
                </w:rPrChange>
              </w:rPr>
              <w:pPrChange w:id="6374" w:author="Miku Nosamu" w:date="2025-07-05T17:37:00Z">
                <w:pPr>
                  <w:jc w:val="center"/>
                </w:pPr>
              </w:pPrChange>
            </w:pPr>
            <w:proofErr w:type="spellStart"/>
            <w:ins w:id="6375" w:author="Miku Nosamu" w:date="2025-07-05T17:00:00Z">
              <w:r w:rsidRPr="00841217">
                <w:rPr>
                  <w:rFonts w:asciiTheme="minorHAnsi" w:hAnsiTheme="minorHAnsi" w:cstheme="minorHAnsi"/>
                  <w:sz w:val="20"/>
                  <w:szCs w:val="20"/>
                  <w:rPrChange w:id="6376" w:author="Miku Nosamu" w:date="2025-07-05T17:14:00Z">
                    <w:rPr/>
                  </w:rPrChange>
                </w:rPr>
                <w:t>Notifikasi</w:t>
              </w:r>
              <w:proofErr w:type="spellEnd"/>
              <w:r w:rsidRPr="00841217">
                <w:rPr>
                  <w:rFonts w:asciiTheme="minorHAnsi" w:hAnsiTheme="minorHAnsi" w:cstheme="minorHAnsi"/>
                  <w:sz w:val="20"/>
                  <w:szCs w:val="20"/>
                  <w:rPrChange w:id="6377" w:author="Miku Nosamu" w:date="2025-07-05T17:14:00Z">
                    <w:rPr/>
                  </w:rPrChange>
                </w:rPr>
                <w:t xml:space="preserve"> </w:t>
              </w:r>
              <w:proofErr w:type="spellStart"/>
              <w:r w:rsidRPr="00841217">
                <w:rPr>
                  <w:rFonts w:asciiTheme="minorHAnsi" w:hAnsiTheme="minorHAnsi" w:cstheme="minorHAnsi"/>
                  <w:sz w:val="20"/>
                  <w:szCs w:val="20"/>
                  <w:rPrChange w:id="6378" w:author="Miku Nosamu" w:date="2025-07-05T17:14:00Z">
                    <w:rPr/>
                  </w:rPrChange>
                </w:rPr>
                <w:t>muncul</w:t>
              </w:r>
              <w:proofErr w:type="spellEnd"/>
              <w:r w:rsidRPr="00841217">
                <w:rPr>
                  <w:rFonts w:asciiTheme="minorHAnsi" w:hAnsiTheme="minorHAnsi" w:cstheme="minorHAnsi"/>
                  <w:sz w:val="20"/>
                  <w:szCs w:val="20"/>
                  <w:rPrChange w:id="6379" w:author="Miku Nosamu" w:date="2025-07-05T17:14:00Z">
                    <w:rPr/>
                  </w:rPrChange>
                </w:rPr>
                <w:t xml:space="preserve"> di dashboard </w:t>
              </w:r>
              <w:proofErr w:type="spellStart"/>
              <w:r w:rsidRPr="00841217">
                <w:rPr>
                  <w:rFonts w:asciiTheme="minorHAnsi" w:hAnsiTheme="minorHAnsi" w:cstheme="minorHAnsi"/>
                  <w:sz w:val="20"/>
                  <w:szCs w:val="20"/>
                  <w:rPrChange w:id="6380" w:author="Miku Nosamu" w:date="2025-07-05T17:14:00Z">
                    <w:rPr/>
                  </w:rPrChange>
                </w:rPr>
                <w:t>verifikator</w:t>
              </w:r>
              <w:proofErr w:type="spellEnd"/>
              <w:r w:rsidRPr="00841217">
                <w:rPr>
                  <w:rFonts w:asciiTheme="minorHAnsi" w:hAnsiTheme="minorHAnsi" w:cstheme="minorHAnsi"/>
                  <w:sz w:val="20"/>
                  <w:szCs w:val="20"/>
                  <w:rPrChange w:id="6381" w:author="Miku Nosamu" w:date="2025-07-05T17:14:00Z">
                    <w:rPr/>
                  </w:rPrChange>
                </w:rPr>
                <w:t xml:space="preserve"> dan approver </w:t>
              </w:r>
              <w:proofErr w:type="spellStart"/>
              <w:r w:rsidRPr="00841217">
                <w:rPr>
                  <w:rFonts w:asciiTheme="minorHAnsi" w:hAnsiTheme="minorHAnsi" w:cstheme="minorHAnsi"/>
                  <w:sz w:val="20"/>
                  <w:szCs w:val="20"/>
                  <w:rPrChange w:id="6382" w:author="Miku Nosamu" w:date="2025-07-05T17:14:00Z">
                    <w:rPr/>
                  </w:rPrChange>
                </w:rPr>
                <w:t>bahwa</w:t>
              </w:r>
              <w:proofErr w:type="spellEnd"/>
              <w:r w:rsidRPr="00841217">
                <w:rPr>
                  <w:rFonts w:asciiTheme="minorHAnsi" w:hAnsiTheme="minorHAnsi" w:cstheme="minorHAnsi"/>
                  <w:sz w:val="20"/>
                  <w:szCs w:val="20"/>
                  <w:rPrChange w:id="6383" w:author="Miku Nosamu" w:date="2025-07-05T17:14:00Z">
                    <w:rPr/>
                  </w:rPrChange>
                </w:rPr>
                <w:t xml:space="preserve"> </w:t>
              </w:r>
              <w:proofErr w:type="spellStart"/>
              <w:r w:rsidRPr="00841217">
                <w:rPr>
                  <w:rFonts w:asciiTheme="minorHAnsi" w:hAnsiTheme="minorHAnsi" w:cstheme="minorHAnsi"/>
                  <w:sz w:val="20"/>
                  <w:szCs w:val="20"/>
                  <w:rPrChange w:id="6384" w:author="Miku Nosamu" w:date="2025-07-05T17:14:00Z">
                    <w:rPr/>
                  </w:rPrChange>
                </w:rPr>
                <w:t>ada</w:t>
              </w:r>
              <w:proofErr w:type="spellEnd"/>
              <w:r w:rsidRPr="00841217">
                <w:rPr>
                  <w:rFonts w:asciiTheme="minorHAnsi" w:hAnsiTheme="minorHAnsi" w:cstheme="minorHAnsi"/>
                  <w:sz w:val="20"/>
                  <w:szCs w:val="20"/>
                  <w:rPrChange w:id="6385" w:author="Miku Nosamu" w:date="2025-07-05T17:14:00Z">
                    <w:rPr/>
                  </w:rPrChange>
                </w:rPr>
                <w:t xml:space="preserve"> </w:t>
              </w:r>
              <w:proofErr w:type="spellStart"/>
              <w:r w:rsidRPr="00841217">
                <w:rPr>
                  <w:rFonts w:asciiTheme="minorHAnsi" w:hAnsiTheme="minorHAnsi" w:cstheme="minorHAnsi"/>
                  <w:sz w:val="20"/>
                  <w:szCs w:val="20"/>
                  <w:rPrChange w:id="6386" w:author="Miku Nosamu" w:date="2025-07-05T17:14:00Z">
                    <w:rPr/>
                  </w:rPrChange>
                </w:rPr>
                <w:t>pengajuan</w:t>
              </w:r>
              <w:proofErr w:type="spellEnd"/>
              <w:r w:rsidRPr="00841217">
                <w:rPr>
                  <w:rFonts w:asciiTheme="minorHAnsi" w:hAnsiTheme="minorHAnsi" w:cstheme="minorHAnsi"/>
                  <w:sz w:val="20"/>
                  <w:szCs w:val="20"/>
                  <w:rPrChange w:id="6387" w:author="Miku Nosamu" w:date="2025-07-05T17:14:00Z">
                    <w:rPr/>
                  </w:rPrChange>
                </w:rPr>
                <w:t xml:space="preserve"> </w:t>
              </w:r>
              <w:proofErr w:type="spellStart"/>
              <w:r w:rsidRPr="00841217">
                <w:rPr>
                  <w:rFonts w:asciiTheme="minorHAnsi" w:hAnsiTheme="minorHAnsi" w:cstheme="minorHAnsi"/>
                  <w:sz w:val="20"/>
                  <w:szCs w:val="20"/>
                  <w:rPrChange w:id="6388" w:author="Miku Nosamu" w:date="2025-07-05T17:14:00Z">
                    <w:rPr/>
                  </w:rPrChange>
                </w:rPr>
                <w:t>baru</w:t>
              </w:r>
            </w:ins>
            <w:proofErr w:type="spellEnd"/>
          </w:p>
        </w:tc>
        <w:tc>
          <w:tcPr>
            <w:tcW w:w="3192" w:type="dxa"/>
            <w:vAlign w:val="center"/>
          </w:tcPr>
          <w:p w14:paraId="2BA5113F" w14:textId="1506273D" w:rsidR="00B505AF" w:rsidRPr="00635117" w:rsidRDefault="0064731F">
            <w:pPr>
              <w:pStyle w:val="NormalWeb"/>
              <w:spacing w:line="360" w:lineRule="auto"/>
              <w:jc w:val="center"/>
              <w:rPr>
                <w:ins w:id="6389" w:author="Miku Nosamu" w:date="2025-07-05T16:19:00Z"/>
                <w:rFonts w:asciiTheme="minorHAnsi" w:hAnsiTheme="minorHAnsi" w:cstheme="minorHAnsi"/>
                <w:szCs w:val="20"/>
                <w:rPrChange w:id="6390" w:author="Miku Nosamu" w:date="2025-07-05T17:37:00Z">
                  <w:rPr>
                    <w:ins w:id="6391" w:author="Miku Nosamu" w:date="2025-07-05T16:19:00Z"/>
                    <w:rFonts w:ascii="Arial" w:hAnsi="Arial" w:cs="Arial"/>
                    <w:noProof/>
                    <w:color w:val="auto"/>
                    <w:kern w:val="1"/>
                    <w:szCs w:val="20"/>
                    <w:lang w:val="id-ID"/>
                  </w:rPr>
                </w:rPrChange>
              </w:rPr>
              <w:pPrChange w:id="6392" w:author="Miku Nosamu" w:date="2025-07-05T17:37:00Z">
                <w:pPr>
                  <w:jc w:val="center"/>
                </w:pPr>
              </w:pPrChange>
            </w:pPr>
            <w:proofErr w:type="spellStart"/>
            <w:ins w:id="6393" w:author="Miku Nosamu" w:date="2025-07-05T17:00:00Z">
              <w:r w:rsidRPr="00841217">
                <w:rPr>
                  <w:rFonts w:asciiTheme="minorHAnsi" w:hAnsiTheme="minorHAnsi" w:cstheme="minorHAnsi"/>
                  <w:sz w:val="20"/>
                  <w:szCs w:val="20"/>
                  <w:rPrChange w:id="6394" w:author="Miku Nosamu" w:date="2025-07-05T17:14:00Z">
                    <w:rPr/>
                  </w:rPrChange>
                </w:rPr>
                <w:t>Notifikasi</w:t>
              </w:r>
              <w:proofErr w:type="spellEnd"/>
              <w:r w:rsidRPr="00841217">
                <w:rPr>
                  <w:rFonts w:asciiTheme="minorHAnsi" w:hAnsiTheme="minorHAnsi" w:cstheme="minorHAnsi"/>
                  <w:sz w:val="20"/>
                  <w:szCs w:val="20"/>
                  <w:rPrChange w:id="6395" w:author="Miku Nosamu" w:date="2025-07-05T17:14:00Z">
                    <w:rPr/>
                  </w:rPrChange>
                </w:rPr>
                <w:t xml:space="preserve"> “</w:t>
              </w:r>
              <w:proofErr w:type="spellStart"/>
              <w:r w:rsidRPr="00841217">
                <w:rPr>
                  <w:rFonts w:asciiTheme="minorHAnsi" w:hAnsiTheme="minorHAnsi" w:cstheme="minorHAnsi"/>
                  <w:sz w:val="20"/>
                  <w:szCs w:val="20"/>
                  <w:rPrChange w:id="6396" w:author="Miku Nosamu" w:date="2025-07-05T17:14:00Z">
                    <w:rPr/>
                  </w:rPrChange>
                </w:rPr>
                <w:t>Pengajuan</w:t>
              </w:r>
              <w:proofErr w:type="spellEnd"/>
              <w:r w:rsidRPr="00841217">
                <w:rPr>
                  <w:rFonts w:asciiTheme="minorHAnsi" w:hAnsiTheme="minorHAnsi" w:cstheme="minorHAnsi"/>
                  <w:sz w:val="20"/>
                  <w:szCs w:val="20"/>
                  <w:rPrChange w:id="6397" w:author="Miku Nosamu" w:date="2025-07-05T17:14:00Z">
                    <w:rPr/>
                  </w:rPrChange>
                </w:rPr>
                <w:t xml:space="preserve"> SIK </w:t>
              </w:r>
              <w:proofErr w:type="spellStart"/>
              <w:r w:rsidRPr="00841217">
                <w:rPr>
                  <w:rFonts w:asciiTheme="minorHAnsi" w:hAnsiTheme="minorHAnsi" w:cstheme="minorHAnsi"/>
                  <w:sz w:val="20"/>
                  <w:szCs w:val="20"/>
                  <w:rPrChange w:id="6398" w:author="Miku Nosamu" w:date="2025-07-05T17:14:00Z">
                    <w:rPr/>
                  </w:rPrChange>
                </w:rPr>
                <w:t>Baru</w:t>
              </w:r>
              <w:proofErr w:type="spellEnd"/>
              <w:r w:rsidRPr="00841217">
                <w:rPr>
                  <w:rFonts w:asciiTheme="minorHAnsi" w:hAnsiTheme="minorHAnsi" w:cstheme="minorHAnsi"/>
                  <w:sz w:val="20"/>
                  <w:szCs w:val="20"/>
                  <w:rPrChange w:id="6399" w:author="Miku Nosamu" w:date="2025-07-05T17:14:00Z">
                    <w:rPr/>
                  </w:rPrChange>
                </w:rPr>
                <w:t xml:space="preserve">” </w:t>
              </w:r>
              <w:proofErr w:type="spellStart"/>
              <w:r w:rsidRPr="00841217">
                <w:rPr>
                  <w:rFonts w:asciiTheme="minorHAnsi" w:hAnsiTheme="minorHAnsi" w:cstheme="minorHAnsi"/>
                  <w:sz w:val="20"/>
                  <w:szCs w:val="20"/>
                  <w:rPrChange w:id="6400" w:author="Miku Nosamu" w:date="2025-07-05T17:14:00Z">
                    <w:rPr/>
                  </w:rPrChange>
                </w:rPr>
                <w:t>muncul</w:t>
              </w:r>
              <w:proofErr w:type="spellEnd"/>
              <w:r w:rsidRPr="00841217">
                <w:rPr>
                  <w:rFonts w:asciiTheme="minorHAnsi" w:hAnsiTheme="minorHAnsi" w:cstheme="minorHAnsi"/>
                  <w:sz w:val="20"/>
                  <w:szCs w:val="20"/>
                  <w:rPrChange w:id="6401" w:author="Miku Nosamu" w:date="2025-07-05T17:14:00Z">
                    <w:rPr/>
                  </w:rPrChange>
                </w:rPr>
                <w:t xml:space="preserve"> di dashboard </w:t>
              </w:r>
              <w:proofErr w:type="spellStart"/>
              <w:r w:rsidRPr="00841217">
                <w:rPr>
                  <w:rFonts w:asciiTheme="minorHAnsi" w:hAnsiTheme="minorHAnsi" w:cstheme="minorHAnsi"/>
                  <w:sz w:val="20"/>
                  <w:szCs w:val="20"/>
                  <w:rPrChange w:id="6402" w:author="Miku Nosamu" w:date="2025-07-05T17:14:00Z">
                    <w:rPr/>
                  </w:rPrChange>
                </w:rPr>
                <w:t>kedua</w:t>
              </w:r>
              <w:proofErr w:type="spellEnd"/>
              <w:r w:rsidRPr="00841217">
                <w:rPr>
                  <w:rFonts w:asciiTheme="minorHAnsi" w:hAnsiTheme="minorHAnsi" w:cstheme="minorHAnsi"/>
                  <w:sz w:val="20"/>
                  <w:szCs w:val="20"/>
                  <w:rPrChange w:id="6403" w:author="Miku Nosamu" w:date="2025-07-05T17:14:00Z">
                    <w:rPr/>
                  </w:rPrChange>
                </w:rPr>
                <w:t xml:space="preserve"> </w:t>
              </w:r>
              <w:proofErr w:type="spellStart"/>
              <w:r w:rsidRPr="00841217">
                <w:rPr>
                  <w:rFonts w:asciiTheme="minorHAnsi" w:hAnsiTheme="minorHAnsi" w:cstheme="minorHAnsi"/>
                  <w:sz w:val="20"/>
                  <w:szCs w:val="20"/>
                  <w:rPrChange w:id="6404" w:author="Miku Nosamu" w:date="2025-07-05T17:14:00Z">
                    <w:rPr/>
                  </w:rPrChange>
                </w:rPr>
                <w:t>peran</w:t>
              </w:r>
            </w:ins>
            <w:proofErr w:type="spellEnd"/>
          </w:p>
        </w:tc>
        <w:tc>
          <w:tcPr>
            <w:tcW w:w="3192" w:type="dxa"/>
            <w:vAlign w:val="center"/>
          </w:tcPr>
          <w:p w14:paraId="76936152" w14:textId="77777777" w:rsidR="00B505AF" w:rsidRPr="00841217" w:rsidRDefault="00B505AF" w:rsidP="005877C0">
            <w:pPr>
              <w:jc w:val="center"/>
              <w:rPr>
                <w:ins w:id="6405" w:author="Miku Nosamu" w:date="2025-07-05T16:19:00Z"/>
                <w:rFonts w:cstheme="minorHAnsi"/>
                <w:noProof/>
                <w:color w:val="auto"/>
                <w:kern w:val="1"/>
                <w:szCs w:val="20"/>
                <w:lang w:val="id-ID"/>
                <w:rPrChange w:id="6406" w:author="Miku Nosamu" w:date="2025-07-05T17:14:00Z">
                  <w:rPr>
                    <w:ins w:id="6407" w:author="Miku Nosamu" w:date="2025-07-05T16:19:00Z"/>
                    <w:rFonts w:ascii="Arial" w:hAnsi="Arial" w:cs="Arial"/>
                    <w:noProof/>
                    <w:color w:val="auto"/>
                    <w:kern w:val="1"/>
                    <w:szCs w:val="20"/>
                    <w:lang w:val="id-ID"/>
                  </w:rPr>
                </w:rPrChange>
              </w:rPr>
            </w:pPr>
            <w:ins w:id="6408" w:author="Miku Nosamu" w:date="2025-07-05T16:19:00Z">
              <w:r w:rsidRPr="00841217">
                <w:rPr>
                  <w:rFonts w:cstheme="minorHAnsi"/>
                  <w:noProof/>
                  <w:color w:val="auto"/>
                  <w:kern w:val="1"/>
                  <w:szCs w:val="20"/>
                  <w:lang w:val="id-ID"/>
                  <w:rPrChange w:id="6409" w:author="Miku Nosamu" w:date="2025-07-05T17:14:00Z">
                    <w:rPr>
                      <w:rFonts w:ascii="Arial" w:hAnsi="Arial" w:cs="Arial"/>
                      <w:noProof/>
                      <w:color w:val="auto"/>
                      <w:kern w:val="1"/>
                      <w:szCs w:val="20"/>
                      <w:lang w:val="id-ID"/>
                    </w:rPr>
                  </w:rPrChange>
                </w:rPr>
                <w:t>Hasil pengamatan sesuai</w:t>
              </w:r>
            </w:ins>
          </w:p>
        </w:tc>
      </w:tr>
    </w:tbl>
    <w:p w14:paraId="539D91ED" w14:textId="3447EC56" w:rsidR="00B505AF" w:rsidRPr="004873C5" w:rsidRDefault="00B505AF" w:rsidP="00546376">
      <w:pPr>
        <w:rPr>
          <w:ins w:id="6410"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5A77C784" w14:textId="77777777" w:rsidTr="005877C0">
        <w:trPr>
          <w:cnfStyle w:val="100000000000" w:firstRow="1" w:lastRow="0" w:firstColumn="0" w:lastColumn="0" w:oddVBand="0" w:evenVBand="0" w:oddHBand="0" w:evenHBand="0" w:firstRowFirstColumn="0" w:firstRowLastColumn="0" w:lastRowFirstColumn="0" w:lastRowLastColumn="0"/>
          <w:ins w:id="6411" w:author="Miku Nosamu" w:date="2025-07-05T16:19:00Z"/>
        </w:trPr>
        <w:tc>
          <w:tcPr>
            <w:tcW w:w="3192" w:type="dxa"/>
            <w:vAlign w:val="center"/>
          </w:tcPr>
          <w:p w14:paraId="006AFDF3" w14:textId="77777777" w:rsidR="00B505AF" w:rsidRPr="00841217" w:rsidRDefault="00B505AF" w:rsidP="005877C0">
            <w:pPr>
              <w:jc w:val="center"/>
              <w:rPr>
                <w:ins w:id="6412" w:author="Miku Nosamu" w:date="2025-07-05T16:19:00Z"/>
                <w:rFonts w:cstheme="minorHAnsi"/>
                <w:noProof/>
                <w:color w:val="auto"/>
                <w:kern w:val="1"/>
                <w:szCs w:val="20"/>
                <w:lang w:val="id-ID"/>
                <w:rPrChange w:id="6413" w:author="Miku Nosamu" w:date="2025-07-05T17:14:00Z">
                  <w:rPr>
                    <w:ins w:id="6414" w:author="Miku Nosamu" w:date="2025-07-05T16:19:00Z"/>
                    <w:rFonts w:ascii="Arial" w:hAnsi="Arial" w:cs="Arial"/>
                    <w:noProof/>
                    <w:color w:val="2C283A" w:themeColor="text2"/>
                    <w:kern w:val="1"/>
                    <w:szCs w:val="20"/>
                    <w:lang w:val="id-ID"/>
                  </w:rPr>
                </w:rPrChange>
              </w:rPr>
            </w:pPr>
            <w:ins w:id="6415" w:author="Miku Nosamu" w:date="2025-07-05T16:19:00Z">
              <w:r w:rsidRPr="00841217">
                <w:rPr>
                  <w:rFonts w:cstheme="minorHAnsi"/>
                  <w:noProof/>
                  <w:color w:val="auto"/>
                  <w:kern w:val="1"/>
                  <w:szCs w:val="20"/>
                  <w:lang w:val="id-ID"/>
                  <w:rPrChange w:id="6416"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239D093A" w14:textId="1E0D7FAC" w:rsidR="00B505AF" w:rsidRPr="00841217" w:rsidRDefault="00B505AF" w:rsidP="005877C0">
            <w:pPr>
              <w:jc w:val="center"/>
              <w:rPr>
                <w:ins w:id="6417" w:author="Miku Nosamu" w:date="2025-07-05T16:19:00Z"/>
                <w:rFonts w:cstheme="minorHAnsi"/>
                <w:noProof/>
                <w:color w:val="auto"/>
                <w:kern w:val="1"/>
                <w:szCs w:val="20"/>
                <w:rPrChange w:id="6418" w:author="Miku Nosamu" w:date="2025-07-05T17:14:00Z">
                  <w:rPr>
                    <w:ins w:id="6419" w:author="Miku Nosamu" w:date="2025-07-05T16:19:00Z"/>
                    <w:rFonts w:ascii="Arial" w:hAnsi="Arial" w:cs="Arial"/>
                    <w:noProof/>
                    <w:color w:val="2C283A" w:themeColor="text2"/>
                    <w:kern w:val="1"/>
                    <w:szCs w:val="20"/>
                    <w:lang w:val="id-ID"/>
                  </w:rPr>
                </w:rPrChange>
              </w:rPr>
            </w:pPr>
            <w:ins w:id="6420" w:author="Miku Nosamu" w:date="2025-07-05T16:19:00Z">
              <w:r w:rsidRPr="00841217">
                <w:rPr>
                  <w:rFonts w:cstheme="minorHAnsi"/>
                  <w:noProof/>
                  <w:color w:val="auto"/>
                  <w:kern w:val="1"/>
                  <w:szCs w:val="20"/>
                  <w:lang w:val="id-ID"/>
                  <w:rPrChange w:id="6421" w:author="Miku Nosamu" w:date="2025-07-05T17:14:00Z">
                    <w:rPr>
                      <w:rFonts w:ascii="Arial" w:hAnsi="Arial" w:cs="Arial"/>
                      <w:noProof/>
                      <w:color w:val="2C283A" w:themeColor="text2"/>
                      <w:kern w:val="1"/>
                      <w:szCs w:val="20"/>
                      <w:lang w:val="id-ID"/>
                    </w:rPr>
                  </w:rPrChange>
                </w:rPr>
                <w:t>KU-0</w:t>
              </w:r>
            </w:ins>
            <w:ins w:id="6422" w:author="Miku Nosamu" w:date="2025-07-05T17:01:00Z">
              <w:r w:rsidR="0064731F" w:rsidRPr="00841217">
                <w:rPr>
                  <w:rFonts w:cstheme="minorHAnsi"/>
                  <w:noProof/>
                  <w:color w:val="auto"/>
                  <w:kern w:val="1"/>
                  <w:szCs w:val="20"/>
                  <w:rPrChange w:id="6423" w:author="Miku Nosamu" w:date="2025-07-05T17:14:00Z">
                    <w:rPr>
                      <w:rFonts w:ascii="Arial" w:hAnsi="Arial" w:cs="Arial"/>
                      <w:noProof/>
                      <w:color w:val="2C283A" w:themeColor="text2"/>
                      <w:kern w:val="1"/>
                      <w:szCs w:val="20"/>
                    </w:rPr>
                  </w:rPrChange>
                </w:rPr>
                <w:t>23</w:t>
              </w:r>
            </w:ins>
          </w:p>
        </w:tc>
      </w:tr>
      <w:tr w:rsidR="00841217" w:rsidRPr="00841217" w14:paraId="2BD14AB9" w14:textId="77777777" w:rsidTr="005877C0">
        <w:trPr>
          <w:ins w:id="6424" w:author="Miku Nosamu" w:date="2025-07-05T16:19:00Z"/>
        </w:trPr>
        <w:tc>
          <w:tcPr>
            <w:tcW w:w="3192" w:type="dxa"/>
            <w:vAlign w:val="center"/>
          </w:tcPr>
          <w:p w14:paraId="402E094D" w14:textId="77777777" w:rsidR="00B505AF" w:rsidRPr="00841217" w:rsidRDefault="00B505AF" w:rsidP="005877C0">
            <w:pPr>
              <w:jc w:val="center"/>
              <w:rPr>
                <w:ins w:id="6425" w:author="Miku Nosamu" w:date="2025-07-05T16:19:00Z"/>
                <w:rFonts w:cstheme="minorHAnsi"/>
                <w:noProof/>
                <w:color w:val="auto"/>
                <w:kern w:val="1"/>
                <w:szCs w:val="20"/>
                <w:lang w:val="id-ID"/>
                <w:rPrChange w:id="6426" w:author="Miku Nosamu" w:date="2025-07-05T17:14:00Z">
                  <w:rPr>
                    <w:ins w:id="6427" w:author="Miku Nosamu" w:date="2025-07-05T16:19:00Z"/>
                    <w:rFonts w:ascii="Arial" w:hAnsi="Arial" w:cs="Arial"/>
                    <w:noProof/>
                    <w:color w:val="auto"/>
                    <w:kern w:val="1"/>
                    <w:szCs w:val="20"/>
                    <w:lang w:val="id-ID"/>
                  </w:rPr>
                </w:rPrChange>
              </w:rPr>
            </w:pPr>
            <w:ins w:id="6428" w:author="Miku Nosamu" w:date="2025-07-05T16:19:00Z">
              <w:r w:rsidRPr="00841217">
                <w:rPr>
                  <w:rFonts w:cstheme="minorHAnsi"/>
                  <w:noProof/>
                  <w:color w:val="auto"/>
                  <w:kern w:val="1"/>
                  <w:szCs w:val="20"/>
                  <w:lang w:val="id-ID"/>
                  <w:rPrChange w:id="6429"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4127B82C" w14:textId="6995A556" w:rsidR="00B505AF" w:rsidRPr="00C60156" w:rsidRDefault="0064731F">
            <w:pPr>
              <w:pStyle w:val="NormalWeb"/>
              <w:jc w:val="center"/>
              <w:rPr>
                <w:ins w:id="6430" w:author="Miku Nosamu" w:date="2025-07-05T16:19:00Z"/>
                <w:rFonts w:asciiTheme="minorHAnsi" w:hAnsiTheme="minorHAnsi" w:cstheme="minorHAnsi"/>
                <w:szCs w:val="20"/>
                <w:rPrChange w:id="6431" w:author="Miku Nosamu" w:date="2025-07-05T17:40:00Z">
                  <w:rPr>
                    <w:ins w:id="6432" w:author="Miku Nosamu" w:date="2025-07-05T16:19:00Z"/>
                    <w:rFonts w:ascii="Arial" w:hAnsi="Arial" w:cs="Arial"/>
                    <w:noProof/>
                    <w:color w:val="auto"/>
                    <w:kern w:val="1"/>
                    <w:szCs w:val="20"/>
                    <w:lang w:val="id-ID"/>
                  </w:rPr>
                </w:rPrChange>
              </w:rPr>
              <w:pPrChange w:id="6433" w:author="Miku Nosamu" w:date="2025-07-05T17:40:00Z">
                <w:pPr>
                  <w:jc w:val="center"/>
                </w:pPr>
              </w:pPrChange>
            </w:pPr>
            <w:proofErr w:type="spellStart"/>
            <w:ins w:id="6434" w:author="Miku Nosamu" w:date="2025-07-05T17:01:00Z">
              <w:r w:rsidRPr="00841217">
                <w:rPr>
                  <w:rFonts w:asciiTheme="minorHAnsi" w:hAnsiTheme="minorHAnsi" w:cstheme="minorHAnsi"/>
                  <w:sz w:val="20"/>
                  <w:szCs w:val="20"/>
                  <w:rPrChange w:id="6435" w:author="Miku Nosamu" w:date="2025-07-05T17:14:00Z">
                    <w:rPr/>
                  </w:rPrChange>
                </w:rPr>
                <w:t>Pengujian</w:t>
              </w:r>
              <w:proofErr w:type="spellEnd"/>
              <w:r w:rsidRPr="00841217">
                <w:rPr>
                  <w:rFonts w:asciiTheme="minorHAnsi" w:hAnsiTheme="minorHAnsi" w:cstheme="minorHAnsi"/>
                  <w:sz w:val="20"/>
                  <w:szCs w:val="20"/>
                  <w:rPrChange w:id="6436" w:author="Miku Nosamu" w:date="2025-07-05T17:14:00Z">
                    <w:rPr/>
                  </w:rPrChange>
                </w:rPr>
                <w:t xml:space="preserve"> </w:t>
              </w:r>
              <w:proofErr w:type="spellStart"/>
              <w:r w:rsidRPr="00841217">
                <w:rPr>
                  <w:rFonts w:asciiTheme="minorHAnsi" w:hAnsiTheme="minorHAnsi" w:cstheme="minorHAnsi"/>
                  <w:sz w:val="20"/>
                  <w:szCs w:val="20"/>
                  <w:rPrChange w:id="6437" w:author="Miku Nosamu" w:date="2025-07-05T17:14:00Z">
                    <w:rPr/>
                  </w:rPrChange>
                </w:rPr>
                <w:t>Notifikasi</w:t>
              </w:r>
              <w:proofErr w:type="spellEnd"/>
              <w:r w:rsidRPr="00841217">
                <w:rPr>
                  <w:rFonts w:asciiTheme="minorHAnsi" w:hAnsiTheme="minorHAnsi" w:cstheme="minorHAnsi"/>
                  <w:sz w:val="20"/>
                  <w:szCs w:val="20"/>
                  <w:rPrChange w:id="6438" w:author="Miku Nosamu" w:date="2025-07-05T17:14:00Z">
                    <w:rPr/>
                  </w:rPrChange>
                </w:rPr>
                <w:t xml:space="preserve"> pada </w:t>
              </w:r>
              <w:proofErr w:type="spellStart"/>
              <w:r w:rsidRPr="00841217">
                <w:rPr>
                  <w:rFonts w:asciiTheme="minorHAnsi" w:hAnsiTheme="minorHAnsi" w:cstheme="minorHAnsi"/>
                  <w:sz w:val="20"/>
                  <w:szCs w:val="20"/>
                  <w:rPrChange w:id="6439" w:author="Miku Nosamu" w:date="2025-07-05T17:14:00Z">
                    <w:rPr/>
                  </w:rPrChange>
                </w:rPr>
                <w:t>pengajuan</w:t>
              </w:r>
              <w:proofErr w:type="spellEnd"/>
              <w:r w:rsidRPr="00841217">
                <w:rPr>
                  <w:rFonts w:asciiTheme="minorHAnsi" w:hAnsiTheme="minorHAnsi" w:cstheme="minorHAnsi"/>
                  <w:sz w:val="20"/>
                  <w:szCs w:val="20"/>
                  <w:rPrChange w:id="6440" w:author="Miku Nosamu" w:date="2025-07-05T17:14:00Z">
                    <w:rPr/>
                  </w:rPrChange>
                </w:rPr>
                <w:t xml:space="preserve"> SIK </w:t>
              </w:r>
              <w:proofErr w:type="spellStart"/>
              <w:r w:rsidRPr="00841217">
                <w:rPr>
                  <w:rFonts w:asciiTheme="minorHAnsi" w:hAnsiTheme="minorHAnsi" w:cstheme="minorHAnsi"/>
                  <w:sz w:val="20"/>
                  <w:szCs w:val="20"/>
                  <w:rPrChange w:id="6441" w:author="Miku Nosamu" w:date="2025-07-05T17:14:00Z">
                    <w:rPr/>
                  </w:rPrChange>
                </w:rPr>
                <w:t>diverifikasi</w:t>
              </w:r>
            </w:ins>
            <w:proofErr w:type="spellEnd"/>
          </w:p>
        </w:tc>
      </w:tr>
      <w:tr w:rsidR="00841217" w:rsidRPr="00841217" w14:paraId="176D4728" w14:textId="77777777" w:rsidTr="005877C0">
        <w:trPr>
          <w:ins w:id="6442" w:author="Miku Nosamu" w:date="2025-07-05T16:19:00Z"/>
        </w:trPr>
        <w:tc>
          <w:tcPr>
            <w:tcW w:w="3192" w:type="dxa"/>
            <w:vAlign w:val="center"/>
          </w:tcPr>
          <w:p w14:paraId="172C73C6" w14:textId="77777777" w:rsidR="00B505AF" w:rsidRPr="00841217" w:rsidRDefault="00B505AF" w:rsidP="005877C0">
            <w:pPr>
              <w:jc w:val="center"/>
              <w:rPr>
                <w:ins w:id="6443" w:author="Miku Nosamu" w:date="2025-07-05T16:19:00Z"/>
                <w:rFonts w:cstheme="minorHAnsi"/>
                <w:noProof/>
                <w:color w:val="auto"/>
                <w:kern w:val="1"/>
                <w:szCs w:val="20"/>
                <w:lang w:val="id-ID"/>
                <w:rPrChange w:id="6444" w:author="Miku Nosamu" w:date="2025-07-05T17:14:00Z">
                  <w:rPr>
                    <w:ins w:id="6445" w:author="Miku Nosamu" w:date="2025-07-05T16:19:00Z"/>
                    <w:rFonts w:ascii="Arial" w:hAnsi="Arial" w:cs="Arial"/>
                    <w:noProof/>
                    <w:color w:val="auto"/>
                    <w:kern w:val="1"/>
                    <w:szCs w:val="20"/>
                    <w:lang w:val="id-ID"/>
                  </w:rPr>
                </w:rPrChange>
              </w:rPr>
            </w:pPr>
            <w:ins w:id="6446" w:author="Miku Nosamu" w:date="2025-07-05T16:19:00Z">
              <w:r w:rsidRPr="00841217">
                <w:rPr>
                  <w:rFonts w:cstheme="minorHAnsi"/>
                  <w:noProof/>
                  <w:color w:val="auto"/>
                  <w:kern w:val="1"/>
                  <w:szCs w:val="20"/>
                  <w:lang w:val="id-ID"/>
                  <w:rPrChange w:id="6447"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1F62413B" w14:textId="2CF4CEAD" w:rsidR="00B505AF" w:rsidRPr="00C60156" w:rsidRDefault="0064731F">
            <w:pPr>
              <w:pStyle w:val="NormalWeb"/>
              <w:jc w:val="center"/>
              <w:rPr>
                <w:ins w:id="6448" w:author="Miku Nosamu" w:date="2025-07-05T16:19:00Z"/>
                <w:rFonts w:asciiTheme="minorHAnsi" w:hAnsiTheme="minorHAnsi" w:cstheme="minorHAnsi"/>
                <w:szCs w:val="20"/>
                <w:rPrChange w:id="6449" w:author="Miku Nosamu" w:date="2025-07-05T17:40:00Z">
                  <w:rPr>
                    <w:ins w:id="6450" w:author="Miku Nosamu" w:date="2025-07-05T16:19:00Z"/>
                    <w:rFonts w:ascii="Arial" w:hAnsi="Arial" w:cs="Arial"/>
                    <w:noProof/>
                    <w:color w:val="auto"/>
                    <w:kern w:val="1"/>
                    <w:szCs w:val="20"/>
                    <w:lang w:val="id-ID"/>
                  </w:rPr>
                </w:rPrChange>
              </w:rPr>
              <w:pPrChange w:id="6451" w:author="Miku Nosamu" w:date="2025-07-05T17:40:00Z">
                <w:pPr>
                  <w:jc w:val="center"/>
                </w:pPr>
              </w:pPrChange>
            </w:pPr>
            <w:proofErr w:type="spellStart"/>
            <w:ins w:id="6452" w:author="Miku Nosamu" w:date="2025-07-05T17:01:00Z">
              <w:r w:rsidRPr="00841217">
                <w:rPr>
                  <w:rFonts w:asciiTheme="minorHAnsi" w:hAnsiTheme="minorHAnsi" w:cstheme="minorHAnsi"/>
                  <w:sz w:val="20"/>
                  <w:szCs w:val="20"/>
                  <w:rPrChange w:id="6453" w:author="Miku Nosamu" w:date="2025-07-05T17:14:00Z">
                    <w:rPr/>
                  </w:rPrChange>
                </w:rPr>
                <w:t>Sistem</w:t>
              </w:r>
              <w:proofErr w:type="spellEnd"/>
              <w:r w:rsidRPr="00841217">
                <w:rPr>
                  <w:rFonts w:asciiTheme="minorHAnsi" w:hAnsiTheme="minorHAnsi" w:cstheme="minorHAnsi"/>
                  <w:sz w:val="20"/>
                  <w:szCs w:val="20"/>
                  <w:rPrChange w:id="6454" w:author="Miku Nosamu" w:date="2025-07-05T17:14:00Z">
                    <w:rPr/>
                  </w:rPrChange>
                </w:rPr>
                <w:t xml:space="preserve"> </w:t>
              </w:r>
              <w:proofErr w:type="spellStart"/>
              <w:r w:rsidRPr="00841217">
                <w:rPr>
                  <w:rFonts w:asciiTheme="minorHAnsi" w:hAnsiTheme="minorHAnsi" w:cstheme="minorHAnsi"/>
                  <w:sz w:val="20"/>
                  <w:szCs w:val="20"/>
                  <w:rPrChange w:id="6455" w:author="Miku Nosamu" w:date="2025-07-05T17:14:00Z">
                    <w:rPr/>
                  </w:rPrChange>
                </w:rPr>
                <w:t>memberikan</w:t>
              </w:r>
              <w:proofErr w:type="spellEnd"/>
              <w:r w:rsidRPr="00841217">
                <w:rPr>
                  <w:rFonts w:asciiTheme="minorHAnsi" w:hAnsiTheme="minorHAnsi" w:cstheme="minorHAnsi"/>
                  <w:sz w:val="20"/>
                  <w:szCs w:val="20"/>
                  <w:rPrChange w:id="6456" w:author="Miku Nosamu" w:date="2025-07-05T17:14:00Z">
                    <w:rPr/>
                  </w:rPrChange>
                </w:rPr>
                <w:t xml:space="preserve"> </w:t>
              </w:r>
              <w:proofErr w:type="spellStart"/>
              <w:r w:rsidRPr="00841217">
                <w:rPr>
                  <w:rFonts w:asciiTheme="minorHAnsi" w:hAnsiTheme="minorHAnsi" w:cstheme="minorHAnsi"/>
                  <w:sz w:val="20"/>
                  <w:szCs w:val="20"/>
                  <w:rPrChange w:id="6457" w:author="Miku Nosamu" w:date="2025-07-05T17:14:00Z">
                    <w:rPr/>
                  </w:rPrChange>
                </w:rPr>
                <w:t>notifikasi</w:t>
              </w:r>
              <w:proofErr w:type="spellEnd"/>
              <w:r w:rsidRPr="00841217">
                <w:rPr>
                  <w:rFonts w:asciiTheme="minorHAnsi" w:hAnsiTheme="minorHAnsi" w:cstheme="minorHAnsi"/>
                  <w:sz w:val="20"/>
                  <w:szCs w:val="20"/>
                  <w:rPrChange w:id="6458" w:author="Miku Nosamu" w:date="2025-07-05T17:14:00Z">
                    <w:rPr/>
                  </w:rPrChange>
                </w:rPr>
                <w:t xml:space="preserve"> </w:t>
              </w:r>
              <w:proofErr w:type="spellStart"/>
              <w:r w:rsidRPr="00841217">
                <w:rPr>
                  <w:rFonts w:asciiTheme="minorHAnsi" w:hAnsiTheme="minorHAnsi" w:cstheme="minorHAnsi"/>
                  <w:sz w:val="20"/>
                  <w:szCs w:val="20"/>
                  <w:rPrChange w:id="6459" w:author="Miku Nosamu" w:date="2025-07-05T17:14:00Z">
                    <w:rPr/>
                  </w:rPrChange>
                </w:rPr>
                <w:t>ke</w:t>
              </w:r>
              <w:proofErr w:type="spellEnd"/>
              <w:r w:rsidRPr="00841217">
                <w:rPr>
                  <w:rFonts w:asciiTheme="minorHAnsi" w:hAnsiTheme="minorHAnsi" w:cstheme="minorHAnsi"/>
                  <w:sz w:val="20"/>
                  <w:szCs w:val="20"/>
                  <w:rPrChange w:id="6460" w:author="Miku Nosamu" w:date="2025-07-05T17:14:00Z">
                    <w:rPr/>
                  </w:rPrChange>
                </w:rPr>
                <w:t xml:space="preserve"> approver </w:t>
              </w:r>
              <w:proofErr w:type="spellStart"/>
              <w:r w:rsidRPr="00841217">
                <w:rPr>
                  <w:rFonts w:asciiTheme="minorHAnsi" w:hAnsiTheme="minorHAnsi" w:cstheme="minorHAnsi"/>
                  <w:sz w:val="20"/>
                  <w:szCs w:val="20"/>
                  <w:rPrChange w:id="6461" w:author="Miku Nosamu" w:date="2025-07-05T17:14:00Z">
                    <w:rPr/>
                  </w:rPrChange>
                </w:rPr>
                <w:t>setelah</w:t>
              </w:r>
              <w:proofErr w:type="spellEnd"/>
              <w:r w:rsidRPr="00841217">
                <w:rPr>
                  <w:rFonts w:asciiTheme="minorHAnsi" w:hAnsiTheme="minorHAnsi" w:cstheme="minorHAnsi"/>
                  <w:sz w:val="20"/>
                  <w:szCs w:val="20"/>
                  <w:rPrChange w:id="6462" w:author="Miku Nosamu" w:date="2025-07-05T17:14:00Z">
                    <w:rPr/>
                  </w:rPrChange>
                </w:rPr>
                <w:t xml:space="preserve"> </w:t>
              </w:r>
              <w:proofErr w:type="spellStart"/>
              <w:r w:rsidRPr="00841217">
                <w:rPr>
                  <w:rFonts w:asciiTheme="minorHAnsi" w:hAnsiTheme="minorHAnsi" w:cstheme="minorHAnsi"/>
                  <w:sz w:val="20"/>
                  <w:szCs w:val="20"/>
                  <w:rPrChange w:id="6463" w:author="Miku Nosamu" w:date="2025-07-05T17:14:00Z">
                    <w:rPr/>
                  </w:rPrChange>
                </w:rPr>
                <w:t>verifikator</w:t>
              </w:r>
              <w:proofErr w:type="spellEnd"/>
              <w:r w:rsidRPr="00841217">
                <w:rPr>
                  <w:rFonts w:asciiTheme="minorHAnsi" w:hAnsiTheme="minorHAnsi" w:cstheme="minorHAnsi"/>
                  <w:sz w:val="20"/>
                  <w:szCs w:val="20"/>
                  <w:rPrChange w:id="6464" w:author="Miku Nosamu" w:date="2025-07-05T17:14:00Z">
                    <w:rPr/>
                  </w:rPrChange>
                </w:rPr>
                <w:t xml:space="preserve"> </w:t>
              </w:r>
              <w:proofErr w:type="spellStart"/>
              <w:r w:rsidRPr="00841217">
                <w:rPr>
                  <w:rFonts w:asciiTheme="minorHAnsi" w:hAnsiTheme="minorHAnsi" w:cstheme="minorHAnsi"/>
                  <w:sz w:val="20"/>
                  <w:szCs w:val="20"/>
                  <w:rPrChange w:id="6465" w:author="Miku Nosamu" w:date="2025-07-05T17:14:00Z">
                    <w:rPr/>
                  </w:rPrChange>
                </w:rPr>
                <w:t>menyetujui</w:t>
              </w:r>
            </w:ins>
            <w:proofErr w:type="spellEnd"/>
          </w:p>
        </w:tc>
      </w:tr>
      <w:tr w:rsidR="00841217" w:rsidRPr="00841217" w14:paraId="42D6AFB4" w14:textId="77777777" w:rsidTr="005877C0">
        <w:trPr>
          <w:ins w:id="6466" w:author="Miku Nosamu" w:date="2025-07-05T16:19:00Z"/>
        </w:trPr>
        <w:tc>
          <w:tcPr>
            <w:tcW w:w="3192" w:type="dxa"/>
            <w:vAlign w:val="center"/>
          </w:tcPr>
          <w:p w14:paraId="564F9163" w14:textId="77777777" w:rsidR="00B505AF" w:rsidRPr="00841217" w:rsidRDefault="00B505AF" w:rsidP="005877C0">
            <w:pPr>
              <w:jc w:val="center"/>
              <w:rPr>
                <w:ins w:id="6467" w:author="Miku Nosamu" w:date="2025-07-05T16:19:00Z"/>
                <w:rFonts w:cstheme="minorHAnsi"/>
                <w:noProof/>
                <w:color w:val="auto"/>
                <w:kern w:val="1"/>
                <w:szCs w:val="20"/>
                <w:lang w:val="id-ID"/>
                <w:rPrChange w:id="6468" w:author="Miku Nosamu" w:date="2025-07-05T17:14:00Z">
                  <w:rPr>
                    <w:ins w:id="6469" w:author="Miku Nosamu" w:date="2025-07-05T16:19:00Z"/>
                    <w:rFonts w:ascii="Arial" w:hAnsi="Arial" w:cs="Arial"/>
                    <w:noProof/>
                    <w:color w:val="auto"/>
                    <w:kern w:val="1"/>
                    <w:szCs w:val="20"/>
                    <w:lang w:val="id-ID"/>
                  </w:rPr>
                </w:rPrChange>
              </w:rPr>
            </w:pPr>
            <w:ins w:id="6470" w:author="Miku Nosamu" w:date="2025-07-05T16:19:00Z">
              <w:r w:rsidRPr="00841217">
                <w:rPr>
                  <w:rFonts w:cstheme="minorHAnsi"/>
                  <w:noProof/>
                  <w:color w:val="auto"/>
                  <w:kern w:val="1"/>
                  <w:szCs w:val="20"/>
                  <w:lang w:val="id-ID"/>
                  <w:rPrChange w:id="6471"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45896439" w14:textId="46A9A082" w:rsidR="00B505AF" w:rsidRPr="00C60156" w:rsidRDefault="0064731F">
            <w:pPr>
              <w:pStyle w:val="NormalWeb"/>
              <w:jc w:val="center"/>
              <w:rPr>
                <w:ins w:id="6472" w:author="Miku Nosamu" w:date="2025-07-05T16:19:00Z"/>
                <w:rFonts w:asciiTheme="minorHAnsi" w:hAnsiTheme="minorHAnsi" w:cstheme="minorHAnsi"/>
                <w:szCs w:val="20"/>
                <w:rPrChange w:id="6473" w:author="Miku Nosamu" w:date="2025-07-05T17:40:00Z">
                  <w:rPr>
                    <w:ins w:id="6474" w:author="Miku Nosamu" w:date="2025-07-05T16:19:00Z"/>
                    <w:rFonts w:ascii="Arial" w:hAnsi="Arial" w:cs="Arial"/>
                    <w:noProof/>
                    <w:color w:val="auto"/>
                    <w:kern w:val="1"/>
                    <w:szCs w:val="20"/>
                    <w:lang w:val="id-ID"/>
                  </w:rPr>
                </w:rPrChange>
              </w:rPr>
              <w:pPrChange w:id="6475" w:author="Miku Nosamu" w:date="2025-07-05T17:40:00Z">
                <w:pPr>
                  <w:jc w:val="center"/>
                </w:pPr>
              </w:pPrChange>
            </w:pPr>
            <w:ins w:id="6476" w:author="Miku Nosamu" w:date="2025-07-05T17:01:00Z">
              <w:r w:rsidRPr="00841217">
                <w:rPr>
                  <w:rFonts w:asciiTheme="minorHAnsi" w:hAnsiTheme="minorHAnsi" w:cstheme="minorHAnsi"/>
                  <w:sz w:val="20"/>
                  <w:szCs w:val="20"/>
                  <w:rPrChange w:id="6477" w:author="Miku Nosamu" w:date="2025-07-05T17:14:00Z">
                    <w:rPr/>
                  </w:rPrChange>
                </w:rPr>
                <w:t xml:space="preserve">SIK </w:t>
              </w:r>
              <w:proofErr w:type="spellStart"/>
              <w:r w:rsidRPr="00841217">
                <w:rPr>
                  <w:rFonts w:asciiTheme="minorHAnsi" w:hAnsiTheme="minorHAnsi" w:cstheme="minorHAnsi"/>
                  <w:sz w:val="20"/>
                  <w:szCs w:val="20"/>
                  <w:rPrChange w:id="6478" w:author="Miku Nosamu" w:date="2025-07-05T17:14:00Z">
                    <w:rPr/>
                  </w:rPrChange>
                </w:rPr>
                <w:t>sudah</w:t>
              </w:r>
              <w:proofErr w:type="spellEnd"/>
              <w:r w:rsidRPr="00841217">
                <w:rPr>
                  <w:rFonts w:asciiTheme="minorHAnsi" w:hAnsiTheme="minorHAnsi" w:cstheme="minorHAnsi"/>
                  <w:sz w:val="20"/>
                  <w:szCs w:val="20"/>
                  <w:rPrChange w:id="6479" w:author="Miku Nosamu" w:date="2025-07-05T17:14:00Z">
                    <w:rPr/>
                  </w:rPrChange>
                </w:rPr>
                <w:t xml:space="preserve"> </w:t>
              </w:r>
              <w:proofErr w:type="spellStart"/>
              <w:r w:rsidRPr="00841217">
                <w:rPr>
                  <w:rFonts w:asciiTheme="minorHAnsi" w:hAnsiTheme="minorHAnsi" w:cstheme="minorHAnsi"/>
                  <w:sz w:val="20"/>
                  <w:szCs w:val="20"/>
                  <w:rPrChange w:id="6480" w:author="Miku Nosamu" w:date="2025-07-05T17:14:00Z">
                    <w:rPr/>
                  </w:rPrChange>
                </w:rPr>
                <w:t>diajukan</w:t>
              </w:r>
              <w:proofErr w:type="spellEnd"/>
              <w:r w:rsidRPr="00841217">
                <w:rPr>
                  <w:rFonts w:asciiTheme="minorHAnsi" w:hAnsiTheme="minorHAnsi" w:cstheme="minorHAnsi"/>
                  <w:sz w:val="20"/>
                  <w:szCs w:val="20"/>
                  <w:rPrChange w:id="6481" w:author="Miku Nosamu" w:date="2025-07-05T17:14:00Z">
                    <w:rPr/>
                  </w:rPrChange>
                </w:rPr>
                <w:t xml:space="preserve"> dan </w:t>
              </w:r>
              <w:proofErr w:type="spellStart"/>
              <w:r w:rsidRPr="00841217">
                <w:rPr>
                  <w:rFonts w:asciiTheme="minorHAnsi" w:hAnsiTheme="minorHAnsi" w:cstheme="minorHAnsi"/>
                  <w:sz w:val="20"/>
                  <w:szCs w:val="20"/>
                  <w:rPrChange w:id="6482" w:author="Miku Nosamu" w:date="2025-07-05T17:14:00Z">
                    <w:rPr/>
                  </w:rPrChange>
                </w:rPr>
                <w:t>belum</w:t>
              </w:r>
              <w:proofErr w:type="spellEnd"/>
              <w:r w:rsidRPr="00841217">
                <w:rPr>
                  <w:rFonts w:asciiTheme="minorHAnsi" w:hAnsiTheme="minorHAnsi" w:cstheme="minorHAnsi"/>
                  <w:sz w:val="20"/>
                  <w:szCs w:val="20"/>
                  <w:rPrChange w:id="6483" w:author="Miku Nosamu" w:date="2025-07-05T17:14:00Z">
                    <w:rPr/>
                  </w:rPrChange>
                </w:rPr>
                <w:t xml:space="preserve"> </w:t>
              </w:r>
              <w:proofErr w:type="spellStart"/>
              <w:r w:rsidRPr="00841217">
                <w:rPr>
                  <w:rFonts w:asciiTheme="minorHAnsi" w:hAnsiTheme="minorHAnsi" w:cstheme="minorHAnsi"/>
                  <w:sz w:val="20"/>
                  <w:szCs w:val="20"/>
                  <w:rPrChange w:id="6484" w:author="Miku Nosamu" w:date="2025-07-05T17:14:00Z">
                    <w:rPr/>
                  </w:rPrChange>
                </w:rPr>
                <w:t>diverifikasi</w:t>
              </w:r>
            </w:ins>
            <w:proofErr w:type="spellEnd"/>
          </w:p>
        </w:tc>
      </w:tr>
      <w:tr w:rsidR="00841217" w:rsidRPr="00841217" w14:paraId="0AC33E69" w14:textId="77777777" w:rsidTr="005877C0">
        <w:trPr>
          <w:ins w:id="6485" w:author="Miku Nosamu" w:date="2025-07-05T16:19:00Z"/>
        </w:trPr>
        <w:tc>
          <w:tcPr>
            <w:tcW w:w="3192" w:type="dxa"/>
            <w:vAlign w:val="center"/>
          </w:tcPr>
          <w:p w14:paraId="411F73CB" w14:textId="77777777" w:rsidR="00B505AF" w:rsidRPr="00841217" w:rsidRDefault="00B505AF" w:rsidP="005877C0">
            <w:pPr>
              <w:jc w:val="center"/>
              <w:rPr>
                <w:ins w:id="6486" w:author="Miku Nosamu" w:date="2025-07-05T16:19:00Z"/>
                <w:rFonts w:cstheme="minorHAnsi"/>
                <w:noProof/>
                <w:color w:val="auto"/>
                <w:kern w:val="1"/>
                <w:szCs w:val="20"/>
                <w:lang w:val="id-ID"/>
                <w:rPrChange w:id="6487" w:author="Miku Nosamu" w:date="2025-07-05T17:14:00Z">
                  <w:rPr>
                    <w:ins w:id="6488" w:author="Miku Nosamu" w:date="2025-07-05T16:19:00Z"/>
                    <w:rFonts w:ascii="Arial" w:hAnsi="Arial" w:cs="Arial"/>
                    <w:noProof/>
                    <w:color w:val="auto"/>
                    <w:kern w:val="1"/>
                    <w:szCs w:val="20"/>
                    <w:lang w:val="id-ID"/>
                  </w:rPr>
                </w:rPrChange>
              </w:rPr>
            </w:pPr>
            <w:ins w:id="6489" w:author="Miku Nosamu" w:date="2025-07-05T16:19:00Z">
              <w:r w:rsidRPr="00841217">
                <w:rPr>
                  <w:rFonts w:cstheme="minorHAnsi"/>
                  <w:noProof/>
                  <w:color w:val="auto"/>
                  <w:kern w:val="1"/>
                  <w:szCs w:val="20"/>
                  <w:lang w:val="id-ID"/>
                  <w:rPrChange w:id="6490"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6EA9FFB2" w14:textId="77777777" w:rsidR="00B505AF" w:rsidRPr="00841217" w:rsidRDefault="00B505AF" w:rsidP="005877C0">
            <w:pPr>
              <w:jc w:val="center"/>
              <w:rPr>
                <w:ins w:id="6491" w:author="Miku Nosamu" w:date="2025-07-05T16:19:00Z"/>
                <w:rFonts w:cstheme="minorHAnsi"/>
                <w:noProof/>
                <w:color w:val="auto"/>
                <w:kern w:val="1"/>
                <w:szCs w:val="20"/>
                <w:rPrChange w:id="6492" w:author="Miku Nosamu" w:date="2025-07-05T17:14:00Z">
                  <w:rPr>
                    <w:ins w:id="6493" w:author="Miku Nosamu" w:date="2025-07-05T16:19:00Z"/>
                    <w:rFonts w:ascii="Arial" w:hAnsi="Arial" w:cs="Arial"/>
                    <w:noProof/>
                    <w:color w:val="auto"/>
                    <w:kern w:val="1"/>
                    <w:szCs w:val="20"/>
                  </w:rPr>
                </w:rPrChange>
              </w:rPr>
            </w:pPr>
            <w:ins w:id="6494" w:author="Miku Nosamu" w:date="2025-07-05T16:19:00Z">
              <w:r w:rsidRPr="00841217">
                <w:rPr>
                  <w:rFonts w:cstheme="minorHAnsi"/>
                  <w:noProof/>
                  <w:color w:val="auto"/>
                  <w:kern w:val="1"/>
                  <w:szCs w:val="20"/>
                  <w:rPrChange w:id="6495" w:author="Miku Nosamu" w:date="2025-07-05T17:14:00Z">
                    <w:rPr>
                      <w:rFonts w:ascii="Arial" w:hAnsi="Arial" w:cs="Arial"/>
                      <w:noProof/>
                      <w:color w:val="auto"/>
                      <w:kern w:val="1"/>
                      <w:szCs w:val="20"/>
                    </w:rPr>
                  </w:rPrChange>
                </w:rPr>
                <w:t>9 Juli 2025</w:t>
              </w:r>
            </w:ins>
          </w:p>
        </w:tc>
      </w:tr>
      <w:tr w:rsidR="00841217" w:rsidRPr="00841217" w14:paraId="3A750FA0" w14:textId="77777777" w:rsidTr="005877C0">
        <w:trPr>
          <w:ins w:id="6496" w:author="Miku Nosamu" w:date="2025-07-05T16:19:00Z"/>
        </w:trPr>
        <w:tc>
          <w:tcPr>
            <w:tcW w:w="3192" w:type="dxa"/>
            <w:vAlign w:val="center"/>
          </w:tcPr>
          <w:p w14:paraId="7F3E0799" w14:textId="77777777" w:rsidR="00B505AF" w:rsidRPr="00841217" w:rsidRDefault="00B505AF" w:rsidP="005877C0">
            <w:pPr>
              <w:jc w:val="center"/>
              <w:rPr>
                <w:ins w:id="6497" w:author="Miku Nosamu" w:date="2025-07-05T16:19:00Z"/>
                <w:rFonts w:cstheme="minorHAnsi"/>
                <w:noProof/>
                <w:color w:val="auto"/>
                <w:kern w:val="1"/>
                <w:szCs w:val="20"/>
                <w:lang w:val="id-ID"/>
                <w:rPrChange w:id="6498" w:author="Miku Nosamu" w:date="2025-07-05T17:14:00Z">
                  <w:rPr>
                    <w:ins w:id="6499" w:author="Miku Nosamu" w:date="2025-07-05T16:19:00Z"/>
                    <w:rFonts w:ascii="Arial" w:hAnsi="Arial" w:cs="Arial"/>
                    <w:noProof/>
                    <w:color w:val="auto"/>
                    <w:kern w:val="1"/>
                    <w:szCs w:val="20"/>
                    <w:lang w:val="id-ID"/>
                  </w:rPr>
                </w:rPrChange>
              </w:rPr>
            </w:pPr>
            <w:ins w:id="6500" w:author="Miku Nosamu" w:date="2025-07-05T16:19:00Z">
              <w:r w:rsidRPr="00841217">
                <w:rPr>
                  <w:rFonts w:cstheme="minorHAnsi"/>
                  <w:noProof/>
                  <w:color w:val="auto"/>
                  <w:kern w:val="1"/>
                  <w:szCs w:val="20"/>
                  <w:lang w:val="id-ID"/>
                  <w:rPrChange w:id="6501"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09B68766" w14:textId="77777777" w:rsidR="00B505AF" w:rsidRPr="00841217" w:rsidRDefault="00B505AF" w:rsidP="005877C0">
            <w:pPr>
              <w:jc w:val="center"/>
              <w:rPr>
                <w:ins w:id="6502" w:author="Miku Nosamu" w:date="2025-07-05T16:19:00Z"/>
                <w:rFonts w:cstheme="minorHAnsi"/>
                <w:noProof/>
                <w:color w:val="auto"/>
                <w:kern w:val="1"/>
                <w:szCs w:val="20"/>
                <w:lang w:val="id-ID"/>
                <w:rPrChange w:id="6503" w:author="Miku Nosamu" w:date="2025-07-05T17:14:00Z">
                  <w:rPr>
                    <w:ins w:id="6504" w:author="Miku Nosamu" w:date="2025-07-05T16:19:00Z"/>
                    <w:rFonts w:ascii="Arial" w:hAnsi="Arial" w:cs="Arial"/>
                    <w:noProof/>
                    <w:color w:val="auto"/>
                    <w:kern w:val="1"/>
                    <w:szCs w:val="20"/>
                    <w:lang w:val="id-ID"/>
                  </w:rPr>
                </w:rPrChange>
              </w:rPr>
            </w:pPr>
            <w:ins w:id="6505" w:author="Miku Nosamu" w:date="2025-07-05T16:19:00Z">
              <w:r w:rsidRPr="00841217">
                <w:rPr>
                  <w:rFonts w:cstheme="minorHAnsi"/>
                  <w:noProof/>
                  <w:color w:val="auto"/>
                  <w:kern w:val="1"/>
                  <w:szCs w:val="20"/>
                  <w:rPrChange w:id="6506" w:author="Miku Nosamu" w:date="2025-07-05T17:14:00Z">
                    <w:rPr>
                      <w:rFonts w:ascii="Arial" w:hAnsi="Arial" w:cs="Arial"/>
                      <w:noProof/>
                      <w:color w:val="auto"/>
                      <w:kern w:val="1"/>
                      <w:szCs w:val="20"/>
                    </w:rPr>
                  </w:rPrChange>
                </w:rPr>
                <w:t>Lucky Abdillah</w:t>
              </w:r>
            </w:ins>
          </w:p>
        </w:tc>
      </w:tr>
      <w:tr w:rsidR="00841217" w:rsidRPr="00841217" w14:paraId="6E738AD8" w14:textId="77777777" w:rsidTr="005877C0">
        <w:trPr>
          <w:ins w:id="6507" w:author="Miku Nosamu" w:date="2025-07-05T16:19:00Z"/>
        </w:trPr>
        <w:tc>
          <w:tcPr>
            <w:tcW w:w="9576" w:type="dxa"/>
            <w:gridSpan w:val="3"/>
            <w:vAlign w:val="center"/>
          </w:tcPr>
          <w:p w14:paraId="37E5301D" w14:textId="77777777" w:rsidR="00B505AF" w:rsidRPr="00841217" w:rsidRDefault="00B505AF" w:rsidP="005877C0">
            <w:pPr>
              <w:jc w:val="center"/>
              <w:rPr>
                <w:ins w:id="6508" w:author="Miku Nosamu" w:date="2025-07-05T16:19:00Z"/>
                <w:rFonts w:cstheme="minorHAnsi"/>
                <w:noProof/>
                <w:color w:val="auto"/>
                <w:kern w:val="1"/>
                <w:szCs w:val="20"/>
                <w:lang w:val="id-ID"/>
                <w:rPrChange w:id="6509" w:author="Miku Nosamu" w:date="2025-07-05T17:14:00Z">
                  <w:rPr>
                    <w:ins w:id="6510" w:author="Miku Nosamu" w:date="2025-07-05T16:19:00Z"/>
                    <w:rFonts w:ascii="Arial" w:hAnsi="Arial" w:cs="Arial"/>
                    <w:noProof/>
                    <w:color w:val="auto"/>
                    <w:kern w:val="1"/>
                    <w:szCs w:val="20"/>
                    <w:lang w:val="id-ID"/>
                  </w:rPr>
                </w:rPrChange>
              </w:rPr>
            </w:pPr>
            <w:ins w:id="6511" w:author="Miku Nosamu" w:date="2025-07-05T16:19:00Z">
              <w:r w:rsidRPr="00841217">
                <w:rPr>
                  <w:rFonts w:cstheme="minorHAnsi"/>
                  <w:noProof/>
                  <w:color w:val="auto"/>
                  <w:kern w:val="1"/>
                  <w:szCs w:val="20"/>
                  <w:lang w:val="id-ID"/>
                  <w:rPrChange w:id="6512" w:author="Miku Nosamu" w:date="2025-07-05T17:14:00Z">
                    <w:rPr>
                      <w:rFonts w:ascii="Arial" w:hAnsi="Arial" w:cs="Arial"/>
                      <w:noProof/>
                      <w:color w:val="auto"/>
                      <w:kern w:val="1"/>
                      <w:szCs w:val="20"/>
                      <w:lang w:val="id-ID"/>
                    </w:rPr>
                  </w:rPrChange>
                </w:rPr>
                <w:t>Skenario</w:t>
              </w:r>
            </w:ins>
          </w:p>
        </w:tc>
      </w:tr>
      <w:tr w:rsidR="00841217" w:rsidRPr="00841217" w14:paraId="2DC85536" w14:textId="77777777" w:rsidTr="005877C0">
        <w:trPr>
          <w:ins w:id="6513" w:author="Miku Nosamu" w:date="2025-07-05T16:19:00Z"/>
        </w:trPr>
        <w:tc>
          <w:tcPr>
            <w:tcW w:w="9576" w:type="dxa"/>
            <w:gridSpan w:val="3"/>
            <w:vAlign w:val="center"/>
          </w:tcPr>
          <w:p w14:paraId="1B2FB44C" w14:textId="5D11CCF2" w:rsidR="0064731F" w:rsidRPr="00841217" w:rsidRDefault="0064731F">
            <w:pPr>
              <w:pStyle w:val="NormalWeb"/>
              <w:numPr>
                <w:ilvl w:val="0"/>
                <w:numId w:val="93"/>
              </w:numPr>
              <w:spacing w:before="0" w:beforeAutospacing="0" w:after="0" w:afterAutospacing="0" w:line="360" w:lineRule="auto"/>
              <w:rPr>
                <w:ins w:id="6514" w:author="Miku Nosamu" w:date="2025-07-05T17:01:00Z"/>
                <w:rFonts w:asciiTheme="minorHAnsi" w:hAnsiTheme="minorHAnsi" w:cstheme="minorHAnsi"/>
                <w:sz w:val="20"/>
                <w:szCs w:val="20"/>
                <w:rPrChange w:id="6515" w:author="Miku Nosamu" w:date="2025-07-05T17:14:00Z">
                  <w:rPr>
                    <w:ins w:id="6516" w:author="Miku Nosamu" w:date="2025-07-05T17:01:00Z"/>
                  </w:rPr>
                </w:rPrChange>
              </w:rPr>
              <w:pPrChange w:id="6517" w:author="Miku Nosamu" w:date="2025-07-05T17:40:00Z">
                <w:pPr>
                  <w:pStyle w:val="NormalWeb"/>
                </w:pPr>
              </w:pPrChange>
            </w:pPr>
            <w:ins w:id="6518" w:author="Miku Nosamu" w:date="2025-07-05T17:01:00Z">
              <w:r w:rsidRPr="00841217">
                <w:rPr>
                  <w:rFonts w:asciiTheme="minorHAnsi" w:hAnsiTheme="minorHAnsi" w:cstheme="minorHAnsi"/>
                  <w:sz w:val="20"/>
                  <w:szCs w:val="20"/>
                  <w:rPrChange w:id="6519" w:author="Miku Nosamu" w:date="2025-07-05T17:14:00Z">
                    <w:rPr/>
                  </w:rPrChange>
                </w:rPr>
                <w:t xml:space="preserve">Login </w:t>
              </w:r>
              <w:proofErr w:type="spellStart"/>
              <w:r w:rsidRPr="00841217">
                <w:rPr>
                  <w:rFonts w:asciiTheme="minorHAnsi" w:hAnsiTheme="minorHAnsi" w:cstheme="minorHAnsi"/>
                  <w:sz w:val="20"/>
                  <w:szCs w:val="20"/>
                  <w:rPrChange w:id="6520" w:author="Miku Nosamu" w:date="2025-07-05T17:14:00Z">
                    <w:rPr/>
                  </w:rPrChange>
                </w:rPr>
                <w:t>sebagai</w:t>
              </w:r>
              <w:proofErr w:type="spellEnd"/>
              <w:r w:rsidRPr="00841217">
                <w:rPr>
                  <w:rFonts w:asciiTheme="minorHAnsi" w:hAnsiTheme="minorHAnsi" w:cstheme="minorHAnsi"/>
                  <w:sz w:val="20"/>
                  <w:szCs w:val="20"/>
                  <w:rPrChange w:id="6521" w:author="Miku Nosamu" w:date="2025-07-05T17:14:00Z">
                    <w:rPr/>
                  </w:rPrChange>
                </w:rPr>
                <w:t xml:space="preserve"> </w:t>
              </w:r>
              <w:proofErr w:type="spellStart"/>
              <w:r w:rsidRPr="00841217">
                <w:rPr>
                  <w:rFonts w:asciiTheme="minorHAnsi" w:hAnsiTheme="minorHAnsi" w:cstheme="minorHAnsi"/>
                  <w:sz w:val="20"/>
                  <w:szCs w:val="20"/>
                  <w:rPrChange w:id="6522" w:author="Miku Nosamu" w:date="2025-07-05T17:14:00Z">
                    <w:rPr/>
                  </w:rPrChange>
                </w:rPr>
                <w:t>verifikator</w:t>
              </w:r>
              <w:proofErr w:type="spellEnd"/>
            </w:ins>
          </w:p>
          <w:p w14:paraId="10247638" w14:textId="05E2B62B" w:rsidR="0064731F" w:rsidRPr="00841217" w:rsidRDefault="0064731F">
            <w:pPr>
              <w:pStyle w:val="NormalWeb"/>
              <w:numPr>
                <w:ilvl w:val="0"/>
                <w:numId w:val="93"/>
              </w:numPr>
              <w:spacing w:before="0" w:beforeAutospacing="0" w:after="0" w:afterAutospacing="0" w:line="360" w:lineRule="auto"/>
              <w:rPr>
                <w:ins w:id="6523" w:author="Miku Nosamu" w:date="2025-07-05T17:01:00Z"/>
                <w:rFonts w:asciiTheme="minorHAnsi" w:hAnsiTheme="minorHAnsi" w:cstheme="minorHAnsi"/>
                <w:sz w:val="20"/>
                <w:szCs w:val="20"/>
                <w:rPrChange w:id="6524" w:author="Miku Nosamu" w:date="2025-07-05T17:14:00Z">
                  <w:rPr>
                    <w:ins w:id="6525" w:author="Miku Nosamu" w:date="2025-07-05T17:01:00Z"/>
                  </w:rPr>
                </w:rPrChange>
              </w:rPr>
              <w:pPrChange w:id="6526" w:author="Miku Nosamu" w:date="2025-07-05T17:40:00Z">
                <w:pPr>
                  <w:pStyle w:val="NormalWeb"/>
                </w:pPr>
              </w:pPrChange>
            </w:pPr>
            <w:ins w:id="6527" w:author="Miku Nosamu" w:date="2025-07-05T17:01:00Z">
              <w:r w:rsidRPr="00841217">
                <w:rPr>
                  <w:rFonts w:asciiTheme="minorHAnsi" w:hAnsiTheme="minorHAnsi" w:cstheme="minorHAnsi"/>
                  <w:sz w:val="20"/>
                  <w:szCs w:val="20"/>
                  <w:rPrChange w:id="6528" w:author="Miku Nosamu" w:date="2025-07-05T17:14:00Z">
                    <w:rPr/>
                  </w:rPrChange>
                </w:rPr>
                <w:t xml:space="preserve">Pilih </w:t>
              </w:r>
              <w:proofErr w:type="spellStart"/>
              <w:r w:rsidRPr="00841217">
                <w:rPr>
                  <w:rFonts w:asciiTheme="minorHAnsi" w:hAnsiTheme="minorHAnsi" w:cstheme="minorHAnsi"/>
                  <w:sz w:val="20"/>
                  <w:szCs w:val="20"/>
                  <w:rPrChange w:id="6529" w:author="Miku Nosamu" w:date="2025-07-05T17:14:00Z">
                    <w:rPr/>
                  </w:rPrChange>
                </w:rPr>
                <w:t>pengajuan</w:t>
              </w:r>
              <w:proofErr w:type="spellEnd"/>
              <w:r w:rsidRPr="00841217">
                <w:rPr>
                  <w:rFonts w:asciiTheme="minorHAnsi" w:hAnsiTheme="minorHAnsi" w:cstheme="minorHAnsi"/>
                  <w:sz w:val="20"/>
                  <w:szCs w:val="20"/>
                  <w:rPrChange w:id="6530" w:author="Miku Nosamu" w:date="2025-07-05T17:14:00Z">
                    <w:rPr/>
                  </w:rPrChange>
                </w:rPr>
                <w:t xml:space="preserve"> </w:t>
              </w:r>
              <w:proofErr w:type="spellStart"/>
              <w:r w:rsidRPr="00841217">
                <w:rPr>
                  <w:rFonts w:asciiTheme="minorHAnsi" w:hAnsiTheme="minorHAnsi" w:cstheme="minorHAnsi"/>
                  <w:sz w:val="20"/>
                  <w:szCs w:val="20"/>
                  <w:rPrChange w:id="6531" w:author="Miku Nosamu" w:date="2025-07-05T17:14:00Z">
                    <w:rPr/>
                  </w:rPrChange>
                </w:rPr>
                <w:t>baru</w:t>
              </w:r>
              <w:proofErr w:type="spellEnd"/>
              <w:r w:rsidRPr="00841217">
                <w:rPr>
                  <w:rFonts w:asciiTheme="minorHAnsi" w:hAnsiTheme="minorHAnsi" w:cstheme="minorHAnsi"/>
                  <w:sz w:val="20"/>
                  <w:szCs w:val="20"/>
                  <w:rPrChange w:id="6532" w:author="Miku Nosamu" w:date="2025-07-05T17:14:00Z">
                    <w:rPr/>
                  </w:rPrChange>
                </w:rPr>
                <w:t xml:space="preserve"> dan </w:t>
              </w:r>
              <w:proofErr w:type="spellStart"/>
              <w:r w:rsidRPr="00841217">
                <w:rPr>
                  <w:rFonts w:asciiTheme="minorHAnsi" w:hAnsiTheme="minorHAnsi" w:cstheme="minorHAnsi"/>
                  <w:sz w:val="20"/>
                  <w:szCs w:val="20"/>
                  <w:rPrChange w:id="6533" w:author="Miku Nosamu" w:date="2025-07-05T17:14:00Z">
                    <w:rPr/>
                  </w:rPrChange>
                </w:rPr>
                <w:t>klik</w:t>
              </w:r>
              <w:proofErr w:type="spellEnd"/>
              <w:r w:rsidRPr="00841217">
                <w:rPr>
                  <w:rFonts w:asciiTheme="minorHAnsi" w:hAnsiTheme="minorHAnsi" w:cstheme="minorHAnsi"/>
                  <w:sz w:val="20"/>
                  <w:szCs w:val="20"/>
                  <w:rPrChange w:id="6534" w:author="Miku Nosamu" w:date="2025-07-05T17:14:00Z">
                    <w:rPr/>
                  </w:rPrChange>
                </w:rPr>
                <w:t xml:space="preserve"> </w:t>
              </w:r>
              <w:proofErr w:type="spellStart"/>
              <w:r w:rsidRPr="00841217">
                <w:rPr>
                  <w:rFonts w:asciiTheme="minorHAnsi" w:hAnsiTheme="minorHAnsi" w:cstheme="minorHAnsi"/>
                  <w:sz w:val="20"/>
                  <w:szCs w:val="20"/>
                  <w:rPrChange w:id="6535" w:author="Miku Nosamu" w:date="2025-07-05T17:14:00Z">
                    <w:rPr/>
                  </w:rPrChange>
                </w:rPr>
                <w:t>tombol</w:t>
              </w:r>
              <w:proofErr w:type="spellEnd"/>
              <w:r w:rsidRPr="00841217">
                <w:rPr>
                  <w:rFonts w:asciiTheme="minorHAnsi" w:hAnsiTheme="minorHAnsi" w:cstheme="minorHAnsi"/>
                  <w:sz w:val="20"/>
                  <w:szCs w:val="20"/>
                  <w:rPrChange w:id="6536" w:author="Miku Nosamu" w:date="2025-07-05T17:14:00Z">
                    <w:rPr/>
                  </w:rPrChange>
                </w:rPr>
                <w:t xml:space="preserve"> “</w:t>
              </w:r>
              <w:proofErr w:type="spellStart"/>
              <w:r w:rsidRPr="00841217">
                <w:rPr>
                  <w:rFonts w:asciiTheme="minorHAnsi" w:hAnsiTheme="minorHAnsi" w:cstheme="minorHAnsi"/>
                  <w:sz w:val="20"/>
                  <w:szCs w:val="20"/>
                  <w:rPrChange w:id="6537" w:author="Miku Nosamu" w:date="2025-07-05T17:14:00Z">
                    <w:rPr/>
                  </w:rPrChange>
                </w:rPr>
                <w:t>Verifikasi</w:t>
              </w:r>
              <w:proofErr w:type="spellEnd"/>
              <w:r w:rsidRPr="00841217">
                <w:rPr>
                  <w:rFonts w:asciiTheme="minorHAnsi" w:hAnsiTheme="minorHAnsi" w:cstheme="minorHAnsi"/>
                  <w:sz w:val="20"/>
                  <w:szCs w:val="20"/>
                  <w:rPrChange w:id="6538" w:author="Miku Nosamu" w:date="2025-07-05T17:14:00Z">
                    <w:rPr/>
                  </w:rPrChange>
                </w:rPr>
                <w:t>/Lolos”</w:t>
              </w:r>
            </w:ins>
          </w:p>
          <w:p w14:paraId="61D7F512" w14:textId="0B166E35" w:rsidR="0064731F" w:rsidRPr="00841217" w:rsidRDefault="0064731F">
            <w:pPr>
              <w:pStyle w:val="NormalWeb"/>
              <w:numPr>
                <w:ilvl w:val="0"/>
                <w:numId w:val="93"/>
              </w:numPr>
              <w:spacing w:before="0" w:beforeAutospacing="0" w:after="0" w:afterAutospacing="0" w:line="360" w:lineRule="auto"/>
              <w:rPr>
                <w:ins w:id="6539" w:author="Miku Nosamu" w:date="2025-07-05T17:01:00Z"/>
                <w:rFonts w:asciiTheme="minorHAnsi" w:hAnsiTheme="minorHAnsi" w:cstheme="minorHAnsi"/>
                <w:sz w:val="20"/>
                <w:szCs w:val="20"/>
                <w:rPrChange w:id="6540" w:author="Miku Nosamu" w:date="2025-07-05T17:14:00Z">
                  <w:rPr>
                    <w:ins w:id="6541" w:author="Miku Nosamu" w:date="2025-07-05T17:01:00Z"/>
                  </w:rPr>
                </w:rPrChange>
              </w:rPr>
              <w:pPrChange w:id="6542" w:author="Miku Nosamu" w:date="2025-07-05T17:40:00Z">
                <w:pPr>
                  <w:pStyle w:val="NormalWeb"/>
                </w:pPr>
              </w:pPrChange>
            </w:pPr>
            <w:ins w:id="6543" w:author="Miku Nosamu" w:date="2025-07-05T17:01:00Z">
              <w:r w:rsidRPr="00841217">
                <w:rPr>
                  <w:rFonts w:asciiTheme="minorHAnsi" w:hAnsiTheme="minorHAnsi" w:cstheme="minorHAnsi"/>
                  <w:sz w:val="20"/>
                  <w:szCs w:val="20"/>
                  <w:rPrChange w:id="6544" w:author="Miku Nosamu" w:date="2025-07-05T17:14:00Z">
                    <w:rPr/>
                  </w:rPrChange>
                </w:rPr>
                <w:t xml:space="preserve">Login </w:t>
              </w:r>
              <w:proofErr w:type="spellStart"/>
              <w:r w:rsidRPr="00841217">
                <w:rPr>
                  <w:rFonts w:asciiTheme="minorHAnsi" w:hAnsiTheme="minorHAnsi" w:cstheme="minorHAnsi"/>
                  <w:sz w:val="20"/>
                  <w:szCs w:val="20"/>
                  <w:rPrChange w:id="6545" w:author="Miku Nosamu" w:date="2025-07-05T17:14:00Z">
                    <w:rPr/>
                  </w:rPrChange>
                </w:rPr>
                <w:t>sebagai</w:t>
              </w:r>
              <w:proofErr w:type="spellEnd"/>
              <w:r w:rsidRPr="00841217">
                <w:rPr>
                  <w:rFonts w:asciiTheme="minorHAnsi" w:hAnsiTheme="minorHAnsi" w:cstheme="minorHAnsi"/>
                  <w:sz w:val="20"/>
                  <w:szCs w:val="20"/>
                  <w:rPrChange w:id="6546" w:author="Miku Nosamu" w:date="2025-07-05T17:14:00Z">
                    <w:rPr/>
                  </w:rPrChange>
                </w:rPr>
                <w:t xml:space="preserve"> approver</w:t>
              </w:r>
            </w:ins>
          </w:p>
          <w:p w14:paraId="1ED007CF" w14:textId="3E6E3162" w:rsidR="00B505AF" w:rsidRPr="00C60156" w:rsidRDefault="0064731F">
            <w:pPr>
              <w:pStyle w:val="NormalWeb"/>
              <w:numPr>
                <w:ilvl w:val="0"/>
                <w:numId w:val="93"/>
              </w:numPr>
              <w:spacing w:before="0" w:beforeAutospacing="0" w:after="0" w:afterAutospacing="0" w:line="360" w:lineRule="auto"/>
              <w:rPr>
                <w:ins w:id="6547" w:author="Miku Nosamu" w:date="2025-07-05T16:19:00Z"/>
                <w:rFonts w:asciiTheme="minorHAnsi" w:hAnsiTheme="minorHAnsi" w:cstheme="minorHAnsi"/>
                <w:szCs w:val="20"/>
                <w:rPrChange w:id="6548" w:author="Miku Nosamu" w:date="2025-07-05T17:40:00Z">
                  <w:rPr>
                    <w:ins w:id="6549" w:author="Miku Nosamu" w:date="2025-07-05T16:19:00Z"/>
                    <w:rFonts w:ascii="Arial" w:hAnsi="Arial" w:cs="Arial"/>
                    <w:noProof/>
                    <w:color w:val="auto"/>
                    <w:kern w:val="1"/>
                    <w:szCs w:val="20"/>
                    <w:lang w:val="id-ID"/>
                  </w:rPr>
                </w:rPrChange>
              </w:rPr>
              <w:pPrChange w:id="6550" w:author="Miku Nosamu" w:date="2025-07-05T17:40:00Z">
                <w:pPr>
                  <w:pStyle w:val="ListParagraph"/>
                  <w:numPr>
                    <w:numId w:val="61"/>
                  </w:numPr>
                  <w:spacing w:before="0" w:after="0" w:line="360" w:lineRule="auto"/>
                  <w:ind w:hanging="360"/>
                  <w:jc w:val="left"/>
                </w:pPr>
              </w:pPrChange>
            </w:pPr>
            <w:proofErr w:type="spellStart"/>
            <w:ins w:id="6551" w:author="Miku Nosamu" w:date="2025-07-05T17:01:00Z">
              <w:r w:rsidRPr="00841217">
                <w:rPr>
                  <w:rFonts w:asciiTheme="minorHAnsi" w:hAnsiTheme="minorHAnsi" w:cstheme="minorHAnsi"/>
                  <w:sz w:val="20"/>
                  <w:szCs w:val="20"/>
                  <w:rPrChange w:id="6552" w:author="Miku Nosamu" w:date="2025-07-05T17:14:00Z">
                    <w:rPr/>
                  </w:rPrChange>
                </w:rPr>
                <w:t>Periksa</w:t>
              </w:r>
              <w:proofErr w:type="spellEnd"/>
              <w:r w:rsidRPr="00841217">
                <w:rPr>
                  <w:rFonts w:asciiTheme="minorHAnsi" w:hAnsiTheme="minorHAnsi" w:cstheme="minorHAnsi"/>
                  <w:sz w:val="20"/>
                  <w:szCs w:val="20"/>
                  <w:rPrChange w:id="6553" w:author="Miku Nosamu" w:date="2025-07-05T17:14:00Z">
                    <w:rPr/>
                  </w:rPrChange>
                </w:rPr>
                <w:t xml:space="preserve"> </w:t>
              </w:r>
              <w:proofErr w:type="spellStart"/>
              <w:r w:rsidRPr="00841217">
                <w:rPr>
                  <w:rFonts w:asciiTheme="minorHAnsi" w:hAnsiTheme="minorHAnsi" w:cstheme="minorHAnsi"/>
                  <w:sz w:val="20"/>
                  <w:szCs w:val="20"/>
                  <w:rPrChange w:id="6554" w:author="Miku Nosamu" w:date="2025-07-05T17:14:00Z">
                    <w:rPr/>
                  </w:rPrChange>
                </w:rPr>
                <w:t>apakah</w:t>
              </w:r>
              <w:proofErr w:type="spellEnd"/>
              <w:r w:rsidRPr="00841217">
                <w:rPr>
                  <w:rFonts w:asciiTheme="minorHAnsi" w:hAnsiTheme="minorHAnsi" w:cstheme="minorHAnsi"/>
                  <w:sz w:val="20"/>
                  <w:szCs w:val="20"/>
                  <w:rPrChange w:id="6555" w:author="Miku Nosamu" w:date="2025-07-05T17:14:00Z">
                    <w:rPr/>
                  </w:rPrChange>
                </w:rPr>
                <w:t xml:space="preserve"> </w:t>
              </w:r>
              <w:proofErr w:type="spellStart"/>
              <w:r w:rsidRPr="00841217">
                <w:rPr>
                  <w:rFonts w:asciiTheme="minorHAnsi" w:hAnsiTheme="minorHAnsi" w:cstheme="minorHAnsi"/>
                  <w:sz w:val="20"/>
                  <w:szCs w:val="20"/>
                  <w:rPrChange w:id="6556" w:author="Miku Nosamu" w:date="2025-07-05T17:14:00Z">
                    <w:rPr/>
                  </w:rPrChange>
                </w:rPr>
                <w:t>notifikasi</w:t>
              </w:r>
              <w:proofErr w:type="spellEnd"/>
              <w:r w:rsidRPr="00841217">
                <w:rPr>
                  <w:rFonts w:asciiTheme="minorHAnsi" w:hAnsiTheme="minorHAnsi" w:cstheme="minorHAnsi"/>
                  <w:sz w:val="20"/>
                  <w:szCs w:val="20"/>
                  <w:rPrChange w:id="6557" w:author="Miku Nosamu" w:date="2025-07-05T17:14:00Z">
                    <w:rPr/>
                  </w:rPrChange>
                </w:rPr>
                <w:t xml:space="preserve"> </w:t>
              </w:r>
              <w:proofErr w:type="spellStart"/>
              <w:r w:rsidRPr="00841217">
                <w:rPr>
                  <w:rFonts w:asciiTheme="minorHAnsi" w:hAnsiTheme="minorHAnsi" w:cstheme="minorHAnsi"/>
                  <w:sz w:val="20"/>
                  <w:szCs w:val="20"/>
                  <w:rPrChange w:id="6558" w:author="Miku Nosamu" w:date="2025-07-05T17:14:00Z">
                    <w:rPr/>
                  </w:rPrChange>
                </w:rPr>
                <w:t>muncul</w:t>
              </w:r>
            </w:ins>
            <w:proofErr w:type="spellEnd"/>
          </w:p>
        </w:tc>
      </w:tr>
      <w:tr w:rsidR="00841217" w:rsidRPr="00841217" w14:paraId="2735E627" w14:textId="77777777" w:rsidTr="005877C0">
        <w:trPr>
          <w:trHeight w:val="101"/>
          <w:ins w:id="6559" w:author="Miku Nosamu" w:date="2025-07-05T16:19:00Z"/>
        </w:trPr>
        <w:tc>
          <w:tcPr>
            <w:tcW w:w="3192" w:type="dxa"/>
            <w:vAlign w:val="center"/>
          </w:tcPr>
          <w:p w14:paraId="7979B741" w14:textId="77777777" w:rsidR="00B505AF" w:rsidRPr="00841217" w:rsidRDefault="00B505AF" w:rsidP="005877C0">
            <w:pPr>
              <w:jc w:val="center"/>
              <w:rPr>
                <w:ins w:id="6560" w:author="Miku Nosamu" w:date="2025-07-05T16:19:00Z"/>
                <w:rFonts w:cstheme="minorHAnsi"/>
                <w:noProof/>
                <w:color w:val="auto"/>
                <w:kern w:val="1"/>
                <w:szCs w:val="20"/>
                <w:lang w:val="id-ID"/>
                <w:rPrChange w:id="6561" w:author="Miku Nosamu" w:date="2025-07-05T17:14:00Z">
                  <w:rPr>
                    <w:ins w:id="6562" w:author="Miku Nosamu" w:date="2025-07-05T16:19:00Z"/>
                    <w:rFonts w:ascii="Arial" w:hAnsi="Arial" w:cs="Arial"/>
                    <w:noProof/>
                    <w:color w:val="auto"/>
                    <w:kern w:val="1"/>
                    <w:szCs w:val="20"/>
                    <w:lang w:val="id-ID"/>
                  </w:rPr>
                </w:rPrChange>
              </w:rPr>
            </w:pPr>
            <w:ins w:id="6563" w:author="Miku Nosamu" w:date="2025-07-05T16:19:00Z">
              <w:r w:rsidRPr="00841217">
                <w:rPr>
                  <w:rFonts w:cstheme="minorHAnsi"/>
                  <w:noProof/>
                  <w:color w:val="auto"/>
                  <w:kern w:val="1"/>
                  <w:szCs w:val="20"/>
                  <w:lang w:val="id-ID"/>
                  <w:rPrChange w:id="6564"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4D78331F" w14:textId="77777777" w:rsidR="00B505AF" w:rsidRPr="00841217" w:rsidRDefault="00B505AF" w:rsidP="005877C0">
            <w:pPr>
              <w:jc w:val="center"/>
              <w:rPr>
                <w:ins w:id="6565" w:author="Miku Nosamu" w:date="2025-07-05T16:19:00Z"/>
                <w:rFonts w:cstheme="minorHAnsi"/>
                <w:noProof/>
                <w:color w:val="auto"/>
                <w:kern w:val="1"/>
                <w:szCs w:val="20"/>
                <w:lang w:val="id-ID"/>
                <w:rPrChange w:id="6566" w:author="Miku Nosamu" w:date="2025-07-05T17:14:00Z">
                  <w:rPr>
                    <w:ins w:id="6567" w:author="Miku Nosamu" w:date="2025-07-05T16:19:00Z"/>
                    <w:rFonts w:ascii="Arial" w:hAnsi="Arial" w:cs="Arial"/>
                    <w:noProof/>
                    <w:color w:val="auto"/>
                    <w:kern w:val="1"/>
                    <w:szCs w:val="20"/>
                    <w:lang w:val="id-ID"/>
                  </w:rPr>
                </w:rPrChange>
              </w:rPr>
            </w:pPr>
            <w:ins w:id="6568" w:author="Miku Nosamu" w:date="2025-07-05T16:19:00Z">
              <w:r w:rsidRPr="00841217">
                <w:rPr>
                  <w:rFonts w:cstheme="minorHAnsi"/>
                  <w:noProof/>
                  <w:color w:val="auto"/>
                  <w:kern w:val="1"/>
                  <w:szCs w:val="20"/>
                  <w:lang w:val="id-ID"/>
                  <w:rPrChange w:id="6569"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174E0581" w14:textId="77777777" w:rsidR="00B505AF" w:rsidRPr="00841217" w:rsidRDefault="00B505AF" w:rsidP="005877C0">
            <w:pPr>
              <w:jc w:val="center"/>
              <w:rPr>
                <w:ins w:id="6570" w:author="Miku Nosamu" w:date="2025-07-05T16:19:00Z"/>
                <w:rFonts w:cstheme="minorHAnsi"/>
                <w:noProof/>
                <w:color w:val="auto"/>
                <w:kern w:val="1"/>
                <w:szCs w:val="20"/>
                <w:lang w:val="id-ID"/>
                <w:rPrChange w:id="6571" w:author="Miku Nosamu" w:date="2025-07-05T17:14:00Z">
                  <w:rPr>
                    <w:ins w:id="6572" w:author="Miku Nosamu" w:date="2025-07-05T16:19:00Z"/>
                    <w:rFonts w:ascii="Arial" w:hAnsi="Arial" w:cs="Arial"/>
                    <w:noProof/>
                    <w:color w:val="auto"/>
                    <w:kern w:val="1"/>
                    <w:szCs w:val="20"/>
                    <w:lang w:val="id-ID"/>
                  </w:rPr>
                </w:rPrChange>
              </w:rPr>
            </w:pPr>
            <w:ins w:id="6573" w:author="Miku Nosamu" w:date="2025-07-05T16:19:00Z">
              <w:r w:rsidRPr="00841217">
                <w:rPr>
                  <w:rFonts w:cstheme="minorHAnsi"/>
                  <w:noProof/>
                  <w:color w:val="auto"/>
                  <w:kern w:val="1"/>
                  <w:szCs w:val="20"/>
                  <w:lang w:val="id-ID"/>
                  <w:rPrChange w:id="6574" w:author="Miku Nosamu" w:date="2025-07-05T17:14:00Z">
                    <w:rPr>
                      <w:rFonts w:ascii="Arial" w:hAnsi="Arial" w:cs="Arial"/>
                      <w:noProof/>
                      <w:color w:val="auto"/>
                      <w:kern w:val="1"/>
                      <w:szCs w:val="20"/>
                      <w:lang w:val="id-ID"/>
                    </w:rPr>
                  </w:rPrChange>
                </w:rPr>
                <w:t>Kesimpulan</w:t>
              </w:r>
            </w:ins>
          </w:p>
        </w:tc>
      </w:tr>
      <w:tr w:rsidR="00841217" w:rsidRPr="00841217" w14:paraId="398C9BD3" w14:textId="77777777" w:rsidTr="005877C0">
        <w:trPr>
          <w:trHeight w:val="100"/>
          <w:ins w:id="6575" w:author="Miku Nosamu" w:date="2025-07-05T16:19:00Z"/>
        </w:trPr>
        <w:tc>
          <w:tcPr>
            <w:tcW w:w="3192" w:type="dxa"/>
            <w:vAlign w:val="center"/>
          </w:tcPr>
          <w:p w14:paraId="59CB3A29" w14:textId="24694E33" w:rsidR="00B505AF" w:rsidRPr="00C60156" w:rsidRDefault="0064731F">
            <w:pPr>
              <w:pStyle w:val="NormalWeb"/>
              <w:spacing w:line="360" w:lineRule="auto"/>
              <w:jc w:val="center"/>
              <w:rPr>
                <w:ins w:id="6576" w:author="Miku Nosamu" w:date="2025-07-05T16:19:00Z"/>
                <w:rFonts w:asciiTheme="minorHAnsi" w:hAnsiTheme="minorHAnsi" w:cstheme="minorHAnsi"/>
                <w:szCs w:val="20"/>
                <w:rPrChange w:id="6577" w:author="Miku Nosamu" w:date="2025-07-05T17:40:00Z">
                  <w:rPr>
                    <w:ins w:id="6578" w:author="Miku Nosamu" w:date="2025-07-05T16:19:00Z"/>
                    <w:rFonts w:ascii="Arial" w:hAnsi="Arial" w:cs="Arial"/>
                    <w:noProof/>
                    <w:color w:val="auto"/>
                    <w:kern w:val="1"/>
                    <w:szCs w:val="20"/>
                    <w:lang w:val="id-ID"/>
                  </w:rPr>
                </w:rPrChange>
              </w:rPr>
              <w:pPrChange w:id="6579" w:author="Miku Nosamu" w:date="2025-07-05T17:40:00Z">
                <w:pPr>
                  <w:jc w:val="center"/>
                </w:pPr>
              </w:pPrChange>
            </w:pPr>
            <w:ins w:id="6580" w:author="Miku Nosamu" w:date="2025-07-05T17:01:00Z">
              <w:r w:rsidRPr="00841217">
                <w:rPr>
                  <w:rFonts w:asciiTheme="minorHAnsi" w:hAnsiTheme="minorHAnsi" w:cstheme="minorHAnsi"/>
                  <w:sz w:val="20"/>
                  <w:szCs w:val="20"/>
                  <w:rPrChange w:id="6581" w:author="Miku Nosamu" w:date="2025-07-05T17:14:00Z">
                    <w:rPr/>
                  </w:rPrChange>
                </w:rPr>
                <w:t xml:space="preserve">Approver </w:t>
              </w:r>
              <w:proofErr w:type="spellStart"/>
              <w:r w:rsidRPr="00841217">
                <w:rPr>
                  <w:rFonts w:asciiTheme="minorHAnsi" w:hAnsiTheme="minorHAnsi" w:cstheme="minorHAnsi"/>
                  <w:sz w:val="20"/>
                  <w:szCs w:val="20"/>
                  <w:rPrChange w:id="6582" w:author="Miku Nosamu" w:date="2025-07-05T17:14:00Z">
                    <w:rPr/>
                  </w:rPrChange>
                </w:rPr>
                <w:t>mendapat</w:t>
              </w:r>
              <w:proofErr w:type="spellEnd"/>
              <w:r w:rsidRPr="00841217">
                <w:rPr>
                  <w:rFonts w:asciiTheme="minorHAnsi" w:hAnsiTheme="minorHAnsi" w:cstheme="minorHAnsi"/>
                  <w:sz w:val="20"/>
                  <w:szCs w:val="20"/>
                  <w:rPrChange w:id="6583" w:author="Miku Nosamu" w:date="2025-07-05T17:14:00Z">
                    <w:rPr/>
                  </w:rPrChange>
                </w:rPr>
                <w:t xml:space="preserve"> </w:t>
              </w:r>
              <w:proofErr w:type="spellStart"/>
              <w:r w:rsidRPr="00841217">
                <w:rPr>
                  <w:rFonts w:asciiTheme="minorHAnsi" w:hAnsiTheme="minorHAnsi" w:cstheme="minorHAnsi"/>
                  <w:sz w:val="20"/>
                  <w:szCs w:val="20"/>
                  <w:rPrChange w:id="6584" w:author="Miku Nosamu" w:date="2025-07-05T17:14:00Z">
                    <w:rPr/>
                  </w:rPrChange>
                </w:rPr>
                <w:t>notifikasi</w:t>
              </w:r>
              <w:proofErr w:type="spellEnd"/>
              <w:r w:rsidRPr="00841217">
                <w:rPr>
                  <w:rFonts w:asciiTheme="minorHAnsi" w:hAnsiTheme="minorHAnsi" w:cstheme="minorHAnsi"/>
                  <w:sz w:val="20"/>
                  <w:szCs w:val="20"/>
                  <w:rPrChange w:id="6585" w:author="Miku Nosamu" w:date="2025-07-05T17:14:00Z">
                    <w:rPr/>
                  </w:rPrChange>
                </w:rPr>
                <w:t xml:space="preserve"> </w:t>
              </w:r>
              <w:proofErr w:type="spellStart"/>
              <w:r w:rsidRPr="00841217">
                <w:rPr>
                  <w:rFonts w:asciiTheme="minorHAnsi" w:hAnsiTheme="minorHAnsi" w:cstheme="minorHAnsi"/>
                  <w:sz w:val="20"/>
                  <w:szCs w:val="20"/>
                  <w:rPrChange w:id="6586" w:author="Miku Nosamu" w:date="2025-07-05T17:14:00Z">
                    <w:rPr/>
                  </w:rPrChange>
                </w:rPr>
                <w:t>bahwa</w:t>
              </w:r>
              <w:proofErr w:type="spellEnd"/>
              <w:r w:rsidRPr="00841217">
                <w:rPr>
                  <w:rFonts w:asciiTheme="minorHAnsi" w:hAnsiTheme="minorHAnsi" w:cstheme="minorHAnsi"/>
                  <w:sz w:val="20"/>
                  <w:szCs w:val="20"/>
                  <w:rPrChange w:id="6587" w:author="Miku Nosamu" w:date="2025-07-05T17:14:00Z">
                    <w:rPr/>
                  </w:rPrChange>
                </w:rPr>
                <w:t xml:space="preserve"> </w:t>
              </w:r>
              <w:proofErr w:type="spellStart"/>
              <w:r w:rsidRPr="00841217">
                <w:rPr>
                  <w:rFonts w:asciiTheme="minorHAnsi" w:hAnsiTheme="minorHAnsi" w:cstheme="minorHAnsi"/>
                  <w:sz w:val="20"/>
                  <w:szCs w:val="20"/>
                  <w:rPrChange w:id="6588" w:author="Miku Nosamu" w:date="2025-07-05T17:14:00Z">
                    <w:rPr/>
                  </w:rPrChange>
                </w:rPr>
                <w:t>ada</w:t>
              </w:r>
              <w:proofErr w:type="spellEnd"/>
              <w:r w:rsidRPr="00841217">
                <w:rPr>
                  <w:rFonts w:asciiTheme="minorHAnsi" w:hAnsiTheme="minorHAnsi" w:cstheme="minorHAnsi"/>
                  <w:sz w:val="20"/>
                  <w:szCs w:val="20"/>
                  <w:rPrChange w:id="6589" w:author="Miku Nosamu" w:date="2025-07-05T17:14:00Z">
                    <w:rPr/>
                  </w:rPrChange>
                </w:rPr>
                <w:t xml:space="preserve"> </w:t>
              </w:r>
              <w:proofErr w:type="spellStart"/>
              <w:r w:rsidRPr="00841217">
                <w:rPr>
                  <w:rFonts w:asciiTheme="minorHAnsi" w:hAnsiTheme="minorHAnsi" w:cstheme="minorHAnsi"/>
                  <w:sz w:val="20"/>
                  <w:szCs w:val="20"/>
                  <w:rPrChange w:id="6590" w:author="Miku Nosamu" w:date="2025-07-05T17:14:00Z">
                    <w:rPr/>
                  </w:rPrChange>
                </w:rPr>
                <w:t>pengajuan</w:t>
              </w:r>
              <w:proofErr w:type="spellEnd"/>
              <w:r w:rsidRPr="00841217">
                <w:rPr>
                  <w:rFonts w:asciiTheme="minorHAnsi" w:hAnsiTheme="minorHAnsi" w:cstheme="minorHAnsi"/>
                  <w:sz w:val="20"/>
                  <w:szCs w:val="20"/>
                  <w:rPrChange w:id="6591" w:author="Miku Nosamu" w:date="2025-07-05T17:14:00Z">
                    <w:rPr/>
                  </w:rPrChange>
                </w:rPr>
                <w:t xml:space="preserve"> yang </w:t>
              </w:r>
              <w:proofErr w:type="spellStart"/>
              <w:r w:rsidRPr="00841217">
                <w:rPr>
                  <w:rFonts w:asciiTheme="minorHAnsi" w:hAnsiTheme="minorHAnsi" w:cstheme="minorHAnsi"/>
                  <w:sz w:val="20"/>
                  <w:szCs w:val="20"/>
                  <w:rPrChange w:id="6592" w:author="Miku Nosamu" w:date="2025-07-05T17:14:00Z">
                    <w:rPr/>
                  </w:rPrChange>
                </w:rPr>
                <w:t>sudah</w:t>
              </w:r>
              <w:proofErr w:type="spellEnd"/>
              <w:r w:rsidRPr="00841217">
                <w:rPr>
                  <w:rFonts w:asciiTheme="minorHAnsi" w:hAnsiTheme="minorHAnsi" w:cstheme="minorHAnsi"/>
                  <w:sz w:val="20"/>
                  <w:szCs w:val="20"/>
                  <w:rPrChange w:id="6593" w:author="Miku Nosamu" w:date="2025-07-05T17:14:00Z">
                    <w:rPr/>
                  </w:rPrChange>
                </w:rPr>
                <w:t xml:space="preserve"> </w:t>
              </w:r>
              <w:proofErr w:type="spellStart"/>
              <w:r w:rsidRPr="00841217">
                <w:rPr>
                  <w:rFonts w:asciiTheme="minorHAnsi" w:hAnsiTheme="minorHAnsi" w:cstheme="minorHAnsi"/>
                  <w:sz w:val="20"/>
                  <w:szCs w:val="20"/>
                  <w:rPrChange w:id="6594" w:author="Miku Nosamu" w:date="2025-07-05T17:14:00Z">
                    <w:rPr/>
                  </w:rPrChange>
                </w:rPr>
                <w:t>diverifikasi</w:t>
              </w:r>
              <w:proofErr w:type="spellEnd"/>
              <w:r w:rsidRPr="00841217">
                <w:rPr>
                  <w:rFonts w:asciiTheme="minorHAnsi" w:hAnsiTheme="minorHAnsi" w:cstheme="minorHAnsi"/>
                  <w:sz w:val="20"/>
                  <w:szCs w:val="20"/>
                  <w:rPrChange w:id="6595" w:author="Miku Nosamu" w:date="2025-07-05T17:14:00Z">
                    <w:rPr/>
                  </w:rPrChange>
                </w:rPr>
                <w:t xml:space="preserve"> dan </w:t>
              </w:r>
              <w:proofErr w:type="spellStart"/>
              <w:r w:rsidRPr="00841217">
                <w:rPr>
                  <w:rFonts w:asciiTheme="minorHAnsi" w:hAnsiTheme="minorHAnsi" w:cstheme="minorHAnsi"/>
                  <w:sz w:val="20"/>
                  <w:szCs w:val="20"/>
                  <w:rPrChange w:id="6596" w:author="Miku Nosamu" w:date="2025-07-05T17:14:00Z">
                    <w:rPr/>
                  </w:rPrChange>
                </w:rPr>
                <w:t>siap</w:t>
              </w:r>
              <w:proofErr w:type="spellEnd"/>
              <w:r w:rsidRPr="00841217">
                <w:rPr>
                  <w:rFonts w:asciiTheme="minorHAnsi" w:hAnsiTheme="minorHAnsi" w:cstheme="minorHAnsi"/>
                  <w:sz w:val="20"/>
                  <w:szCs w:val="20"/>
                  <w:rPrChange w:id="6597" w:author="Miku Nosamu" w:date="2025-07-05T17:14:00Z">
                    <w:rPr/>
                  </w:rPrChange>
                </w:rPr>
                <w:t xml:space="preserve"> </w:t>
              </w:r>
              <w:proofErr w:type="spellStart"/>
              <w:r w:rsidRPr="00841217">
                <w:rPr>
                  <w:rFonts w:asciiTheme="minorHAnsi" w:hAnsiTheme="minorHAnsi" w:cstheme="minorHAnsi"/>
                  <w:sz w:val="20"/>
                  <w:szCs w:val="20"/>
                  <w:rPrChange w:id="6598" w:author="Miku Nosamu" w:date="2025-07-05T17:14:00Z">
                    <w:rPr/>
                  </w:rPrChange>
                </w:rPr>
                <w:t>diproses</w:t>
              </w:r>
            </w:ins>
            <w:proofErr w:type="spellEnd"/>
          </w:p>
        </w:tc>
        <w:tc>
          <w:tcPr>
            <w:tcW w:w="3192" w:type="dxa"/>
            <w:vAlign w:val="center"/>
          </w:tcPr>
          <w:p w14:paraId="6483287C" w14:textId="76E9CCF2" w:rsidR="00B505AF" w:rsidRPr="00C60156" w:rsidRDefault="0064731F">
            <w:pPr>
              <w:pStyle w:val="NormalWeb"/>
              <w:spacing w:line="360" w:lineRule="auto"/>
              <w:jc w:val="center"/>
              <w:rPr>
                <w:ins w:id="6599" w:author="Miku Nosamu" w:date="2025-07-05T16:19:00Z"/>
                <w:rFonts w:asciiTheme="minorHAnsi" w:hAnsiTheme="minorHAnsi" w:cstheme="minorHAnsi"/>
                <w:szCs w:val="20"/>
                <w:rPrChange w:id="6600" w:author="Miku Nosamu" w:date="2025-07-05T17:40:00Z">
                  <w:rPr>
                    <w:ins w:id="6601" w:author="Miku Nosamu" w:date="2025-07-05T16:19:00Z"/>
                    <w:rFonts w:ascii="Arial" w:hAnsi="Arial" w:cs="Arial"/>
                    <w:noProof/>
                    <w:color w:val="auto"/>
                    <w:kern w:val="1"/>
                    <w:szCs w:val="20"/>
                    <w:lang w:val="id-ID"/>
                  </w:rPr>
                </w:rPrChange>
              </w:rPr>
              <w:pPrChange w:id="6602" w:author="Miku Nosamu" w:date="2025-07-05T17:40:00Z">
                <w:pPr>
                  <w:jc w:val="center"/>
                </w:pPr>
              </w:pPrChange>
            </w:pPr>
            <w:proofErr w:type="spellStart"/>
            <w:ins w:id="6603" w:author="Miku Nosamu" w:date="2025-07-05T17:01:00Z">
              <w:r w:rsidRPr="00841217">
                <w:rPr>
                  <w:rFonts w:asciiTheme="minorHAnsi" w:hAnsiTheme="minorHAnsi" w:cstheme="minorHAnsi"/>
                  <w:sz w:val="20"/>
                  <w:szCs w:val="20"/>
                  <w:rPrChange w:id="6604" w:author="Miku Nosamu" w:date="2025-07-05T17:14:00Z">
                    <w:rPr/>
                  </w:rPrChange>
                </w:rPr>
                <w:t>Notifikasi</w:t>
              </w:r>
              <w:proofErr w:type="spellEnd"/>
              <w:r w:rsidRPr="00841217">
                <w:rPr>
                  <w:rFonts w:asciiTheme="minorHAnsi" w:hAnsiTheme="minorHAnsi" w:cstheme="minorHAnsi"/>
                  <w:sz w:val="20"/>
                  <w:szCs w:val="20"/>
                  <w:rPrChange w:id="6605" w:author="Miku Nosamu" w:date="2025-07-05T17:14:00Z">
                    <w:rPr/>
                  </w:rPrChange>
                </w:rPr>
                <w:t xml:space="preserve"> “SIK </w:t>
              </w:r>
              <w:proofErr w:type="spellStart"/>
              <w:r w:rsidRPr="00841217">
                <w:rPr>
                  <w:rFonts w:asciiTheme="minorHAnsi" w:hAnsiTheme="minorHAnsi" w:cstheme="minorHAnsi"/>
                  <w:sz w:val="20"/>
                  <w:szCs w:val="20"/>
                  <w:rPrChange w:id="6606" w:author="Miku Nosamu" w:date="2025-07-05T17:14:00Z">
                    <w:rPr/>
                  </w:rPrChange>
                </w:rPr>
                <w:t>telah</w:t>
              </w:r>
              <w:proofErr w:type="spellEnd"/>
              <w:r w:rsidRPr="00841217">
                <w:rPr>
                  <w:rFonts w:asciiTheme="minorHAnsi" w:hAnsiTheme="minorHAnsi" w:cstheme="minorHAnsi"/>
                  <w:sz w:val="20"/>
                  <w:szCs w:val="20"/>
                  <w:rPrChange w:id="6607" w:author="Miku Nosamu" w:date="2025-07-05T17:14:00Z">
                    <w:rPr/>
                  </w:rPrChange>
                </w:rPr>
                <w:t xml:space="preserve"> </w:t>
              </w:r>
              <w:proofErr w:type="spellStart"/>
              <w:r w:rsidRPr="00841217">
                <w:rPr>
                  <w:rFonts w:asciiTheme="minorHAnsi" w:hAnsiTheme="minorHAnsi" w:cstheme="minorHAnsi"/>
                  <w:sz w:val="20"/>
                  <w:szCs w:val="20"/>
                  <w:rPrChange w:id="6608" w:author="Miku Nosamu" w:date="2025-07-05T17:14:00Z">
                    <w:rPr/>
                  </w:rPrChange>
                </w:rPr>
                <w:t>diverifikasi</w:t>
              </w:r>
              <w:proofErr w:type="spellEnd"/>
              <w:r w:rsidRPr="00841217">
                <w:rPr>
                  <w:rFonts w:asciiTheme="minorHAnsi" w:hAnsiTheme="minorHAnsi" w:cstheme="minorHAnsi"/>
                  <w:sz w:val="20"/>
                  <w:szCs w:val="20"/>
                  <w:rPrChange w:id="6609" w:author="Miku Nosamu" w:date="2025-07-05T17:14:00Z">
                    <w:rPr/>
                  </w:rPrChange>
                </w:rPr>
                <w:t xml:space="preserve"> oleh </w:t>
              </w:r>
              <w:proofErr w:type="spellStart"/>
              <w:r w:rsidRPr="00841217">
                <w:rPr>
                  <w:rFonts w:asciiTheme="minorHAnsi" w:hAnsiTheme="minorHAnsi" w:cstheme="minorHAnsi"/>
                  <w:sz w:val="20"/>
                  <w:szCs w:val="20"/>
                  <w:rPrChange w:id="6610" w:author="Miku Nosamu" w:date="2025-07-05T17:14:00Z">
                    <w:rPr/>
                  </w:rPrChange>
                </w:rPr>
                <w:t>verifikator</w:t>
              </w:r>
              <w:proofErr w:type="spellEnd"/>
              <w:r w:rsidRPr="00841217">
                <w:rPr>
                  <w:rFonts w:asciiTheme="minorHAnsi" w:hAnsiTheme="minorHAnsi" w:cstheme="minorHAnsi"/>
                  <w:sz w:val="20"/>
                  <w:szCs w:val="20"/>
                  <w:rPrChange w:id="6611" w:author="Miku Nosamu" w:date="2025-07-05T17:14:00Z">
                    <w:rPr/>
                  </w:rPrChange>
                </w:rPr>
                <w:t xml:space="preserve">” </w:t>
              </w:r>
              <w:proofErr w:type="spellStart"/>
              <w:r w:rsidRPr="00841217">
                <w:rPr>
                  <w:rFonts w:asciiTheme="minorHAnsi" w:hAnsiTheme="minorHAnsi" w:cstheme="minorHAnsi"/>
                  <w:sz w:val="20"/>
                  <w:szCs w:val="20"/>
                  <w:rPrChange w:id="6612" w:author="Miku Nosamu" w:date="2025-07-05T17:14:00Z">
                    <w:rPr/>
                  </w:rPrChange>
                </w:rPr>
                <w:t>muncul</w:t>
              </w:r>
            </w:ins>
            <w:proofErr w:type="spellEnd"/>
          </w:p>
        </w:tc>
        <w:tc>
          <w:tcPr>
            <w:tcW w:w="3192" w:type="dxa"/>
            <w:vAlign w:val="center"/>
          </w:tcPr>
          <w:p w14:paraId="16B504FA" w14:textId="77777777" w:rsidR="00B505AF" w:rsidRPr="00841217" w:rsidRDefault="00B505AF" w:rsidP="005877C0">
            <w:pPr>
              <w:jc w:val="center"/>
              <w:rPr>
                <w:ins w:id="6613" w:author="Miku Nosamu" w:date="2025-07-05T16:19:00Z"/>
                <w:rFonts w:cstheme="minorHAnsi"/>
                <w:noProof/>
                <w:color w:val="auto"/>
                <w:kern w:val="1"/>
                <w:szCs w:val="20"/>
                <w:lang w:val="id-ID"/>
                <w:rPrChange w:id="6614" w:author="Miku Nosamu" w:date="2025-07-05T17:14:00Z">
                  <w:rPr>
                    <w:ins w:id="6615" w:author="Miku Nosamu" w:date="2025-07-05T16:19:00Z"/>
                    <w:rFonts w:ascii="Arial" w:hAnsi="Arial" w:cs="Arial"/>
                    <w:noProof/>
                    <w:color w:val="auto"/>
                    <w:kern w:val="1"/>
                    <w:szCs w:val="20"/>
                    <w:lang w:val="id-ID"/>
                  </w:rPr>
                </w:rPrChange>
              </w:rPr>
            </w:pPr>
            <w:ins w:id="6616" w:author="Miku Nosamu" w:date="2025-07-05T16:19:00Z">
              <w:r w:rsidRPr="00841217">
                <w:rPr>
                  <w:rFonts w:cstheme="minorHAnsi"/>
                  <w:noProof/>
                  <w:color w:val="auto"/>
                  <w:kern w:val="1"/>
                  <w:szCs w:val="20"/>
                  <w:lang w:val="id-ID"/>
                  <w:rPrChange w:id="6617" w:author="Miku Nosamu" w:date="2025-07-05T17:14:00Z">
                    <w:rPr>
                      <w:rFonts w:ascii="Arial" w:hAnsi="Arial" w:cs="Arial"/>
                      <w:noProof/>
                      <w:color w:val="auto"/>
                      <w:kern w:val="1"/>
                      <w:szCs w:val="20"/>
                      <w:lang w:val="id-ID"/>
                    </w:rPr>
                  </w:rPrChange>
                </w:rPr>
                <w:t>Hasil pengamatan sesuai</w:t>
              </w:r>
            </w:ins>
          </w:p>
        </w:tc>
      </w:tr>
    </w:tbl>
    <w:p w14:paraId="46428166" w14:textId="7DA731EE" w:rsidR="00B505AF" w:rsidRPr="004873C5" w:rsidRDefault="00B505AF" w:rsidP="00546376">
      <w:pPr>
        <w:rPr>
          <w:ins w:id="6618"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841217" w:rsidRPr="00841217" w14:paraId="579E3D05" w14:textId="77777777" w:rsidTr="003D2829">
        <w:trPr>
          <w:cnfStyle w:val="100000000000" w:firstRow="1" w:lastRow="0" w:firstColumn="0" w:lastColumn="0" w:oddVBand="0" w:evenVBand="0" w:oddHBand="0" w:evenHBand="0" w:firstRowFirstColumn="0" w:firstRowLastColumn="0" w:lastRowFirstColumn="0" w:lastRowLastColumn="0"/>
          <w:ins w:id="6619" w:author="Miku Nosamu" w:date="2025-07-05T16:19:00Z"/>
        </w:trPr>
        <w:tc>
          <w:tcPr>
            <w:tcW w:w="3119" w:type="dxa"/>
            <w:vAlign w:val="center"/>
          </w:tcPr>
          <w:p w14:paraId="5CCD17B5" w14:textId="77777777" w:rsidR="00B505AF" w:rsidRPr="00841217" w:rsidRDefault="00B505AF" w:rsidP="005877C0">
            <w:pPr>
              <w:jc w:val="center"/>
              <w:rPr>
                <w:ins w:id="6620" w:author="Miku Nosamu" w:date="2025-07-05T16:19:00Z"/>
                <w:rFonts w:cstheme="minorHAnsi"/>
                <w:noProof/>
                <w:color w:val="auto"/>
                <w:kern w:val="1"/>
                <w:szCs w:val="20"/>
                <w:lang w:val="id-ID"/>
                <w:rPrChange w:id="6621" w:author="Miku Nosamu" w:date="2025-07-05T17:14:00Z">
                  <w:rPr>
                    <w:ins w:id="6622" w:author="Miku Nosamu" w:date="2025-07-05T16:19:00Z"/>
                    <w:rFonts w:ascii="Arial" w:hAnsi="Arial" w:cs="Arial"/>
                    <w:noProof/>
                    <w:color w:val="2C283A" w:themeColor="text2"/>
                    <w:kern w:val="1"/>
                    <w:szCs w:val="20"/>
                    <w:lang w:val="id-ID"/>
                  </w:rPr>
                </w:rPrChange>
              </w:rPr>
            </w:pPr>
            <w:ins w:id="6623" w:author="Miku Nosamu" w:date="2025-07-05T16:19:00Z">
              <w:r w:rsidRPr="00841217">
                <w:rPr>
                  <w:rFonts w:cstheme="minorHAnsi"/>
                  <w:noProof/>
                  <w:color w:val="auto"/>
                  <w:kern w:val="1"/>
                  <w:szCs w:val="20"/>
                  <w:lang w:val="id-ID"/>
                  <w:rPrChange w:id="6624" w:author="Miku Nosamu" w:date="2025-07-05T17:14:00Z">
                    <w:rPr>
                      <w:rFonts w:ascii="Arial" w:hAnsi="Arial" w:cs="Arial"/>
                      <w:noProof/>
                      <w:color w:val="2C283A" w:themeColor="text2"/>
                      <w:kern w:val="1"/>
                      <w:szCs w:val="20"/>
                      <w:lang w:val="id-ID"/>
                    </w:rPr>
                  </w:rPrChange>
                </w:rPr>
                <w:lastRenderedPageBreak/>
                <w:t>Identifikasi</w:t>
              </w:r>
            </w:ins>
          </w:p>
        </w:tc>
        <w:tc>
          <w:tcPr>
            <w:tcW w:w="6231" w:type="dxa"/>
            <w:gridSpan w:val="2"/>
            <w:vAlign w:val="center"/>
          </w:tcPr>
          <w:p w14:paraId="43135485" w14:textId="7466D330" w:rsidR="00B505AF" w:rsidRPr="00841217" w:rsidRDefault="00B505AF" w:rsidP="005877C0">
            <w:pPr>
              <w:jc w:val="center"/>
              <w:rPr>
                <w:ins w:id="6625" w:author="Miku Nosamu" w:date="2025-07-05T16:19:00Z"/>
                <w:rFonts w:cstheme="minorHAnsi"/>
                <w:noProof/>
                <w:color w:val="auto"/>
                <w:kern w:val="1"/>
                <w:szCs w:val="20"/>
                <w:rPrChange w:id="6626" w:author="Miku Nosamu" w:date="2025-07-05T17:14:00Z">
                  <w:rPr>
                    <w:ins w:id="6627" w:author="Miku Nosamu" w:date="2025-07-05T16:19:00Z"/>
                    <w:rFonts w:ascii="Arial" w:hAnsi="Arial" w:cs="Arial"/>
                    <w:noProof/>
                    <w:color w:val="2C283A" w:themeColor="text2"/>
                    <w:kern w:val="1"/>
                    <w:szCs w:val="20"/>
                    <w:lang w:val="id-ID"/>
                  </w:rPr>
                </w:rPrChange>
              </w:rPr>
            </w:pPr>
            <w:ins w:id="6628" w:author="Miku Nosamu" w:date="2025-07-05T16:19:00Z">
              <w:r w:rsidRPr="00841217">
                <w:rPr>
                  <w:rFonts w:cstheme="minorHAnsi"/>
                  <w:noProof/>
                  <w:color w:val="auto"/>
                  <w:kern w:val="1"/>
                  <w:szCs w:val="20"/>
                  <w:lang w:val="id-ID"/>
                  <w:rPrChange w:id="6629" w:author="Miku Nosamu" w:date="2025-07-05T17:14:00Z">
                    <w:rPr>
                      <w:rFonts w:ascii="Arial" w:hAnsi="Arial" w:cs="Arial"/>
                      <w:noProof/>
                      <w:color w:val="2C283A" w:themeColor="text2"/>
                      <w:kern w:val="1"/>
                      <w:szCs w:val="20"/>
                      <w:lang w:val="id-ID"/>
                    </w:rPr>
                  </w:rPrChange>
                </w:rPr>
                <w:t>KU-0</w:t>
              </w:r>
            </w:ins>
            <w:ins w:id="6630" w:author="Miku Nosamu" w:date="2025-07-05T17:01:00Z">
              <w:r w:rsidR="0064731F" w:rsidRPr="00841217">
                <w:rPr>
                  <w:rFonts w:cstheme="minorHAnsi"/>
                  <w:noProof/>
                  <w:color w:val="auto"/>
                  <w:kern w:val="1"/>
                  <w:szCs w:val="20"/>
                  <w:rPrChange w:id="6631" w:author="Miku Nosamu" w:date="2025-07-05T17:14:00Z">
                    <w:rPr>
                      <w:rFonts w:ascii="Arial" w:hAnsi="Arial" w:cs="Arial"/>
                      <w:noProof/>
                      <w:color w:val="2C283A" w:themeColor="text2"/>
                      <w:kern w:val="1"/>
                      <w:szCs w:val="20"/>
                    </w:rPr>
                  </w:rPrChange>
                </w:rPr>
                <w:t>24</w:t>
              </w:r>
            </w:ins>
          </w:p>
        </w:tc>
      </w:tr>
      <w:tr w:rsidR="00841217" w:rsidRPr="00841217" w14:paraId="4284AF7F" w14:textId="77777777" w:rsidTr="003D2829">
        <w:trPr>
          <w:ins w:id="6632" w:author="Miku Nosamu" w:date="2025-07-05T16:19:00Z"/>
        </w:trPr>
        <w:tc>
          <w:tcPr>
            <w:tcW w:w="3119" w:type="dxa"/>
            <w:vAlign w:val="center"/>
          </w:tcPr>
          <w:p w14:paraId="6C97C653" w14:textId="77777777" w:rsidR="00B505AF" w:rsidRPr="00841217" w:rsidRDefault="00B505AF" w:rsidP="005877C0">
            <w:pPr>
              <w:jc w:val="center"/>
              <w:rPr>
                <w:ins w:id="6633" w:author="Miku Nosamu" w:date="2025-07-05T16:19:00Z"/>
                <w:rFonts w:cstheme="minorHAnsi"/>
                <w:noProof/>
                <w:color w:val="auto"/>
                <w:kern w:val="1"/>
                <w:szCs w:val="20"/>
                <w:lang w:val="id-ID"/>
                <w:rPrChange w:id="6634" w:author="Miku Nosamu" w:date="2025-07-05T17:14:00Z">
                  <w:rPr>
                    <w:ins w:id="6635" w:author="Miku Nosamu" w:date="2025-07-05T16:19:00Z"/>
                    <w:rFonts w:ascii="Arial" w:hAnsi="Arial" w:cs="Arial"/>
                    <w:noProof/>
                    <w:color w:val="auto"/>
                    <w:kern w:val="1"/>
                    <w:szCs w:val="20"/>
                    <w:lang w:val="id-ID"/>
                  </w:rPr>
                </w:rPrChange>
              </w:rPr>
            </w:pPr>
            <w:ins w:id="6636" w:author="Miku Nosamu" w:date="2025-07-05T16:19:00Z">
              <w:r w:rsidRPr="00841217">
                <w:rPr>
                  <w:rFonts w:cstheme="minorHAnsi"/>
                  <w:noProof/>
                  <w:color w:val="auto"/>
                  <w:kern w:val="1"/>
                  <w:szCs w:val="20"/>
                  <w:lang w:val="id-ID"/>
                  <w:rPrChange w:id="6637" w:author="Miku Nosamu" w:date="2025-07-05T17:14:00Z">
                    <w:rPr>
                      <w:rFonts w:ascii="Arial" w:hAnsi="Arial" w:cs="Arial"/>
                      <w:noProof/>
                      <w:color w:val="auto"/>
                      <w:kern w:val="1"/>
                      <w:szCs w:val="20"/>
                      <w:lang w:val="id-ID"/>
                    </w:rPr>
                  </w:rPrChange>
                </w:rPr>
                <w:t>Nama Kasus Uji</w:t>
              </w:r>
            </w:ins>
          </w:p>
        </w:tc>
        <w:tc>
          <w:tcPr>
            <w:tcW w:w="6231" w:type="dxa"/>
            <w:gridSpan w:val="2"/>
            <w:vAlign w:val="center"/>
          </w:tcPr>
          <w:p w14:paraId="15A0525E" w14:textId="626A3BAF" w:rsidR="00B505AF" w:rsidRPr="00C60156" w:rsidRDefault="0064731F">
            <w:pPr>
              <w:pStyle w:val="NormalWeb"/>
              <w:jc w:val="center"/>
              <w:rPr>
                <w:ins w:id="6638" w:author="Miku Nosamu" w:date="2025-07-05T16:19:00Z"/>
                <w:rFonts w:asciiTheme="minorHAnsi" w:hAnsiTheme="minorHAnsi" w:cstheme="minorHAnsi"/>
                <w:szCs w:val="20"/>
                <w:rPrChange w:id="6639" w:author="Miku Nosamu" w:date="2025-07-05T17:40:00Z">
                  <w:rPr>
                    <w:ins w:id="6640" w:author="Miku Nosamu" w:date="2025-07-05T16:19:00Z"/>
                    <w:rFonts w:ascii="Arial" w:hAnsi="Arial" w:cs="Arial"/>
                    <w:noProof/>
                    <w:color w:val="auto"/>
                    <w:kern w:val="1"/>
                    <w:szCs w:val="20"/>
                    <w:lang w:val="id-ID"/>
                  </w:rPr>
                </w:rPrChange>
              </w:rPr>
              <w:pPrChange w:id="6641" w:author="Miku Nosamu" w:date="2025-07-05T17:40:00Z">
                <w:pPr>
                  <w:jc w:val="center"/>
                </w:pPr>
              </w:pPrChange>
            </w:pPr>
            <w:proofErr w:type="spellStart"/>
            <w:ins w:id="6642" w:author="Miku Nosamu" w:date="2025-07-05T17:01:00Z">
              <w:r w:rsidRPr="00841217">
                <w:rPr>
                  <w:rFonts w:asciiTheme="minorHAnsi" w:hAnsiTheme="minorHAnsi" w:cstheme="minorHAnsi"/>
                  <w:sz w:val="20"/>
                  <w:szCs w:val="20"/>
                  <w:rPrChange w:id="6643" w:author="Miku Nosamu" w:date="2025-07-05T17:14:00Z">
                    <w:rPr/>
                  </w:rPrChange>
                </w:rPr>
                <w:t>Pengujian</w:t>
              </w:r>
              <w:proofErr w:type="spellEnd"/>
              <w:r w:rsidRPr="00841217">
                <w:rPr>
                  <w:rFonts w:asciiTheme="minorHAnsi" w:hAnsiTheme="minorHAnsi" w:cstheme="minorHAnsi"/>
                  <w:sz w:val="20"/>
                  <w:szCs w:val="20"/>
                  <w:rPrChange w:id="6644" w:author="Miku Nosamu" w:date="2025-07-05T17:14:00Z">
                    <w:rPr/>
                  </w:rPrChange>
                </w:rPr>
                <w:t xml:space="preserve"> </w:t>
              </w:r>
              <w:proofErr w:type="spellStart"/>
              <w:r w:rsidRPr="00841217">
                <w:rPr>
                  <w:rFonts w:asciiTheme="minorHAnsi" w:hAnsiTheme="minorHAnsi" w:cstheme="minorHAnsi"/>
                  <w:sz w:val="20"/>
                  <w:szCs w:val="20"/>
                  <w:rPrChange w:id="6645" w:author="Miku Nosamu" w:date="2025-07-05T17:14:00Z">
                    <w:rPr/>
                  </w:rPrChange>
                </w:rPr>
                <w:t>Notifikasi</w:t>
              </w:r>
              <w:proofErr w:type="spellEnd"/>
              <w:r w:rsidRPr="00841217">
                <w:rPr>
                  <w:rFonts w:asciiTheme="minorHAnsi" w:hAnsiTheme="minorHAnsi" w:cstheme="minorHAnsi"/>
                  <w:sz w:val="20"/>
                  <w:szCs w:val="20"/>
                  <w:rPrChange w:id="6646" w:author="Miku Nosamu" w:date="2025-07-05T17:14:00Z">
                    <w:rPr/>
                  </w:rPrChange>
                </w:rPr>
                <w:t xml:space="preserve"> (</w:t>
              </w:r>
              <w:proofErr w:type="spellStart"/>
              <w:r w:rsidRPr="00841217">
                <w:rPr>
                  <w:rFonts w:asciiTheme="minorHAnsi" w:hAnsiTheme="minorHAnsi" w:cstheme="minorHAnsi"/>
                  <w:sz w:val="20"/>
                  <w:szCs w:val="20"/>
                  <w:rPrChange w:id="6647" w:author="Miku Nosamu" w:date="2025-07-05T17:14:00Z">
                    <w:rPr/>
                  </w:rPrChange>
                </w:rPr>
                <w:t>Verifikator</w:t>
              </w:r>
              <w:proofErr w:type="spellEnd"/>
              <w:r w:rsidRPr="00841217">
                <w:rPr>
                  <w:rFonts w:asciiTheme="minorHAnsi" w:hAnsiTheme="minorHAnsi" w:cstheme="minorHAnsi"/>
                  <w:sz w:val="20"/>
                  <w:szCs w:val="20"/>
                  <w:rPrChange w:id="6648" w:author="Miku Nosamu" w:date="2025-07-05T17:14:00Z">
                    <w:rPr/>
                  </w:rPrChange>
                </w:rPr>
                <w:t xml:space="preserve">, Vendor) </w:t>
              </w:r>
              <w:proofErr w:type="spellStart"/>
              <w:r w:rsidRPr="00841217">
                <w:rPr>
                  <w:rFonts w:asciiTheme="minorHAnsi" w:hAnsiTheme="minorHAnsi" w:cstheme="minorHAnsi"/>
                  <w:sz w:val="20"/>
                  <w:szCs w:val="20"/>
                  <w:rPrChange w:id="6649" w:author="Miku Nosamu" w:date="2025-07-05T17:14:00Z">
                    <w:rPr/>
                  </w:rPrChange>
                </w:rPr>
                <w:t>membuka</w:t>
              </w:r>
              <w:proofErr w:type="spellEnd"/>
              <w:r w:rsidRPr="00841217">
                <w:rPr>
                  <w:rFonts w:asciiTheme="minorHAnsi" w:hAnsiTheme="minorHAnsi" w:cstheme="minorHAnsi"/>
                  <w:sz w:val="20"/>
                  <w:szCs w:val="20"/>
                  <w:rPrChange w:id="6650" w:author="Miku Nosamu" w:date="2025-07-05T17:14:00Z">
                    <w:rPr/>
                  </w:rPrChange>
                </w:rPr>
                <w:t xml:space="preserve"> </w:t>
              </w:r>
              <w:proofErr w:type="spellStart"/>
              <w:r w:rsidRPr="00841217">
                <w:rPr>
                  <w:rFonts w:asciiTheme="minorHAnsi" w:hAnsiTheme="minorHAnsi" w:cstheme="minorHAnsi"/>
                  <w:sz w:val="20"/>
                  <w:szCs w:val="20"/>
                  <w:rPrChange w:id="6651" w:author="Miku Nosamu" w:date="2025-07-05T17:14:00Z">
                    <w:rPr/>
                  </w:rPrChange>
                </w:rPr>
                <w:t>notifikasi</w:t>
              </w:r>
            </w:ins>
            <w:proofErr w:type="spellEnd"/>
          </w:p>
        </w:tc>
      </w:tr>
      <w:tr w:rsidR="00841217" w:rsidRPr="00841217" w14:paraId="2DDDA93B" w14:textId="77777777" w:rsidTr="003D2829">
        <w:trPr>
          <w:ins w:id="6652" w:author="Miku Nosamu" w:date="2025-07-05T16:19:00Z"/>
        </w:trPr>
        <w:tc>
          <w:tcPr>
            <w:tcW w:w="3119" w:type="dxa"/>
            <w:vAlign w:val="center"/>
          </w:tcPr>
          <w:p w14:paraId="774D82AF" w14:textId="77777777" w:rsidR="00B505AF" w:rsidRPr="00841217" w:rsidRDefault="00B505AF" w:rsidP="005877C0">
            <w:pPr>
              <w:jc w:val="center"/>
              <w:rPr>
                <w:ins w:id="6653" w:author="Miku Nosamu" w:date="2025-07-05T16:19:00Z"/>
                <w:rFonts w:cstheme="minorHAnsi"/>
                <w:noProof/>
                <w:color w:val="auto"/>
                <w:kern w:val="1"/>
                <w:szCs w:val="20"/>
                <w:lang w:val="id-ID"/>
                <w:rPrChange w:id="6654" w:author="Miku Nosamu" w:date="2025-07-05T17:14:00Z">
                  <w:rPr>
                    <w:ins w:id="6655" w:author="Miku Nosamu" w:date="2025-07-05T16:19:00Z"/>
                    <w:rFonts w:ascii="Arial" w:hAnsi="Arial" w:cs="Arial"/>
                    <w:noProof/>
                    <w:color w:val="auto"/>
                    <w:kern w:val="1"/>
                    <w:szCs w:val="20"/>
                    <w:lang w:val="id-ID"/>
                  </w:rPr>
                </w:rPrChange>
              </w:rPr>
            </w:pPr>
            <w:ins w:id="6656" w:author="Miku Nosamu" w:date="2025-07-05T16:19:00Z">
              <w:r w:rsidRPr="00841217">
                <w:rPr>
                  <w:rFonts w:cstheme="minorHAnsi"/>
                  <w:noProof/>
                  <w:color w:val="auto"/>
                  <w:kern w:val="1"/>
                  <w:szCs w:val="20"/>
                  <w:lang w:val="id-ID"/>
                  <w:rPrChange w:id="6657" w:author="Miku Nosamu" w:date="2025-07-05T17:14:00Z">
                    <w:rPr>
                      <w:rFonts w:ascii="Arial" w:hAnsi="Arial" w:cs="Arial"/>
                      <w:noProof/>
                      <w:color w:val="auto"/>
                      <w:kern w:val="1"/>
                      <w:szCs w:val="20"/>
                      <w:lang w:val="id-ID"/>
                    </w:rPr>
                  </w:rPrChange>
                </w:rPr>
                <w:t>Deskripsi</w:t>
              </w:r>
            </w:ins>
          </w:p>
        </w:tc>
        <w:tc>
          <w:tcPr>
            <w:tcW w:w="6231" w:type="dxa"/>
            <w:gridSpan w:val="2"/>
            <w:vAlign w:val="center"/>
          </w:tcPr>
          <w:p w14:paraId="739B74D3" w14:textId="20809466" w:rsidR="00B505AF" w:rsidRPr="00C60156" w:rsidRDefault="0064731F">
            <w:pPr>
              <w:pStyle w:val="NormalWeb"/>
              <w:jc w:val="center"/>
              <w:rPr>
                <w:ins w:id="6658" w:author="Miku Nosamu" w:date="2025-07-05T16:19:00Z"/>
                <w:rFonts w:asciiTheme="minorHAnsi" w:hAnsiTheme="minorHAnsi" w:cstheme="minorHAnsi"/>
                <w:szCs w:val="20"/>
                <w:rPrChange w:id="6659" w:author="Miku Nosamu" w:date="2025-07-05T17:40:00Z">
                  <w:rPr>
                    <w:ins w:id="6660" w:author="Miku Nosamu" w:date="2025-07-05T16:19:00Z"/>
                    <w:rFonts w:ascii="Arial" w:hAnsi="Arial" w:cs="Arial"/>
                    <w:noProof/>
                    <w:color w:val="auto"/>
                    <w:kern w:val="1"/>
                    <w:szCs w:val="20"/>
                    <w:lang w:val="id-ID"/>
                  </w:rPr>
                </w:rPrChange>
              </w:rPr>
              <w:pPrChange w:id="6661" w:author="Miku Nosamu" w:date="2025-07-05T17:40:00Z">
                <w:pPr>
                  <w:jc w:val="center"/>
                </w:pPr>
              </w:pPrChange>
            </w:pPr>
            <w:proofErr w:type="spellStart"/>
            <w:ins w:id="6662" w:author="Miku Nosamu" w:date="2025-07-05T17:01:00Z">
              <w:r w:rsidRPr="00841217">
                <w:rPr>
                  <w:rFonts w:asciiTheme="minorHAnsi" w:hAnsiTheme="minorHAnsi" w:cstheme="minorHAnsi"/>
                  <w:sz w:val="20"/>
                  <w:szCs w:val="20"/>
                  <w:rPrChange w:id="6663" w:author="Miku Nosamu" w:date="2025-07-05T17:14:00Z">
                    <w:rPr/>
                  </w:rPrChange>
                </w:rPr>
                <w:t>Pengguna</w:t>
              </w:r>
              <w:proofErr w:type="spellEnd"/>
              <w:r w:rsidRPr="00841217">
                <w:rPr>
                  <w:rFonts w:asciiTheme="minorHAnsi" w:hAnsiTheme="minorHAnsi" w:cstheme="minorHAnsi"/>
                  <w:sz w:val="20"/>
                  <w:szCs w:val="20"/>
                  <w:rPrChange w:id="6664" w:author="Miku Nosamu" w:date="2025-07-05T17:14:00Z">
                    <w:rPr/>
                  </w:rPrChange>
                </w:rPr>
                <w:t xml:space="preserve"> </w:t>
              </w:r>
              <w:proofErr w:type="spellStart"/>
              <w:r w:rsidRPr="00841217">
                <w:rPr>
                  <w:rFonts w:asciiTheme="minorHAnsi" w:hAnsiTheme="minorHAnsi" w:cstheme="minorHAnsi"/>
                  <w:sz w:val="20"/>
                  <w:szCs w:val="20"/>
                  <w:rPrChange w:id="6665" w:author="Miku Nosamu" w:date="2025-07-05T17:14:00Z">
                    <w:rPr/>
                  </w:rPrChange>
                </w:rPr>
                <w:t>dapat</w:t>
              </w:r>
              <w:proofErr w:type="spellEnd"/>
              <w:r w:rsidRPr="00841217">
                <w:rPr>
                  <w:rFonts w:asciiTheme="minorHAnsi" w:hAnsiTheme="minorHAnsi" w:cstheme="minorHAnsi"/>
                  <w:sz w:val="20"/>
                  <w:szCs w:val="20"/>
                  <w:rPrChange w:id="6666" w:author="Miku Nosamu" w:date="2025-07-05T17:14:00Z">
                    <w:rPr/>
                  </w:rPrChange>
                </w:rPr>
                <w:t xml:space="preserve"> </w:t>
              </w:r>
              <w:proofErr w:type="spellStart"/>
              <w:r w:rsidRPr="00841217">
                <w:rPr>
                  <w:rFonts w:asciiTheme="minorHAnsi" w:hAnsiTheme="minorHAnsi" w:cstheme="minorHAnsi"/>
                  <w:sz w:val="20"/>
                  <w:szCs w:val="20"/>
                  <w:rPrChange w:id="6667" w:author="Miku Nosamu" w:date="2025-07-05T17:14:00Z">
                    <w:rPr/>
                  </w:rPrChange>
                </w:rPr>
                <w:t>membuka</w:t>
              </w:r>
              <w:proofErr w:type="spellEnd"/>
              <w:r w:rsidRPr="00841217">
                <w:rPr>
                  <w:rFonts w:asciiTheme="minorHAnsi" w:hAnsiTheme="minorHAnsi" w:cstheme="minorHAnsi"/>
                  <w:sz w:val="20"/>
                  <w:szCs w:val="20"/>
                  <w:rPrChange w:id="6668" w:author="Miku Nosamu" w:date="2025-07-05T17:14:00Z">
                    <w:rPr/>
                  </w:rPrChange>
                </w:rPr>
                <w:t xml:space="preserve"> dan </w:t>
              </w:r>
              <w:proofErr w:type="spellStart"/>
              <w:r w:rsidRPr="00841217">
                <w:rPr>
                  <w:rFonts w:asciiTheme="minorHAnsi" w:hAnsiTheme="minorHAnsi" w:cstheme="minorHAnsi"/>
                  <w:sz w:val="20"/>
                  <w:szCs w:val="20"/>
                  <w:rPrChange w:id="6669" w:author="Miku Nosamu" w:date="2025-07-05T17:14:00Z">
                    <w:rPr/>
                  </w:rPrChange>
                </w:rPr>
                <w:t>membaca</w:t>
              </w:r>
              <w:proofErr w:type="spellEnd"/>
              <w:r w:rsidRPr="00841217">
                <w:rPr>
                  <w:rFonts w:asciiTheme="minorHAnsi" w:hAnsiTheme="minorHAnsi" w:cstheme="minorHAnsi"/>
                  <w:sz w:val="20"/>
                  <w:szCs w:val="20"/>
                  <w:rPrChange w:id="6670" w:author="Miku Nosamu" w:date="2025-07-05T17:14:00Z">
                    <w:rPr/>
                  </w:rPrChange>
                </w:rPr>
                <w:t xml:space="preserve"> detail </w:t>
              </w:r>
              <w:proofErr w:type="spellStart"/>
              <w:r w:rsidRPr="00841217">
                <w:rPr>
                  <w:rFonts w:asciiTheme="minorHAnsi" w:hAnsiTheme="minorHAnsi" w:cstheme="minorHAnsi"/>
                  <w:sz w:val="20"/>
                  <w:szCs w:val="20"/>
                  <w:rPrChange w:id="6671" w:author="Miku Nosamu" w:date="2025-07-05T17:14:00Z">
                    <w:rPr/>
                  </w:rPrChange>
                </w:rPr>
                <w:t>notifikasi</w:t>
              </w:r>
            </w:ins>
            <w:proofErr w:type="spellEnd"/>
          </w:p>
        </w:tc>
      </w:tr>
      <w:tr w:rsidR="00841217" w:rsidRPr="00841217" w14:paraId="6091666C" w14:textId="77777777" w:rsidTr="003D2829">
        <w:trPr>
          <w:ins w:id="6672" w:author="Miku Nosamu" w:date="2025-07-05T16:19:00Z"/>
        </w:trPr>
        <w:tc>
          <w:tcPr>
            <w:tcW w:w="3119" w:type="dxa"/>
            <w:vAlign w:val="center"/>
          </w:tcPr>
          <w:p w14:paraId="2BB20989" w14:textId="77777777" w:rsidR="00B505AF" w:rsidRPr="00841217" w:rsidRDefault="00B505AF" w:rsidP="005877C0">
            <w:pPr>
              <w:jc w:val="center"/>
              <w:rPr>
                <w:ins w:id="6673" w:author="Miku Nosamu" w:date="2025-07-05T16:19:00Z"/>
                <w:rFonts w:cstheme="minorHAnsi"/>
                <w:noProof/>
                <w:color w:val="auto"/>
                <w:kern w:val="1"/>
                <w:szCs w:val="20"/>
                <w:lang w:val="id-ID"/>
                <w:rPrChange w:id="6674" w:author="Miku Nosamu" w:date="2025-07-05T17:14:00Z">
                  <w:rPr>
                    <w:ins w:id="6675" w:author="Miku Nosamu" w:date="2025-07-05T16:19:00Z"/>
                    <w:rFonts w:ascii="Arial" w:hAnsi="Arial" w:cs="Arial"/>
                    <w:noProof/>
                    <w:color w:val="auto"/>
                    <w:kern w:val="1"/>
                    <w:szCs w:val="20"/>
                    <w:lang w:val="id-ID"/>
                  </w:rPr>
                </w:rPrChange>
              </w:rPr>
            </w:pPr>
            <w:ins w:id="6676" w:author="Miku Nosamu" w:date="2025-07-05T16:19:00Z">
              <w:r w:rsidRPr="00841217">
                <w:rPr>
                  <w:rFonts w:cstheme="minorHAnsi"/>
                  <w:noProof/>
                  <w:color w:val="auto"/>
                  <w:kern w:val="1"/>
                  <w:szCs w:val="20"/>
                  <w:lang w:val="id-ID"/>
                  <w:rPrChange w:id="6677" w:author="Miku Nosamu" w:date="2025-07-05T17:14:00Z">
                    <w:rPr>
                      <w:rFonts w:ascii="Arial" w:hAnsi="Arial" w:cs="Arial"/>
                      <w:noProof/>
                      <w:color w:val="auto"/>
                      <w:kern w:val="1"/>
                      <w:szCs w:val="20"/>
                      <w:lang w:val="id-ID"/>
                    </w:rPr>
                  </w:rPrChange>
                </w:rPr>
                <w:t>Kondisi Awal</w:t>
              </w:r>
            </w:ins>
          </w:p>
        </w:tc>
        <w:tc>
          <w:tcPr>
            <w:tcW w:w="6231" w:type="dxa"/>
            <w:gridSpan w:val="2"/>
            <w:vAlign w:val="center"/>
          </w:tcPr>
          <w:p w14:paraId="6824A316" w14:textId="304E8C85" w:rsidR="00B505AF" w:rsidRPr="00C60156" w:rsidRDefault="0064731F">
            <w:pPr>
              <w:pStyle w:val="NormalWeb"/>
              <w:jc w:val="center"/>
              <w:rPr>
                <w:ins w:id="6678" w:author="Miku Nosamu" w:date="2025-07-05T16:19:00Z"/>
                <w:rFonts w:asciiTheme="minorHAnsi" w:hAnsiTheme="minorHAnsi" w:cstheme="minorHAnsi"/>
                <w:szCs w:val="20"/>
                <w:rPrChange w:id="6679" w:author="Miku Nosamu" w:date="2025-07-05T17:40:00Z">
                  <w:rPr>
                    <w:ins w:id="6680" w:author="Miku Nosamu" w:date="2025-07-05T16:19:00Z"/>
                    <w:rFonts w:ascii="Arial" w:hAnsi="Arial" w:cs="Arial"/>
                    <w:noProof/>
                    <w:color w:val="auto"/>
                    <w:kern w:val="1"/>
                    <w:szCs w:val="20"/>
                    <w:lang w:val="id-ID"/>
                  </w:rPr>
                </w:rPrChange>
              </w:rPr>
              <w:pPrChange w:id="6681" w:author="Miku Nosamu" w:date="2025-07-05T17:40:00Z">
                <w:pPr>
                  <w:jc w:val="center"/>
                </w:pPr>
              </w:pPrChange>
            </w:pPr>
            <w:proofErr w:type="spellStart"/>
            <w:ins w:id="6682" w:author="Miku Nosamu" w:date="2025-07-05T17:01:00Z">
              <w:r w:rsidRPr="00841217">
                <w:rPr>
                  <w:rFonts w:asciiTheme="minorHAnsi" w:hAnsiTheme="minorHAnsi" w:cstheme="minorHAnsi"/>
                  <w:sz w:val="20"/>
                  <w:szCs w:val="20"/>
                  <w:rPrChange w:id="6683" w:author="Miku Nosamu" w:date="2025-07-05T17:14:00Z">
                    <w:rPr/>
                  </w:rPrChange>
                </w:rPr>
                <w:t>Sudah</w:t>
              </w:r>
              <w:proofErr w:type="spellEnd"/>
              <w:r w:rsidRPr="00841217">
                <w:rPr>
                  <w:rFonts w:asciiTheme="minorHAnsi" w:hAnsiTheme="minorHAnsi" w:cstheme="minorHAnsi"/>
                  <w:sz w:val="20"/>
                  <w:szCs w:val="20"/>
                  <w:rPrChange w:id="6684" w:author="Miku Nosamu" w:date="2025-07-05T17:14:00Z">
                    <w:rPr/>
                  </w:rPrChange>
                </w:rPr>
                <w:t xml:space="preserve"> </w:t>
              </w:r>
              <w:proofErr w:type="spellStart"/>
              <w:r w:rsidRPr="00841217">
                <w:rPr>
                  <w:rFonts w:asciiTheme="minorHAnsi" w:hAnsiTheme="minorHAnsi" w:cstheme="minorHAnsi"/>
                  <w:sz w:val="20"/>
                  <w:szCs w:val="20"/>
                  <w:rPrChange w:id="6685" w:author="Miku Nosamu" w:date="2025-07-05T17:14:00Z">
                    <w:rPr/>
                  </w:rPrChange>
                </w:rPr>
                <w:t>ada</w:t>
              </w:r>
              <w:proofErr w:type="spellEnd"/>
              <w:r w:rsidRPr="00841217">
                <w:rPr>
                  <w:rFonts w:asciiTheme="minorHAnsi" w:hAnsiTheme="minorHAnsi" w:cstheme="minorHAnsi"/>
                  <w:sz w:val="20"/>
                  <w:szCs w:val="20"/>
                  <w:rPrChange w:id="6686" w:author="Miku Nosamu" w:date="2025-07-05T17:14:00Z">
                    <w:rPr/>
                  </w:rPrChange>
                </w:rPr>
                <w:t xml:space="preserve"> </w:t>
              </w:r>
              <w:proofErr w:type="spellStart"/>
              <w:r w:rsidRPr="00841217">
                <w:rPr>
                  <w:rFonts w:asciiTheme="minorHAnsi" w:hAnsiTheme="minorHAnsi" w:cstheme="minorHAnsi"/>
                  <w:sz w:val="20"/>
                  <w:szCs w:val="20"/>
                  <w:rPrChange w:id="6687" w:author="Miku Nosamu" w:date="2025-07-05T17:14:00Z">
                    <w:rPr/>
                  </w:rPrChange>
                </w:rPr>
                <w:t>notifikasi</w:t>
              </w:r>
              <w:proofErr w:type="spellEnd"/>
              <w:r w:rsidRPr="00841217">
                <w:rPr>
                  <w:rFonts w:asciiTheme="minorHAnsi" w:hAnsiTheme="minorHAnsi" w:cstheme="minorHAnsi"/>
                  <w:sz w:val="20"/>
                  <w:szCs w:val="20"/>
                  <w:rPrChange w:id="6688" w:author="Miku Nosamu" w:date="2025-07-05T17:14:00Z">
                    <w:rPr/>
                  </w:rPrChange>
                </w:rPr>
                <w:t xml:space="preserve"> </w:t>
              </w:r>
              <w:proofErr w:type="spellStart"/>
              <w:r w:rsidRPr="00841217">
                <w:rPr>
                  <w:rFonts w:asciiTheme="minorHAnsi" w:hAnsiTheme="minorHAnsi" w:cstheme="minorHAnsi"/>
                  <w:sz w:val="20"/>
                  <w:szCs w:val="20"/>
                  <w:rPrChange w:id="6689" w:author="Miku Nosamu" w:date="2025-07-05T17:14:00Z">
                    <w:rPr/>
                  </w:rPrChange>
                </w:rPr>
                <w:t>aktif</w:t>
              </w:r>
              <w:proofErr w:type="spellEnd"/>
              <w:r w:rsidRPr="00841217">
                <w:rPr>
                  <w:rFonts w:asciiTheme="minorHAnsi" w:hAnsiTheme="minorHAnsi" w:cstheme="minorHAnsi"/>
                  <w:sz w:val="20"/>
                  <w:szCs w:val="20"/>
                  <w:rPrChange w:id="6690" w:author="Miku Nosamu" w:date="2025-07-05T17:14:00Z">
                    <w:rPr/>
                  </w:rPrChange>
                </w:rPr>
                <w:t xml:space="preserve"> di dashboard</w:t>
              </w:r>
            </w:ins>
          </w:p>
        </w:tc>
      </w:tr>
      <w:tr w:rsidR="00841217" w:rsidRPr="00841217" w14:paraId="6F418DB6" w14:textId="77777777" w:rsidTr="003D2829">
        <w:trPr>
          <w:ins w:id="6691" w:author="Miku Nosamu" w:date="2025-07-05T16:19:00Z"/>
        </w:trPr>
        <w:tc>
          <w:tcPr>
            <w:tcW w:w="3119" w:type="dxa"/>
            <w:vAlign w:val="center"/>
          </w:tcPr>
          <w:p w14:paraId="4513187F" w14:textId="77777777" w:rsidR="00B505AF" w:rsidRPr="00841217" w:rsidRDefault="00B505AF" w:rsidP="005877C0">
            <w:pPr>
              <w:jc w:val="center"/>
              <w:rPr>
                <w:ins w:id="6692" w:author="Miku Nosamu" w:date="2025-07-05T16:19:00Z"/>
                <w:rFonts w:cstheme="minorHAnsi"/>
                <w:noProof/>
                <w:color w:val="auto"/>
                <w:kern w:val="1"/>
                <w:szCs w:val="20"/>
                <w:lang w:val="id-ID"/>
                <w:rPrChange w:id="6693" w:author="Miku Nosamu" w:date="2025-07-05T17:14:00Z">
                  <w:rPr>
                    <w:ins w:id="6694" w:author="Miku Nosamu" w:date="2025-07-05T16:19:00Z"/>
                    <w:rFonts w:ascii="Arial" w:hAnsi="Arial" w:cs="Arial"/>
                    <w:noProof/>
                    <w:color w:val="auto"/>
                    <w:kern w:val="1"/>
                    <w:szCs w:val="20"/>
                    <w:lang w:val="id-ID"/>
                  </w:rPr>
                </w:rPrChange>
              </w:rPr>
            </w:pPr>
            <w:ins w:id="6695" w:author="Miku Nosamu" w:date="2025-07-05T16:19:00Z">
              <w:r w:rsidRPr="00841217">
                <w:rPr>
                  <w:rFonts w:cstheme="minorHAnsi"/>
                  <w:noProof/>
                  <w:color w:val="auto"/>
                  <w:kern w:val="1"/>
                  <w:szCs w:val="20"/>
                  <w:lang w:val="id-ID"/>
                  <w:rPrChange w:id="6696" w:author="Miku Nosamu" w:date="2025-07-05T17:14:00Z">
                    <w:rPr>
                      <w:rFonts w:ascii="Arial" w:hAnsi="Arial" w:cs="Arial"/>
                      <w:noProof/>
                      <w:color w:val="auto"/>
                      <w:kern w:val="1"/>
                      <w:szCs w:val="20"/>
                      <w:lang w:val="id-ID"/>
                    </w:rPr>
                  </w:rPrChange>
                </w:rPr>
                <w:t>Tanggal Pengujian</w:t>
              </w:r>
            </w:ins>
          </w:p>
        </w:tc>
        <w:tc>
          <w:tcPr>
            <w:tcW w:w="6231" w:type="dxa"/>
            <w:gridSpan w:val="2"/>
            <w:vAlign w:val="center"/>
          </w:tcPr>
          <w:p w14:paraId="089FA31F" w14:textId="77777777" w:rsidR="00B505AF" w:rsidRPr="00841217" w:rsidRDefault="00B505AF" w:rsidP="005877C0">
            <w:pPr>
              <w:jc w:val="center"/>
              <w:rPr>
                <w:ins w:id="6697" w:author="Miku Nosamu" w:date="2025-07-05T16:19:00Z"/>
                <w:rFonts w:cstheme="minorHAnsi"/>
                <w:noProof/>
                <w:color w:val="auto"/>
                <w:kern w:val="1"/>
                <w:szCs w:val="20"/>
                <w:rPrChange w:id="6698" w:author="Miku Nosamu" w:date="2025-07-05T17:14:00Z">
                  <w:rPr>
                    <w:ins w:id="6699" w:author="Miku Nosamu" w:date="2025-07-05T16:19:00Z"/>
                    <w:rFonts w:ascii="Arial" w:hAnsi="Arial" w:cs="Arial"/>
                    <w:noProof/>
                    <w:color w:val="auto"/>
                    <w:kern w:val="1"/>
                    <w:szCs w:val="20"/>
                  </w:rPr>
                </w:rPrChange>
              </w:rPr>
            </w:pPr>
            <w:ins w:id="6700" w:author="Miku Nosamu" w:date="2025-07-05T16:19:00Z">
              <w:r w:rsidRPr="00841217">
                <w:rPr>
                  <w:rFonts w:cstheme="minorHAnsi"/>
                  <w:noProof/>
                  <w:color w:val="auto"/>
                  <w:kern w:val="1"/>
                  <w:szCs w:val="20"/>
                  <w:rPrChange w:id="6701" w:author="Miku Nosamu" w:date="2025-07-05T17:14:00Z">
                    <w:rPr>
                      <w:rFonts w:ascii="Arial" w:hAnsi="Arial" w:cs="Arial"/>
                      <w:noProof/>
                      <w:color w:val="auto"/>
                      <w:kern w:val="1"/>
                      <w:szCs w:val="20"/>
                    </w:rPr>
                  </w:rPrChange>
                </w:rPr>
                <w:t>9 Juli 2025</w:t>
              </w:r>
            </w:ins>
          </w:p>
        </w:tc>
      </w:tr>
      <w:tr w:rsidR="00841217" w:rsidRPr="00841217" w14:paraId="367E1CB0" w14:textId="77777777" w:rsidTr="003D2829">
        <w:trPr>
          <w:ins w:id="6702" w:author="Miku Nosamu" w:date="2025-07-05T16:19:00Z"/>
        </w:trPr>
        <w:tc>
          <w:tcPr>
            <w:tcW w:w="3119" w:type="dxa"/>
            <w:vAlign w:val="center"/>
          </w:tcPr>
          <w:p w14:paraId="40E67AD3" w14:textId="77777777" w:rsidR="00B505AF" w:rsidRPr="00841217" w:rsidRDefault="00B505AF" w:rsidP="005877C0">
            <w:pPr>
              <w:jc w:val="center"/>
              <w:rPr>
                <w:ins w:id="6703" w:author="Miku Nosamu" w:date="2025-07-05T16:19:00Z"/>
                <w:rFonts w:cstheme="minorHAnsi"/>
                <w:noProof/>
                <w:color w:val="auto"/>
                <w:kern w:val="1"/>
                <w:szCs w:val="20"/>
                <w:lang w:val="id-ID"/>
                <w:rPrChange w:id="6704" w:author="Miku Nosamu" w:date="2025-07-05T17:14:00Z">
                  <w:rPr>
                    <w:ins w:id="6705" w:author="Miku Nosamu" w:date="2025-07-05T16:19:00Z"/>
                    <w:rFonts w:ascii="Arial" w:hAnsi="Arial" w:cs="Arial"/>
                    <w:noProof/>
                    <w:color w:val="auto"/>
                    <w:kern w:val="1"/>
                    <w:szCs w:val="20"/>
                    <w:lang w:val="id-ID"/>
                  </w:rPr>
                </w:rPrChange>
              </w:rPr>
            </w:pPr>
            <w:ins w:id="6706" w:author="Miku Nosamu" w:date="2025-07-05T16:19:00Z">
              <w:r w:rsidRPr="00841217">
                <w:rPr>
                  <w:rFonts w:cstheme="minorHAnsi"/>
                  <w:noProof/>
                  <w:color w:val="auto"/>
                  <w:kern w:val="1"/>
                  <w:szCs w:val="20"/>
                  <w:lang w:val="id-ID"/>
                  <w:rPrChange w:id="6707" w:author="Miku Nosamu" w:date="2025-07-05T17:14:00Z">
                    <w:rPr>
                      <w:rFonts w:ascii="Arial" w:hAnsi="Arial" w:cs="Arial"/>
                      <w:noProof/>
                      <w:color w:val="auto"/>
                      <w:kern w:val="1"/>
                      <w:szCs w:val="20"/>
                      <w:lang w:val="id-ID"/>
                    </w:rPr>
                  </w:rPrChange>
                </w:rPr>
                <w:t>Penguji</w:t>
              </w:r>
            </w:ins>
          </w:p>
        </w:tc>
        <w:tc>
          <w:tcPr>
            <w:tcW w:w="6231" w:type="dxa"/>
            <w:gridSpan w:val="2"/>
            <w:vAlign w:val="center"/>
          </w:tcPr>
          <w:p w14:paraId="6502C64B" w14:textId="77777777" w:rsidR="00B505AF" w:rsidRPr="00841217" w:rsidRDefault="00B505AF" w:rsidP="005877C0">
            <w:pPr>
              <w:jc w:val="center"/>
              <w:rPr>
                <w:ins w:id="6708" w:author="Miku Nosamu" w:date="2025-07-05T16:19:00Z"/>
                <w:rFonts w:cstheme="minorHAnsi"/>
                <w:noProof/>
                <w:color w:val="auto"/>
                <w:kern w:val="1"/>
                <w:szCs w:val="20"/>
                <w:lang w:val="id-ID"/>
                <w:rPrChange w:id="6709" w:author="Miku Nosamu" w:date="2025-07-05T17:14:00Z">
                  <w:rPr>
                    <w:ins w:id="6710" w:author="Miku Nosamu" w:date="2025-07-05T16:19:00Z"/>
                    <w:rFonts w:ascii="Arial" w:hAnsi="Arial" w:cs="Arial"/>
                    <w:noProof/>
                    <w:color w:val="auto"/>
                    <w:kern w:val="1"/>
                    <w:szCs w:val="20"/>
                    <w:lang w:val="id-ID"/>
                  </w:rPr>
                </w:rPrChange>
              </w:rPr>
            </w:pPr>
            <w:ins w:id="6711" w:author="Miku Nosamu" w:date="2025-07-05T16:19:00Z">
              <w:r w:rsidRPr="00841217">
                <w:rPr>
                  <w:rFonts w:cstheme="minorHAnsi"/>
                  <w:noProof/>
                  <w:color w:val="auto"/>
                  <w:kern w:val="1"/>
                  <w:szCs w:val="20"/>
                  <w:rPrChange w:id="6712" w:author="Miku Nosamu" w:date="2025-07-05T17:14:00Z">
                    <w:rPr>
                      <w:rFonts w:ascii="Arial" w:hAnsi="Arial" w:cs="Arial"/>
                      <w:noProof/>
                      <w:color w:val="auto"/>
                      <w:kern w:val="1"/>
                      <w:szCs w:val="20"/>
                    </w:rPr>
                  </w:rPrChange>
                </w:rPr>
                <w:t>Lucky Abdillah</w:t>
              </w:r>
            </w:ins>
          </w:p>
        </w:tc>
      </w:tr>
      <w:tr w:rsidR="00841217" w:rsidRPr="00841217" w14:paraId="129614B6" w14:textId="77777777" w:rsidTr="003D2829">
        <w:trPr>
          <w:ins w:id="6713" w:author="Miku Nosamu" w:date="2025-07-05T16:19:00Z"/>
        </w:trPr>
        <w:tc>
          <w:tcPr>
            <w:tcW w:w="9350" w:type="dxa"/>
            <w:gridSpan w:val="3"/>
            <w:vAlign w:val="center"/>
          </w:tcPr>
          <w:p w14:paraId="1F1F65EE" w14:textId="77777777" w:rsidR="00B505AF" w:rsidRPr="00841217" w:rsidRDefault="00B505AF" w:rsidP="005877C0">
            <w:pPr>
              <w:jc w:val="center"/>
              <w:rPr>
                <w:ins w:id="6714" w:author="Miku Nosamu" w:date="2025-07-05T16:19:00Z"/>
                <w:rFonts w:cstheme="minorHAnsi"/>
                <w:noProof/>
                <w:color w:val="auto"/>
                <w:kern w:val="1"/>
                <w:szCs w:val="20"/>
                <w:lang w:val="id-ID"/>
                <w:rPrChange w:id="6715" w:author="Miku Nosamu" w:date="2025-07-05T17:14:00Z">
                  <w:rPr>
                    <w:ins w:id="6716" w:author="Miku Nosamu" w:date="2025-07-05T16:19:00Z"/>
                    <w:rFonts w:ascii="Arial" w:hAnsi="Arial" w:cs="Arial"/>
                    <w:noProof/>
                    <w:color w:val="auto"/>
                    <w:kern w:val="1"/>
                    <w:szCs w:val="20"/>
                    <w:lang w:val="id-ID"/>
                  </w:rPr>
                </w:rPrChange>
              </w:rPr>
            </w:pPr>
            <w:ins w:id="6717" w:author="Miku Nosamu" w:date="2025-07-05T16:19:00Z">
              <w:r w:rsidRPr="00841217">
                <w:rPr>
                  <w:rFonts w:cstheme="minorHAnsi"/>
                  <w:noProof/>
                  <w:color w:val="auto"/>
                  <w:kern w:val="1"/>
                  <w:szCs w:val="20"/>
                  <w:lang w:val="id-ID"/>
                  <w:rPrChange w:id="6718" w:author="Miku Nosamu" w:date="2025-07-05T17:14:00Z">
                    <w:rPr>
                      <w:rFonts w:ascii="Arial" w:hAnsi="Arial" w:cs="Arial"/>
                      <w:noProof/>
                      <w:color w:val="auto"/>
                      <w:kern w:val="1"/>
                      <w:szCs w:val="20"/>
                      <w:lang w:val="id-ID"/>
                    </w:rPr>
                  </w:rPrChange>
                </w:rPr>
                <w:t>Skenario</w:t>
              </w:r>
            </w:ins>
          </w:p>
        </w:tc>
      </w:tr>
      <w:tr w:rsidR="00841217" w:rsidRPr="00841217" w14:paraId="0139D80D" w14:textId="77777777" w:rsidTr="003D2829">
        <w:trPr>
          <w:ins w:id="6719" w:author="Miku Nosamu" w:date="2025-07-05T16:19:00Z"/>
        </w:trPr>
        <w:tc>
          <w:tcPr>
            <w:tcW w:w="9350" w:type="dxa"/>
            <w:gridSpan w:val="3"/>
            <w:vAlign w:val="center"/>
          </w:tcPr>
          <w:p w14:paraId="0212E719" w14:textId="36F6CC40" w:rsidR="003D2829" w:rsidRPr="00841217" w:rsidRDefault="003D2829">
            <w:pPr>
              <w:pStyle w:val="NormalWeb"/>
              <w:numPr>
                <w:ilvl w:val="0"/>
                <w:numId w:val="94"/>
              </w:numPr>
              <w:spacing w:before="0" w:beforeAutospacing="0" w:after="0" w:afterAutospacing="0" w:line="360" w:lineRule="auto"/>
              <w:rPr>
                <w:ins w:id="6720" w:author="Miku Nosamu" w:date="2025-07-05T17:01:00Z"/>
                <w:rFonts w:asciiTheme="minorHAnsi" w:hAnsiTheme="minorHAnsi" w:cstheme="minorHAnsi"/>
                <w:sz w:val="20"/>
                <w:szCs w:val="20"/>
                <w:rPrChange w:id="6721" w:author="Miku Nosamu" w:date="2025-07-05T17:14:00Z">
                  <w:rPr>
                    <w:ins w:id="6722" w:author="Miku Nosamu" w:date="2025-07-05T17:01:00Z"/>
                  </w:rPr>
                </w:rPrChange>
              </w:rPr>
              <w:pPrChange w:id="6723" w:author="Miku Nosamu" w:date="2025-07-05T17:40:00Z">
                <w:pPr>
                  <w:pStyle w:val="NormalWeb"/>
                </w:pPr>
              </w:pPrChange>
            </w:pPr>
            <w:ins w:id="6724" w:author="Miku Nosamu" w:date="2025-07-05T17:01:00Z">
              <w:r w:rsidRPr="00841217">
                <w:rPr>
                  <w:rFonts w:asciiTheme="minorHAnsi" w:hAnsiTheme="minorHAnsi" w:cstheme="minorHAnsi"/>
                  <w:sz w:val="20"/>
                  <w:szCs w:val="20"/>
                  <w:rPrChange w:id="6725" w:author="Miku Nosamu" w:date="2025-07-05T17:14:00Z">
                    <w:rPr/>
                  </w:rPrChange>
                </w:rPr>
                <w:t xml:space="preserve">Login </w:t>
              </w:r>
              <w:proofErr w:type="spellStart"/>
              <w:r w:rsidRPr="00841217">
                <w:rPr>
                  <w:rFonts w:asciiTheme="minorHAnsi" w:hAnsiTheme="minorHAnsi" w:cstheme="minorHAnsi"/>
                  <w:sz w:val="20"/>
                  <w:szCs w:val="20"/>
                  <w:rPrChange w:id="6726" w:author="Miku Nosamu" w:date="2025-07-05T17:14:00Z">
                    <w:rPr/>
                  </w:rPrChange>
                </w:rPr>
                <w:t>sebagai</w:t>
              </w:r>
              <w:proofErr w:type="spellEnd"/>
              <w:r w:rsidRPr="00841217">
                <w:rPr>
                  <w:rFonts w:asciiTheme="minorHAnsi" w:hAnsiTheme="minorHAnsi" w:cstheme="minorHAnsi"/>
                  <w:sz w:val="20"/>
                  <w:szCs w:val="20"/>
                  <w:rPrChange w:id="6727" w:author="Miku Nosamu" w:date="2025-07-05T17:14:00Z">
                    <w:rPr/>
                  </w:rPrChange>
                </w:rPr>
                <w:t xml:space="preserve"> </w:t>
              </w:r>
              <w:proofErr w:type="spellStart"/>
              <w:r w:rsidRPr="00841217">
                <w:rPr>
                  <w:rFonts w:asciiTheme="minorHAnsi" w:hAnsiTheme="minorHAnsi" w:cstheme="minorHAnsi"/>
                  <w:sz w:val="20"/>
                  <w:szCs w:val="20"/>
                  <w:rPrChange w:id="6728" w:author="Miku Nosamu" w:date="2025-07-05T17:14:00Z">
                    <w:rPr/>
                  </w:rPrChange>
                </w:rPr>
                <w:t>verifikator</w:t>
              </w:r>
              <w:proofErr w:type="spellEnd"/>
              <w:r w:rsidRPr="00841217">
                <w:rPr>
                  <w:rFonts w:asciiTheme="minorHAnsi" w:hAnsiTheme="minorHAnsi" w:cstheme="minorHAnsi"/>
                  <w:sz w:val="20"/>
                  <w:szCs w:val="20"/>
                  <w:rPrChange w:id="6729" w:author="Miku Nosamu" w:date="2025-07-05T17:14:00Z">
                    <w:rPr/>
                  </w:rPrChange>
                </w:rPr>
                <w:t xml:space="preserve"> </w:t>
              </w:r>
              <w:proofErr w:type="spellStart"/>
              <w:r w:rsidRPr="00841217">
                <w:rPr>
                  <w:rFonts w:asciiTheme="minorHAnsi" w:hAnsiTheme="minorHAnsi" w:cstheme="minorHAnsi"/>
                  <w:sz w:val="20"/>
                  <w:szCs w:val="20"/>
                  <w:rPrChange w:id="6730" w:author="Miku Nosamu" w:date="2025-07-05T17:14:00Z">
                    <w:rPr/>
                  </w:rPrChange>
                </w:rPr>
                <w:t>atau</w:t>
              </w:r>
              <w:proofErr w:type="spellEnd"/>
              <w:r w:rsidRPr="00841217">
                <w:rPr>
                  <w:rFonts w:asciiTheme="minorHAnsi" w:hAnsiTheme="minorHAnsi" w:cstheme="minorHAnsi"/>
                  <w:sz w:val="20"/>
                  <w:szCs w:val="20"/>
                  <w:rPrChange w:id="6731" w:author="Miku Nosamu" w:date="2025-07-05T17:14:00Z">
                    <w:rPr/>
                  </w:rPrChange>
                </w:rPr>
                <w:t xml:space="preserve"> vendor</w:t>
              </w:r>
            </w:ins>
          </w:p>
          <w:p w14:paraId="2A385FCF" w14:textId="22CC94BF" w:rsidR="003D2829" w:rsidRPr="00841217" w:rsidRDefault="003D2829">
            <w:pPr>
              <w:pStyle w:val="NormalWeb"/>
              <w:numPr>
                <w:ilvl w:val="0"/>
                <w:numId w:val="94"/>
              </w:numPr>
              <w:spacing w:before="0" w:beforeAutospacing="0" w:after="0" w:afterAutospacing="0" w:line="360" w:lineRule="auto"/>
              <w:rPr>
                <w:ins w:id="6732" w:author="Miku Nosamu" w:date="2025-07-05T17:01:00Z"/>
                <w:rFonts w:asciiTheme="minorHAnsi" w:hAnsiTheme="minorHAnsi" w:cstheme="minorHAnsi"/>
                <w:sz w:val="20"/>
                <w:szCs w:val="20"/>
                <w:rPrChange w:id="6733" w:author="Miku Nosamu" w:date="2025-07-05T17:14:00Z">
                  <w:rPr>
                    <w:ins w:id="6734" w:author="Miku Nosamu" w:date="2025-07-05T17:01:00Z"/>
                  </w:rPr>
                </w:rPrChange>
              </w:rPr>
              <w:pPrChange w:id="6735" w:author="Miku Nosamu" w:date="2025-07-05T17:40:00Z">
                <w:pPr>
                  <w:pStyle w:val="NormalWeb"/>
                </w:pPr>
              </w:pPrChange>
            </w:pPr>
            <w:proofErr w:type="spellStart"/>
            <w:ins w:id="6736" w:author="Miku Nosamu" w:date="2025-07-05T17:01:00Z">
              <w:r w:rsidRPr="00841217">
                <w:rPr>
                  <w:rFonts w:asciiTheme="minorHAnsi" w:hAnsiTheme="minorHAnsi" w:cstheme="minorHAnsi"/>
                  <w:sz w:val="20"/>
                  <w:szCs w:val="20"/>
                  <w:rPrChange w:id="6737" w:author="Miku Nosamu" w:date="2025-07-05T17:14:00Z">
                    <w:rPr/>
                  </w:rPrChange>
                </w:rPr>
                <w:t>Klik</w:t>
              </w:r>
              <w:proofErr w:type="spellEnd"/>
              <w:r w:rsidRPr="00841217">
                <w:rPr>
                  <w:rFonts w:asciiTheme="minorHAnsi" w:hAnsiTheme="minorHAnsi" w:cstheme="minorHAnsi"/>
                  <w:sz w:val="20"/>
                  <w:szCs w:val="20"/>
                  <w:rPrChange w:id="6738" w:author="Miku Nosamu" w:date="2025-07-05T17:14:00Z">
                    <w:rPr/>
                  </w:rPrChange>
                </w:rPr>
                <w:t xml:space="preserve"> ikon </w:t>
              </w:r>
              <w:proofErr w:type="spellStart"/>
              <w:r w:rsidRPr="00841217">
                <w:rPr>
                  <w:rFonts w:asciiTheme="minorHAnsi" w:hAnsiTheme="minorHAnsi" w:cstheme="minorHAnsi"/>
                  <w:sz w:val="20"/>
                  <w:szCs w:val="20"/>
                  <w:rPrChange w:id="6739" w:author="Miku Nosamu" w:date="2025-07-05T17:14:00Z">
                    <w:rPr/>
                  </w:rPrChange>
                </w:rPr>
                <w:t>notifikasi</w:t>
              </w:r>
              <w:proofErr w:type="spellEnd"/>
            </w:ins>
          </w:p>
          <w:p w14:paraId="4FC044BE" w14:textId="28A8B16E" w:rsidR="003D2829" w:rsidRPr="00841217" w:rsidRDefault="003D2829">
            <w:pPr>
              <w:pStyle w:val="NormalWeb"/>
              <w:numPr>
                <w:ilvl w:val="0"/>
                <w:numId w:val="94"/>
              </w:numPr>
              <w:spacing w:before="0" w:beforeAutospacing="0" w:after="0" w:afterAutospacing="0" w:line="360" w:lineRule="auto"/>
              <w:rPr>
                <w:ins w:id="6740" w:author="Miku Nosamu" w:date="2025-07-05T17:01:00Z"/>
                <w:rFonts w:asciiTheme="minorHAnsi" w:hAnsiTheme="minorHAnsi" w:cstheme="minorHAnsi"/>
                <w:sz w:val="20"/>
                <w:szCs w:val="20"/>
                <w:rPrChange w:id="6741" w:author="Miku Nosamu" w:date="2025-07-05T17:14:00Z">
                  <w:rPr>
                    <w:ins w:id="6742" w:author="Miku Nosamu" w:date="2025-07-05T17:01:00Z"/>
                  </w:rPr>
                </w:rPrChange>
              </w:rPr>
              <w:pPrChange w:id="6743" w:author="Miku Nosamu" w:date="2025-07-05T17:40:00Z">
                <w:pPr>
                  <w:pStyle w:val="NormalWeb"/>
                </w:pPr>
              </w:pPrChange>
            </w:pPr>
            <w:proofErr w:type="spellStart"/>
            <w:ins w:id="6744" w:author="Miku Nosamu" w:date="2025-07-05T17:01:00Z">
              <w:r w:rsidRPr="00841217">
                <w:rPr>
                  <w:rFonts w:asciiTheme="minorHAnsi" w:hAnsiTheme="minorHAnsi" w:cstheme="minorHAnsi"/>
                  <w:sz w:val="20"/>
                  <w:szCs w:val="20"/>
                  <w:rPrChange w:id="6745" w:author="Miku Nosamu" w:date="2025-07-05T17:14:00Z">
                    <w:rPr/>
                  </w:rPrChange>
                </w:rPr>
                <w:t>Klik</w:t>
              </w:r>
              <w:proofErr w:type="spellEnd"/>
              <w:r w:rsidRPr="00841217">
                <w:rPr>
                  <w:rFonts w:asciiTheme="minorHAnsi" w:hAnsiTheme="minorHAnsi" w:cstheme="minorHAnsi"/>
                  <w:sz w:val="20"/>
                  <w:szCs w:val="20"/>
                  <w:rPrChange w:id="6746" w:author="Miku Nosamu" w:date="2025-07-05T17:14:00Z">
                    <w:rPr/>
                  </w:rPrChange>
                </w:rPr>
                <w:t xml:space="preserve"> salah </w:t>
              </w:r>
              <w:proofErr w:type="spellStart"/>
              <w:r w:rsidRPr="00841217">
                <w:rPr>
                  <w:rFonts w:asciiTheme="minorHAnsi" w:hAnsiTheme="minorHAnsi" w:cstheme="minorHAnsi"/>
                  <w:sz w:val="20"/>
                  <w:szCs w:val="20"/>
                  <w:rPrChange w:id="6747" w:author="Miku Nosamu" w:date="2025-07-05T17:14:00Z">
                    <w:rPr/>
                  </w:rPrChange>
                </w:rPr>
                <w:t>satu</w:t>
              </w:r>
              <w:proofErr w:type="spellEnd"/>
              <w:r w:rsidRPr="00841217">
                <w:rPr>
                  <w:rFonts w:asciiTheme="minorHAnsi" w:hAnsiTheme="minorHAnsi" w:cstheme="minorHAnsi"/>
                  <w:sz w:val="20"/>
                  <w:szCs w:val="20"/>
                  <w:rPrChange w:id="6748" w:author="Miku Nosamu" w:date="2025-07-05T17:14:00Z">
                    <w:rPr/>
                  </w:rPrChange>
                </w:rPr>
                <w:t xml:space="preserve"> </w:t>
              </w:r>
              <w:proofErr w:type="spellStart"/>
              <w:r w:rsidRPr="00841217">
                <w:rPr>
                  <w:rFonts w:asciiTheme="minorHAnsi" w:hAnsiTheme="minorHAnsi" w:cstheme="minorHAnsi"/>
                  <w:sz w:val="20"/>
                  <w:szCs w:val="20"/>
                  <w:rPrChange w:id="6749" w:author="Miku Nosamu" w:date="2025-07-05T17:14:00Z">
                    <w:rPr/>
                  </w:rPrChange>
                </w:rPr>
                <w:t>notifikasi</w:t>
              </w:r>
              <w:proofErr w:type="spellEnd"/>
            </w:ins>
          </w:p>
          <w:p w14:paraId="7C8B25E6" w14:textId="30533891" w:rsidR="00B505AF" w:rsidRPr="00C60156" w:rsidRDefault="003D2829">
            <w:pPr>
              <w:pStyle w:val="NormalWeb"/>
              <w:numPr>
                <w:ilvl w:val="0"/>
                <w:numId w:val="94"/>
              </w:numPr>
              <w:spacing w:before="0" w:beforeAutospacing="0" w:after="0" w:afterAutospacing="0" w:line="360" w:lineRule="auto"/>
              <w:rPr>
                <w:ins w:id="6750" w:author="Miku Nosamu" w:date="2025-07-05T16:19:00Z"/>
                <w:rFonts w:asciiTheme="minorHAnsi" w:hAnsiTheme="minorHAnsi" w:cstheme="minorHAnsi"/>
                <w:szCs w:val="20"/>
                <w:rPrChange w:id="6751" w:author="Miku Nosamu" w:date="2025-07-05T17:40:00Z">
                  <w:rPr>
                    <w:ins w:id="6752" w:author="Miku Nosamu" w:date="2025-07-05T16:19:00Z"/>
                    <w:rFonts w:ascii="Arial" w:hAnsi="Arial" w:cs="Arial"/>
                    <w:noProof/>
                    <w:color w:val="auto"/>
                    <w:kern w:val="1"/>
                    <w:szCs w:val="20"/>
                    <w:lang w:val="id-ID"/>
                  </w:rPr>
                </w:rPrChange>
              </w:rPr>
              <w:pPrChange w:id="6753" w:author="Miku Nosamu" w:date="2025-07-05T17:40:00Z">
                <w:pPr>
                  <w:pStyle w:val="ListParagraph"/>
                  <w:numPr>
                    <w:numId w:val="62"/>
                  </w:numPr>
                  <w:spacing w:before="0" w:after="0" w:line="360" w:lineRule="auto"/>
                  <w:ind w:hanging="360"/>
                  <w:jc w:val="left"/>
                </w:pPr>
              </w:pPrChange>
            </w:pPr>
            <w:proofErr w:type="spellStart"/>
            <w:ins w:id="6754" w:author="Miku Nosamu" w:date="2025-07-05T17:01:00Z">
              <w:r w:rsidRPr="00841217">
                <w:rPr>
                  <w:rFonts w:asciiTheme="minorHAnsi" w:hAnsiTheme="minorHAnsi" w:cstheme="minorHAnsi"/>
                  <w:sz w:val="20"/>
                  <w:szCs w:val="20"/>
                  <w:rPrChange w:id="6755" w:author="Miku Nosamu" w:date="2025-07-05T17:14:00Z">
                    <w:rPr/>
                  </w:rPrChange>
                </w:rPr>
                <w:t>Sistem</w:t>
              </w:r>
              <w:proofErr w:type="spellEnd"/>
              <w:r w:rsidRPr="00841217">
                <w:rPr>
                  <w:rFonts w:asciiTheme="minorHAnsi" w:hAnsiTheme="minorHAnsi" w:cstheme="minorHAnsi"/>
                  <w:sz w:val="20"/>
                  <w:szCs w:val="20"/>
                  <w:rPrChange w:id="6756" w:author="Miku Nosamu" w:date="2025-07-05T17:14:00Z">
                    <w:rPr/>
                  </w:rPrChange>
                </w:rPr>
                <w:t xml:space="preserve"> </w:t>
              </w:r>
              <w:proofErr w:type="spellStart"/>
              <w:r w:rsidRPr="00841217">
                <w:rPr>
                  <w:rFonts w:asciiTheme="minorHAnsi" w:hAnsiTheme="minorHAnsi" w:cstheme="minorHAnsi"/>
                  <w:sz w:val="20"/>
                  <w:szCs w:val="20"/>
                  <w:rPrChange w:id="6757" w:author="Miku Nosamu" w:date="2025-07-05T17:14:00Z">
                    <w:rPr/>
                  </w:rPrChange>
                </w:rPr>
                <w:t>menampilkan</w:t>
              </w:r>
              <w:proofErr w:type="spellEnd"/>
              <w:r w:rsidRPr="00841217">
                <w:rPr>
                  <w:rFonts w:asciiTheme="minorHAnsi" w:hAnsiTheme="minorHAnsi" w:cstheme="minorHAnsi"/>
                  <w:sz w:val="20"/>
                  <w:szCs w:val="20"/>
                  <w:rPrChange w:id="6758" w:author="Miku Nosamu" w:date="2025-07-05T17:14:00Z">
                    <w:rPr/>
                  </w:rPrChange>
                </w:rPr>
                <w:t xml:space="preserve"> detail </w:t>
              </w:r>
              <w:proofErr w:type="spellStart"/>
              <w:r w:rsidRPr="00841217">
                <w:rPr>
                  <w:rFonts w:asciiTheme="minorHAnsi" w:hAnsiTheme="minorHAnsi" w:cstheme="minorHAnsi"/>
                  <w:sz w:val="20"/>
                  <w:szCs w:val="20"/>
                  <w:rPrChange w:id="6759" w:author="Miku Nosamu" w:date="2025-07-05T17:14:00Z">
                    <w:rPr/>
                  </w:rPrChange>
                </w:rPr>
                <w:t>pengajuan</w:t>
              </w:r>
              <w:proofErr w:type="spellEnd"/>
              <w:r w:rsidRPr="00841217">
                <w:rPr>
                  <w:rFonts w:asciiTheme="minorHAnsi" w:hAnsiTheme="minorHAnsi" w:cstheme="minorHAnsi"/>
                  <w:sz w:val="20"/>
                  <w:szCs w:val="20"/>
                  <w:rPrChange w:id="6760" w:author="Miku Nosamu" w:date="2025-07-05T17:14:00Z">
                    <w:rPr/>
                  </w:rPrChange>
                </w:rPr>
                <w:t xml:space="preserve"> </w:t>
              </w:r>
              <w:proofErr w:type="spellStart"/>
              <w:r w:rsidRPr="00841217">
                <w:rPr>
                  <w:rFonts w:asciiTheme="minorHAnsi" w:hAnsiTheme="minorHAnsi" w:cstheme="minorHAnsi"/>
                  <w:sz w:val="20"/>
                  <w:szCs w:val="20"/>
                  <w:rPrChange w:id="6761" w:author="Miku Nosamu" w:date="2025-07-05T17:14:00Z">
                    <w:rPr/>
                  </w:rPrChange>
                </w:rPr>
                <w:t>terkait</w:t>
              </w:r>
            </w:ins>
            <w:proofErr w:type="spellEnd"/>
          </w:p>
        </w:tc>
      </w:tr>
      <w:tr w:rsidR="00841217" w:rsidRPr="00841217" w14:paraId="521F040E" w14:textId="77777777" w:rsidTr="003D2829">
        <w:trPr>
          <w:trHeight w:val="101"/>
          <w:ins w:id="6762" w:author="Miku Nosamu" w:date="2025-07-05T16:19:00Z"/>
        </w:trPr>
        <w:tc>
          <w:tcPr>
            <w:tcW w:w="3119" w:type="dxa"/>
            <w:vAlign w:val="center"/>
          </w:tcPr>
          <w:p w14:paraId="232228FD" w14:textId="77777777" w:rsidR="00B505AF" w:rsidRPr="00841217" w:rsidRDefault="00B505AF" w:rsidP="005877C0">
            <w:pPr>
              <w:jc w:val="center"/>
              <w:rPr>
                <w:ins w:id="6763" w:author="Miku Nosamu" w:date="2025-07-05T16:19:00Z"/>
                <w:rFonts w:cstheme="minorHAnsi"/>
                <w:noProof/>
                <w:color w:val="auto"/>
                <w:kern w:val="1"/>
                <w:szCs w:val="20"/>
                <w:lang w:val="id-ID"/>
                <w:rPrChange w:id="6764" w:author="Miku Nosamu" w:date="2025-07-05T17:14:00Z">
                  <w:rPr>
                    <w:ins w:id="6765" w:author="Miku Nosamu" w:date="2025-07-05T16:19:00Z"/>
                    <w:rFonts w:ascii="Arial" w:hAnsi="Arial" w:cs="Arial"/>
                    <w:noProof/>
                    <w:color w:val="auto"/>
                    <w:kern w:val="1"/>
                    <w:szCs w:val="20"/>
                    <w:lang w:val="id-ID"/>
                  </w:rPr>
                </w:rPrChange>
              </w:rPr>
            </w:pPr>
            <w:ins w:id="6766" w:author="Miku Nosamu" w:date="2025-07-05T16:19:00Z">
              <w:r w:rsidRPr="00841217">
                <w:rPr>
                  <w:rFonts w:cstheme="minorHAnsi"/>
                  <w:noProof/>
                  <w:color w:val="auto"/>
                  <w:kern w:val="1"/>
                  <w:szCs w:val="20"/>
                  <w:lang w:val="id-ID"/>
                  <w:rPrChange w:id="6767" w:author="Miku Nosamu" w:date="2025-07-05T17:14:00Z">
                    <w:rPr>
                      <w:rFonts w:ascii="Arial" w:hAnsi="Arial" w:cs="Arial"/>
                      <w:noProof/>
                      <w:color w:val="auto"/>
                      <w:kern w:val="1"/>
                      <w:szCs w:val="20"/>
                      <w:lang w:val="id-ID"/>
                    </w:rPr>
                  </w:rPrChange>
                </w:rPr>
                <w:t>Hasil yang Diharapkan</w:t>
              </w:r>
            </w:ins>
          </w:p>
        </w:tc>
        <w:tc>
          <w:tcPr>
            <w:tcW w:w="3116" w:type="dxa"/>
            <w:vAlign w:val="center"/>
          </w:tcPr>
          <w:p w14:paraId="708B4993" w14:textId="77777777" w:rsidR="00B505AF" w:rsidRPr="00841217" w:rsidRDefault="00B505AF" w:rsidP="005877C0">
            <w:pPr>
              <w:jc w:val="center"/>
              <w:rPr>
                <w:ins w:id="6768" w:author="Miku Nosamu" w:date="2025-07-05T16:19:00Z"/>
                <w:rFonts w:cstheme="minorHAnsi"/>
                <w:noProof/>
                <w:color w:val="auto"/>
                <w:kern w:val="1"/>
                <w:szCs w:val="20"/>
                <w:lang w:val="id-ID"/>
                <w:rPrChange w:id="6769" w:author="Miku Nosamu" w:date="2025-07-05T17:14:00Z">
                  <w:rPr>
                    <w:ins w:id="6770" w:author="Miku Nosamu" w:date="2025-07-05T16:19:00Z"/>
                    <w:rFonts w:ascii="Arial" w:hAnsi="Arial" w:cs="Arial"/>
                    <w:noProof/>
                    <w:color w:val="auto"/>
                    <w:kern w:val="1"/>
                    <w:szCs w:val="20"/>
                    <w:lang w:val="id-ID"/>
                  </w:rPr>
                </w:rPrChange>
              </w:rPr>
            </w:pPr>
            <w:ins w:id="6771" w:author="Miku Nosamu" w:date="2025-07-05T16:19:00Z">
              <w:r w:rsidRPr="00841217">
                <w:rPr>
                  <w:rFonts w:cstheme="minorHAnsi"/>
                  <w:noProof/>
                  <w:color w:val="auto"/>
                  <w:kern w:val="1"/>
                  <w:szCs w:val="20"/>
                  <w:lang w:val="id-ID"/>
                  <w:rPrChange w:id="6772" w:author="Miku Nosamu" w:date="2025-07-05T17:14:00Z">
                    <w:rPr>
                      <w:rFonts w:ascii="Arial" w:hAnsi="Arial" w:cs="Arial"/>
                      <w:noProof/>
                      <w:color w:val="auto"/>
                      <w:kern w:val="1"/>
                      <w:szCs w:val="20"/>
                      <w:lang w:val="id-ID"/>
                    </w:rPr>
                  </w:rPrChange>
                </w:rPr>
                <w:t xml:space="preserve">Hasil Pengamatan </w:t>
              </w:r>
            </w:ins>
          </w:p>
        </w:tc>
        <w:tc>
          <w:tcPr>
            <w:tcW w:w="3115" w:type="dxa"/>
            <w:vAlign w:val="center"/>
          </w:tcPr>
          <w:p w14:paraId="2A9285AD" w14:textId="77777777" w:rsidR="00B505AF" w:rsidRPr="00841217" w:rsidRDefault="00B505AF" w:rsidP="005877C0">
            <w:pPr>
              <w:jc w:val="center"/>
              <w:rPr>
                <w:ins w:id="6773" w:author="Miku Nosamu" w:date="2025-07-05T16:19:00Z"/>
                <w:rFonts w:cstheme="minorHAnsi"/>
                <w:noProof/>
                <w:color w:val="auto"/>
                <w:kern w:val="1"/>
                <w:szCs w:val="20"/>
                <w:lang w:val="id-ID"/>
                <w:rPrChange w:id="6774" w:author="Miku Nosamu" w:date="2025-07-05T17:14:00Z">
                  <w:rPr>
                    <w:ins w:id="6775" w:author="Miku Nosamu" w:date="2025-07-05T16:19:00Z"/>
                    <w:rFonts w:ascii="Arial" w:hAnsi="Arial" w:cs="Arial"/>
                    <w:noProof/>
                    <w:color w:val="auto"/>
                    <w:kern w:val="1"/>
                    <w:szCs w:val="20"/>
                    <w:lang w:val="id-ID"/>
                  </w:rPr>
                </w:rPrChange>
              </w:rPr>
            </w:pPr>
            <w:ins w:id="6776" w:author="Miku Nosamu" w:date="2025-07-05T16:19:00Z">
              <w:r w:rsidRPr="00841217">
                <w:rPr>
                  <w:rFonts w:cstheme="minorHAnsi"/>
                  <w:noProof/>
                  <w:color w:val="auto"/>
                  <w:kern w:val="1"/>
                  <w:szCs w:val="20"/>
                  <w:lang w:val="id-ID"/>
                  <w:rPrChange w:id="6777" w:author="Miku Nosamu" w:date="2025-07-05T17:14:00Z">
                    <w:rPr>
                      <w:rFonts w:ascii="Arial" w:hAnsi="Arial" w:cs="Arial"/>
                      <w:noProof/>
                      <w:color w:val="auto"/>
                      <w:kern w:val="1"/>
                      <w:szCs w:val="20"/>
                      <w:lang w:val="id-ID"/>
                    </w:rPr>
                  </w:rPrChange>
                </w:rPr>
                <w:t>Kesimpulan</w:t>
              </w:r>
            </w:ins>
          </w:p>
        </w:tc>
      </w:tr>
      <w:tr w:rsidR="00841217" w:rsidRPr="00841217" w14:paraId="33A20AB6" w14:textId="77777777" w:rsidTr="003D2829">
        <w:trPr>
          <w:trHeight w:val="100"/>
          <w:ins w:id="6778" w:author="Miku Nosamu" w:date="2025-07-05T16:19:00Z"/>
        </w:trPr>
        <w:tc>
          <w:tcPr>
            <w:tcW w:w="3119" w:type="dxa"/>
            <w:vAlign w:val="center"/>
          </w:tcPr>
          <w:p w14:paraId="0AEB6E7F" w14:textId="03ADEE51" w:rsidR="003D2829" w:rsidRPr="00C60156" w:rsidRDefault="003D2829">
            <w:pPr>
              <w:pStyle w:val="NormalWeb"/>
              <w:spacing w:line="360" w:lineRule="auto"/>
              <w:jc w:val="center"/>
              <w:rPr>
                <w:ins w:id="6779" w:author="Miku Nosamu" w:date="2025-07-05T16:19:00Z"/>
                <w:rFonts w:asciiTheme="minorHAnsi" w:hAnsiTheme="minorHAnsi" w:cstheme="minorHAnsi"/>
                <w:szCs w:val="20"/>
                <w:rPrChange w:id="6780" w:author="Miku Nosamu" w:date="2025-07-05T17:40:00Z">
                  <w:rPr>
                    <w:ins w:id="6781" w:author="Miku Nosamu" w:date="2025-07-05T16:19:00Z"/>
                    <w:rFonts w:ascii="Arial" w:hAnsi="Arial" w:cs="Arial"/>
                    <w:noProof/>
                    <w:color w:val="auto"/>
                    <w:kern w:val="1"/>
                    <w:szCs w:val="20"/>
                    <w:lang w:val="id-ID"/>
                  </w:rPr>
                </w:rPrChange>
              </w:rPr>
              <w:pPrChange w:id="6782" w:author="Miku Nosamu" w:date="2025-07-05T17:40:00Z">
                <w:pPr>
                  <w:jc w:val="center"/>
                </w:pPr>
              </w:pPrChange>
            </w:pPr>
            <w:ins w:id="6783" w:author="Miku Nosamu" w:date="2025-07-05T17:02:00Z">
              <w:r w:rsidRPr="00841217">
                <w:rPr>
                  <w:rFonts w:asciiTheme="minorHAnsi" w:hAnsiTheme="minorHAnsi" w:cstheme="minorHAnsi"/>
                  <w:sz w:val="20"/>
                  <w:szCs w:val="20"/>
                  <w:rPrChange w:id="6784" w:author="Miku Nosamu" w:date="2025-07-05T17:14:00Z">
                    <w:rPr/>
                  </w:rPrChange>
                </w:rPr>
                <w:t xml:space="preserve">Detail </w:t>
              </w:r>
              <w:proofErr w:type="spellStart"/>
              <w:r w:rsidRPr="00841217">
                <w:rPr>
                  <w:rFonts w:asciiTheme="minorHAnsi" w:hAnsiTheme="minorHAnsi" w:cstheme="minorHAnsi"/>
                  <w:sz w:val="20"/>
                  <w:szCs w:val="20"/>
                  <w:rPrChange w:id="6785" w:author="Miku Nosamu" w:date="2025-07-05T17:14:00Z">
                    <w:rPr/>
                  </w:rPrChange>
                </w:rPr>
                <w:t>pengajuan</w:t>
              </w:r>
              <w:proofErr w:type="spellEnd"/>
              <w:r w:rsidRPr="00841217">
                <w:rPr>
                  <w:rFonts w:asciiTheme="minorHAnsi" w:hAnsiTheme="minorHAnsi" w:cstheme="minorHAnsi"/>
                  <w:sz w:val="20"/>
                  <w:szCs w:val="20"/>
                  <w:rPrChange w:id="6786" w:author="Miku Nosamu" w:date="2025-07-05T17:14:00Z">
                    <w:rPr/>
                  </w:rPrChange>
                </w:rPr>
                <w:t xml:space="preserve"> </w:t>
              </w:r>
              <w:proofErr w:type="spellStart"/>
              <w:r w:rsidRPr="00841217">
                <w:rPr>
                  <w:rFonts w:asciiTheme="minorHAnsi" w:hAnsiTheme="minorHAnsi" w:cstheme="minorHAnsi"/>
                  <w:sz w:val="20"/>
                  <w:szCs w:val="20"/>
                  <w:rPrChange w:id="6787" w:author="Miku Nosamu" w:date="2025-07-05T17:14:00Z">
                    <w:rPr/>
                  </w:rPrChange>
                </w:rPr>
                <w:t>muncul</w:t>
              </w:r>
              <w:proofErr w:type="spellEnd"/>
              <w:r w:rsidRPr="00841217">
                <w:rPr>
                  <w:rFonts w:asciiTheme="minorHAnsi" w:hAnsiTheme="minorHAnsi" w:cstheme="minorHAnsi"/>
                  <w:sz w:val="20"/>
                  <w:szCs w:val="20"/>
                  <w:rPrChange w:id="6788" w:author="Miku Nosamu" w:date="2025-07-05T17:14:00Z">
                    <w:rPr/>
                  </w:rPrChange>
                </w:rPr>
                <w:t xml:space="preserve"> </w:t>
              </w:r>
              <w:proofErr w:type="spellStart"/>
              <w:r w:rsidRPr="00841217">
                <w:rPr>
                  <w:rFonts w:asciiTheme="minorHAnsi" w:hAnsiTheme="minorHAnsi" w:cstheme="minorHAnsi"/>
                  <w:sz w:val="20"/>
                  <w:szCs w:val="20"/>
                  <w:rPrChange w:id="6789" w:author="Miku Nosamu" w:date="2025-07-05T17:14:00Z">
                    <w:rPr/>
                  </w:rPrChange>
                </w:rPr>
                <w:t>sesuai</w:t>
              </w:r>
              <w:proofErr w:type="spellEnd"/>
              <w:r w:rsidRPr="00841217">
                <w:rPr>
                  <w:rFonts w:asciiTheme="minorHAnsi" w:hAnsiTheme="minorHAnsi" w:cstheme="minorHAnsi"/>
                  <w:sz w:val="20"/>
                  <w:szCs w:val="20"/>
                  <w:rPrChange w:id="6790" w:author="Miku Nosamu" w:date="2025-07-05T17:14:00Z">
                    <w:rPr/>
                  </w:rPrChange>
                </w:rPr>
                <w:t xml:space="preserve"> </w:t>
              </w:r>
              <w:proofErr w:type="spellStart"/>
              <w:r w:rsidRPr="00841217">
                <w:rPr>
                  <w:rFonts w:asciiTheme="minorHAnsi" w:hAnsiTheme="minorHAnsi" w:cstheme="minorHAnsi"/>
                  <w:sz w:val="20"/>
                  <w:szCs w:val="20"/>
                  <w:rPrChange w:id="6791" w:author="Miku Nosamu" w:date="2025-07-05T17:14:00Z">
                    <w:rPr/>
                  </w:rPrChange>
                </w:rPr>
                <w:t>notifikasi</w:t>
              </w:r>
              <w:proofErr w:type="spellEnd"/>
              <w:r w:rsidRPr="00841217">
                <w:rPr>
                  <w:rFonts w:asciiTheme="minorHAnsi" w:hAnsiTheme="minorHAnsi" w:cstheme="minorHAnsi"/>
                  <w:sz w:val="20"/>
                  <w:szCs w:val="20"/>
                  <w:rPrChange w:id="6792" w:author="Miku Nosamu" w:date="2025-07-05T17:14:00Z">
                    <w:rPr/>
                  </w:rPrChange>
                </w:rPr>
                <w:t xml:space="preserve"> yang </w:t>
              </w:r>
              <w:proofErr w:type="spellStart"/>
              <w:r w:rsidRPr="00841217">
                <w:rPr>
                  <w:rFonts w:asciiTheme="minorHAnsi" w:hAnsiTheme="minorHAnsi" w:cstheme="minorHAnsi"/>
                  <w:sz w:val="20"/>
                  <w:szCs w:val="20"/>
                  <w:rPrChange w:id="6793" w:author="Miku Nosamu" w:date="2025-07-05T17:14:00Z">
                    <w:rPr/>
                  </w:rPrChange>
                </w:rPr>
                <w:t>dipilih</w:t>
              </w:r>
            </w:ins>
            <w:proofErr w:type="spellEnd"/>
          </w:p>
        </w:tc>
        <w:tc>
          <w:tcPr>
            <w:tcW w:w="3116" w:type="dxa"/>
            <w:vAlign w:val="center"/>
          </w:tcPr>
          <w:p w14:paraId="04FAB6B6" w14:textId="429C5285" w:rsidR="003D2829" w:rsidRPr="00C60156" w:rsidRDefault="003D2829">
            <w:pPr>
              <w:pStyle w:val="NormalWeb"/>
              <w:spacing w:line="360" w:lineRule="auto"/>
              <w:jc w:val="center"/>
              <w:rPr>
                <w:ins w:id="6794" w:author="Miku Nosamu" w:date="2025-07-05T16:19:00Z"/>
                <w:rFonts w:asciiTheme="minorHAnsi" w:hAnsiTheme="minorHAnsi" w:cstheme="minorHAnsi"/>
                <w:szCs w:val="20"/>
                <w:rPrChange w:id="6795" w:author="Miku Nosamu" w:date="2025-07-05T17:40:00Z">
                  <w:rPr>
                    <w:ins w:id="6796" w:author="Miku Nosamu" w:date="2025-07-05T16:19:00Z"/>
                    <w:rFonts w:ascii="Arial" w:hAnsi="Arial" w:cs="Arial"/>
                    <w:noProof/>
                    <w:color w:val="auto"/>
                    <w:kern w:val="1"/>
                    <w:szCs w:val="20"/>
                    <w:lang w:val="id-ID"/>
                  </w:rPr>
                </w:rPrChange>
              </w:rPr>
              <w:pPrChange w:id="6797" w:author="Miku Nosamu" w:date="2025-07-05T17:40:00Z">
                <w:pPr>
                  <w:jc w:val="center"/>
                </w:pPr>
              </w:pPrChange>
            </w:pPr>
            <w:ins w:id="6798" w:author="Miku Nosamu" w:date="2025-07-05T17:02:00Z">
              <w:r w:rsidRPr="00841217">
                <w:rPr>
                  <w:rFonts w:asciiTheme="minorHAnsi" w:hAnsiTheme="minorHAnsi" w:cstheme="minorHAnsi"/>
                  <w:sz w:val="20"/>
                  <w:szCs w:val="20"/>
                  <w:rPrChange w:id="6799" w:author="Miku Nosamu" w:date="2025-07-05T17:14:00Z">
                    <w:rPr/>
                  </w:rPrChange>
                </w:rPr>
                <w:t xml:space="preserve">Saat </w:t>
              </w:r>
              <w:proofErr w:type="spellStart"/>
              <w:r w:rsidRPr="00841217">
                <w:rPr>
                  <w:rFonts w:asciiTheme="minorHAnsi" w:hAnsiTheme="minorHAnsi" w:cstheme="minorHAnsi"/>
                  <w:sz w:val="20"/>
                  <w:szCs w:val="20"/>
                  <w:rPrChange w:id="6800" w:author="Miku Nosamu" w:date="2025-07-05T17:14:00Z">
                    <w:rPr/>
                  </w:rPrChange>
                </w:rPr>
                <w:t>klik</w:t>
              </w:r>
              <w:proofErr w:type="spellEnd"/>
              <w:r w:rsidRPr="00841217">
                <w:rPr>
                  <w:rFonts w:asciiTheme="minorHAnsi" w:hAnsiTheme="minorHAnsi" w:cstheme="minorHAnsi"/>
                  <w:sz w:val="20"/>
                  <w:szCs w:val="20"/>
                  <w:rPrChange w:id="6801" w:author="Miku Nosamu" w:date="2025-07-05T17:14:00Z">
                    <w:rPr/>
                  </w:rPrChange>
                </w:rPr>
                <w:t xml:space="preserve"> </w:t>
              </w:r>
              <w:proofErr w:type="spellStart"/>
              <w:r w:rsidRPr="00841217">
                <w:rPr>
                  <w:rFonts w:asciiTheme="minorHAnsi" w:hAnsiTheme="minorHAnsi" w:cstheme="minorHAnsi"/>
                  <w:sz w:val="20"/>
                  <w:szCs w:val="20"/>
                  <w:rPrChange w:id="6802" w:author="Miku Nosamu" w:date="2025-07-05T17:14:00Z">
                    <w:rPr/>
                  </w:rPrChange>
                </w:rPr>
                <w:t>notifikasi</w:t>
              </w:r>
              <w:proofErr w:type="spellEnd"/>
              <w:r w:rsidRPr="00841217">
                <w:rPr>
                  <w:rFonts w:asciiTheme="minorHAnsi" w:hAnsiTheme="minorHAnsi" w:cstheme="minorHAnsi"/>
                  <w:sz w:val="20"/>
                  <w:szCs w:val="20"/>
                  <w:rPrChange w:id="6803" w:author="Miku Nosamu" w:date="2025-07-05T17:14:00Z">
                    <w:rPr/>
                  </w:rPrChange>
                </w:rPr>
                <w:t xml:space="preserve">, </w:t>
              </w:r>
              <w:proofErr w:type="spellStart"/>
              <w:r w:rsidRPr="00841217">
                <w:rPr>
                  <w:rFonts w:asciiTheme="minorHAnsi" w:hAnsiTheme="minorHAnsi" w:cstheme="minorHAnsi"/>
                  <w:sz w:val="20"/>
                  <w:szCs w:val="20"/>
                  <w:rPrChange w:id="6804" w:author="Miku Nosamu" w:date="2025-07-05T17:14:00Z">
                    <w:rPr/>
                  </w:rPrChange>
                </w:rPr>
                <w:t>sistem</w:t>
              </w:r>
              <w:proofErr w:type="spellEnd"/>
              <w:r w:rsidRPr="00841217">
                <w:rPr>
                  <w:rFonts w:asciiTheme="minorHAnsi" w:hAnsiTheme="minorHAnsi" w:cstheme="minorHAnsi"/>
                  <w:sz w:val="20"/>
                  <w:szCs w:val="20"/>
                  <w:rPrChange w:id="6805" w:author="Miku Nosamu" w:date="2025-07-05T17:14:00Z">
                    <w:rPr/>
                  </w:rPrChange>
                </w:rPr>
                <w:t xml:space="preserve"> </w:t>
              </w:r>
              <w:proofErr w:type="spellStart"/>
              <w:r w:rsidRPr="00841217">
                <w:rPr>
                  <w:rFonts w:asciiTheme="minorHAnsi" w:hAnsiTheme="minorHAnsi" w:cstheme="minorHAnsi"/>
                  <w:sz w:val="20"/>
                  <w:szCs w:val="20"/>
                  <w:rPrChange w:id="6806" w:author="Miku Nosamu" w:date="2025-07-05T17:14:00Z">
                    <w:rPr/>
                  </w:rPrChange>
                </w:rPr>
                <w:t>menampilkan</w:t>
              </w:r>
              <w:proofErr w:type="spellEnd"/>
              <w:r w:rsidRPr="00841217">
                <w:rPr>
                  <w:rFonts w:asciiTheme="minorHAnsi" w:hAnsiTheme="minorHAnsi" w:cstheme="minorHAnsi"/>
                  <w:sz w:val="20"/>
                  <w:szCs w:val="20"/>
                  <w:rPrChange w:id="6807" w:author="Miku Nosamu" w:date="2025-07-05T17:14:00Z">
                    <w:rPr/>
                  </w:rPrChange>
                </w:rPr>
                <w:t xml:space="preserve"> data SIK </w:t>
              </w:r>
              <w:proofErr w:type="spellStart"/>
              <w:r w:rsidRPr="00841217">
                <w:rPr>
                  <w:rFonts w:asciiTheme="minorHAnsi" w:hAnsiTheme="minorHAnsi" w:cstheme="minorHAnsi"/>
                  <w:sz w:val="20"/>
                  <w:szCs w:val="20"/>
                  <w:rPrChange w:id="6808" w:author="Miku Nosamu" w:date="2025-07-05T17:14:00Z">
                    <w:rPr/>
                  </w:rPrChange>
                </w:rPr>
                <w:t>terkait</w:t>
              </w:r>
            </w:ins>
            <w:proofErr w:type="spellEnd"/>
          </w:p>
        </w:tc>
        <w:tc>
          <w:tcPr>
            <w:tcW w:w="3115" w:type="dxa"/>
            <w:vAlign w:val="center"/>
          </w:tcPr>
          <w:p w14:paraId="21401CEA" w14:textId="77777777" w:rsidR="003D2829" w:rsidRPr="00841217" w:rsidRDefault="003D2829" w:rsidP="003D2829">
            <w:pPr>
              <w:jc w:val="center"/>
              <w:rPr>
                <w:ins w:id="6809" w:author="Miku Nosamu" w:date="2025-07-05T16:19:00Z"/>
                <w:rFonts w:cstheme="minorHAnsi"/>
                <w:noProof/>
                <w:color w:val="auto"/>
                <w:kern w:val="1"/>
                <w:szCs w:val="20"/>
                <w:lang w:val="id-ID"/>
                <w:rPrChange w:id="6810" w:author="Miku Nosamu" w:date="2025-07-05T17:14:00Z">
                  <w:rPr>
                    <w:ins w:id="6811" w:author="Miku Nosamu" w:date="2025-07-05T16:19:00Z"/>
                    <w:rFonts w:ascii="Arial" w:hAnsi="Arial" w:cs="Arial"/>
                    <w:noProof/>
                    <w:color w:val="auto"/>
                    <w:kern w:val="1"/>
                    <w:szCs w:val="20"/>
                    <w:lang w:val="id-ID"/>
                  </w:rPr>
                </w:rPrChange>
              </w:rPr>
            </w:pPr>
            <w:ins w:id="6812" w:author="Miku Nosamu" w:date="2025-07-05T16:19:00Z">
              <w:r w:rsidRPr="00841217">
                <w:rPr>
                  <w:rFonts w:cstheme="minorHAnsi"/>
                  <w:noProof/>
                  <w:color w:val="auto"/>
                  <w:kern w:val="1"/>
                  <w:szCs w:val="20"/>
                  <w:lang w:val="id-ID"/>
                  <w:rPrChange w:id="6813" w:author="Miku Nosamu" w:date="2025-07-05T17:14:00Z">
                    <w:rPr>
                      <w:rFonts w:ascii="Arial" w:hAnsi="Arial" w:cs="Arial"/>
                      <w:noProof/>
                      <w:color w:val="auto"/>
                      <w:kern w:val="1"/>
                      <w:szCs w:val="20"/>
                      <w:lang w:val="id-ID"/>
                    </w:rPr>
                  </w:rPrChange>
                </w:rPr>
                <w:t>Hasil pengamatan sesuai</w:t>
              </w:r>
            </w:ins>
          </w:p>
        </w:tc>
      </w:tr>
    </w:tbl>
    <w:p w14:paraId="12338048" w14:textId="572D382A" w:rsidR="00B505AF" w:rsidRPr="004873C5" w:rsidRDefault="00B505AF" w:rsidP="00546376">
      <w:pPr>
        <w:rPr>
          <w:ins w:id="6814"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6B58FB64" w14:textId="77777777" w:rsidTr="005877C0">
        <w:trPr>
          <w:cnfStyle w:val="100000000000" w:firstRow="1" w:lastRow="0" w:firstColumn="0" w:lastColumn="0" w:oddVBand="0" w:evenVBand="0" w:oddHBand="0" w:evenHBand="0" w:firstRowFirstColumn="0" w:firstRowLastColumn="0" w:lastRowFirstColumn="0" w:lastRowLastColumn="0"/>
          <w:ins w:id="6815" w:author="Miku Nosamu" w:date="2025-07-05T16:19:00Z"/>
        </w:trPr>
        <w:tc>
          <w:tcPr>
            <w:tcW w:w="3192" w:type="dxa"/>
            <w:vAlign w:val="center"/>
          </w:tcPr>
          <w:p w14:paraId="69444CBF" w14:textId="77777777" w:rsidR="00B505AF" w:rsidRPr="00841217" w:rsidRDefault="00B505AF" w:rsidP="005877C0">
            <w:pPr>
              <w:jc w:val="center"/>
              <w:rPr>
                <w:ins w:id="6816" w:author="Miku Nosamu" w:date="2025-07-05T16:19:00Z"/>
                <w:rFonts w:cstheme="minorHAnsi"/>
                <w:noProof/>
                <w:color w:val="auto"/>
                <w:kern w:val="1"/>
                <w:szCs w:val="20"/>
                <w:lang w:val="id-ID"/>
                <w:rPrChange w:id="6817" w:author="Miku Nosamu" w:date="2025-07-05T17:14:00Z">
                  <w:rPr>
                    <w:ins w:id="6818" w:author="Miku Nosamu" w:date="2025-07-05T16:19:00Z"/>
                    <w:rFonts w:ascii="Arial" w:hAnsi="Arial" w:cs="Arial"/>
                    <w:noProof/>
                    <w:color w:val="2C283A" w:themeColor="text2"/>
                    <w:kern w:val="1"/>
                    <w:szCs w:val="20"/>
                    <w:lang w:val="id-ID"/>
                  </w:rPr>
                </w:rPrChange>
              </w:rPr>
            </w:pPr>
            <w:ins w:id="6819" w:author="Miku Nosamu" w:date="2025-07-05T16:19:00Z">
              <w:r w:rsidRPr="00841217">
                <w:rPr>
                  <w:rFonts w:cstheme="minorHAnsi"/>
                  <w:noProof/>
                  <w:color w:val="auto"/>
                  <w:kern w:val="1"/>
                  <w:szCs w:val="20"/>
                  <w:lang w:val="id-ID"/>
                  <w:rPrChange w:id="6820"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7C412C9A" w14:textId="05B7BA0F" w:rsidR="00B505AF" w:rsidRPr="00841217" w:rsidRDefault="00B505AF" w:rsidP="005877C0">
            <w:pPr>
              <w:jc w:val="center"/>
              <w:rPr>
                <w:ins w:id="6821" w:author="Miku Nosamu" w:date="2025-07-05T16:19:00Z"/>
                <w:rFonts w:cstheme="minorHAnsi"/>
                <w:noProof/>
                <w:color w:val="auto"/>
                <w:kern w:val="1"/>
                <w:szCs w:val="20"/>
                <w:rPrChange w:id="6822" w:author="Miku Nosamu" w:date="2025-07-05T17:14:00Z">
                  <w:rPr>
                    <w:ins w:id="6823" w:author="Miku Nosamu" w:date="2025-07-05T16:19:00Z"/>
                    <w:rFonts w:ascii="Arial" w:hAnsi="Arial" w:cs="Arial"/>
                    <w:noProof/>
                    <w:color w:val="2C283A" w:themeColor="text2"/>
                    <w:kern w:val="1"/>
                    <w:szCs w:val="20"/>
                    <w:lang w:val="id-ID"/>
                  </w:rPr>
                </w:rPrChange>
              </w:rPr>
            </w:pPr>
            <w:ins w:id="6824" w:author="Miku Nosamu" w:date="2025-07-05T16:19:00Z">
              <w:r w:rsidRPr="00841217">
                <w:rPr>
                  <w:rFonts w:cstheme="minorHAnsi"/>
                  <w:noProof/>
                  <w:color w:val="auto"/>
                  <w:kern w:val="1"/>
                  <w:szCs w:val="20"/>
                  <w:lang w:val="id-ID"/>
                  <w:rPrChange w:id="6825" w:author="Miku Nosamu" w:date="2025-07-05T17:14:00Z">
                    <w:rPr>
                      <w:rFonts w:ascii="Arial" w:hAnsi="Arial" w:cs="Arial"/>
                      <w:noProof/>
                      <w:color w:val="2C283A" w:themeColor="text2"/>
                      <w:kern w:val="1"/>
                      <w:szCs w:val="20"/>
                      <w:lang w:val="id-ID"/>
                    </w:rPr>
                  </w:rPrChange>
                </w:rPr>
                <w:t>KU-0</w:t>
              </w:r>
            </w:ins>
            <w:ins w:id="6826" w:author="Miku Nosamu" w:date="2025-07-05T17:04:00Z">
              <w:r w:rsidR="003D2829" w:rsidRPr="00841217">
                <w:rPr>
                  <w:rFonts w:cstheme="minorHAnsi"/>
                  <w:noProof/>
                  <w:color w:val="auto"/>
                  <w:kern w:val="1"/>
                  <w:szCs w:val="20"/>
                  <w:rPrChange w:id="6827" w:author="Miku Nosamu" w:date="2025-07-05T17:14:00Z">
                    <w:rPr>
                      <w:rFonts w:ascii="Arial" w:hAnsi="Arial" w:cs="Arial"/>
                      <w:noProof/>
                      <w:color w:val="2C283A" w:themeColor="text2"/>
                      <w:kern w:val="1"/>
                      <w:szCs w:val="20"/>
                    </w:rPr>
                  </w:rPrChange>
                </w:rPr>
                <w:t>25</w:t>
              </w:r>
            </w:ins>
          </w:p>
        </w:tc>
      </w:tr>
      <w:tr w:rsidR="00841217" w:rsidRPr="00841217" w14:paraId="65D727D3" w14:textId="77777777" w:rsidTr="005877C0">
        <w:trPr>
          <w:ins w:id="6828" w:author="Miku Nosamu" w:date="2025-07-05T16:19:00Z"/>
        </w:trPr>
        <w:tc>
          <w:tcPr>
            <w:tcW w:w="3192" w:type="dxa"/>
            <w:vAlign w:val="center"/>
          </w:tcPr>
          <w:p w14:paraId="4FB11773" w14:textId="77777777" w:rsidR="00B505AF" w:rsidRPr="00841217" w:rsidRDefault="00B505AF" w:rsidP="005877C0">
            <w:pPr>
              <w:jc w:val="center"/>
              <w:rPr>
                <w:ins w:id="6829" w:author="Miku Nosamu" w:date="2025-07-05T16:19:00Z"/>
                <w:rFonts w:cstheme="minorHAnsi"/>
                <w:noProof/>
                <w:color w:val="auto"/>
                <w:kern w:val="1"/>
                <w:szCs w:val="20"/>
                <w:lang w:val="id-ID"/>
                <w:rPrChange w:id="6830" w:author="Miku Nosamu" w:date="2025-07-05T17:14:00Z">
                  <w:rPr>
                    <w:ins w:id="6831" w:author="Miku Nosamu" w:date="2025-07-05T16:19:00Z"/>
                    <w:rFonts w:ascii="Arial" w:hAnsi="Arial" w:cs="Arial"/>
                    <w:noProof/>
                    <w:color w:val="auto"/>
                    <w:kern w:val="1"/>
                    <w:szCs w:val="20"/>
                    <w:lang w:val="id-ID"/>
                  </w:rPr>
                </w:rPrChange>
              </w:rPr>
            </w:pPr>
            <w:ins w:id="6832" w:author="Miku Nosamu" w:date="2025-07-05T16:19:00Z">
              <w:r w:rsidRPr="00841217">
                <w:rPr>
                  <w:rFonts w:cstheme="minorHAnsi"/>
                  <w:noProof/>
                  <w:color w:val="auto"/>
                  <w:kern w:val="1"/>
                  <w:szCs w:val="20"/>
                  <w:lang w:val="id-ID"/>
                  <w:rPrChange w:id="6833"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57DD74D0" w14:textId="46EE103C" w:rsidR="00B505AF" w:rsidRPr="00C60156" w:rsidRDefault="003D2829">
            <w:pPr>
              <w:pStyle w:val="NormalWeb"/>
              <w:jc w:val="center"/>
              <w:rPr>
                <w:ins w:id="6834" w:author="Miku Nosamu" w:date="2025-07-05T16:19:00Z"/>
                <w:rFonts w:asciiTheme="minorHAnsi" w:hAnsiTheme="minorHAnsi" w:cstheme="minorHAnsi"/>
                <w:szCs w:val="20"/>
                <w:rPrChange w:id="6835" w:author="Miku Nosamu" w:date="2025-07-05T17:40:00Z">
                  <w:rPr>
                    <w:ins w:id="6836" w:author="Miku Nosamu" w:date="2025-07-05T16:19:00Z"/>
                    <w:rFonts w:ascii="Arial" w:hAnsi="Arial" w:cs="Arial"/>
                    <w:noProof/>
                    <w:color w:val="auto"/>
                    <w:kern w:val="1"/>
                    <w:szCs w:val="20"/>
                    <w:lang w:val="id-ID"/>
                  </w:rPr>
                </w:rPrChange>
              </w:rPr>
              <w:pPrChange w:id="6837" w:author="Miku Nosamu" w:date="2025-07-05T17:41:00Z">
                <w:pPr>
                  <w:jc w:val="center"/>
                </w:pPr>
              </w:pPrChange>
            </w:pPr>
            <w:proofErr w:type="spellStart"/>
            <w:ins w:id="6838" w:author="Miku Nosamu" w:date="2025-07-05T17:04:00Z">
              <w:r w:rsidRPr="00841217">
                <w:rPr>
                  <w:rFonts w:asciiTheme="minorHAnsi" w:hAnsiTheme="minorHAnsi" w:cstheme="minorHAnsi"/>
                  <w:sz w:val="20"/>
                  <w:szCs w:val="20"/>
                  <w:rPrChange w:id="6839" w:author="Miku Nosamu" w:date="2025-07-05T17:14:00Z">
                    <w:rPr/>
                  </w:rPrChange>
                </w:rPr>
                <w:t>Pengujian</w:t>
              </w:r>
              <w:proofErr w:type="spellEnd"/>
              <w:r w:rsidRPr="00841217">
                <w:rPr>
                  <w:rFonts w:asciiTheme="minorHAnsi" w:hAnsiTheme="minorHAnsi" w:cstheme="minorHAnsi"/>
                  <w:sz w:val="20"/>
                  <w:szCs w:val="20"/>
                  <w:rPrChange w:id="6840" w:author="Miku Nosamu" w:date="2025-07-05T17:14:00Z">
                    <w:rPr/>
                  </w:rPrChange>
                </w:rPr>
                <w:t xml:space="preserve"> </w:t>
              </w:r>
              <w:proofErr w:type="spellStart"/>
              <w:r w:rsidRPr="00841217">
                <w:rPr>
                  <w:rFonts w:asciiTheme="minorHAnsi" w:hAnsiTheme="minorHAnsi" w:cstheme="minorHAnsi"/>
                  <w:sz w:val="20"/>
                  <w:szCs w:val="20"/>
                  <w:rPrChange w:id="6841" w:author="Miku Nosamu" w:date="2025-07-05T17:14:00Z">
                    <w:rPr/>
                  </w:rPrChange>
                </w:rPr>
                <w:t>Verifikator</w:t>
              </w:r>
              <w:proofErr w:type="spellEnd"/>
              <w:r w:rsidRPr="00841217">
                <w:rPr>
                  <w:rFonts w:asciiTheme="minorHAnsi" w:hAnsiTheme="minorHAnsi" w:cstheme="minorHAnsi"/>
                  <w:sz w:val="20"/>
                  <w:szCs w:val="20"/>
                  <w:rPrChange w:id="6842" w:author="Miku Nosamu" w:date="2025-07-05T17:14:00Z">
                    <w:rPr/>
                  </w:rPrChange>
                </w:rPr>
                <w:t xml:space="preserve"> </w:t>
              </w:r>
              <w:proofErr w:type="spellStart"/>
              <w:r w:rsidRPr="00841217">
                <w:rPr>
                  <w:rFonts w:asciiTheme="minorHAnsi" w:hAnsiTheme="minorHAnsi" w:cstheme="minorHAnsi"/>
                  <w:sz w:val="20"/>
                  <w:szCs w:val="20"/>
                  <w:rPrChange w:id="6843" w:author="Miku Nosamu" w:date="2025-07-05T17:14:00Z">
                    <w:rPr/>
                  </w:rPrChange>
                </w:rPr>
                <w:t>memeriksa</w:t>
              </w:r>
              <w:proofErr w:type="spellEnd"/>
              <w:r w:rsidRPr="00841217">
                <w:rPr>
                  <w:rFonts w:asciiTheme="minorHAnsi" w:hAnsiTheme="minorHAnsi" w:cstheme="minorHAnsi"/>
                  <w:sz w:val="20"/>
                  <w:szCs w:val="20"/>
                  <w:rPrChange w:id="6844" w:author="Miku Nosamu" w:date="2025-07-05T17:14:00Z">
                    <w:rPr/>
                  </w:rPrChange>
                </w:rPr>
                <w:t xml:space="preserve"> </w:t>
              </w:r>
              <w:proofErr w:type="spellStart"/>
              <w:r w:rsidRPr="00841217">
                <w:rPr>
                  <w:rFonts w:asciiTheme="minorHAnsi" w:hAnsiTheme="minorHAnsi" w:cstheme="minorHAnsi"/>
                  <w:sz w:val="20"/>
                  <w:szCs w:val="20"/>
                  <w:rPrChange w:id="6845" w:author="Miku Nosamu" w:date="2025-07-05T17:14:00Z">
                    <w:rPr/>
                  </w:rPrChange>
                </w:rPr>
                <w:t>dokumen</w:t>
              </w:r>
              <w:proofErr w:type="spellEnd"/>
              <w:r w:rsidRPr="00841217">
                <w:rPr>
                  <w:rFonts w:asciiTheme="minorHAnsi" w:hAnsiTheme="minorHAnsi" w:cstheme="minorHAnsi"/>
                  <w:sz w:val="20"/>
                  <w:szCs w:val="20"/>
                  <w:rPrChange w:id="6846" w:author="Miku Nosamu" w:date="2025-07-05T17:14:00Z">
                    <w:rPr/>
                  </w:rPrChange>
                </w:rPr>
                <w:t xml:space="preserve"> </w:t>
              </w:r>
              <w:proofErr w:type="spellStart"/>
              <w:r w:rsidRPr="00841217">
                <w:rPr>
                  <w:rFonts w:asciiTheme="minorHAnsi" w:hAnsiTheme="minorHAnsi" w:cstheme="minorHAnsi"/>
                  <w:sz w:val="20"/>
                  <w:szCs w:val="20"/>
                  <w:rPrChange w:id="6847" w:author="Miku Nosamu" w:date="2025-07-05T17:14:00Z">
                    <w:rPr/>
                  </w:rPrChange>
                </w:rPr>
                <w:t>pengajuan</w:t>
              </w:r>
            </w:ins>
            <w:proofErr w:type="spellEnd"/>
          </w:p>
        </w:tc>
      </w:tr>
      <w:tr w:rsidR="00841217" w:rsidRPr="00841217" w14:paraId="1A5BEE5B" w14:textId="77777777" w:rsidTr="005877C0">
        <w:trPr>
          <w:ins w:id="6848" w:author="Miku Nosamu" w:date="2025-07-05T16:19:00Z"/>
        </w:trPr>
        <w:tc>
          <w:tcPr>
            <w:tcW w:w="3192" w:type="dxa"/>
            <w:vAlign w:val="center"/>
          </w:tcPr>
          <w:p w14:paraId="0A1FC8CF" w14:textId="77777777" w:rsidR="00B505AF" w:rsidRPr="00841217" w:rsidRDefault="00B505AF" w:rsidP="005877C0">
            <w:pPr>
              <w:jc w:val="center"/>
              <w:rPr>
                <w:ins w:id="6849" w:author="Miku Nosamu" w:date="2025-07-05T16:19:00Z"/>
                <w:rFonts w:cstheme="minorHAnsi"/>
                <w:noProof/>
                <w:color w:val="auto"/>
                <w:kern w:val="1"/>
                <w:szCs w:val="20"/>
                <w:lang w:val="id-ID"/>
                <w:rPrChange w:id="6850" w:author="Miku Nosamu" w:date="2025-07-05T17:14:00Z">
                  <w:rPr>
                    <w:ins w:id="6851" w:author="Miku Nosamu" w:date="2025-07-05T16:19:00Z"/>
                    <w:rFonts w:ascii="Arial" w:hAnsi="Arial" w:cs="Arial"/>
                    <w:noProof/>
                    <w:color w:val="auto"/>
                    <w:kern w:val="1"/>
                    <w:szCs w:val="20"/>
                    <w:lang w:val="id-ID"/>
                  </w:rPr>
                </w:rPrChange>
              </w:rPr>
            </w:pPr>
            <w:ins w:id="6852" w:author="Miku Nosamu" w:date="2025-07-05T16:19:00Z">
              <w:r w:rsidRPr="00841217">
                <w:rPr>
                  <w:rFonts w:cstheme="minorHAnsi"/>
                  <w:noProof/>
                  <w:color w:val="auto"/>
                  <w:kern w:val="1"/>
                  <w:szCs w:val="20"/>
                  <w:lang w:val="id-ID"/>
                  <w:rPrChange w:id="6853"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00676A0C" w14:textId="35F1AC96" w:rsidR="00B505AF" w:rsidRPr="00C60156" w:rsidRDefault="003D2829">
            <w:pPr>
              <w:pStyle w:val="NormalWeb"/>
              <w:jc w:val="center"/>
              <w:rPr>
                <w:ins w:id="6854" w:author="Miku Nosamu" w:date="2025-07-05T16:19:00Z"/>
                <w:rFonts w:asciiTheme="minorHAnsi" w:hAnsiTheme="minorHAnsi" w:cstheme="minorHAnsi"/>
                <w:szCs w:val="20"/>
                <w:rPrChange w:id="6855" w:author="Miku Nosamu" w:date="2025-07-05T17:40:00Z">
                  <w:rPr>
                    <w:ins w:id="6856" w:author="Miku Nosamu" w:date="2025-07-05T16:19:00Z"/>
                    <w:rFonts w:ascii="Arial" w:hAnsi="Arial" w:cs="Arial"/>
                    <w:noProof/>
                    <w:color w:val="auto"/>
                    <w:kern w:val="1"/>
                    <w:szCs w:val="20"/>
                    <w:lang w:val="id-ID"/>
                  </w:rPr>
                </w:rPrChange>
              </w:rPr>
              <w:pPrChange w:id="6857" w:author="Miku Nosamu" w:date="2025-07-05T17:41:00Z">
                <w:pPr>
                  <w:jc w:val="center"/>
                </w:pPr>
              </w:pPrChange>
            </w:pPr>
            <w:proofErr w:type="spellStart"/>
            <w:ins w:id="6858" w:author="Miku Nosamu" w:date="2025-07-05T17:04:00Z">
              <w:r w:rsidRPr="00841217">
                <w:rPr>
                  <w:rFonts w:asciiTheme="minorHAnsi" w:hAnsiTheme="minorHAnsi" w:cstheme="minorHAnsi"/>
                  <w:sz w:val="20"/>
                  <w:szCs w:val="20"/>
                  <w:rPrChange w:id="6859" w:author="Miku Nosamu" w:date="2025-07-05T17:14:00Z">
                    <w:rPr/>
                  </w:rPrChange>
                </w:rPr>
                <w:t>Verifikator</w:t>
              </w:r>
              <w:proofErr w:type="spellEnd"/>
              <w:r w:rsidRPr="00841217">
                <w:rPr>
                  <w:rFonts w:asciiTheme="minorHAnsi" w:hAnsiTheme="minorHAnsi" w:cstheme="minorHAnsi"/>
                  <w:sz w:val="20"/>
                  <w:szCs w:val="20"/>
                  <w:rPrChange w:id="6860" w:author="Miku Nosamu" w:date="2025-07-05T17:14:00Z">
                    <w:rPr/>
                  </w:rPrChange>
                </w:rPr>
                <w:t xml:space="preserve"> </w:t>
              </w:r>
              <w:proofErr w:type="spellStart"/>
              <w:r w:rsidRPr="00841217">
                <w:rPr>
                  <w:rFonts w:asciiTheme="minorHAnsi" w:hAnsiTheme="minorHAnsi" w:cstheme="minorHAnsi"/>
                  <w:sz w:val="20"/>
                  <w:szCs w:val="20"/>
                  <w:rPrChange w:id="6861" w:author="Miku Nosamu" w:date="2025-07-05T17:14:00Z">
                    <w:rPr/>
                  </w:rPrChange>
                </w:rPr>
                <w:t>membuka</w:t>
              </w:r>
              <w:proofErr w:type="spellEnd"/>
              <w:r w:rsidRPr="00841217">
                <w:rPr>
                  <w:rFonts w:asciiTheme="minorHAnsi" w:hAnsiTheme="minorHAnsi" w:cstheme="minorHAnsi"/>
                  <w:sz w:val="20"/>
                  <w:szCs w:val="20"/>
                  <w:rPrChange w:id="6862" w:author="Miku Nosamu" w:date="2025-07-05T17:14:00Z">
                    <w:rPr/>
                  </w:rPrChange>
                </w:rPr>
                <w:t xml:space="preserve"> dan </w:t>
              </w:r>
              <w:proofErr w:type="spellStart"/>
              <w:r w:rsidRPr="00841217">
                <w:rPr>
                  <w:rFonts w:asciiTheme="minorHAnsi" w:hAnsiTheme="minorHAnsi" w:cstheme="minorHAnsi"/>
                  <w:sz w:val="20"/>
                  <w:szCs w:val="20"/>
                  <w:rPrChange w:id="6863" w:author="Miku Nosamu" w:date="2025-07-05T17:14:00Z">
                    <w:rPr/>
                  </w:rPrChange>
                </w:rPr>
                <w:t>meninjau</w:t>
              </w:r>
              <w:proofErr w:type="spellEnd"/>
              <w:r w:rsidRPr="00841217">
                <w:rPr>
                  <w:rFonts w:asciiTheme="minorHAnsi" w:hAnsiTheme="minorHAnsi" w:cstheme="minorHAnsi"/>
                  <w:sz w:val="20"/>
                  <w:szCs w:val="20"/>
                  <w:rPrChange w:id="6864" w:author="Miku Nosamu" w:date="2025-07-05T17:14:00Z">
                    <w:rPr/>
                  </w:rPrChange>
                </w:rPr>
                <w:t xml:space="preserve"> data </w:t>
              </w:r>
              <w:proofErr w:type="spellStart"/>
              <w:r w:rsidRPr="00841217">
                <w:rPr>
                  <w:rFonts w:asciiTheme="minorHAnsi" w:hAnsiTheme="minorHAnsi" w:cstheme="minorHAnsi"/>
                  <w:sz w:val="20"/>
                  <w:szCs w:val="20"/>
                  <w:rPrChange w:id="6865" w:author="Miku Nosamu" w:date="2025-07-05T17:14:00Z">
                    <w:rPr/>
                  </w:rPrChange>
                </w:rPr>
                <w:t>serta</w:t>
              </w:r>
              <w:proofErr w:type="spellEnd"/>
              <w:r w:rsidRPr="00841217">
                <w:rPr>
                  <w:rFonts w:asciiTheme="minorHAnsi" w:hAnsiTheme="minorHAnsi" w:cstheme="minorHAnsi"/>
                  <w:sz w:val="20"/>
                  <w:szCs w:val="20"/>
                  <w:rPrChange w:id="6866" w:author="Miku Nosamu" w:date="2025-07-05T17:14:00Z">
                    <w:rPr/>
                  </w:rPrChange>
                </w:rPr>
                <w:t xml:space="preserve"> </w:t>
              </w:r>
              <w:proofErr w:type="spellStart"/>
              <w:r w:rsidRPr="00841217">
                <w:rPr>
                  <w:rFonts w:asciiTheme="minorHAnsi" w:hAnsiTheme="minorHAnsi" w:cstheme="minorHAnsi"/>
                  <w:sz w:val="20"/>
                  <w:szCs w:val="20"/>
                  <w:rPrChange w:id="6867" w:author="Miku Nosamu" w:date="2025-07-05T17:14:00Z">
                    <w:rPr/>
                  </w:rPrChange>
                </w:rPr>
                <w:t>dokumen</w:t>
              </w:r>
              <w:proofErr w:type="spellEnd"/>
              <w:r w:rsidRPr="00841217">
                <w:rPr>
                  <w:rFonts w:asciiTheme="minorHAnsi" w:hAnsiTheme="minorHAnsi" w:cstheme="minorHAnsi"/>
                  <w:sz w:val="20"/>
                  <w:szCs w:val="20"/>
                  <w:rPrChange w:id="6868" w:author="Miku Nosamu" w:date="2025-07-05T17:14:00Z">
                    <w:rPr/>
                  </w:rPrChange>
                </w:rPr>
                <w:t xml:space="preserve"> </w:t>
              </w:r>
              <w:proofErr w:type="spellStart"/>
              <w:r w:rsidRPr="00841217">
                <w:rPr>
                  <w:rFonts w:asciiTheme="minorHAnsi" w:hAnsiTheme="minorHAnsi" w:cstheme="minorHAnsi"/>
                  <w:sz w:val="20"/>
                  <w:szCs w:val="20"/>
                  <w:rPrChange w:id="6869" w:author="Miku Nosamu" w:date="2025-07-05T17:14:00Z">
                    <w:rPr/>
                  </w:rPrChange>
                </w:rPr>
                <w:t>pengajuan</w:t>
              </w:r>
            </w:ins>
            <w:proofErr w:type="spellEnd"/>
          </w:p>
        </w:tc>
      </w:tr>
      <w:tr w:rsidR="00841217" w:rsidRPr="00841217" w14:paraId="6F702F47" w14:textId="77777777" w:rsidTr="005877C0">
        <w:trPr>
          <w:ins w:id="6870" w:author="Miku Nosamu" w:date="2025-07-05T16:19:00Z"/>
        </w:trPr>
        <w:tc>
          <w:tcPr>
            <w:tcW w:w="3192" w:type="dxa"/>
            <w:vAlign w:val="center"/>
          </w:tcPr>
          <w:p w14:paraId="53D3E20A" w14:textId="77777777" w:rsidR="00B505AF" w:rsidRPr="00841217" w:rsidRDefault="00B505AF" w:rsidP="005877C0">
            <w:pPr>
              <w:jc w:val="center"/>
              <w:rPr>
                <w:ins w:id="6871" w:author="Miku Nosamu" w:date="2025-07-05T16:19:00Z"/>
                <w:rFonts w:cstheme="minorHAnsi"/>
                <w:noProof/>
                <w:color w:val="auto"/>
                <w:kern w:val="1"/>
                <w:szCs w:val="20"/>
                <w:lang w:val="id-ID"/>
                <w:rPrChange w:id="6872" w:author="Miku Nosamu" w:date="2025-07-05T17:14:00Z">
                  <w:rPr>
                    <w:ins w:id="6873" w:author="Miku Nosamu" w:date="2025-07-05T16:19:00Z"/>
                    <w:rFonts w:ascii="Arial" w:hAnsi="Arial" w:cs="Arial"/>
                    <w:noProof/>
                    <w:color w:val="auto"/>
                    <w:kern w:val="1"/>
                    <w:szCs w:val="20"/>
                    <w:lang w:val="id-ID"/>
                  </w:rPr>
                </w:rPrChange>
              </w:rPr>
            </w:pPr>
            <w:ins w:id="6874" w:author="Miku Nosamu" w:date="2025-07-05T16:19:00Z">
              <w:r w:rsidRPr="00841217">
                <w:rPr>
                  <w:rFonts w:cstheme="minorHAnsi"/>
                  <w:noProof/>
                  <w:color w:val="auto"/>
                  <w:kern w:val="1"/>
                  <w:szCs w:val="20"/>
                  <w:lang w:val="id-ID"/>
                  <w:rPrChange w:id="6875"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02937EB2" w14:textId="1376B85B" w:rsidR="00B505AF" w:rsidRPr="00C60156" w:rsidRDefault="003D2829">
            <w:pPr>
              <w:pStyle w:val="NormalWeb"/>
              <w:jc w:val="center"/>
              <w:rPr>
                <w:ins w:id="6876" w:author="Miku Nosamu" w:date="2025-07-05T16:19:00Z"/>
                <w:rFonts w:asciiTheme="minorHAnsi" w:hAnsiTheme="minorHAnsi" w:cstheme="minorHAnsi"/>
                <w:szCs w:val="20"/>
                <w:rPrChange w:id="6877" w:author="Miku Nosamu" w:date="2025-07-05T17:41:00Z">
                  <w:rPr>
                    <w:ins w:id="6878" w:author="Miku Nosamu" w:date="2025-07-05T16:19:00Z"/>
                    <w:rFonts w:ascii="Arial" w:hAnsi="Arial" w:cs="Arial"/>
                    <w:noProof/>
                    <w:color w:val="auto"/>
                    <w:kern w:val="1"/>
                    <w:szCs w:val="20"/>
                    <w:lang w:val="id-ID"/>
                  </w:rPr>
                </w:rPrChange>
              </w:rPr>
              <w:pPrChange w:id="6879" w:author="Miku Nosamu" w:date="2025-07-05T17:41:00Z">
                <w:pPr>
                  <w:jc w:val="center"/>
                </w:pPr>
              </w:pPrChange>
            </w:pPr>
            <w:proofErr w:type="spellStart"/>
            <w:ins w:id="6880" w:author="Miku Nosamu" w:date="2025-07-05T17:04:00Z">
              <w:r w:rsidRPr="00841217">
                <w:rPr>
                  <w:rFonts w:asciiTheme="minorHAnsi" w:hAnsiTheme="minorHAnsi" w:cstheme="minorHAnsi"/>
                  <w:sz w:val="20"/>
                  <w:szCs w:val="20"/>
                  <w:rPrChange w:id="6881" w:author="Miku Nosamu" w:date="2025-07-05T17:14:00Z">
                    <w:rPr/>
                  </w:rPrChange>
                </w:rPr>
                <w:t>Pengajuan</w:t>
              </w:r>
              <w:proofErr w:type="spellEnd"/>
              <w:r w:rsidRPr="00841217">
                <w:rPr>
                  <w:rFonts w:asciiTheme="minorHAnsi" w:hAnsiTheme="minorHAnsi" w:cstheme="minorHAnsi"/>
                  <w:sz w:val="20"/>
                  <w:szCs w:val="20"/>
                  <w:rPrChange w:id="6882" w:author="Miku Nosamu" w:date="2025-07-05T17:14:00Z">
                    <w:rPr/>
                  </w:rPrChange>
                </w:rPr>
                <w:t xml:space="preserve"> SIK </w:t>
              </w:r>
              <w:proofErr w:type="spellStart"/>
              <w:r w:rsidRPr="00841217">
                <w:rPr>
                  <w:rFonts w:asciiTheme="minorHAnsi" w:hAnsiTheme="minorHAnsi" w:cstheme="minorHAnsi"/>
                  <w:sz w:val="20"/>
                  <w:szCs w:val="20"/>
                  <w:rPrChange w:id="6883" w:author="Miku Nosamu" w:date="2025-07-05T17:14:00Z">
                    <w:rPr/>
                  </w:rPrChange>
                </w:rPr>
                <w:t>baru</w:t>
              </w:r>
              <w:proofErr w:type="spellEnd"/>
              <w:r w:rsidRPr="00841217">
                <w:rPr>
                  <w:rFonts w:asciiTheme="minorHAnsi" w:hAnsiTheme="minorHAnsi" w:cstheme="minorHAnsi"/>
                  <w:sz w:val="20"/>
                  <w:szCs w:val="20"/>
                  <w:rPrChange w:id="6884" w:author="Miku Nosamu" w:date="2025-07-05T17:14:00Z">
                    <w:rPr/>
                  </w:rPrChange>
                </w:rPr>
                <w:t xml:space="preserve"> </w:t>
              </w:r>
              <w:proofErr w:type="spellStart"/>
              <w:r w:rsidRPr="00841217">
                <w:rPr>
                  <w:rFonts w:asciiTheme="minorHAnsi" w:hAnsiTheme="minorHAnsi" w:cstheme="minorHAnsi"/>
                  <w:sz w:val="20"/>
                  <w:szCs w:val="20"/>
                  <w:rPrChange w:id="6885" w:author="Miku Nosamu" w:date="2025-07-05T17:14:00Z">
                    <w:rPr/>
                  </w:rPrChange>
                </w:rPr>
                <w:t>masuk</w:t>
              </w:r>
              <w:proofErr w:type="spellEnd"/>
              <w:r w:rsidRPr="00841217">
                <w:rPr>
                  <w:rFonts w:asciiTheme="minorHAnsi" w:hAnsiTheme="minorHAnsi" w:cstheme="minorHAnsi"/>
                  <w:sz w:val="20"/>
                  <w:szCs w:val="20"/>
                  <w:rPrChange w:id="6886" w:author="Miku Nosamu" w:date="2025-07-05T17:14:00Z">
                    <w:rPr/>
                  </w:rPrChange>
                </w:rPr>
                <w:t xml:space="preserve"> </w:t>
              </w:r>
              <w:proofErr w:type="spellStart"/>
              <w:r w:rsidRPr="00841217">
                <w:rPr>
                  <w:rFonts w:asciiTheme="minorHAnsi" w:hAnsiTheme="minorHAnsi" w:cstheme="minorHAnsi"/>
                  <w:sz w:val="20"/>
                  <w:szCs w:val="20"/>
                  <w:rPrChange w:id="6887" w:author="Miku Nosamu" w:date="2025-07-05T17:14:00Z">
                    <w:rPr/>
                  </w:rPrChange>
                </w:rPr>
                <w:t>ke</w:t>
              </w:r>
              <w:proofErr w:type="spellEnd"/>
              <w:r w:rsidRPr="00841217">
                <w:rPr>
                  <w:rFonts w:asciiTheme="minorHAnsi" w:hAnsiTheme="minorHAnsi" w:cstheme="minorHAnsi"/>
                  <w:sz w:val="20"/>
                  <w:szCs w:val="20"/>
                  <w:rPrChange w:id="6888" w:author="Miku Nosamu" w:date="2025-07-05T17:14:00Z">
                    <w:rPr/>
                  </w:rPrChange>
                </w:rPr>
                <w:t xml:space="preserve"> dashboard </w:t>
              </w:r>
              <w:proofErr w:type="spellStart"/>
              <w:r w:rsidRPr="00841217">
                <w:rPr>
                  <w:rFonts w:asciiTheme="minorHAnsi" w:hAnsiTheme="minorHAnsi" w:cstheme="minorHAnsi"/>
                  <w:sz w:val="20"/>
                  <w:szCs w:val="20"/>
                  <w:rPrChange w:id="6889" w:author="Miku Nosamu" w:date="2025-07-05T17:14:00Z">
                    <w:rPr/>
                  </w:rPrChange>
                </w:rPr>
                <w:t>verifikator</w:t>
              </w:r>
            </w:ins>
            <w:proofErr w:type="spellEnd"/>
          </w:p>
        </w:tc>
      </w:tr>
      <w:tr w:rsidR="00841217" w:rsidRPr="00841217" w14:paraId="56A9AB35" w14:textId="77777777" w:rsidTr="005877C0">
        <w:trPr>
          <w:ins w:id="6890" w:author="Miku Nosamu" w:date="2025-07-05T16:19:00Z"/>
        </w:trPr>
        <w:tc>
          <w:tcPr>
            <w:tcW w:w="3192" w:type="dxa"/>
            <w:vAlign w:val="center"/>
          </w:tcPr>
          <w:p w14:paraId="3DD2B4FA" w14:textId="77777777" w:rsidR="00B505AF" w:rsidRPr="00841217" w:rsidRDefault="00B505AF" w:rsidP="005877C0">
            <w:pPr>
              <w:jc w:val="center"/>
              <w:rPr>
                <w:ins w:id="6891" w:author="Miku Nosamu" w:date="2025-07-05T16:19:00Z"/>
                <w:rFonts w:cstheme="minorHAnsi"/>
                <w:noProof/>
                <w:color w:val="auto"/>
                <w:kern w:val="1"/>
                <w:szCs w:val="20"/>
                <w:lang w:val="id-ID"/>
                <w:rPrChange w:id="6892" w:author="Miku Nosamu" w:date="2025-07-05T17:14:00Z">
                  <w:rPr>
                    <w:ins w:id="6893" w:author="Miku Nosamu" w:date="2025-07-05T16:19:00Z"/>
                    <w:rFonts w:ascii="Arial" w:hAnsi="Arial" w:cs="Arial"/>
                    <w:noProof/>
                    <w:color w:val="auto"/>
                    <w:kern w:val="1"/>
                    <w:szCs w:val="20"/>
                    <w:lang w:val="id-ID"/>
                  </w:rPr>
                </w:rPrChange>
              </w:rPr>
            </w:pPr>
            <w:ins w:id="6894" w:author="Miku Nosamu" w:date="2025-07-05T16:19:00Z">
              <w:r w:rsidRPr="00841217">
                <w:rPr>
                  <w:rFonts w:cstheme="minorHAnsi"/>
                  <w:noProof/>
                  <w:color w:val="auto"/>
                  <w:kern w:val="1"/>
                  <w:szCs w:val="20"/>
                  <w:lang w:val="id-ID"/>
                  <w:rPrChange w:id="6895"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5775A0E1" w14:textId="77777777" w:rsidR="00B505AF" w:rsidRPr="00841217" w:rsidRDefault="00B505AF">
            <w:pPr>
              <w:jc w:val="center"/>
              <w:rPr>
                <w:ins w:id="6896" w:author="Miku Nosamu" w:date="2025-07-05T16:19:00Z"/>
                <w:rFonts w:cstheme="minorHAnsi"/>
                <w:noProof/>
                <w:color w:val="auto"/>
                <w:kern w:val="1"/>
                <w:szCs w:val="20"/>
                <w:rPrChange w:id="6897" w:author="Miku Nosamu" w:date="2025-07-05T17:14:00Z">
                  <w:rPr>
                    <w:ins w:id="6898" w:author="Miku Nosamu" w:date="2025-07-05T16:19:00Z"/>
                    <w:rFonts w:ascii="Arial" w:hAnsi="Arial" w:cs="Arial"/>
                    <w:noProof/>
                    <w:color w:val="auto"/>
                    <w:kern w:val="1"/>
                    <w:szCs w:val="20"/>
                  </w:rPr>
                </w:rPrChange>
              </w:rPr>
            </w:pPr>
            <w:ins w:id="6899" w:author="Miku Nosamu" w:date="2025-07-05T16:19:00Z">
              <w:r w:rsidRPr="00841217">
                <w:rPr>
                  <w:rFonts w:cstheme="minorHAnsi"/>
                  <w:noProof/>
                  <w:color w:val="auto"/>
                  <w:kern w:val="1"/>
                  <w:szCs w:val="20"/>
                  <w:rPrChange w:id="6900" w:author="Miku Nosamu" w:date="2025-07-05T17:14:00Z">
                    <w:rPr>
                      <w:rFonts w:ascii="Arial" w:hAnsi="Arial" w:cs="Arial"/>
                      <w:noProof/>
                      <w:color w:val="auto"/>
                      <w:kern w:val="1"/>
                      <w:szCs w:val="20"/>
                    </w:rPr>
                  </w:rPrChange>
                </w:rPr>
                <w:t>9 Juli 2025</w:t>
              </w:r>
            </w:ins>
          </w:p>
        </w:tc>
      </w:tr>
      <w:tr w:rsidR="00841217" w:rsidRPr="00841217" w14:paraId="4EDEB241" w14:textId="77777777" w:rsidTr="005877C0">
        <w:trPr>
          <w:ins w:id="6901" w:author="Miku Nosamu" w:date="2025-07-05T16:19:00Z"/>
        </w:trPr>
        <w:tc>
          <w:tcPr>
            <w:tcW w:w="3192" w:type="dxa"/>
            <w:vAlign w:val="center"/>
          </w:tcPr>
          <w:p w14:paraId="4619F76E" w14:textId="77777777" w:rsidR="00B505AF" w:rsidRPr="00841217" w:rsidRDefault="00B505AF" w:rsidP="005877C0">
            <w:pPr>
              <w:jc w:val="center"/>
              <w:rPr>
                <w:ins w:id="6902" w:author="Miku Nosamu" w:date="2025-07-05T16:19:00Z"/>
                <w:rFonts w:cstheme="minorHAnsi"/>
                <w:noProof/>
                <w:color w:val="auto"/>
                <w:kern w:val="1"/>
                <w:szCs w:val="20"/>
                <w:lang w:val="id-ID"/>
                <w:rPrChange w:id="6903" w:author="Miku Nosamu" w:date="2025-07-05T17:14:00Z">
                  <w:rPr>
                    <w:ins w:id="6904" w:author="Miku Nosamu" w:date="2025-07-05T16:19:00Z"/>
                    <w:rFonts w:ascii="Arial" w:hAnsi="Arial" w:cs="Arial"/>
                    <w:noProof/>
                    <w:color w:val="auto"/>
                    <w:kern w:val="1"/>
                    <w:szCs w:val="20"/>
                    <w:lang w:val="id-ID"/>
                  </w:rPr>
                </w:rPrChange>
              </w:rPr>
            </w:pPr>
            <w:ins w:id="6905" w:author="Miku Nosamu" w:date="2025-07-05T16:19:00Z">
              <w:r w:rsidRPr="00841217">
                <w:rPr>
                  <w:rFonts w:cstheme="minorHAnsi"/>
                  <w:noProof/>
                  <w:color w:val="auto"/>
                  <w:kern w:val="1"/>
                  <w:szCs w:val="20"/>
                  <w:lang w:val="id-ID"/>
                  <w:rPrChange w:id="6906"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6D36155E" w14:textId="77777777" w:rsidR="00B505AF" w:rsidRPr="00841217" w:rsidRDefault="00B505AF" w:rsidP="005877C0">
            <w:pPr>
              <w:jc w:val="center"/>
              <w:rPr>
                <w:ins w:id="6907" w:author="Miku Nosamu" w:date="2025-07-05T16:19:00Z"/>
                <w:rFonts w:cstheme="minorHAnsi"/>
                <w:noProof/>
                <w:color w:val="auto"/>
                <w:kern w:val="1"/>
                <w:szCs w:val="20"/>
                <w:lang w:val="id-ID"/>
                <w:rPrChange w:id="6908" w:author="Miku Nosamu" w:date="2025-07-05T17:14:00Z">
                  <w:rPr>
                    <w:ins w:id="6909" w:author="Miku Nosamu" w:date="2025-07-05T16:19:00Z"/>
                    <w:rFonts w:ascii="Arial" w:hAnsi="Arial" w:cs="Arial"/>
                    <w:noProof/>
                    <w:color w:val="auto"/>
                    <w:kern w:val="1"/>
                    <w:szCs w:val="20"/>
                    <w:lang w:val="id-ID"/>
                  </w:rPr>
                </w:rPrChange>
              </w:rPr>
            </w:pPr>
            <w:ins w:id="6910" w:author="Miku Nosamu" w:date="2025-07-05T16:19:00Z">
              <w:r w:rsidRPr="00841217">
                <w:rPr>
                  <w:rFonts w:cstheme="minorHAnsi"/>
                  <w:noProof/>
                  <w:color w:val="auto"/>
                  <w:kern w:val="1"/>
                  <w:szCs w:val="20"/>
                  <w:rPrChange w:id="6911" w:author="Miku Nosamu" w:date="2025-07-05T17:14:00Z">
                    <w:rPr>
                      <w:rFonts w:ascii="Arial" w:hAnsi="Arial" w:cs="Arial"/>
                      <w:noProof/>
                      <w:color w:val="auto"/>
                      <w:kern w:val="1"/>
                      <w:szCs w:val="20"/>
                    </w:rPr>
                  </w:rPrChange>
                </w:rPr>
                <w:t>Lucky Abdillah</w:t>
              </w:r>
            </w:ins>
          </w:p>
        </w:tc>
      </w:tr>
      <w:tr w:rsidR="00841217" w:rsidRPr="00841217" w14:paraId="7384B3D7" w14:textId="77777777" w:rsidTr="005877C0">
        <w:trPr>
          <w:ins w:id="6912" w:author="Miku Nosamu" w:date="2025-07-05T16:19:00Z"/>
        </w:trPr>
        <w:tc>
          <w:tcPr>
            <w:tcW w:w="9576" w:type="dxa"/>
            <w:gridSpan w:val="3"/>
            <w:vAlign w:val="center"/>
          </w:tcPr>
          <w:p w14:paraId="5069523C" w14:textId="77777777" w:rsidR="00B505AF" w:rsidRPr="00841217" w:rsidRDefault="00B505AF" w:rsidP="005877C0">
            <w:pPr>
              <w:jc w:val="center"/>
              <w:rPr>
                <w:ins w:id="6913" w:author="Miku Nosamu" w:date="2025-07-05T16:19:00Z"/>
                <w:rFonts w:cstheme="minorHAnsi"/>
                <w:noProof/>
                <w:color w:val="auto"/>
                <w:kern w:val="1"/>
                <w:szCs w:val="20"/>
                <w:lang w:val="id-ID"/>
                <w:rPrChange w:id="6914" w:author="Miku Nosamu" w:date="2025-07-05T17:14:00Z">
                  <w:rPr>
                    <w:ins w:id="6915" w:author="Miku Nosamu" w:date="2025-07-05T16:19:00Z"/>
                    <w:rFonts w:ascii="Arial" w:hAnsi="Arial" w:cs="Arial"/>
                    <w:noProof/>
                    <w:color w:val="auto"/>
                    <w:kern w:val="1"/>
                    <w:szCs w:val="20"/>
                    <w:lang w:val="id-ID"/>
                  </w:rPr>
                </w:rPrChange>
              </w:rPr>
            </w:pPr>
            <w:ins w:id="6916" w:author="Miku Nosamu" w:date="2025-07-05T16:19:00Z">
              <w:r w:rsidRPr="00841217">
                <w:rPr>
                  <w:rFonts w:cstheme="minorHAnsi"/>
                  <w:noProof/>
                  <w:color w:val="auto"/>
                  <w:kern w:val="1"/>
                  <w:szCs w:val="20"/>
                  <w:lang w:val="id-ID"/>
                  <w:rPrChange w:id="6917" w:author="Miku Nosamu" w:date="2025-07-05T17:14:00Z">
                    <w:rPr>
                      <w:rFonts w:ascii="Arial" w:hAnsi="Arial" w:cs="Arial"/>
                      <w:noProof/>
                      <w:color w:val="auto"/>
                      <w:kern w:val="1"/>
                      <w:szCs w:val="20"/>
                      <w:lang w:val="id-ID"/>
                    </w:rPr>
                  </w:rPrChange>
                </w:rPr>
                <w:t>Skenario</w:t>
              </w:r>
            </w:ins>
          </w:p>
        </w:tc>
      </w:tr>
      <w:tr w:rsidR="00841217" w:rsidRPr="00841217" w14:paraId="5377B254" w14:textId="77777777" w:rsidTr="005877C0">
        <w:trPr>
          <w:ins w:id="6918" w:author="Miku Nosamu" w:date="2025-07-05T16:19:00Z"/>
        </w:trPr>
        <w:tc>
          <w:tcPr>
            <w:tcW w:w="9576" w:type="dxa"/>
            <w:gridSpan w:val="3"/>
            <w:vAlign w:val="center"/>
          </w:tcPr>
          <w:p w14:paraId="2EE6F377" w14:textId="391B67EF" w:rsidR="003D2829" w:rsidRPr="00841217" w:rsidRDefault="003D2829">
            <w:pPr>
              <w:pStyle w:val="NormalWeb"/>
              <w:numPr>
                <w:ilvl w:val="0"/>
                <w:numId w:val="95"/>
              </w:numPr>
              <w:spacing w:before="0" w:beforeAutospacing="0" w:after="0" w:afterAutospacing="0" w:line="360" w:lineRule="auto"/>
              <w:rPr>
                <w:ins w:id="6919" w:author="Miku Nosamu" w:date="2025-07-05T17:04:00Z"/>
                <w:rFonts w:asciiTheme="minorHAnsi" w:hAnsiTheme="minorHAnsi" w:cstheme="minorHAnsi"/>
                <w:sz w:val="20"/>
                <w:szCs w:val="20"/>
                <w:rPrChange w:id="6920" w:author="Miku Nosamu" w:date="2025-07-05T17:14:00Z">
                  <w:rPr>
                    <w:ins w:id="6921" w:author="Miku Nosamu" w:date="2025-07-05T17:04:00Z"/>
                  </w:rPr>
                </w:rPrChange>
              </w:rPr>
              <w:pPrChange w:id="6922" w:author="Miku Nosamu" w:date="2025-07-05T17:41:00Z">
                <w:pPr>
                  <w:pStyle w:val="NormalWeb"/>
                </w:pPr>
              </w:pPrChange>
            </w:pPr>
            <w:ins w:id="6923" w:author="Miku Nosamu" w:date="2025-07-05T17:04:00Z">
              <w:r w:rsidRPr="00841217">
                <w:rPr>
                  <w:rFonts w:asciiTheme="minorHAnsi" w:hAnsiTheme="minorHAnsi" w:cstheme="minorHAnsi"/>
                  <w:sz w:val="20"/>
                  <w:szCs w:val="20"/>
                  <w:rPrChange w:id="6924" w:author="Miku Nosamu" w:date="2025-07-05T17:14:00Z">
                    <w:rPr/>
                  </w:rPrChange>
                </w:rPr>
                <w:t xml:space="preserve">Login </w:t>
              </w:r>
              <w:proofErr w:type="spellStart"/>
              <w:r w:rsidRPr="00841217">
                <w:rPr>
                  <w:rFonts w:asciiTheme="minorHAnsi" w:hAnsiTheme="minorHAnsi" w:cstheme="minorHAnsi"/>
                  <w:sz w:val="20"/>
                  <w:szCs w:val="20"/>
                  <w:rPrChange w:id="6925" w:author="Miku Nosamu" w:date="2025-07-05T17:14:00Z">
                    <w:rPr/>
                  </w:rPrChange>
                </w:rPr>
                <w:t>sebagai</w:t>
              </w:r>
              <w:proofErr w:type="spellEnd"/>
              <w:r w:rsidRPr="00841217">
                <w:rPr>
                  <w:rFonts w:asciiTheme="minorHAnsi" w:hAnsiTheme="minorHAnsi" w:cstheme="minorHAnsi"/>
                  <w:sz w:val="20"/>
                  <w:szCs w:val="20"/>
                  <w:rPrChange w:id="6926" w:author="Miku Nosamu" w:date="2025-07-05T17:14:00Z">
                    <w:rPr/>
                  </w:rPrChange>
                </w:rPr>
                <w:t xml:space="preserve"> </w:t>
              </w:r>
              <w:proofErr w:type="spellStart"/>
              <w:r w:rsidRPr="00841217">
                <w:rPr>
                  <w:rFonts w:asciiTheme="minorHAnsi" w:hAnsiTheme="minorHAnsi" w:cstheme="minorHAnsi"/>
                  <w:sz w:val="20"/>
                  <w:szCs w:val="20"/>
                  <w:rPrChange w:id="6927" w:author="Miku Nosamu" w:date="2025-07-05T17:14:00Z">
                    <w:rPr/>
                  </w:rPrChange>
                </w:rPr>
                <w:t>verifikator</w:t>
              </w:r>
              <w:proofErr w:type="spellEnd"/>
            </w:ins>
          </w:p>
          <w:p w14:paraId="6D16F5D8" w14:textId="6A1FD730" w:rsidR="003D2829" w:rsidRPr="00841217" w:rsidRDefault="003D2829">
            <w:pPr>
              <w:pStyle w:val="NormalWeb"/>
              <w:numPr>
                <w:ilvl w:val="0"/>
                <w:numId w:val="95"/>
              </w:numPr>
              <w:spacing w:before="0" w:beforeAutospacing="0" w:after="0" w:afterAutospacing="0" w:line="360" w:lineRule="auto"/>
              <w:rPr>
                <w:ins w:id="6928" w:author="Miku Nosamu" w:date="2025-07-05T17:04:00Z"/>
                <w:rFonts w:asciiTheme="minorHAnsi" w:hAnsiTheme="minorHAnsi" w:cstheme="minorHAnsi"/>
                <w:sz w:val="20"/>
                <w:szCs w:val="20"/>
                <w:rPrChange w:id="6929" w:author="Miku Nosamu" w:date="2025-07-05T17:14:00Z">
                  <w:rPr>
                    <w:ins w:id="6930" w:author="Miku Nosamu" w:date="2025-07-05T17:04:00Z"/>
                  </w:rPr>
                </w:rPrChange>
              </w:rPr>
              <w:pPrChange w:id="6931" w:author="Miku Nosamu" w:date="2025-07-05T17:41:00Z">
                <w:pPr>
                  <w:pStyle w:val="NormalWeb"/>
                </w:pPr>
              </w:pPrChange>
            </w:pPr>
            <w:ins w:id="6932" w:author="Miku Nosamu" w:date="2025-07-05T17:04:00Z">
              <w:r w:rsidRPr="00841217">
                <w:rPr>
                  <w:rFonts w:asciiTheme="minorHAnsi" w:hAnsiTheme="minorHAnsi" w:cstheme="minorHAnsi"/>
                  <w:sz w:val="20"/>
                  <w:szCs w:val="20"/>
                  <w:rPrChange w:id="6933" w:author="Miku Nosamu" w:date="2025-07-05T17:14:00Z">
                    <w:rPr/>
                  </w:rPrChange>
                </w:rPr>
                <w:t xml:space="preserve">Buka daftar </w:t>
              </w:r>
              <w:proofErr w:type="spellStart"/>
              <w:r w:rsidRPr="00841217">
                <w:rPr>
                  <w:rFonts w:asciiTheme="minorHAnsi" w:hAnsiTheme="minorHAnsi" w:cstheme="minorHAnsi"/>
                  <w:sz w:val="20"/>
                  <w:szCs w:val="20"/>
                  <w:rPrChange w:id="6934" w:author="Miku Nosamu" w:date="2025-07-05T17:14:00Z">
                    <w:rPr/>
                  </w:rPrChange>
                </w:rPr>
                <w:t>pengajuan</w:t>
              </w:r>
              <w:proofErr w:type="spellEnd"/>
              <w:r w:rsidRPr="00841217">
                <w:rPr>
                  <w:rFonts w:asciiTheme="minorHAnsi" w:hAnsiTheme="minorHAnsi" w:cstheme="minorHAnsi"/>
                  <w:sz w:val="20"/>
                  <w:szCs w:val="20"/>
                  <w:rPrChange w:id="6935" w:author="Miku Nosamu" w:date="2025-07-05T17:14:00Z">
                    <w:rPr/>
                  </w:rPrChange>
                </w:rPr>
                <w:t xml:space="preserve"> </w:t>
              </w:r>
              <w:proofErr w:type="spellStart"/>
              <w:r w:rsidRPr="00841217">
                <w:rPr>
                  <w:rFonts w:asciiTheme="minorHAnsi" w:hAnsiTheme="minorHAnsi" w:cstheme="minorHAnsi"/>
                  <w:sz w:val="20"/>
                  <w:szCs w:val="20"/>
                  <w:rPrChange w:id="6936" w:author="Miku Nosamu" w:date="2025-07-05T17:14:00Z">
                    <w:rPr/>
                  </w:rPrChange>
                </w:rPr>
                <w:t>masuk</w:t>
              </w:r>
              <w:proofErr w:type="spellEnd"/>
            </w:ins>
          </w:p>
          <w:p w14:paraId="24E2429A" w14:textId="56B455CF" w:rsidR="003D2829" w:rsidRPr="00841217" w:rsidRDefault="003D2829">
            <w:pPr>
              <w:pStyle w:val="NormalWeb"/>
              <w:numPr>
                <w:ilvl w:val="0"/>
                <w:numId w:val="95"/>
              </w:numPr>
              <w:spacing w:before="0" w:beforeAutospacing="0" w:after="0" w:afterAutospacing="0" w:line="360" w:lineRule="auto"/>
              <w:rPr>
                <w:ins w:id="6937" w:author="Miku Nosamu" w:date="2025-07-05T17:04:00Z"/>
                <w:rFonts w:asciiTheme="minorHAnsi" w:hAnsiTheme="minorHAnsi" w:cstheme="minorHAnsi"/>
                <w:sz w:val="20"/>
                <w:szCs w:val="20"/>
                <w:rPrChange w:id="6938" w:author="Miku Nosamu" w:date="2025-07-05T17:14:00Z">
                  <w:rPr>
                    <w:ins w:id="6939" w:author="Miku Nosamu" w:date="2025-07-05T17:04:00Z"/>
                  </w:rPr>
                </w:rPrChange>
              </w:rPr>
              <w:pPrChange w:id="6940" w:author="Miku Nosamu" w:date="2025-07-05T17:41:00Z">
                <w:pPr>
                  <w:pStyle w:val="NormalWeb"/>
                </w:pPr>
              </w:pPrChange>
            </w:pPr>
            <w:proofErr w:type="spellStart"/>
            <w:ins w:id="6941" w:author="Miku Nosamu" w:date="2025-07-05T17:04:00Z">
              <w:r w:rsidRPr="00841217">
                <w:rPr>
                  <w:rFonts w:asciiTheme="minorHAnsi" w:hAnsiTheme="minorHAnsi" w:cstheme="minorHAnsi"/>
                  <w:sz w:val="20"/>
                  <w:szCs w:val="20"/>
                  <w:rPrChange w:id="6942" w:author="Miku Nosamu" w:date="2025-07-05T17:14:00Z">
                    <w:rPr/>
                  </w:rPrChange>
                </w:rPr>
                <w:t>Klik</w:t>
              </w:r>
              <w:proofErr w:type="spellEnd"/>
              <w:r w:rsidRPr="00841217">
                <w:rPr>
                  <w:rFonts w:asciiTheme="minorHAnsi" w:hAnsiTheme="minorHAnsi" w:cstheme="minorHAnsi"/>
                  <w:sz w:val="20"/>
                  <w:szCs w:val="20"/>
                  <w:rPrChange w:id="6943" w:author="Miku Nosamu" w:date="2025-07-05T17:14:00Z">
                    <w:rPr/>
                  </w:rPrChange>
                </w:rPr>
                <w:t xml:space="preserve"> salah </w:t>
              </w:r>
              <w:proofErr w:type="spellStart"/>
              <w:r w:rsidRPr="00841217">
                <w:rPr>
                  <w:rFonts w:asciiTheme="minorHAnsi" w:hAnsiTheme="minorHAnsi" w:cstheme="minorHAnsi"/>
                  <w:sz w:val="20"/>
                  <w:szCs w:val="20"/>
                  <w:rPrChange w:id="6944" w:author="Miku Nosamu" w:date="2025-07-05T17:14:00Z">
                    <w:rPr/>
                  </w:rPrChange>
                </w:rPr>
                <w:t>satu</w:t>
              </w:r>
              <w:proofErr w:type="spellEnd"/>
              <w:r w:rsidRPr="00841217">
                <w:rPr>
                  <w:rFonts w:asciiTheme="minorHAnsi" w:hAnsiTheme="minorHAnsi" w:cstheme="minorHAnsi"/>
                  <w:sz w:val="20"/>
                  <w:szCs w:val="20"/>
                  <w:rPrChange w:id="6945" w:author="Miku Nosamu" w:date="2025-07-05T17:14:00Z">
                    <w:rPr/>
                  </w:rPrChange>
                </w:rPr>
                <w:t xml:space="preserve"> </w:t>
              </w:r>
              <w:proofErr w:type="spellStart"/>
              <w:r w:rsidRPr="00841217">
                <w:rPr>
                  <w:rFonts w:asciiTheme="minorHAnsi" w:hAnsiTheme="minorHAnsi" w:cstheme="minorHAnsi"/>
                  <w:sz w:val="20"/>
                  <w:szCs w:val="20"/>
                  <w:rPrChange w:id="6946" w:author="Miku Nosamu" w:date="2025-07-05T17:14:00Z">
                    <w:rPr/>
                  </w:rPrChange>
                </w:rPr>
                <w:t>pengajuan</w:t>
              </w:r>
              <w:proofErr w:type="spellEnd"/>
            </w:ins>
          </w:p>
          <w:p w14:paraId="34D7BCED" w14:textId="7646247F" w:rsidR="00B505AF" w:rsidRPr="00C60156" w:rsidRDefault="003D2829">
            <w:pPr>
              <w:pStyle w:val="NormalWeb"/>
              <w:numPr>
                <w:ilvl w:val="0"/>
                <w:numId w:val="95"/>
              </w:numPr>
              <w:spacing w:before="0" w:beforeAutospacing="0" w:after="0" w:afterAutospacing="0" w:line="360" w:lineRule="auto"/>
              <w:rPr>
                <w:ins w:id="6947" w:author="Miku Nosamu" w:date="2025-07-05T16:19:00Z"/>
                <w:rFonts w:asciiTheme="minorHAnsi" w:hAnsiTheme="minorHAnsi" w:cstheme="minorHAnsi"/>
                <w:szCs w:val="20"/>
                <w:rPrChange w:id="6948" w:author="Miku Nosamu" w:date="2025-07-05T17:41:00Z">
                  <w:rPr>
                    <w:ins w:id="6949" w:author="Miku Nosamu" w:date="2025-07-05T16:19:00Z"/>
                    <w:rFonts w:ascii="Arial" w:hAnsi="Arial" w:cs="Arial"/>
                    <w:noProof/>
                    <w:color w:val="auto"/>
                    <w:kern w:val="1"/>
                    <w:szCs w:val="20"/>
                    <w:lang w:val="id-ID"/>
                  </w:rPr>
                </w:rPrChange>
              </w:rPr>
              <w:pPrChange w:id="6950" w:author="Miku Nosamu" w:date="2025-07-05T17:41:00Z">
                <w:pPr>
                  <w:pStyle w:val="ListParagraph"/>
                  <w:numPr>
                    <w:numId w:val="63"/>
                  </w:numPr>
                  <w:spacing w:before="0" w:after="0" w:line="360" w:lineRule="auto"/>
                  <w:ind w:hanging="360"/>
                  <w:jc w:val="left"/>
                </w:pPr>
              </w:pPrChange>
            </w:pPr>
            <w:proofErr w:type="spellStart"/>
            <w:ins w:id="6951" w:author="Miku Nosamu" w:date="2025-07-05T17:04:00Z">
              <w:r w:rsidRPr="00841217">
                <w:rPr>
                  <w:rFonts w:asciiTheme="minorHAnsi" w:hAnsiTheme="minorHAnsi" w:cstheme="minorHAnsi"/>
                  <w:sz w:val="20"/>
                  <w:szCs w:val="20"/>
                  <w:rPrChange w:id="6952" w:author="Miku Nosamu" w:date="2025-07-05T17:14:00Z">
                    <w:rPr/>
                  </w:rPrChange>
                </w:rPr>
                <w:t>Lihat</w:t>
              </w:r>
              <w:proofErr w:type="spellEnd"/>
              <w:r w:rsidRPr="00841217">
                <w:rPr>
                  <w:rFonts w:asciiTheme="minorHAnsi" w:hAnsiTheme="minorHAnsi" w:cstheme="minorHAnsi"/>
                  <w:sz w:val="20"/>
                  <w:szCs w:val="20"/>
                  <w:rPrChange w:id="6953" w:author="Miku Nosamu" w:date="2025-07-05T17:14:00Z">
                    <w:rPr/>
                  </w:rPrChange>
                </w:rPr>
                <w:t xml:space="preserve"> detail data dan </w:t>
              </w:r>
              <w:proofErr w:type="spellStart"/>
              <w:r w:rsidRPr="00841217">
                <w:rPr>
                  <w:rFonts w:asciiTheme="minorHAnsi" w:hAnsiTheme="minorHAnsi" w:cstheme="minorHAnsi"/>
                  <w:sz w:val="20"/>
                  <w:szCs w:val="20"/>
                  <w:rPrChange w:id="6954" w:author="Miku Nosamu" w:date="2025-07-05T17:14:00Z">
                    <w:rPr/>
                  </w:rPrChange>
                </w:rPr>
                <w:t>dokumen</w:t>
              </w:r>
              <w:proofErr w:type="spellEnd"/>
              <w:r w:rsidRPr="00841217">
                <w:rPr>
                  <w:rFonts w:asciiTheme="minorHAnsi" w:hAnsiTheme="minorHAnsi" w:cstheme="minorHAnsi"/>
                  <w:sz w:val="20"/>
                  <w:szCs w:val="20"/>
                  <w:rPrChange w:id="6955" w:author="Miku Nosamu" w:date="2025-07-05T17:14:00Z">
                    <w:rPr/>
                  </w:rPrChange>
                </w:rPr>
                <w:t xml:space="preserve"> </w:t>
              </w:r>
              <w:proofErr w:type="spellStart"/>
              <w:r w:rsidRPr="00841217">
                <w:rPr>
                  <w:rFonts w:asciiTheme="minorHAnsi" w:hAnsiTheme="minorHAnsi" w:cstheme="minorHAnsi"/>
                  <w:sz w:val="20"/>
                  <w:szCs w:val="20"/>
                  <w:rPrChange w:id="6956" w:author="Miku Nosamu" w:date="2025-07-05T17:14:00Z">
                    <w:rPr/>
                  </w:rPrChange>
                </w:rPr>
                <w:t>terlampir</w:t>
              </w:r>
            </w:ins>
            <w:proofErr w:type="spellEnd"/>
          </w:p>
        </w:tc>
      </w:tr>
      <w:tr w:rsidR="00841217" w:rsidRPr="00841217" w14:paraId="06C3D4F7" w14:textId="77777777" w:rsidTr="005877C0">
        <w:trPr>
          <w:trHeight w:val="101"/>
          <w:ins w:id="6957" w:author="Miku Nosamu" w:date="2025-07-05T16:19:00Z"/>
        </w:trPr>
        <w:tc>
          <w:tcPr>
            <w:tcW w:w="3192" w:type="dxa"/>
            <w:vAlign w:val="center"/>
          </w:tcPr>
          <w:p w14:paraId="32011F60" w14:textId="77777777" w:rsidR="00B505AF" w:rsidRPr="00841217" w:rsidRDefault="00B505AF" w:rsidP="005877C0">
            <w:pPr>
              <w:jc w:val="center"/>
              <w:rPr>
                <w:ins w:id="6958" w:author="Miku Nosamu" w:date="2025-07-05T16:19:00Z"/>
                <w:rFonts w:cstheme="minorHAnsi"/>
                <w:noProof/>
                <w:color w:val="auto"/>
                <w:kern w:val="1"/>
                <w:szCs w:val="20"/>
                <w:lang w:val="id-ID"/>
                <w:rPrChange w:id="6959" w:author="Miku Nosamu" w:date="2025-07-05T17:14:00Z">
                  <w:rPr>
                    <w:ins w:id="6960" w:author="Miku Nosamu" w:date="2025-07-05T16:19:00Z"/>
                    <w:rFonts w:ascii="Arial" w:hAnsi="Arial" w:cs="Arial"/>
                    <w:noProof/>
                    <w:color w:val="auto"/>
                    <w:kern w:val="1"/>
                    <w:szCs w:val="20"/>
                    <w:lang w:val="id-ID"/>
                  </w:rPr>
                </w:rPrChange>
              </w:rPr>
            </w:pPr>
            <w:ins w:id="6961" w:author="Miku Nosamu" w:date="2025-07-05T16:19:00Z">
              <w:r w:rsidRPr="00841217">
                <w:rPr>
                  <w:rFonts w:cstheme="minorHAnsi"/>
                  <w:noProof/>
                  <w:color w:val="auto"/>
                  <w:kern w:val="1"/>
                  <w:szCs w:val="20"/>
                  <w:lang w:val="id-ID"/>
                  <w:rPrChange w:id="6962"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701D7E10" w14:textId="77777777" w:rsidR="00B505AF" w:rsidRPr="00841217" w:rsidRDefault="00B505AF" w:rsidP="005877C0">
            <w:pPr>
              <w:jc w:val="center"/>
              <w:rPr>
                <w:ins w:id="6963" w:author="Miku Nosamu" w:date="2025-07-05T16:19:00Z"/>
                <w:rFonts w:cstheme="minorHAnsi"/>
                <w:noProof/>
                <w:color w:val="auto"/>
                <w:kern w:val="1"/>
                <w:szCs w:val="20"/>
                <w:lang w:val="id-ID"/>
                <w:rPrChange w:id="6964" w:author="Miku Nosamu" w:date="2025-07-05T17:14:00Z">
                  <w:rPr>
                    <w:ins w:id="6965" w:author="Miku Nosamu" w:date="2025-07-05T16:19:00Z"/>
                    <w:rFonts w:ascii="Arial" w:hAnsi="Arial" w:cs="Arial"/>
                    <w:noProof/>
                    <w:color w:val="auto"/>
                    <w:kern w:val="1"/>
                    <w:szCs w:val="20"/>
                    <w:lang w:val="id-ID"/>
                  </w:rPr>
                </w:rPrChange>
              </w:rPr>
            </w:pPr>
            <w:ins w:id="6966" w:author="Miku Nosamu" w:date="2025-07-05T16:19:00Z">
              <w:r w:rsidRPr="00841217">
                <w:rPr>
                  <w:rFonts w:cstheme="minorHAnsi"/>
                  <w:noProof/>
                  <w:color w:val="auto"/>
                  <w:kern w:val="1"/>
                  <w:szCs w:val="20"/>
                  <w:lang w:val="id-ID"/>
                  <w:rPrChange w:id="6967"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367A2400" w14:textId="77777777" w:rsidR="00B505AF" w:rsidRPr="00841217" w:rsidRDefault="00B505AF" w:rsidP="005877C0">
            <w:pPr>
              <w:jc w:val="center"/>
              <w:rPr>
                <w:ins w:id="6968" w:author="Miku Nosamu" w:date="2025-07-05T16:19:00Z"/>
                <w:rFonts w:cstheme="minorHAnsi"/>
                <w:noProof/>
                <w:color w:val="auto"/>
                <w:kern w:val="1"/>
                <w:szCs w:val="20"/>
                <w:lang w:val="id-ID"/>
                <w:rPrChange w:id="6969" w:author="Miku Nosamu" w:date="2025-07-05T17:14:00Z">
                  <w:rPr>
                    <w:ins w:id="6970" w:author="Miku Nosamu" w:date="2025-07-05T16:19:00Z"/>
                    <w:rFonts w:ascii="Arial" w:hAnsi="Arial" w:cs="Arial"/>
                    <w:noProof/>
                    <w:color w:val="auto"/>
                    <w:kern w:val="1"/>
                    <w:szCs w:val="20"/>
                    <w:lang w:val="id-ID"/>
                  </w:rPr>
                </w:rPrChange>
              </w:rPr>
            </w:pPr>
            <w:ins w:id="6971" w:author="Miku Nosamu" w:date="2025-07-05T16:19:00Z">
              <w:r w:rsidRPr="00841217">
                <w:rPr>
                  <w:rFonts w:cstheme="minorHAnsi"/>
                  <w:noProof/>
                  <w:color w:val="auto"/>
                  <w:kern w:val="1"/>
                  <w:szCs w:val="20"/>
                  <w:lang w:val="id-ID"/>
                  <w:rPrChange w:id="6972" w:author="Miku Nosamu" w:date="2025-07-05T17:14:00Z">
                    <w:rPr>
                      <w:rFonts w:ascii="Arial" w:hAnsi="Arial" w:cs="Arial"/>
                      <w:noProof/>
                      <w:color w:val="auto"/>
                      <w:kern w:val="1"/>
                      <w:szCs w:val="20"/>
                      <w:lang w:val="id-ID"/>
                    </w:rPr>
                  </w:rPrChange>
                </w:rPr>
                <w:t>Kesimpulan</w:t>
              </w:r>
            </w:ins>
          </w:p>
        </w:tc>
      </w:tr>
      <w:tr w:rsidR="00841217" w:rsidRPr="00841217" w14:paraId="30C3ADB8" w14:textId="77777777" w:rsidTr="005877C0">
        <w:trPr>
          <w:trHeight w:val="100"/>
          <w:ins w:id="6973" w:author="Miku Nosamu" w:date="2025-07-05T16:19:00Z"/>
        </w:trPr>
        <w:tc>
          <w:tcPr>
            <w:tcW w:w="3192" w:type="dxa"/>
            <w:vAlign w:val="center"/>
          </w:tcPr>
          <w:p w14:paraId="21CDCDB7" w14:textId="7D567178" w:rsidR="00B505AF" w:rsidRPr="00C60156" w:rsidRDefault="003D2829">
            <w:pPr>
              <w:pStyle w:val="NormalWeb"/>
              <w:spacing w:line="360" w:lineRule="auto"/>
              <w:jc w:val="center"/>
              <w:rPr>
                <w:ins w:id="6974" w:author="Miku Nosamu" w:date="2025-07-05T16:19:00Z"/>
                <w:rFonts w:asciiTheme="minorHAnsi" w:hAnsiTheme="minorHAnsi" w:cstheme="minorHAnsi"/>
                <w:szCs w:val="20"/>
                <w:rPrChange w:id="6975" w:author="Miku Nosamu" w:date="2025-07-05T17:41:00Z">
                  <w:rPr>
                    <w:ins w:id="6976" w:author="Miku Nosamu" w:date="2025-07-05T16:19:00Z"/>
                    <w:rFonts w:ascii="Arial" w:hAnsi="Arial" w:cs="Arial"/>
                    <w:noProof/>
                    <w:color w:val="auto"/>
                    <w:kern w:val="1"/>
                    <w:szCs w:val="20"/>
                    <w:lang w:val="id-ID"/>
                  </w:rPr>
                </w:rPrChange>
              </w:rPr>
              <w:pPrChange w:id="6977" w:author="Miku Nosamu" w:date="2025-07-05T17:41:00Z">
                <w:pPr>
                  <w:jc w:val="center"/>
                </w:pPr>
              </w:pPrChange>
            </w:pPr>
            <w:proofErr w:type="spellStart"/>
            <w:ins w:id="6978" w:author="Miku Nosamu" w:date="2025-07-05T17:05:00Z">
              <w:r w:rsidRPr="00841217">
                <w:rPr>
                  <w:rFonts w:asciiTheme="minorHAnsi" w:hAnsiTheme="minorHAnsi" w:cstheme="minorHAnsi"/>
                  <w:sz w:val="20"/>
                  <w:szCs w:val="20"/>
                  <w:rPrChange w:id="6979" w:author="Miku Nosamu" w:date="2025-07-05T17:14:00Z">
                    <w:rPr/>
                  </w:rPrChange>
                </w:rPr>
                <w:t>Verifikator</w:t>
              </w:r>
              <w:proofErr w:type="spellEnd"/>
              <w:r w:rsidRPr="00841217">
                <w:rPr>
                  <w:rFonts w:asciiTheme="minorHAnsi" w:hAnsiTheme="minorHAnsi" w:cstheme="minorHAnsi"/>
                  <w:sz w:val="20"/>
                  <w:szCs w:val="20"/>
                  <w:rPrChange w:id="6980" w:author="Miku Nosamu" w:date="2025-07-05T17:14:00Z">
                    <w:rPr/>
                  </w:rPrChange>
                </w:rPr>
                <w:t xml:space="preserve"> </w:t>
              </w:r>
              <w:proofErr w:type="spellStart"/>
              <w:r w:rsidRPr="00841217">
                <w:rPr>
                  <w:rFonts w:asciiTheme="minorHAnsi" w:hAnsiTheme="minorHAnsi" w:cstheme="minorHAnsi"/>
                  <w:sz w:val="20"/>
                  <w:szCs w:val="20"/>
                  <w:rPrChange w:id="6981" w:author="Miku Nosamu" w:date="2025-07-05T17:14:00Z">
                    <w:rPr/>
                  </w:rPrChange>
                </w:rPr>
                <w:t>dapat</w:t>
              </w:r>
              <w:proofErr w:type="spellEnd"/>
              <w:r w:rsidRPr="00841217">
                <w:rPr>
                  <w:rFonts w:asciiTheme="minorHAnsi" w:hAnsiTheme="minorHAnsi" w:cstheme="minorHAnsi"/>
                  <w:sz w:val="20"/>
                  <w:szCs w:val="20"/>
                  <w:rPrChange w:id="6982" w:author="Miku Nosamu" w:date="2025-07-05T17:14:00Z">
                    <w:rPr/>
                  </w:rPrChange>
                </w:rPr>
                <w:t xml:space="preserve"> </w:t>
              </w:r>
              <w:proofErr w:type="spellStart"/>
              <w:r w:rsidRPr="00841217">
                <w:rPr>
                  <w:rFonts w:asciiTheme="minorHAnsi" w:hAnsiTheme="minorHAnsi" w:cstheme="minorHAnsi"/>
                  <w:sz w:val="20"/>
                  <w:szCs w:val="20"/>
                  <w:rPrChange w:id="6983" w:author="Miku Nosamu" w:date="2025-07-05T17:14:00Z">
                    <w:rPr/>
                  </w:rPrChange>
                </w:rPr>
                <w:t>melihat</w:t>
              </w:r>
              <w:proofErr w:type="spellEnd"/>
              <w:r w:rsidRPr="00841217">
                <w:rPr>
                  <w:rFonts w:asciiTheme="minorHAnsi" w:hAnsiTheme="minorHAnsi" w:cstheme="minorHAnsi"/>
                  <w:sz w:val="20"/>
                  <w:szCs w:val="20"/>
                  <w:rPrChange w:id="6984" w:author="Miku Nosamu" w:date="2025-07-05T17:14:00Z">
                    <w:rPr/>
                  </w:rPrChange>
                </w:rPr>
                <w:t xml:space="preserve"> </w:t>
              </w:r>
              <w:proofErr w:type="spellStart"/>
              <w:r w:rsidRPr="00841217">
                <w:rPr>
                  <w:rFonts w:asciiTheme="minorHAnsi" w:hAnsiTheme="minorHAnsi" w:cstheme="minorHAnsi"/>
                  <w:sz w:val="20"/>
                  <w:szCs w:val="20"/>
                  <w:rPrChange w:id="6985" w:author="Miku Nosamu" w:date="2025-07-05T17:14:00Z">
                    <w:rPr/>
                  </w:rPrChange>
                </w:rPr>
                <w:t>informasi</w:t>
              </w:r>
              <w:proofErr w:type="spellEnd"/>
              <w:r w:rsidRPr="00841217">
                <w:rPr>
                  <w:rFonts w:asciiTheme="minorHAnsi" w:hAnsiTheme="minorHAnsi" w:cstheme="minorHAnsi"/>
                  <w:sz w:val="20"/>
                  <w:szCs w:val="20"/>
                  <w:rPrChange w:id="6986" w:author="Miku Nosamu" w:date="2025-07-05T17:14:00Z">
                    <w:rPr/>
                  </w:rPrChange>
                </w:rPr>
                <w:t xml:space="preserve"> </w:t>
              </w:r>
              <w:proofErr w:type="spellStart"/>
              <w:r w:rsidRPr="00841217">
                <w:rPr>
                  <w:rFonts w:asciiTheme="minorHAnsi" w:hAnsiTheme="minorHAnsi" w:cstheme="minorHAnsi"/>
                  <w:sz w:val="20"/>
                  <w:szCs w:val="20"/>
                  <w:rPrChange w:id="6987" w:author="Miku Nosamu" w:date="2025-07-05T17:14:00Z">
                    <w:rPr/>
                  </w:rPrChange>
                </w:rPr>
                <w:t>lengkap</w:t>
              </w:r>
              <w:proofErr w:type="spellEnd"/>
              <w:r w:rsidRPr="00841217">
                <w:rPr>
                  <w:rFonts w:asciiTheme="minorHAnsi" w:hAnsiTheme="minorHAnsi" w:cstheme="minorHAnsi"/>
                  <w:sz w:val="20"/>
                  <w:szCs w:val="20"/>
                  <w:rPrChange w:id="6988" w:author="Miku Nosamu" w:date="2025-07-05T17:14:00Z">
                    <w:rPr/>
                  </w:rPrChange>
                </w:rPr>
                <w:t xml:space="preserve"> dan </w:t>
              </w:r>
              <w:proofErr w:type="spellStart"/>
              <w:r w:rsidRPr="00841217">
                <w:rPr>
                  <w:rFonts w:asciiTheme="minorHAnsi" w:hAnsiTheme="minorHAnsi" w:cstheme="minorHAnsi"/>
                  <w:sz w:val="20"/>
                  <w:szCs w:val="20"/>
                  <w:rPrChange w:id="6989" w:author="Miku Nosamu" w:date="2025-07-05T17:14:00Z">
                    <w:rPr/>
                  </w:rPrChange>
                </w:rPr>
                <w:t>mengunduh</w:t>
              </w:r>
              <w:proofErr w:type="spellEnd"/>
              <w:r w:rsidRPr="00841217">
                <w:rPr>
                  <w:rFonts w:asciiTheme="minorHAnsi" w:hAnsiTheme="minorHAnsi" w:cstheme="minorHAnsi"/>
                  <w:sz w:val="20"/>
                  <w:szCs w:val="20"/>
                  <w:rPrChange w:id="6990" w:author="Miku Nosamu" w:date="2025-07-05T17:14:00Z">
                    <w:rPr/>
                  </w:rPrChange>
                </w:rPr>
                <w:t xml:space="preserve"> </w:t>
              </w:r>
              <w:proofErr w:type="spellStart"/>
              <w:r w:rsidRPr="00841217">
                <w:rPr>
                  <w:rFonts w:asciiTheme="minorHAnsi" w:hAnsiTheme="minorHAnsi" w:cstheme="minorHAnsi"/>
                  <w:sz w:val="20"/>
                  <w:szCs w:val="20"/>
                  <w:rPrChange w:id="6991" w:author="Miku Nosamu" w:date="2025-07-05T17:14:00Z">
                    <w:rPr/>
                  </w:rPrChange>
                </w:rPr>
                <w:t>dokumen</w:t>
              </w:r>
            </w:ins>
            <w:proofErr w:type="spellEnd"/>
          </w:p>
        </w:tc>
        <w:tc>
          <w:tcPr>
            <w:tcW w:w="3192" w:type="dxa"/>
            <w:vAlign w:val="center"/>
          </w:tcPr>
          <w:p w14:paraId="6F59B1FB" w14:textId="7BF31FB5" w:rsidR="00B505AF" w:rsidRPr="00C60156" w:rsidRDefault="003D2829">
            <w:pPr>
              <w:pStyle w:val="NormalWeb"/>
              <w:spacing w:line="360" w:lineRule="auto"/>
              <w:jc w:val="center"/>
              <w:rPr>
                <w:ins w:id="6992" w:author="Miku Nosamu" w:date="2025-07-05T16:19:00Z"/>
                <w:rFonts w:asciiTheme="minorHAnsi" w:hAnsiTheme="minorHAnsi" w:cstheme="minorHAnsi"/>
                <w:szCs w:val="20"/>
                <w:rPrChange w:id="6993" w:author="Miku Nosamu" w:date="2025-07-05T17:41:00Z">
                  <w:rPr>
                    <w:ins w:id="6994" w:author="Miku Nosamu" w:date="2025-07-05T16:19:00Z"/>
                    <w:rFonts w:ascii="Arial" w:hAnsi="Arial" w:cs="Arial"/>
                    <w:noProof/>
                    <w:color w:val="auto"/>
                    <w:kern w:val="1"/>
                    <w:szCs w:val="20"/>
                    <w:lang w:val="id-ID"/>
                  </w:rPr>
                </w:rPrChange>
              </w:rPr>
              <w:pPrChange w:id="6995" w:author="Miku Nosamu" w:date="2025-07-05T17:41:00Z">
                <w:pPr>
                  <w:jc w:val="center"/>
                </w:pPr>
              </w:pPrChange>
            </w:pPr>
            <w:ins w:id="6996" w:author="Miku Nosamu" w:date="2025-07-05T17:05:00Z">
              <w:r w:rsidRPr="00841217">
                <w:rPr>
                  <w:rFonts w:asciiTheme="minorHAnsi" w:hAnsiTheme="minorHAnsi" w:cstheme="minorHAnsi"/>
                  <w:sz w:val="20"/>
                  <w:szCs w:val="20"/>
                  <w:rPrChange w:id="6997" w:author="Miku Nosamu" w:date="2025-07-05T17:14:00Z">
                    <w:rPr/>
                  </w:rPrChange>
                </w:rPr>
                <w:t xml:space="preserve">Data </w:t>
              </w:r>
              <w:proofErr w:type="spellStart"/>
              <w:r w:rsidRPr="00841217">
                <w:rPr>
                  <w:rFonts w:asciiTheme="minorHAnsi" w:hAnsiTheme="minorHAnsi" w:cstheme="minorHAnsi"/>
                  <w:sz w:val="20"/>
                  <w:szCs w:val="20"/>
                  <w:rPrChange w:id="6998" w:author="Miku Nosamu" w:date="2025-07-05T17:14:00Z">
                    <w:rPr/>
                  </w:rPrChange>
                </w:rPr>
                <w:t>pengajuan</w:t>
              </w:r>
              <w:proofErr w:type="spellEnd"/>
              <w:r w:rsidRPr="00841217">
                <w:rPr>
                  <w:rFonts w:asciiTheme="minorHAnsi" w:hAnsiTheme="minorHAnsi" w:cstheme="minorHAnsi"/>
                  <w:sz w:val="20"/>
                  <w:szCs w:val="20"/>
                  <w:rPrChange w:id="6999" w:author="Miku Nosamu" w:date="2025-07-05T17:14:00Z">
                    <w:rPr/>
                  </w:rPrChange>
                </w:rPr>
                <w:t xml:space="preserve"> </w:t>
              </w:r>
              <w:proofErr w:type="spellStart"/>
              <w:r w:rsidRPr="00841217">
                <w:rPr>
                  <w:rFonts w:asciiTheme="minorHAnsi" w:hAnsiTheme="minorHAnsi" w:cstheme="minorHAnsi"/>
                  <w:sz w:val="20"/>
                  <w:szCs w:val="20"/>
                  <w:rPrChange w:id="7000" w:author="Miku Nosamu" w:date="2025-07-05T17:14:00Z">
                    <w:rPr/>
                  </w:rPrChange>
                </w:rPr>
                <w:t>tampil</w:t>
              </w:r>
              <w:proofErr w:type="spellEnd"/>
              <w:r w:rsidRPr="00841217">
                <w:rPr>
                  <w:rFonts w:asciiTheme="minorHAnsi" w:hAnsiTheme="minorHAnsi" w:cstheme="minorHAnsi"/>
                  <w:sz w:val="20"/>
                  <w:szCs w:val="20"/>
                  <w:rPrChange w:id="7001" w:author="Miku Nosamu" w:date="2025-07-05T17:14:00Z">
                    <w:rPr/>
                  </w:rPrChange>
                </w:rPr>
                <w:t xml:space="preserve"> </w:t>
              </w:r>
              <w:proofErr w:type="spellStart"/>
              <w:r w:rsidRPr="00841217">
                <w:rPr>
                  <w:rFonts w:asciiTheme="minorHAnsi" w:hAnsiTheme="minorHAnsi" w:cstheme="minorHAnsi"/>
                  <w:sz w:val="20"/>
                  <w:szCs w:val="20"/>
                  <w:rPrChange w:id="7002" w:author="Miku Nosamu" w:date="2025-07-05T17:14:00Z">
                    <w:rPr/>
                  </w:rPrChange>
                </w:rPr>
                <w:t>lengkap</w:t>
              </w:r>
              <w:proofErr w:type="spellEnd"/>
              <w:r w:rsidRPr="00841217">
                <w:rPr>
                  <w:rFonts w:asciiTheme="minorHAnsi" w:hAnsiTheme="minorHAnsi" w:cstheme="minorHAnsi"/>
                  <w:sz w:val="20"/>
                  <w:szCs w:val="20"/>
                  <w:rPrChange w:id="7003" w:author="Miku Nosamu" w:date="2025-07-05T17:14:00Z">
                    <w:rPr/>
                  </w:rPrChange>
                </w:rPr>
                <w:t xml:space="preserve">, file </w:t>
              </w:r>
              <w:proofErr w:type="spellStart"/>
              <w:r w:rsidRPr="00841217">
                <w:rPr>
                  <w:rFonts w:asciiTheme="minorHAnsi" w:hAnsiTheme="minorHAnsi" w:cstheme="minorHAnsi"/>
                  <w:sz w:val="20"/>
                  <w:szCs w:val="20"/>
                  <w:rPrChange w:id="7004" w:author="Miku Nosamu" w:date="2025-07-05T17:14:00Z">
                    <w:rPr/>
                  </w:rPrChange>
                </w:rPr>
                <w:t>dapat</w:t>
              </w:r>
              <w:proofErr w:type="spellEnd"/>
              <w:r w:rsidRPr="00841217">
                <w:rPr>
                  <w:rFonts w:asciiTheme="minorHAnsi" w:hAnsiTheme="minorHAnsi" w:cstheme="minorHAnsi"/>
                  <w:sz w:val="20"/>
                  <w:szCs w:val="20"/>
                  <w:rPrChange w:id="7005" w:author="Miku Nosamu" w:date="2025-07-05T17:14:00Z">
                    <w:rPr/>
                  </w:rPrChange>
                </w:rPr>
                <w:t xml:space="preserve"> </w:t>
              </w:r>
              <w:proofErr w:type="spellStart"/>
              <w:r w:rsidRPr="00841217">
                <w:rPr>
                  <w:rFonts w:asciiTheme="minorHAnsi" w:hAnsiTheme="minorHAnsi" w:cstheme="minorHAnsi"/>
                  <w:sz w:val="20"/>
                  <w:szCs w:val="20"/>
                  <w:rPrChange w:id="7006" w:author="Miku Nosamu" w:date="2025-07-05T17:14:00Z">
                    <w:rPr/>
                  </w:rPrChange>
                </w:rPr>
                <w:t>diunduh</w:t>
              </w:r>
            </w:ins>
            <w:proofErr w:type="spellEnd"/>
          </w:p>
        </w:tc>
        <w:tc>
          <w:tcPr>
            <w:tcW w:w="3192" w:type="dxa"/>
            <w:vAlign w:val="center"/>
          </w:tcPr>
          <w:p w14:paraId="5F0DD57B" w14:textId="77777777" w:rsidR="00B505AF" w:rsidRPr="00841217" w:rsidRDefault="00B505AF" w:rsidP="005877C0">
            <w:pPr>
              <w:jc w:val="center"/>
              <w:rPr>
                <w:ins w:id="7007" w:author="Miku Nosamu" w:date="2025-07-05T16:19:00Z"/>
                <w:rFonts w:cstheme="minorHAnsi"/>
                <w:noProof/>
                <w:color w:val="auto"/>
                <w:kern w:val="1"/>
                <w:szCs w:val="20"/>
                <w:lang w:val="id-ID"/>
                <w:rPrChange w:id="7008" w:author="Miku Nosamu" w:date="2025-07-05T17:14:00Z">
                  <w:rPr>
                    <w:ins w:id="7009" w:author="Miku Nosamu" w:date="2025-07-05T16:19:00Z"/>
                    <w:rFonts w:ascii="Arial" w:hAnsi="Arial" w:cs="Arial"/>
                    <w:noProof/>
                    <w:color w:val="auto"/>
                    <w:kern w:val="1"/>
                    <w:szCs w:val="20"/>
                    <w:lang w:val="id-ID"/>
                  </w:rPr>
                </w:rPrChange>
              </w:rPr>
            </w:pPr>
            <w:ins w:id="7010" w:author="Miku Nosamu" w:date="2025-07-05T16:19:00Z">
              <w:r w:rsidRPr="00841217">
                <w:rPr>
                  <w:rFonts w:cstheme="minorHAnsi"/>
                  <w:noProof/>
                  <w:color w:val="auto"/>
                  <w:kern w:val="1"/>
                  <w:szCs w:val="20"/>
                  <w:lang w:val="id-ID"/>
                  <w:rPrChange w:id="7011" w:author="Miku Nosamu" w:date="2025-07-05T17:14:00Z">
                    <w:rPr>
                      <w:rFonts w:ascii="Arial" w:hAnsi="Arial" w:cs="Arial"/>
                      <w:noProof/>
                      <w:color w:val="auto"/>
                      <w:kern w:val="1"/>
                      <w:szCs w:val="20"/>
                      <w:lang w:val="id-ID"/>
                    </w:rPr>
                  </w:rPrChange>
                </w:rPr>
                <w:t>Hasil pengamatan sesuai</w:t>
              </w:r>
            </w:ins>
          </w:p>
        </w:tc>
      </w:tr>
    </w:tbl>
    <w:p w14:paraId="7CD0972B" w14:textId="061E50CD" w:rsidR="00B505AF" w:rsidRPr="004873C5" w:rsidRDefault="00B505AF" w:rsidP="00546376">
      <w:pPr>
        <w:rPr>
          <w:ins w:id="7012"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7"/>
        <w:gridCol w:w="3120"/>
        <w:gridCol w:w="3113"/>
      </w:tblGrid>
      <w:tr w:rsidR="00841217" w:rsidRPr="00841217" w14:paraId="26505BBC" w14:textId="77777777" w:rsidTr="005877C0">
        <w:trPr>
          <w:cnfStyle w:val="100000000000" w:firstRow="1" w:lastRow="0" w:firstColumn="0" w:lastColumn="0" w:oddVBand="0" w:evenVBand="0" w:oddHBand="0" w:evenHBand="0" w:firstRowFirstColumn="0" w:firstRowLastColumn="0" w:lastRowFirstColumn="0" w:lastRowLastColumn="0"/>
          <w:ins w:id="7013" w:author="Miku Nosamu" w:date="2025-07-05T16:19:00Z"/>
        </w:trPr>
        <w:tc>
          <w:tcPr>
            <w:tcW w:w="3192" w:type="dxa"/>
            <w:vAlign w:val="center"/>
          </w:tcPr>
          <w:p w14:paraId="4C4858D8" w14:textId="77777777" w:rsidR="00B505AF" w:rsidRPr="00841217" w:rsidRDefault="00B505AF" w:rsidP="005877C0">
            <w:pPr>
              <w:jc w:val="center"/>
              <w:rPr>
                <w:ins w:id="7014" w:author="Miku Nosamu" w:date="2025-07-05T16:19:00Z"/>
                <w:rFonts w:cstheme="minorHAnsi"/>
                <w:noProof/>
                <w:color w:val="auto"/>
                <w:kern w:val="1"/>
                <w:szCs w:val="20"/>
                <w:lang w:val="id-ID"/>
                <w:rPrChange w:id="7015" w:author="Miku Nosamu" w:date="2025-07-05T17:14:00Z">
                  <w:rPr>
                    <w:ins w:id="7016" w:author="Miku Nosamu" w:date="2025-07-05T16:19:00Z"/>
                    <w:rFonts w:ascii="Arial" w:hAnsi="Arial" w:cs="Arial"/>
                    <w:noProof/>
                    <w:color w:val="2C283A" w:themeColor="text2"/>
                    <w:kern w:val="1"/>
                    <w:szCs w:val="20"/>
                    <w:lang w:val="id-ID"/>
                  </w:rPr>
                </w:rPrChange>
              </w:rPr>
            </w:pPr>
            <w:ins w:id="7017" w:author="Miku Nosamu" w:date="2025-07-05T16:19:00Z">
              <w:r w:rsidRPr="00841217">
                <w:rPr>
                  <w:rFonts w:cstheme="minorHAnsi"/>
                  <w:noProof/>
                  <w:color w:val="auto"/>
                  <w:kern w:val="1"/>
                  <w:szCs w:val="20"/>
                  <w:lang w:val="id-ID"/>
                  <w:rPrChange w:id="7018"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0E852E5D" w14:textId="53F0EE80" w:rsidR="00B505AF" w:rsidRPr="00841217" w:rsidRDefault="00B505AF" w:rsidP="005877C0">
            <w:pPr>
              <w:jc w:val="center"/>
              <w:rPr>
                <w:ins w:id="7019" w:author="Miku Nosamu" w:date="2025-07-05T16:19:00Z"/>
                <w:rFonts w:cstheme="minorHAnsi"/>
                <w:noProof/>
                <w:color w:val="auto"/>
                <w:kern w:val="1"/>
                <w:szCs w:val="20"/>
                <w:rPrChange w:id="7020" w:author="Miku Nosamu" w:date="2025-07-05T17:14:00Z">
                  <w:rPr>
                    <w:ins w:id="7021" w:author="Miku Nosamu" w:date="2025-07-05T16:19:00Z"/>
                    <w:rFonts w:ascii="Arial" w:hAnsi="Arial" w:cs="Arial"/>
                    <w:noProof/>
                    <w:color w:val="2C283A" w:themeColor="text2"/>
                    <w:kern w:val="1"/>
                    <w:szCs w:val="20"/>
                    <w:lang w:val="id-ID"/>
                  </w:rPr>
                </w:rPrChange>
              </w:rPr>
            </w:pPr>
            <w:ins w:id="7022" w:author="Miku Nosamu" w:date="2025-07-05T16:19:00Z">
              <w:r w:rsidRPr="00841217">
                <w:rPr>
                  <w:rFonts w:cstheme="minorHAnsi"/>
                  <w:noProof/>
                  <w:color w:val="auto"/>
                  <w:kern w:val="1"/>
                  <w:szCs w:val="20"/>
                  <w:lang w:val="id-ID"/>
                  <w:rPrChange w:id="7023" w:author="Miku Nosamu" w:date="2025-07-05T17:14:00Z">
                    <w:rPr>
                      <w:rFonts w:ascii="Arial" w:hAnsi="Arial" w:cs="Arial"/>
                      <w:noProof/>
                      <w:color w:val="2C283A" w:themeColor="text2"/>
                      <w:kern w:val="1"/>
                      <w:szCs w:val="20"/>
                      <w:lang w:val="id-ID"/>
                    </w:rPr>
                  </w:rPrChange>
                </w:rPr>
                <w:t>KU-0</w:t>
              </w:r>
            </w:ins>
            <w:ins w:id="7024" w:author="Miku Nosamu" w:date="2025-07-05T17:05:00Z">
              <w:r w:rsidR="003D2829" w:rsidRPr="00841217">
                <w:rPr>
                  <w:rFonts w:cstheme="minorHAnsi"/>
                  <w:noProof/>
                  <w:color w:val="auto"/>
                  <w:kern w:val="1"/>
                  <w:szCs w:val="20"/>
                  <w:rPrChange w:id="7025" w:author="Miku Nosamu" w:date="2025-07-05T17:14:00Z">
                    <w:rPr>
                      <w:rFonts w:ascii="Arial" w:hAnsi="Arial" w:cs="Arial"/>
                      <w:noProof/>
                      <w:color w:val="2C283A" w:themeColor="text2"/>
                      <w:kern w:val="1"/>
                      <w:szCs w:val="20"/>
                    </w:rPr>
                  </w:rPrChange>
                </w:rPr>
                <w:t>26</w:t>
              </w:r>
            </w:ins>
          </w:p>
        </w:tc>
      </w:tr>
      <w:tr w:rsidR="00841217" w:rsidRPr="00841217" w14:paraId="7E8AA8BF" w14:textId="77777777" w:rsidTr="005877C0">
        <w:trPr>
          <w:ins w:id="7026" w:author="Miku Nosamu" w:date="2025-07-05T16:19:00Z"/>
        </w:trPr>
        <w:tc>
          <w:tcPr>
            <w:tcW w:w="3192" w:type="dxa"/>
            <w:vAlign w:val="center"/>
          </w:tcPr>
          <w:p w14:paraId="73DC0CBE" w14:textId="77777777" w:rsidR="00B505AF" w:rsidRPr="00841217" w:rsidRDefault="00B505AF" w:rsidP="005877C0">
            <w:pPr>
              <w:jc w:val="center"/>
              <w:rPr>
                <w:ins w:id="7027" w:author="Miku Nosamu" w:date="2025-07-05T16:19:00Z"/>
                <w:rFonts w:cstheme="minorHAnsi"/>
                <w:noProof/>
                <w:color w:val="auto"/>
                <w:kern w:val="1"/>
                <w:szCs w:val="20"/>
                <w:lang w:val="id-ID"/>
                <w:rPrChange w:id="7028" w:author="Miku Nosamu" w:date="2025-07-05T17:14:00Z">
                  <w:rPr>
                    <w:ins w:id="7029" w:author="Miku Nosamu" w:date="2025-07-05T16:19:00Z"/>
                    <w:rFonts w:ascii="Arial" w:hAnsi="Arial" w:cs="Arial"/>
                    <w:noProof/>
                    <w:color w:val="auto"/>
                    <w:kern w:val="1"/>
                    <w:szCs w:val="20"/>
                    <w:lang w:val="id-ID"/>
                  </w:rPr>
                </w:rPrChange>
              </w:rPr>
            </w:pPr>
            <w:ins w:id="7030" w:author="Miku Nosamu" w:date="2025-07-05T16:19:00Z">
              <w:r w:rsidRPr="00841217">
                <w:rPr>
                  <w:rFonts w:cstheme="minorHAnsi"/>
                  <w:noProof/>
                  <w:color w:val="auto"/>
                  <w:kern w:val="1"/>
                  <w:szCs w:val="20"/>
                  <w:lang w:val="id-ID"/>
                  <w:rPrChange w:id="7031"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5BE1BFDF" w14:textId="784C0A97" w:rsidR="00B505AF" w:rsidRPr="00C60156" w:rsidRDefault="003D2829">
            <w:pPr>
              <w:pStyle w:val="NormalWeb"/>
              <w:jc w:val="center"/>
              <w:rPr>
                <w:ins w:id="7032" w:author="Miku Nosamu" w:date="2025-07-05T16:19:00Z"/>
                <w:rFonts w:asciiTheme="minorHAnsi" w:hAnsiTheme="minorHAnsi" w:cstheme="minorHAnsi"/>
                <w:szCs w:val="20"/>
                <w:rPrChange w:id="7033" w:author="Miku Nosamu" w:date="2025-07-05T17:41:00Z">
                  <w:rPr>
                    <w:ins w:id="7034" w:author="Miku Nosamu" w:date="2025-07-05T16:19:00Z"/>
                    <w:rFonts w:ascii="Arial" w:hAnsi="Arial" w:cs="Arial"/>
                    <w:noProof/>
                    <w:color w:val="auto"/>
                    <w:kern w:val="1"/>
                    <w:szCs w:val="20"/>
                    <w:lang w:val="id-ID"/>
                  </w:rPr>
                </w:rPrChange>
              </w:rPr>
              <w:pPrChange w:id="7035" w:author="Miku Nosamu" w:date="2025-07-05T17:41:00Z">
                <w:pPr>
                  <w:jc w:val="center"/>
                </w:pPr>
              </w:pPrChange>
            </w:pPr>
            <w:proofErr w:type="spellStart"/>
            <w:ins w:id="7036" w:author="Miku Nosamu" w:date="2025-07-05T17:05:00Z">
              <w:r w:rsidRPr="00841217">
                <w:rPr>
                  <w:rFonts w:asciiTheme="minorHAnsi" w:hAnsiTheme="minorHAnsi" w:cstheme="minorHAnsi"/>
                  <w:sz w:val="20"/>
                  <w:szCs w:val="20"/>
                  <w:rPrChange w:id="7037" w:author="Miku Nosamu" w:date="2025-07-05T17:14:00Z">
                    <w:rPr/>
                  </w:rPrChange>
                </w:rPr>
                <w:t>Pengujian</w:t>
              </w:r>
              <w:proofErr w:type="spellEnd"/>
              <w:r w:rsidRPr="00841217">
                <w:rPr>
                  <w:rFonts w:asciiTheme="minorHAnsi" w:hAnsiTheme="minorHAnsi" w:cstheme="minorHAnsi"/>
                  <w:sz w:val="20"/>
                  <w:szCs w:val="20"/>
                  <w:rPrChange w:id="7038" w:author="Miku Nosamu" w:date="2025-07-05T17:14:00Z">
                    <w:rPr/>
                  </w:rPrChange>
                </w:rPr>
                <w:t xml:space="preserve"> </w:t>
              </w:r>
              <w:proofErr w:type="spellStart"/>
              <w:r w:rsidRPr="00841217">
                <w:rPr>
                  <w:rFonts w:asciiTheme="minorHAnsi" w:hAnsiTheme="minorHAnsi" w:cstheme="minorHAnsi"/>
                  <w:sz w:val="20"/>
                  <w:szCs w:val="20"/>
                  <w:rPrChange w:id="7039" w:author="Miku Nosamu" w:date="2025-07-05T17:14:00Z">
                    <w:rPr/>
                  </w:rPrChange>
                </w:rPr>
                <w:t>Verifikator</w:t>
              </w:r>
              <w:proofErr w:type="spellEnd"/>
              <w:r w:rsidRPr="00841217">
                <w:rPr>
                  <w:rFonts w:asciiTheme="minorHAnsi" w:hAnsiTheme="minorHAnsi" w:cstheme="minorHAnsi"/>
                  <w:sz w:val="20"/>
                  <w:szCs w:val="20"/>
                  <w:rPrChange w:id="7040" w:author="Miku Nosamu" w:date="2025-07-05T17:14:00Z">
                    <w:rPr/>
                  </w:rPrChange>
                </w:rPr>
                <w:t xml:space="preserve"> </w:t>
              </w:r>
              <w:proofErr w:type="spellStart"/>
              <w:r w:rsidRPr="00841217">
                <w:rPr>
                  <w:rFonts w:asciiTheme="minorHAnsi" w:hAnsiTheme="minorHAnsi" w:cstheme="minorHAnsi"/>
                  <w:sz w:val="20"/>
                  <w:szCs w:val="20"/>
                  <w:rPrChange w:id="7041" w:author="Miku Nosamu" w:date="2025-07-05T17:14:00Z">
                    <w:rPr/>
                  </w:rPrChange>
                </w:rPr>
                <w:t>validasi</w:t>
              </w:r>
              <w:proofErr w:type="spellEnd"/>
              <w:r w:rsidRPr="00841217">
                <w:rPr>
                  <w:rFonts w:asciiTheme="minorHAnsi" w:hAnsiTheme="minorHAnsi" w:cstheme="minorHAnsi"/>
                  <w:sz w:val="20"/>
                  <w:szCs w:val="20"/>
                  <w:rPrChange w:id="7042" w:author="Miku Nosamu" w:date="2025-07-05T17:14:00Z">
                    <w:rPr/>
                  </w:rPrChange>
                </w:rPr>
                <w:t xml:space="preserve"> </w:t>
              </w:r>
              <w:proofErr w:type="spellStart"/>
              <w:r w:rsidRPr="00841217">
                <w:rPr>
                  <w:rFonts w:asciiTheme="minorHAnsi" w:hAnsiTheme="minorHAnsi" w:cstheme="minorHAnsi"/>
                  <w:sz w:val="20"/>
                  <w:szCs w:val="20"/>
                  <w:rPrChange w:id="7043" w:author="Miku Nosamu" w:date="2025-07-05T17:14:00Z">
                    <w:rPr/>
                  </w:rPrChange>
                </w:rPr>
                <w:t>dokumen</w:t>
              </w:r>
              <w:proofErr w:type="spellEnd"/>
              <w:r w:rsidRPr="00841217">
                <w:rPr>
                  <w:rFonts w:asciiTheme="minorHAnsi" w:hAnsiTheme="minorHAnsi" w:cstheme="minorHAnsi"/>
                  <w:sz w:val="20"/>
                  <w:szCs w:val="20"/>
                  <w:rPrChange w:id="7044" w:author="Miku Nosamu" w:date="2025-07-05T17:14:00Z">
                    <w:rPr/>
                  </w:rPrChange>
                </w:rPr>
                <w:t xml:space="preserve"> </w:t>
              </w:r>
              <w:proofErr w:type="spellStart"/>
              <w:r w:rsidRPr="00841217">
                <w:rPr>
                  <w:rFonts w:asciiTheme="minorHAnsi" w:hAnsiTheme="minorHAnsi" w:cstheme="minorHAnsi"/>
                  <w:sz w:val="20"/>
                  <w:szCs w:val="20"/>
                  <w:rPrChange w:id="7045" w:author="Miku Nosamu" w:date="2025-07-05T17:14:00Z">
                    <w:rPr/>
                  </w:rPrChange>
                </w:rPr>
                <w:t>pengajuan</w:t>
              </w:r>
            </w:ins>
            <w:proofErr w:type="spellEnd"/>
          </w:p>
        </w:tc>
      </w:tr>
      <w:tr w:rsidR="00841217" w:rsidRPr="00841217" w14:paraId="5A4C5508" w14:textId="77777777" w:rsidTr="005877C0">
        <w:trPr>
          <w:ins w:id="7046" w:author="Miku Nosamu" w:date="2025-07-05T16:19:00Z"/>
        </w:trPr>
        <w:tc>
          <w:tcPr>
            <w:tcW w:w="3192" w:type="dxa"/>
            <w:vAlign w:val="center"/>
          </w:tcPr>
          <w:p w14:paraId="2878A651" w14:textId="77777777" w:rsidR="00B505AF" w:rsidRPr="00841217" w:rsidRDefault="00B505AF" w:rsidP="005877C0">
            <w:pPr>
              <w:jc w:val="center"/>
              <w:rPr>
                <w:ins w:id="7047" w:author="Miku Nosamu" w:date="2025-07-05T16:19:00Z"/>
                <w:rFonts w:cstheme="minorHAnsi"/>
                <w:noProof/>
                <w:color w:val="auto"/>
                <w:kern w:val="1"/>
                <w:szCs w:val="20"/>
                <w:lang w:val="id-ID"/>
                <w:rPrChange w:id="7048" w:author="Miku Nosamu" w:date="2025-07-05T17:14:00Z">
                  <w:rPr>
                    <w:ins w:id="7049" w:author="Miku Nosamu" w:date="2025-07-05T16:19:00Z"/>
                    <w:rFonts w:ascii="Arial" w:hAnsi="Arial" w:cs="Arial"/>
                    <w:noProof/>
                    <w:color w:val="auto"/>
                    <w:kern w:val="1"/>
                    <w:szCs w:val="20"/>
                    <w:lang w:val="id-ID"/>
                  </w:rPr>
                </w:rPrChange>
              </w:rPr>
            </w:pPr>
            <w:ins w:id="7050" w:author="Miku Nosamu" w:date="2025-07-05T16:19:00Z">
              <w:r w:rsidRPr="00841217">
                <w:rPr>
                  <w:rFonts w:cstheme="minorHAnsi"/>
                  <w:noProof/>
                  <w:color w:val="auto"/>
                  <w:kern w:val="1"/>
                  <w:szCs w:val="20"/>
                  <w:lang w:val="id-ID"/>
                  <w:rPrChange w:id="7051"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37913FE0" w14:textId="183F48C1" w:rsidR="00B505AF" w:rsidRPr="00C60156" w:rsidRDefault="003D2829">
            <w:pPr>
              <w:pStyle w:val="NormalWeb"/>
              <w:jc w:val="center"/>
              <w:rPr>
                <w:ins w:id="7052" w:author="Miku Nosamu" w:date="2025-07-05T16:19:00Z"/>
                <w:rFonts w:asciiTheme="minorHAnsi" w:hAnsiTheme="minorHAnsi" w:cstheme="minorHAnsi"/>
                <w:szCs w:val="20"/>
                <w:rPrChange w:id="7053" w:author="Miku Nosamu" w:date="2025-07-05T17:41:00Z">
                  <w:rPr>
                    <w:ins w:id="7054" w:author="Miku Nosamu" w:date="2025-07-05T16:19:00Z"/>
                    <w:rFonts w:ascii="Arial" w:hAnsi="Arial" w:cs="Arial"/>
                    <w:noProof/>
                    <w:color w:val="auto"/>
                    <w:kern w:val="1"/>
                    <w:szCs w:val="20"/>
                    <w:lang w:val="id-ID"/>
                  </w:rPr>
                </w:rPrChange>
              </w:rPr>
              <w:pPrChange w:id="7055" w:author="Miku Nosamu" w:date="2025-07-05T17:41:00Z">
                <w:pPr>
                  <w:jc w:val="center"/>
                </w:pPr>
              </w:pPrChange>
            </w:pPr>
            <w:proofErr w:type="spellStart"/>
            <w:ins w:id="7056" w:author="Miku Nosamu" w:date="2025-07-05T17:05:00Z">
              <w:r w:rsidRPr="00841217">
                <w:rPr>
                  <w:rFonts w:asciiTheme="minorHAnsi" w:hAnsiTheme="minorHAnsi" w:cstheme="minorHAnsi"/>
                  <w:sz w:val="20"/>
                  <w:szCs w:val="20"/>
                  <w:rPrChange w:id="7057" w:author="Miku Nosamu" w:date="2025-07-05T17:14:00Z">
                    <w:rPr/>
                  </w:rPrChange>
                </w:rPr>
                <w:t>Verifikator</w:t>
              </w:r>
              <w:proofErr w:type="spellEnd"/>
              <w:r w:rsidRPr="00841217">
                <w:rPr>
                  <w:rFonts w:asciiTheme="minorHAnsi" w:hAnsiTheme="minorHAnsi" w:cstheme="minorHAnsi"/>
                  <w:sz w:val="20"/>
                  <w:szCs w:val="20"/>
                  <w:rPrChange w:id="7058" w:author="Miku Nosamu" w:date="2025-07-05T17:14:00Z">
                    <w:rPr/>
                  </w:rPrChange>
                </w:rPr>
                <w:t xml:space="preserve"> </w:t>
              </w:r>
              <w:proofErr w:type="spellStart"/>
              <w:r w:rsidRPr="00841217">
                <w:rPr>
                  <w:rFonts w:asciiTheme="minorHAnsi" w:hAnsiTheme="minorHAnsi" w:cstheme="minorHAnsi"/>
                  <w:sz w:val="20"/>
                  <w:szCs w:val="20"/>
                  <w:rPrChange w:id="7059" w:author="Miku Nosamu" w:date="2025-07-05T17:14:00Z">
                    <w:rPr/>
                  </w:rPrChange>
                </w:rPr>
                <w:t>menandai</w:t>
              </w:r>
              <w:proofErr w:type="spellEnd"/>
              <w:r w:rsidRPr="00841217">
                <w:rPr>
                  <w:rFonts w:asciiTheme="minorHAnsi" w:hAnsiTheme="minorHAnsi" w:cstheme="minorHAnsi"/>
                  <w:sz w:val="20"/>
                  <w:szCs w:val="20"/>
                  <w:rPrChange w:id="7060" w:author="Miku Nosamu" w:date="2025-07-05T17:14:00Z">
                    <w:rPr/>
                  </w:rPrChange>
                </w:rPr>
                <w:t xml:space="preserve"> </w:t>
              </w:r>
              <w:proofErr w:type="spellStart"/>
              <w:r w:rsidRPr="00841217">
                <w:rPr>
                  <w:rFonts w:asciiTheme="minorHAnsi" w:hAnsiTheme="minorHAnsi" w:cstheme="minorHAnsi"/>
                  <w:sz w:val="20"/>
                  <w:szCs w:val="20"/>
                  <w:rPrChange w:id="7061" w:author="Miku Nosamu" w:date="2025-07-05T17:14:00Z">
                    <w:rPr/>
                  </w:rPrChange>
                </w:rPr>
                <w:t>dokumen</w:t>
              </w:r>
              <w:proofErr w:type="spellEnd"/>
              <w:r w:rsidRPr="00841217">
                <w:rPr>
                  <w:rFonts w:asciiTheme="minorHAnsi" w:hAnsiTheme="minorHAnsi" w:cstheme="minorHAnsi"/>
                  <w:sz w:val="20"/>
                  <w:szCs w:val="20"/>
                  <w:rPrChange w:id="7062" w:author="Miku Nosamu" w:date="2025-07-05T17:14:00Z">
                    <w:rPr/>
                  </w:rPrChange>
                </w:rPr>
                <w:t xml:space="preserve"> </w:t>
              </w:r>
              <w:proofErr w:type="spellStart"/>
              <w:r w:rsidRPr="00841217">
                <w:rPr>
                  <w:rFonts w:asciiTheme="minorHAnsi" w:hAnsiTheme="minorHAnsi" w:cstheme="minorHAnsi"/>
                  <w:sz w:val="20"/>
                  <w:szCs w:val="20"/>
                  <w:rPrChange w:id="7063" w:author="Miku Nosamu" w:date="2025-07-05T17:14:00Z">
                    <w:rPr/>
                  </w:rPrChange>
                </w:rPr>
                <w:t>pengajuan</w:t>
              </w:r>
              <w:proofErr w:type="spellEnd"/>
              <w:r w:rsidRPr="00841217">
                <w:rPr>
                  <w:rFonts w:asciiTheme="minorHAnsi" w:hAnsiTheme="minorHAnsi" w:cstheme="minorHAnsi"/>
                  <w:sz w:val="20"/>
                  <w:szCs w:val="20"/>
                  <w:rPrChange w:id="7064" w:author="Miku Nosamu" w:date="2025-07-05T17:14:00Z">
                    <w:rPr/>
                  </w:rPrChange>
                </w:rPr>
                <w:t xml:space="preserve"> </w:t>
              </w:r>
              <w:proofErr w:type="spellStart"/>
              <w:r w:rsidRPr="00841217">
                <w:rPr>
                  <w:rFonts w:asciiTheme="minorHAnsi" w:hAnsiTheme="minorHAnsi" w:cstheme="minorHAnsi"/>
                  <w:sz w:val="20"/>
                  <w:szCs w:val="20"/>
                  <w:rPrChange w:id="7065" w:author="Miku Nosamu" w:date="2025-07-05T17:14:00Z">
                    <w:rPr/>
                  </w:rPrChange>
                </w:rPr>
                <w:t>lengkap</w:t>
              </w:r>
              <w:proofErr w:type="spellEnd"/>
              <w:r w:rsidRPr="00841217">
                <w:rPr>
                  <w:rFonts w:asciiTheme="minorHAnsi" w:hAnsiTheme="minorHAnsi" w:cstheme="minorHAnsi"/>
                  <w:sz w:val="20"/>
                  <w:szCs w:val="20"/>
                  <w:rPrChange w:id="7066" w:author="Miku Nosamu" w:date="2025-07-05T17:14:00Z">
                    <w:rPr/>
                  </w:rPrChange>
                </w:rPr>
                <w:t xml:space="preserve"> dan </w:t>
              </w:r>
              <w:proofErr w:type="spellStart"/>
              <w:r w:rsidRPr="00841217">
                <w:rPr>
                  <w:rFonts w:asciiTheme="minorHAnsi" w:hAnsiTheme="minorHAnsi" w:cstheme="minorHAnsi"/>
                  <w:sz w:val="20"/>
                  <w:szCs w:val="20"/>
                  <w:rPrChange w:id="7067" w:author="Miku Nosamu" w:date="2025-07-05T17:14:00Z">
                    <w:rPr/>
                  </w:rPrChange>
                </w:rPr>
                <w:t>meneruskannya</w:t>
              </w:r>
              <w:proofErr w:type="spellEnd"/>
              <w:r w:rsidRPr="00841217">
                <w:rPr>
                  <w:rFonts w:asciiTheme="minorHAnsi" w:hAnsiTheme="minorHAnsi" w:cstheme="minorHAnsi"/>
                  <w:sz w:val="20"/>
                  <w:szCs w:val="20"/>
                  <w:rPrChange w:id="7068" w:author="Miku Nosamu" w:date="2025-07-05T17:14:00Z">
                    <w:rPr/>
                  </w:rPrChange>
                </w:rPr>
                <w:t xml:space="preserve"> </w:t>
              </w:r>
              <w:proofErr w:type="spellStart"/>
              <w:r w:rsidRPr="00841217">
                <w:rPr>
                  <w:rFonts w:asciiTheme="minorHAnsi" w:hAnsiTheme="minorHAnsi" w:cstheme="minorHAnsi"/>
                  <w:sz w:val="20"/>
                  <w:szCs w:val="20"/>
                  <w:rPrChange w:id="7069" w:author="Miku Nosamu" w:date="2025-07-05T17:14:00Z">
                    <w:rPr/>
                  </w:rPrChange>
                </w:rPr>
                <w:t>ke</w:t>
              </w:r>
              <w:proofErr w:type="spellEnd"/>
              <w:r w:rsidRPr="00841217">
                <w:rPr>
                  <w:rFonts w:asciiTheme="minorHAnsi" w:hAnsiTheme="minorHAnsi" w:cstheme="minorHAnsi"/>
                  <w:sz w:val="20"/>
                  <w:szCs w:val="20"/>
                  <w:rPrChange w:id="7070" w:author="Miku Nosamu" w:date="2025-07-05T17:14:00Z">
                    <w:rPr/>
                  </w:rPrChange>
                </w:rPr>
                <w:t xml:space="preserve"> approver</w:t>
              </w:r>
            </w:ins>
          </w:p>
        </w:tc>
      </w:tr>
      <w:tr w:rsidR="00841217" w:rsidRPr="00841217" w14:paraId="6E3B3D20" w14:textId="77777777" w:rsidTr="005877C0">
        <w:trPr>
          <w:ins w:id="7071" w:author="Miku Nosamu" w:date="2025-07-05T16:19:00Z"/>
        </w:trPr>
        <w:tc>
          <w:tcPr>
            <w:tcW w:w="3192" w:type="dxa"/>
            <w:vAlign w:val="center"/>
          </w:tcPr>
          <w:p w14:paraId="3D66F9E2" w14:textId="77777777" w:rsidR="00B505AF" w:rsidRPr="00841217" w:rsidRDefault="00B505AF" w:rsidP="005877C0">
            <w:pPr>
              <w:jc w:val="center"/>
              <w:rPr>
                <w:ins w:id="7072" w:author="Miku Nosamu" w:date="2025-07-05T16:19:00Z"/>
                <w:rFonts w:cstheme="minorHAnsi"/>
                <w:noProof/>
                <w:color w:val="auto"/>
                <w:kern w:val="1"/>
                <w:szCs w:val="20"/>
                <w:lang w:val="id-ID"/>
                <w:rPrChange w:id="7073" w:author="Miku Nosamu" w:date="2025-07-05T17:14:00Z">
                  <w:rPr>
                    <w:ins w:id="7074" w:author="Miku Nosamu" w:date="2025-07-05T16:19:00Z"/>
                    <w:rFonts w:ascii="Arial" w:hAnsi="Arial" w:cs="Arial"/>
                    <w:noProof/>
                    <w:color w:val="auto"/>
                    <w:kern w:val="1"/>
                    <w:szCs w:val="20"/>
                    <w:lang w:val="id-ID"/>
                  </w:rPr>
                </w:rPrChange>
              </w:rPr>
            </w:pPr>
            <w:ins w:id="7075" w:author="Miku Nosamu" w:date="2025-07-05T16:19:00Z">
              <w:r w:rsidRPr="00841217">
                <w:rPr>
                  <w:rFonts w:cstheme="minorHAnsi"/>
                  <w:noProof/>
                  <w:color w:val="auto"/>
                  <w:kern w:val="1"/>
                  <w:szCs w:val="20"/>
                  <w:lang w:val="id-ID"/>
                  <w:rPrChange w:id="7076"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328D351C" w14:textId="4ED6DE5E" w:rsidR="00B505AF" w:rsidRPr="00C60156" w:rsidRDefault="003D2829">
            <w:pPr>
              <w:pStyle w:val="NormalWeb"/>
              <w:jc w:val="center"/>
              <w:rPr>
                <w:ins w:id="7077" w:author="Miku Nosamu" w:date="2025-07-05T16:19:00Z"/>
                <w:rFonts w:asciiTheme="minorHAnsi" w:hAnsiTheme="minorHAnsi" w:cstheme="minorHAnsi"/>
                <w:szCs w:val="20"/>
                <w:rPrChange w:id="7078" w:author="Miku Nosamu" w:date="2025-07-05T17:41:00Z">
                  <w:rPr>
                    <w:ins w:id="7079" w:author="Miku Nosamu" w:date="2025-07-05T16:19:00Z"/>
                    <w:rFonts w:ascii="Arial" w:hAnsi="Arial" w:cs="Arial"/>
                    <w:noProof/>
                    <w:color w:val="auto"/>
                    <w:kern w:val="1"/>
                    <w:szCs w:val="20"/>
                    <w:lang w:val="id-ID"/>
                  </w:rPr>
                </w:rPrChange>
              </w:rPr>
              <w:pPrChange w:id="7080" w:author="Miku Nosamu" w:date="2025-07-05T17:41:00Z">
                <w:pPr>
                  <w:jc w:val="center"/>
                </w:pPr>
              </w:pPrChange>
            </w:pPr>
            <w:proofErr w:type="spellStart"/>
            <w:ins w:id="7081" w:author="Miku Nosamu" w:date="2025-07-05T17:05:00Z">
              <w:r w:rsidRPr="00841217">
                <w:rPr>
                  <w:rFonts w:asciiTheme="minorHAnsi" w:hAnsiTheme="minorHAnsi" w:cstheme="minorHAnsi"/>
                  <w:sz w:val="20"/>
                  <w:szCs w:val="20"/>
                  <w:rPrChange w:id="7082" w:author="Miku Nosamu" w:date="2025-07-05T17:14:00Z">
                    <w:rPr/>
                  </w:rPrChange>
                </w:rPr>
                <w:t>Pengajuan</w:t>
              </w:r>
              <w:proofErr w:type="spellEnd"/>
              <w:r w:rsidRPr="00841217">
                <w:rPr>
                  <w:rFonts w:asciiTheme="minorHAnsi" w:hAnsiTheme="minorHAnsi" w:cstheme="minorHAnsi"/>
                  <w:sz w:val="20"/>
                  <w:szCs w:val="20"/>
                  <w:rPrChange w:id="7083" w:author="Miku Nosamu" w:date="2025-07-05T17:14:00Z">
                    <w:rPr/>
                  </w:rPrChange>
                </w:rPr>
                <w:t xml:space="preserve"> </w:t>
              </w:r>
              <w:proofErr w:type="spellStart"/>
              <w:r w:rsidRPr="00841217">
                <w:rPr>
                  <w:rFonts w:asciiTheme="minorHAnsi" w:hAnsiTheme="minorHAnsi" w:cstheme="minorHAnsi"/>
                  <w:sz w:val="20"/>
                  <w:szCs w:val="20"/>
                  <w:rPrChange w:id="7084" w:author="Miku Nosamu" w:date="2025-07-05T17:14:00Z">
                    <w:rPr/>
                  </w:rPrChange>
                </w:rPr>
                <w:t>telah</w:t>
              </w:r>
              <w:proofErr w:type="spellEnd"/>
              <w:r w:rsidRPr="00841217">
                <w:rPr>
                  <w:rFonts w:asciiTheme="minorHAnsi" w:hAnsiTheme="minorHAnsi" w:cstheme="minorHAnsi"/>
                  <w:sz w:val="20"/>
                  <w:szCs w:val="20"/>
                  <w:rPrChange w:id="7085" w:author="Miku Nosamu" w:date="2025-07-05T17:14:00Z">
                    <w:rPr/>
                  </w:rPrChange>
                </w:rPr>
                <w:t xml:space="preserve"> </w:t>
              </w:r>
              <w:proofErr w:type="spellStart"/>
              <w:r w:rsidRPr="00841217">
                <w:rPr>
                  <w:rFonts w:asciiTheme="minorHAnsi" w:hAnsiTheme="minorHAnsi" w:cstheme="minorHAnsi"/>
                  <w:sz w:val="20"/>
                  <w:szCs w:val="20"/>
                  <w:rPrChange w:id="7086" w:author="Miku Nosamu" w:date="2025-07-05T17:14:00Z">
                    <w:rPr/>
                  </w:rPrChange>
                </w:rPr>
                <w:t>dicek</w:t>
              </w:r>
              <w:proofErr w:type="spellEnd"/>
              <w:r w:rsidRPr="00841217">
                <w:rPr>
                  <w:rFonts w:asciiTheme="minorHAnsi" w:hAnsiTheme="minorHAnsi" w:cstheme="minorHAnsi"/>
                  <w:sz w:val="20"/>
                  <w:szCs w:val="20"/>
                  <w:rPrChange w:id="7087" w:author="Miku Nosamu" w:date="2025-07-05T17:14:00Z">
                    <w:rPr/>
                  </w:rPrChange>
                </w:rPr>
                <w:t xml:space="preserve"> oleh </w:t>
              </w:r>
              <w:proofErr w:type="spellStart"/>
              <w:r w:rsidRPr="00841217">
                <w:rPr>
                  <w:rFonts w:asciiTheme="minorHAnsi" w:hAnsiTheme="minorHAnsi" w:cstheme="minorHAnsi"/>
                  <w:sz w:val="20"/>
                  <w:szCs w:val="20"/>
                  <w:rPrChange w:id="7088" w:author="Miku Nosamu" w:date="2025-07-05T17:14:00Z">
                    <w:rPr/>
                  </w:rPrChange>
                </w:rPr>
                <w:t>verifikator</w:t>
              </w:r>
            </w:ins>
            <w:proofErr w:type="spellEnd"/>
          </w:p>
        </w:tc>
      </w:tr>
      <w:tr w:rsidR="00841217" w:rsidRPr="00841217" w14:paraId="33CC697D" w14:textId="77777777" w:rsidTr="005877C0">
        <w:trPr>
          <w:ins w:id="7089" w:author="Miku Nosamu" w:date="2025-07-05T16:19:00Z"/>
        </w:trPr>
        <w:tc>
          <w:tcPr>
            <w:tcW w:w="3192" w:type="dxa"/>
            <w:vAlign w:val="center"/>
          </w:tcPr>
          <w:p w14:paraId="71A4D92D" w14:textId="77777777" w:rsidR="00B505AF" w:rsidRPr="00841217" w:rsidRDefault="00B505AF" w:rsidP="005877C0">
            <w:pPr>
              <w:jc w:val="center"/>
              <w:rPr>
                <w:ins w:id="7090" w:author="Miku Nosamu" w:date="2025-07-05T16:19:00Z"/>
                <w:rFonts w:cstheme="minorHAnsi"/>
                <w:noProof/>
                <w:color w:val="auto"/>
                <w:kern w:val="1"/>
                <w:szCs w:val="20"/>
                <w:lang w:val="id-ID"/>
                <w:rPrChange w:id="7091" w:author="Miku Nosamu" w:date="2025-07-05T17:14:00Z">
                  <w:rPr>
                    <w:ins w:id="7092" w:author="Miku Nosamu" w:date="2025-07-05T16:19:00Z"/>
                    <w:rFonts w:ascii="Arial" w:hAnsi="Arial" w:cs="Arial"/>
                    <w:noProof/>
                    <w:color w:val="auto"/>
                    <w:kern w:val="1"/>
                    <w:szCs w:val="20"/>
                    <w:lang w:val="id-ID"/>
                  </w:rPr>
                </w:rPrChange>
              </w:rPr>
            </w:pPr>
            <w:ins w:id="7093" w:author="Miku Nosamu" w:date="2025-07-05T16:19:00Z">
              <w:r w:rsidRPr="00841217">
                <w:rPr>
                  <w:rFonts w:cstheme="minorHAnsi"/>
                  <w:noProof/>
                  <w:color w:val="auto"/>
                  <w:kern w:val="1"/>
                  <w:szCs w:val="20"/>
                  <w:lang w:val="id-ID"/>
                  <w:rPrChange w:id="7094"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5C2C8A8F" w14:textId="77777777" w:rsidR="00B505AF" w:rsidRPr="00841217" w:rsidRDefault="00B505AF" w:rsidP="005877C0">
            <w:pPr>
              <w:jc w:val="center"/>
              <w:rPr>
                <w:ins w:id="7095" w:author="Miku Nosamu" w:date="2025-07-05T16:19:00Z"/>
                <w:rFonts w:cstheme="minorHAnsi"/>
                <w:noProof/>
                <w:color w:val="auto"/>
                <w:kern w:val="1"/>
                <w:szCs w:val="20"/>
                <w:rPrChange w:id="7096" w:author="Miku Nosamu" w:date="2025-07-05T17:14:00Z">
                  <w:rPr>
                    <w:ins w:id="7097" w:author="Miku Nosamu" w:date="2025-07-05T16:19:00Z"/>
                    <w:rFonts w:ascii="Arial" w:hAnsi="Arial" w:cs="Arial"/>
                    <w:noProof/>
                    <w:color w:val="auto"/>
                    <w:kern w:val="1"/>
                    <w:szCs w:val="20"/>
                  </w:rPr>
                </w:rPrChange>
              </w:rPr>
            </w:pPr>
            <w:ins w:id="7098" w:author="Miku Nosamu" w:date="2025-07-05T16:19:00Z">
              <w:r w:rsidRPr="00841217">
                <w:rPr>
                  <w:rFonts w:cstheme="minorHAnsi"/>
                  <w:noProof/>
                  <w:color w:val="auto"/>
                  <w:kern w:val="1"/>
                  <w:szCs w:val="20"/>
                  <w:rPrChange w:id="7099" w:author="Miku Nosamu" w:date="2025-07-05T17:14:00Z">
                    <w:rPr>
                      <w:rFonts w:ascii="Arial" w:hAnsi="Arial" w:cs="Arial"/>
                      <w:noProof/>
                      <w:color w:val="auto"/>
                      <w:kern w:val="1"/>
                      <w:szCs w:val="20"/>
                    </w:rPr>
                  </w:rPrChange>
                </w:rPr>
                <w:t>9 Juli 2025</w:t>
              </w:r>
            </w:ins>
          </w:p>
        </w:tc>
      </w:tr>
      <w:tr w:rsidR="00841217" w:rsidRPr="00841217" w14:paraId="281DDBBC" w14:textId="77777777" w:rsidTr="005877C0">
        <w:trPr>
          <w:ins w:id="7100" w:author="Miku Nosamu" w:date="2025-07-05T16:19:00Z"/>
        </w:trPr>
        <w:tc>
          <w:tcPr>
            <w:tcW w:w="3192" w:type="dxa"/>
            <w:vAlign w:val="center"/>
          </w:tcPr>
          <w:p w14:paraId="43F7BC92" w14:textId="77777777" w:rsidR="00B505AF" w:rsidRPr="00841217" w:rsidRDefault="00B505AF" w:rsidP="005877C0">
            <w:pPr>
              <w:jc w:val="center"/>
              <w:rPr>
                <w:ins w:id="7101" w:author="Miku Nosamu" w:date="2025-07-05T16:19:00Z"/>
                <w:rFonts w:cstheme="minorHAnsi"/>
                <w:noProof/>
                <w:color w:val="auto"/>
                <w:kern w:val="1"/>
                <w:szCs w:val="20"/>
                <w:lang w:val="id-ID"/>
                <w:rPrChange w:id="7102" w:author="Miku Nosamu" w:date="2025-07-05T17:14:00Z">
                  <w:rPr>
                    <w:ins w:id="7103" w:author="Miku Nosamu" w:date="2025-07-05T16:19:00Z"/>
                    <w:rFonts w:ascii="Arial" w:hAnsi="Arial" w:cs="Arial"/>
                    <w:noProof/>
                    <w:color w:val="auto"/>
                    <w:kern w:val="1"/>
                    <w:szCs w:val="20"/>
                    <w:lang w:val="id-ID"/>
                  </w:rPr>
                </w:rPrChange>
              </w:rPr>
            </w:pPr>
            <w:ins w:id="7104" w:author="Miku Nosamu" w:date="2025-07-05T16:19:00Z">
              <w:r w:rsidRPr="00841217">
                <w:rPr>
                  <w:rFonts w:cstheme="minorHAnsi"/>
                  <w:noProof/>
                  <w:color w:val="auto"/>
                  <w:kern w:val="1"/>
                  <w:szCs w:val="20"/>
                  <w:lang w:val="id-ID"/>
                  <w:rPrChange w:id="7105"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120A16EA" w14:textId="77777777" w:rsidR="00B505AF" w:rsidRPr="00841217" w:rsidRDefault="00B505AF" w:rsidP="005877C0">
            <w:pPr>
              <w:jc w:val="center"/>
              <w:rPr>
                <w:ins w:id="7106" w:author="Miku Nosamu" w:date="2025-07-05T16:19:00Z"/>
                <w:rFonts w:cstheme="minorHAnsi"/>
                <w:noProof/>
                <w:color w:val="auto"/>
                <w:kern w:val="1"/>
                <w:szCs w:val="20"/>
                <w:lang w:val="id-ID"/>
                <w:rPrChange w:id="7107" w:author="Miku Nosamu" w:date="2025-07-05T17:14:00Z">
                  <w:rPr>
                    <w:ins w:id="7108" w:author="Miku Nosamu" w:date="2025-07-05T16:19:00Z"/>
                    <w:rFonts w:ascii="Arial" w:hAnsi="Arial" w:cs="Arial"/>
                    <w:noProof/>
                    <w:color w:val="auto"/>
                    <w:kern w:val="1"/>
                    <w:szCs w:val="20"/>
                    <w:lang w:val="id-ID"/>
                  </w:rPr>
                </w:rPrChange>
              </w:rPr>
            </w:pPr>
            <w:ins w:id="7109" w:author="Miku Nosamu" w:date="2025-07-05T16:19:00Z">
              <w:r w:rsidRPr="00841217">
                <w:rPr>
                  <w:rFonts w:cstheme="minorHAnsi"/>
                  <w:noProof/>
                  <w:color w:val="auto"/>
                  <w:kern w:val="1"/>
                  <w:szCs w:val="20"/>
                  <w:rPrChange w:id="7110" w:author="Miku Nosamu" w:date="2025-07-05T17:14:00Z">
                    <w:rPr>
                      <w:rFonts w:ascii="Arial" w:hAnsi="Arial" w:cs="Arial"/>
                      <w:noProof/>
                      <w:color w:val="auto"/>
                      <w:kern w:val="1"/>
                      <w:szCs w:val="20"/>
                    </w:rPr>
                  </w:rPrChange>
                </w:rPr>
                <w:t>Lucky Abdillah</w:t>
              </w:r>
            </w:ins>
          </w:p>
        </w:tc>
      </w:tr>
      <w:tr w:rsidR="00841217" w:rsidRPr="00841217" w14:paraId="7EFD3162" w14:textId="77777777" w:rsidTr="005877C0">
        <w:trPr>
          <w:ins w:id="7111" w:author="Miku Nosamu" w:date="2025-07-05T16:19:00Z"/>
        </w:trPr>
        <w:tc>
          <w:tcPr>
            <w:tcW w:w="9576" w:type="dxa"/>
            <w:gridSpan w:val="3"/>
            <w:vAlign w:val="center"/>
          </w:tcPr>
          <w:p w14:paraId="1C839523" w14:textId="77777777" w:rsidR="00B505AF" w:rsidRPr="00841217" w:rsidRDefault="00B505AF" w:rsidP="005877C0">
            <w:pPr>
              <w:jc w:val="center"/>
              <w:rPr>
                <w:ins w:id="7112" w:author="Miku Nosamu" w:date="2025-07-05T16:19:00Z"/>
                <w:rFonts w:cstheme="minorHAnsi"/>
                <w:noProof/>
                <w:color w:val="auto"/>
                <w:kern w:val="1"/>
                <w:szCs w:val="20"/>
                <w:lang w:val="id-ID"/>
                <w:rPrChange w:id="7113" w:author="Miku Nosamu" w:date="2025-07-05T17:14:00Z">
                  <w:rPr>
                    <w:ins w:id="7114" w:author="Miku Nosamu" w:date="2025-07-05T16:19:00Z"/>
                    <w:rFonts w:ascii="Arial" w:hAnsi="Arial" w:cs="Arial"/>
                    <w:noProof/>
                    <w:color w:val="auto"/>
                    <w:kern w:val="1"/>
                    <w:szCs w:val="20"/>
                    <w:lang w:val="id-ID"/>
                  </w:rPr>
                </w:rPrChange>
              </w:rPr>
            </w:pPr>
            <w:ins w:id="7115" w:author="Miku Nosamu" w:date="2025-07-05T16:19:00Z">
              <w:r w:rsidRPr="00841217">
                <w:rPr>
                  <w:rFonts w:cstheme="minorHAnsi"/>
                  <w:noProof/>
                  <w:color w:val="auto"/>
                  <w:kern w:val="1"/>
                  <w:szCs w:val="20"/>
                  <w:lang w:val="id-ID"/>
                  <w:rPrChange w:id="7116" w:author="Miku Nosamu" w:date="2025-07-05T17:14:00Z">
                    <w:rPr>
                      <w:rFonts w:ascii="Arial" w:hAnsi="Arial" w:cs="Arial"/>
                      <w:noProof/>
                      <w:color w:val="auto"/>
                      <w:kern w:val="1"/>
                      <w:szCs w:val="20"/>
                      <w:lang w:val="id-ID"/>
                    </w:rPr>
                  </w:rPrChange>
                </w:rPr>
                <w:t>Skenario</w:t>
              </w:r>
            </w:ins>
          </w:p>
        </w:tc>
      </w:tr>
      <w:tr w:rsidR="00841217" w:rsidRPr="00841217" w14:paraId="13C3244D" w14:textId="77777777" w:rsidTr="005877C0">
        <w:trPr>
          <w:ins w:id="7117" w:author="Miku Nosamu" w:date="2025-07-05T16:19:00Z"/>
        </w:trPr>
        <w:tc>
          <w:tcPr>
            <w:tcW w:w="9576" w:type="dxa"/>
            <w:gridSpan w:val="3"/>
            <w:vAlign w:val="center"/>
          </w:tcPr>
          <w:p w14:paraId="597F8486" w14:textId="77777777" w:rsidR="003D2829" w:rsidRPr="00841217" w:rsidRDefault="003D2829">
            <w:pPr>
              <w:numPr>
                <w:ilvl w:val="0"/>
                <w:numId w:val="64"/>
              </w:numPr>
              <w:spacing w:after="0" w:line="360" w:lineRule="auto"/>
              <w:jc w:val="left"/>
              <w:rPr>
                <w:ins w:id="7118" w:author="Miku Nosamu" w:date="2025-07-05T17:05:00Z"/>
                <w:rFonts w:eastAsia="Times New Roman" w:cstheme="minorHAnsi"/>
                <w:color w:val="auto"/>
                <w:szCs w:val="20"/>
                <w:lang w:val="en-ID" w:eastAsia="en-ID"/>
                <w:rPrChange w:id="7119" w:author="Miku Nosamu" w:date="2025-07-05T17:14:00Z">
                  <w:rPr>
                    <w:ins w:id="7120" w:author="Miku Nosamu" w:date="2025-07-05T17:05:00Z"/>
                    <w:rFonts w:ascii="Times New Roman" w:eastAsia="Times New Roman" w:hAnsi="Times New Roman" w:cs="Times New Roman"/>
                    <w:color w:val="auto"/>
                    <w:sz w:val="24"/>
                    <w:szCs w:val="24"/>
                    <w:lang w:val="en-ID" w:eastAsia="en-ID"/>
                  </w:rPr>
                </w:rPrChange>
              </w:rPr>
              <w:pPrChange w:id="7121" w:author="Miku Nosamu" w:date="2025-07-05T17:41:00Z">
                <w:pPr>
                  <w:numPr>
                    <w:numId w:val="64"/>
                  </w:numPr>
                  <w:spacing w:before="100" w:beforeAutospacing="1" w:after="100" w:afterAutospacing="1"/>
                  <w:ind w:left="720" w:hanging="360"/>
                  <w:jc w:val="left"/>
                </w:pPr>
              </w:pPrChange>
            </w:pPr>
            <w:ins w:id="7122" w:author="Miku Nosamu" w:date="2025-07-05T17:05:00Z">
              <w:r w:rsidRPr="00841217">
                <w:rPr>
                  <w:rFonts w:eastAsia="Times New Roman" w:cstheme="minorHAnsi"/>
                  <w:color w:val="auto"/>
                  <w:szCs w:val="20"/>
                  <w:lang w:val="en-ID" w:eastAsia="en-ID"/>
                  <w:rPrChange w:id="7123" w:author="Miku Nosamu" w:date="2025-07-05T17:14:00Z">
                    <w:rPr>
                      <w:rFonts w:ascii="Times New Roman" w:eastAsia="Times New Roman" w:hAnsi="Times New Roman" w:cs="Times New Roman"/>
                      <w:color w:val="auto"/>
                      <w:sz w:val="24"/>
                      <w:szCs w:val="24"/>
                      <w:lang w:val="en-ID" w:eastAsia="en-ID"/>
                    </w:rPr>
                  </w:rPrChange>
                </w:rPr>
                <w:t xml:space="preserve">Setelah </w:t>
              </w:r>
              <w:proofErr w:type="spellStart"/>
              <w:r w:rsidRPr="00841217">
                <w:rPr>
                  <w:rFonts w:eastAsia="Times New Roman" w:cstheme="minorHAnsi"/>
                  <w:color w:val="auto"/>
                  <w:szCs w:val="20"/>
                  <w:lang w:val="en-ID" w:eastAsia="en-ID"/>
                  <w:rPrChange w:id="7124" w:author="Miku Nosamu" w:date="2025-07-05T17:14:00Z">
                    <w:rPr>
                      <w:rFonts w:ascii="Times New Roman" w:eastAsia="Times New Roman" w:hAnsi="Times New Roman" w:cs="Times New Roman"/>
                      <w:color w:val="auto"/>
                      <w:sz w:val="24"/>
                      <w:szCs w:val="24"/>
                      <w:lang w:val="en-ID" w:eastAsia="en-ID"/>
                    </w:rPr>
                  </w:rPrChange>
                </w:rPr>
                <w:t>membuka</w:t>
              </w:r>
              <w:proofErr w:type="spellEnd"/>
              <w:r w:rsidRPr="00841217">
                <w:rPr>
                  <w:rFonts w:eastAsia="Times New Roman" w:cstheme="minorHAnsi"/>
                  <w:color w:val="auto"/>
                  <w:szCs w:val="20"/>
                  <w:lang w:val="en-ID" w:eastAsia="en-ID"/>
                  <w:rPrChange w:id="7125"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7126" w:author="Miku Nosamu" w:date="2025-07-05T17:14:00Z">
                    <w:rPr>
                      <w:rFonts w:ascii="Times New Roman" w:eastAsia="Times New Roman" w:hAnsi="Times New Roman" w:cs="Times New Roman"/>
                      <w:color w:val="auto"/>
                      <w:sz w:val="24"/>
                      <w:szCs w:val="24"/>
                      <w:lang w:val="en-ID" w:eastAsia="en-ID"/>
                    </w:rPr>
                  </w:rPrChange>
                </w:rPr>
                <w:t>pengajuan</w:t>
              </w:r>
              <w:proofErr w:type="spellEnd"/>
            </w:ins>
          </w:p>
          <w:p w14:paraId="0C0BED03" w14:textId="77777777" w:rsidR="003D2829" w:rsidRPr="00841217" w:rsidRDefault="003D2829">
            <w:pPr>
              <w:numPr>
                <w:ilvl w:val="0"/>
                <w:numId w:val="64"/>
              </w:numPr>
              <w:spacing w:before="0" w:after="0" w:line="360" w:lineRule="auto"/>
              <w:jc w:val="left"/>
              <w:rPr>
                <w:ins w:id="7127" w:author="Miku Nosamu" w:date="2025-07-05T17:05:00Z"/>
                <w:rFonts w:eastAsia="Times New Roman" w:cstheme="minorHAnsi"/>
                <w:color w:val="auto"/>
                <w:szCs w:val="20"/>
                <w:lang w:val="en-ID" w:eastAsia="en-ID"/>
                <w:rPrChange w:id="7128" w:author="Miku Nosamu" w:date="2025-07-05T17:14:00Z">
                  <w:rPr>
                    <w:ins w:id="7129" w:author="Miku Nosamu" w:date="2025-07-05T17:05:00Z"/>
                    <w:rFonts w:ascii="Times New Roman" w:eastAsia="Times New Roman" w:hAnsi="Times New Roman" w:cs="Times New Roman"/>
                    <w:color w:val="auto"/>
                    <w:sz w:val="24"/>
                    <w:szCs w:val="24"/>
                    <w:lang w:val="en-ID" w:eastAsia="en-ID"/>
                  </w:rPr>
                </w:rPrChange>
              </w:rPr>
              <w:pPrChange w:id="7130" w:author="Miku Nosamu" w:date="2025-07-05T17:41:00Z">
                <w:pPr>
                  <w:numPr>
                    <w:numId w:val="64"/>
                  </w:numPr>
                  <w:spacing w:before="100" w:beforeAutospacing="1" w:after="100" w:afterAutospacing="1"/>
                  <w:ind w:left="720" w:hanging="360"/>
                  <w:jc w:val="left"/>
                </w:pPr>
              </w:pPrChange>
            </w:pPr>
            <w:proofErr w:type="spellStart"/>
            <w:ins w:id="7131" w:author="Miku Nosamu" w:date="2025-07-05T17:05:00Z">
              <w:r w:rsidRPr="00841217">
                <w:rPr>
                  <w:rFonts w:eastAsia="Times New Roman" w:cstheme="minorHAnsi"/>
                  <w:color w:val="auto"/>
                  <w:szCs w:val="20"/>
                  <w:lang w:val="en-ID" w:eastAsia="en-ID"/>
                  <w:rPrChange w:id="7132" w:author="Miku Nosamu" w:date="2025-07-05T17:14:00Z">
                    <w:rPr>
                      <w:rFonts w:ascii="Times New Roman" w:eastAsia="Times New Roman" w:hAnsi="Times New Roman" w:cs="Times New Roman"/>
                      <w:color w:val="auto"/>
                      <w:sz w:val="24"/>
                      <w:szCs w:val="24"/>
                      <w:lang w:val="en-ID" w:eastAsia="en-ID"/>
                    </w:rPr>
                  </w:rPrChange>
                </w:rPr>
                <w:t>Klik</w:t>
              </w:r>
              <w:proofErr w:type="spellEnd"/>
              <w:r w:rsidRPr="00841217">
                <w:rPr>
                  <w:rFonts w:eastAsia="Times New Roman" w:cstheme="minorHAnsi"/>
                  <w:color w:val="auto"/>
                  <w:szCs w:val="20"/>
                  <w:lang w:val="en-ID" w:eastAsia="en-ID"/>
                  <w:rPrChange w:id="7133"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7134" w:author="Miku Nosamu" w:date="2025-07-05T17:14:00Z">
                    <w:rPr>
                      <w:rFonts w:ascii="Times New Roman" w:eastAsia="Times New Roman" w:hAnsi="Times New Roman" w:cs="Times New Roman"/>
                      <w:color w:val="auto"/>
                      <w:sz w:val="24"/>
                      <w:szCs w:val="24"/>
                      <w:lang w:val="en-ID" w:eastAsia="en-ID"/>
                    </w:rPr>
                  </w:rPrChange>
                </w:rPr>
                <w:t>tombol</w:t>
              </w:r>
              <w:proofErr w:type="spellEnd"/>
              <w:r w:rsidRPr="00841217">
                <w:rPr>
                  <w:rFonts w:eastAsia="Times New Roman" w:cstheme="minorHAnsi"/>
                  <w:color w:val="auto"/>
                  <w:szCs w:val="20"/>
                  <w:lang w:val="en-ID" w:eastAsia="en-ID"/>
                  <w:rPrChange w:id="7135"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7136" w:author="Miku Nosamu" w:date="2025-07-05T17:14:00Z">
                    <w:rPr>
                      <w:rFonts w:ascii="Times New Roman" w:eastAsia="Times New Roman" w:hAnsi="Times New Roman" w:cs="Times New Roman"/>
                      <w:color w:val="auto"/>
                      <w:sz w:val="24"/>
                      <w:szCs w:val="24"/>
                      <w:lang w:val="en-ID" w:eastAsia="en-ID"/>
                    </w:rPr>
                  </w:rPrChange>
                </w:rPr>
                <w:t>Verifikasi</w:t>
              </w:r>
              <w:proofErr w:type="spellEnd"/>
              <w:r w:rsidRPr="00841217">
                <w:rPr>
                  <w:rFonts w:eastAsia="Times New Roman" w:cstheme="minorHAnsi"/>
                  <w:color w:val="auto"/>
                  <w:szCs w:val="20"/>
                  <w:lang w:val="en-ID" w:eastAsia="en-ID"/>
                  <w:rPrChange w:id="7137" w:author="Miku Nosamu" w:date="2025-07-05T17:14:00Z">
                    <w:rPr>
                      <w:rFonts w:ascii="Times New Roman" w:eastAsia="Times New Roman" w:hAnsi="Times New Roman" w:cs="Times New Roman"/>
                      <w:color w:val="auto"/>
                      <w:sz w:val="24"/>
                      <w:szCs w:val="24"/>
                      <w:lang w:val="en-ID" w:eastAsia="en-ID"/>
                    </w:rPr>
                  </w:rPrChange>
                </w:rPr>
                <w:t xml:space="preserve"> / </w:t>
              </w:r>
              <w:proofErr w:type="spellStart"/>
              <w:r w:rsidRPr="00841217">
                <w:rPr>
                  <w:rFonts w:eastAsia="Times New Roman" w:cstheme="minorHAnsi"/>
                  <w:color w:val="auto"/>
                  <w:szCs w:val="20"/>
                  <w:lang w:val="en-ID" w:eastAsia="en-ID"/>
                  <w:rPrChange w:id="7138" w:author="Miku Nosamu" w:date="2025-07-05T17:14:00Z">
                    <w:rPr>
                      <w:rFonts w:ascii="Times New Roman" w:eastAsia="Times New Roman" w:hAnsi="Times New Roman" w:cs="Times New Roman"/>
                      <w:color w:val="auto"/>
                      <w:sz w:val="24"/>
                      <w:szCs w:val="24"/>
                      <w:lang w:val="en-ID" w:eastAsia="en-ID"/>
                    </w:rPr>
                  </w:rPrChange>
                </w:rPr>
                <w:t>Dokumen</w:t>
              </w:r>
              <w:proofErr w:type="spellEnd"/>
              <w:r w:rsidRPr="00841217">
                <w:rPr>
                  <w:rFonts w:eastAsia="Times New Roman" w:cstheme="minorHAnsi"/>
                  <w:color w:val="auto"/>
                  <w:szCs w:val="20"/>
                  <w:lang w:val="en-ID" w:eastAsia="en-ID"/>
                  <w:rPrChange w:id="7139"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7140" w:author="Miku Nosamu" w:date="2025-07-05T17:14:00Z">
                    <w:rPr>
                      <w:rFonts w:ascii="Times New Roman" w:eastAsia="Times New Roman" w:hAnsi="Times New Roman" w:cs="Times New Roman"/>
                      <w:color w:val="auto"/>
                      <w:sz w:val="24"/>
                      <w:szCs w:val="24"/>
                      <w:lang w:val="en-ID" w:eastAsia="en-ID"/>
                    </w:rPr>
                  </w:rPrChange>
                </w:rPr>
                <w:t>Lengkap</w:t>
              </w:r>
              <w:proofErr w:type="spellEnd"/>
              <w:r w:rsidRPr="00841217">
                <w:rPr>
                  <w:rFonts w:eastAsia="Times New Roman" w:cstheme="minorHAnsi"/>
                  <w:color w:val="auto"/>
                  <w:szCs w:val="20"/>
                  <w:lang w:val="en-ID" w:eastAsia="en-ID"/>
                  <w:rPrChange w:id="7141" w:author="Miku Nosamu" w:date="2025-07-05T17:14:00Z">
                    <w:rPr>
                      <w:rFonts w:ascii="Times New Roman" w:eastAsia="Times New Roman" w:hAnsi="Times New Roman" w:cs="Times New Roman"/>
                      <w:color w:val="auto"/>
                      <w:sz w:val="24"/>
                      <w:szCs w:val="24"/>
                      <w:lang w:val="en-ID" w:eastAsia="en-ID"/>
                    </w:rPr>
                  </w:rPrChange>
                </w:rPr>
                <w:t>”</w:t>
              </w:r>
            </w:ins>
          </w:p>
          <w:p w14:paraId="409047E2" w14:textId="77777777" w:rsidR="003D2829" w:rsidRPr="00841217" w:rsidRDefault="003D2829">
            <w:pPr>
              <w:numPr>
                <w:ilvl w:val="0"/>
                <w:numId w:val="64"/>
              </w:numPr>
              <w:spacing w:before="0" w:after="0" w:line="360" w:lineRule="auto"/>
              <w:jc w:val="left"/>
              <w:rPr>
                <w:ins w:id="7142" w:author="Miku Nosamu" w:date="2025-07-05T17:05:00Z"/>
                <w:rFonts w:eastAsia="Times New Roman" w:cstheme="minorHAnsi"/>
                <w:color w:val="auto"/>
                <w:szCs w:val="20"/>
                <w:lang w:val="en-ID" w:eastAsia="en-ID"/>
                <w:rPrChange w:id="7143" w:author="Miku Nosamu" w:date="2025-07-05T17:14:00Z">
                  <w:rPr>
                    <w:ins w:id="7144" w:author="Miku Nosamu" w:date="2025-07-05T17:05:00Z"/>
                    <w:rFonts w:ascii="Times New Roman" w:eastAsia="Times New Roman" w:hAnsi="Times New Roman" w:cs="Times New Roman"/>
                    <w:color w:val="auto"/>
                    <w:sz w:val="24"/>
                    <w:szCs w:val="24"/>
                    <w:lang w:val="en-ID" w:eastAsia="en-ID"/>
                  </w:rPr>
                </w:rPrChange>
              </w:rPr>
              <w:pPrChange w:id="7145" w:author="Miku Nosamu" w:date="2025-07-05T17:41:00Z">
                <w:pPr>
                  <w:numPr>
                    <w:numId w:val="64"/>
                  </w:numPr>
                  <w:spacing w:before="100" w:beforeAutospacing="1" w:after="100" w:afterAutospacing="1"/>
                  <w:ind w:left="720" w:hanging="360"/>
                  <w:jc w:val="left"/>
                </w:pPr>
              </w:pPrChange>
            </w:pPr>
            <w:ins w:id="7146" w:author="Miku Nosamu" w:date="2025-07-05T17:05:00Z">
              <w:r w:rsidRPr="00841217">
                <w:rPr>
                  <w:rFonts w:eastAsia="Times New Roman" w:cstheme="minorHAnsi"/>
                  <w:color w:val="auto"/>
                  <w:szCs w:val="20"/>
                  <w:lang w:val="en-ID" w:eastAsia="en-ID"/>
                  <w:rPrChange w:id="7147" w:author="Miku Nosamu" w:date="2025-07-05T17:14:00Z">
                    <w:rPr>
                      <w:rFonts w:ascii="Times New Roman" w:eastAsia="Times New Roman" w:hAnsi="Times New Roman" w:cs="Times New Roman"/>
                      <w:color w:val="auto"/>
                      <w:sz w:val="24"/>
                      <w:szCs w:val="24"/>
                      <w:lang w:val="en-ID" w:eastAsia="en-ID"/>
                    </w:rPr>
                  </w:rPrChange>
                </w:rPr>
                <w:t xml:space="preserve">Pilih approver yang </w:t>
              </w:r>
              <w:proofErr w:type="spellStart"/>
              <w:r w:rsidRPr="00841217">
                <w:rPr>
                  <w:rFonts w:eastAsia="Times New Roman" w:cstheme="minorHAnsi"/>
                  <w:color w:val="auto"/>
                  <w:szCs w:val="20"/>
                  <w:lang w:val="en-ID" w:eastAsia="en-ID"/>
                  <w:rPrChange w:id="7148" w:author="Miku Nosamu" w:date="2025-07-05T17:14:00Z">
                    <w:rPr>
                      <w:rFonts w:ascii="Times New Roman" w:eastAsia="Times New Roman" w:hAnsi="Times New Roman" w:cs="Times New Roman"/>
                      <w:color w:val="auto"/>
                      <w:sz w:val="24"/>
                      <w:szCs w:val="24"/>
                      <w:lang w:val="en-ID" w:eastAsia="en-ID"/>
                    </w:rPr>
                  </w:rPrChange>
                </w:rPr>
                <w:t>dituju</w:t>
              </w:r>
              <w:proofErr w:type="spellEnd"/>
            </w:ins>
          </w:p>
          <w:p w14:paraId="56A50524" w14:textId="20F701A0" w:rsidR="00B505AF" w:rsidRPr="00C60156" w:rsidRDefault="003D2829">
            <w:pPr>
              <w:numPr>
                <w:ilvl w:val="0"/>
                <w:numId w:val="64"/>
              </w:numPr>
              <w:spacing w:after="0" w:line="360" w:lineRule="auto"/>
              <w:jc w:val="left"/>
              <w:rPr>
                <w:ins w:id="7149" w:author="Miku Nosamu" w:date="2025-07-05T16:19:00Z"/>
                <w:rFonts w:eastAsia="Times New Roman" w:cstheme="minorHAnsi"/>
                <w:color w:val="auto"/>
                <w:szCs w:val="20"/>
                <w:lang w:val="en-ID" w:eastAsia="en-ID"/>
                <w:rPrChange w:id="7150" w:author="Miku Nosamu" w:date="2025-07-05T17:41:00Z">
                  <w:rPr>
                    <w:ins w:id="7151" w:author="Miku Nosamu" w:date="2025-07-05T16:19:00Z"/>
                    <w:rFonts w:ascii="Arial" w:hAnsi="Arial" w:cs="Arial"/>
                    <w:noProof/>
                    <w:color w:val="auto"/>
                    <w:kern w:val="1"/>
                    <w:szCs w:val="20"/>
                    <w:lang w:val="id-ID"/>
                  </w:rPr>
                </w:rPrChange>
              </w:rPr>
              <w:pPrChange w:id="7152" w:author="Miku Nosamu" w:date="2025-07-05T17:41:00Z">
                <w:pPr>
                  <w:pStyle w:val="ListParagraph"/>
                  <w:numPr>
                    <w:numId w:val="64"/>
                  </w:numPr>
                  <w:spacing w:before="0" w:after="0" w:line="360" w:lineRule="auto"/>
                  <w:ind w:hanging="360"/>
                  <w:jc w:val="left"/>
                </w:pPr>
              </w:pPrChange>
            </w:pPr>
            <w:proofErr w:type="spellStart"/>
            <w:ins w:id="7153" w:author="Miku Nosamu" w:date="2025-07-05T17:05:00Z">
              <w:r w:rsidRPr="00841217">
                <w:rPr>
                  <w:rFonts w:eastAsia="Times New Roman" w:cstheme="minorHAnsi"/>
                  <w:color w:val="auto"/>
                  <w:szCs w:val="20"/>
                  <w:lang w:val="en-ID" w:eastAsia="en-ID"/>
                  <w:rPrChange w:id="7154" w:author="Miku Nosamu" w:date="2025-07-05T17:14:00Z">
                    <w:rPr>
                      <w:rFonts w:ascii="Times New Roman" w:eastAsia="Times New Roman" w:hAnsi="Times New Roman" w:cs="Times New Roman"/>
                      <w:color w:val="auto"/>
                      <w:sz w:val="24"/>
                      <w:szCs w:val="24"/>
                      <w:lang w:val="en-ID" w:eastAsia="en-ID"/>
                    </w:rPr>
                  </w:rPrChange>
                </w:rPr>
                <w:t>Klik</w:t>
              </w:r>
              <w:proofErr w:type="spellEnd"/>
              <w:r w:rsidRPr="00841217">
                <w:rPr>
                  <w:rFonts w:eastAsia="Times New Roman" w:cstheme="minorHAnsi"/>
                  <w:color w:val="auto"/>
                  <w:szCs w:val="20"/>
                  <w:lang w:val="en-ID" w:eastAsia="en-ID"/>
                  <w:rPrChange w:id="7155" w:author="Miku Nosamu" w:date="2025-07-05T17:14:00Z">
                    <w:rPr>
                      <w:rFonts w:ascii="Times New Roman" w:eastAsia="Times New Roman" w:hAnsi="Times New Roman" w:cs="Times New Roman"/>
                      <w:color w:val="auto"/>
                      <w:sz w:val="24"/>
                      <w:szCs w:val="24"/>
                      <w:lang w:val="en-ID" w:eastAsia="en-ID"/>
                    </w:rPr>
                  </w:rPrChange>
                </w:rPr>
                <w:t xml:space="preserve"> “Kirim”</w:t>
              </w:r>
            </w:ins>
          </w:p>
        </w:tc>
      </w:tr>
      <w:tr w:rsidR="00841217" w:rsidRPr="00841217" w14:paraId="43C0AEEC" w14:textId="77777777" w:rsidTr="005877C0">
        <w:trPr>
          <w:trHeight w:val="101"/>
          <w:ins w:id="7156" w:author="Miku Nosamu" w:date="2025-07-05T16:19:00Z"/>
        </w:trPr>
        <w:tc>
          <w:tcPr>
            <w:tcW w:w="3192" w:type="dxa"/>
            <w:vAlign w:val="center"/>
          </w:tcPr>
          <w:p w14:paraId="405458DE" w14:textId="77777777" w:rsidR="00B505AF" w:rsidRPr="00841217" w:rsidRDefault="00B505AF" w:rsidP="005877C0">
            <w:pPr>
              <w:jc w:val="center"/>
              <w:rPr>
                <w:ins w:id="7157" w:author="Miku Nosamu" w:date="2025-07-05T16:19:00Z"/>
                <w:rFonts w:cstheme="minorHAnsi"/>
                <w:noProof/>
                <w:color w:val="auto"/>
                <w:kern w:val="1"/>
                <w:szCs w:val="20"/>
                <w:lang w:val="id-ID"/>
                <w:rPrChange w:id="7158" w:author="Miku Nosamu" w:date="2025-07-05T17:14:00Z">
                  <w:rPr>
                    <w:ins w:id="7159" w:author="Miku Nosamu" w:date="2025-07-05T16:19:00Z"/>
                    <w:rFonts w:ascii="Arial" w:hAnsi="Arial" w:cs="Arial"/>
                    <w:noProof/>
                    <w:color w:val="auto"/>
                    <w:kern w:val="1"/>
                    <w:szCs w:val="20"/>
                    <w:lang w:val="id-ID"/>
                  </w:rPr>
                </w:rPrChange>
              </w:rPr>
            </w:pPr>
            <w:ins w:id="7160" w:author="Miku Nosamu" w:date="2025-07-05T16:19:00Z">
              <w:r w:rsidRPr="00841217">
                <w:rPr>
                  <w:rFonts w:cstheme="minorHAnsi"/>
                  <w:noProof/>
                  <w:color w:val="auto"/>
                  <w:kern w:val="1"/>
                  <w:szCs w:val="20"/>
                  <w:lang w:val="id-ID"/>
                  <w:rPrChange w:id="7161"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7EE20DA4" w14:textId="77777777" w:rsidR="00B505AF" w:rsidRPr="00841217" w:rsidRDefault="00B505AF" w:rsidP="005877C0">
            <w:pPr>
              <w:jc w:val="center"/>
              <w:rPr>
                <w:ins w:id="7162" w:author="Miku Nosamu" w:date="2025-07-05T16:19:00Z"/>
                <w:rFonts w:cstheme="minorHAnsi"/>
                <w:noProof/>
                <w:color w:val="auto"/>
                <w:kern w:val="1"/>
                <w:szCs w:val="20"/>
                <w:lang w:val="id-ID"/>
                <w:rPrChange w:id="7163" w:author="Miku Nosamu" w:date="2025-07-05T17:14:00Z">
                  <w:rPr>
                    <w:ins w:id="7164" w:author="Miku Nosamu" w:date="2025-07-05T16:19:00Z"/>
                    <w:rFonts w:ascii="Arial" w:hAnsi="Arial" w:cs="Arial"/>
                    <w:noProof/>
                    <w:color w:val="auto"/>
                    <w:kern w:val="1"/>
                    <w:szCs w:val="20"/>
                    <w:lang w:val="id-ID"/>
                  </w:rPr>
                </w:rPrChange>
              </w:rPr>
            </w:pPr>
            <w:ins w:id="7165" w:author="Miku Nosamu" w:date="2025-07-05T16:19:00Z">
              <w:r w:rsidRPr="00841217">
                <w:rPr>
                  <w:rFonts w:cstheme="minorHAnsi"/>
                  <w:noProof/>
                  <w:color w:val="auto"/>
                  <w:kern w:val="1"/>
                  <w:szCs w:val="20"/>
                  <w:lang w:val="id-ID"/>
                  <w:rPrChange w:id="7166"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41325A58" w14:textId="77777777" w:rsidR="00B505AF" w:rsidRPr="00841217" w:rsidRDefault="00B505AF" w:rsidP="005877C0">
            <w:pPr>
              <w:jc w:val="center"/>
              <w:rPr>
                <w:ins w:id="7167" w:author="Miku Nosamu" w:date="2025-07-05T16:19:00Z"/>
                <w:rFonts w:cstheme="minorHAnsi"/>
                <w:noProof/>
                <w:color w:val="auto"/>
                <w:kern w:val="1"/>
                <w:szCs w:val="20"/>
                <w:lang w:val="id-ID"/>
                <w:rPrChange w:id="7168" w:author="Miku Nosamu" w:date="2025-07-05T17:14:00Z">
                  <w:rPr>
                    <w:ins w:id="7169" w:author="Miku Nosamu" w:date="2025-07-05T16:19:00Z"/>
                    <w:rFonts w:ascii="Arial" w:hAnsi="Arial" w:cs="Arial"/>
                    <w:noProof/>
                    <w:color w:val="auto"/>
                    <w:kern w:val="1"/>
                    <w:szCs w:val="20"/>
                    <w:lang w:val="id-ID"/>
                  </w:rPr>
                </w:rPrChange>
              </w:rPr>
            </w:pPr>
            <w:ins w:id="7170" w:author="Miku Nosamu" w:date="2025-07-05T16:19:00Z">
              <w:r w:rsidRPr="00841217">
                <w:rPr>
                  <w:rFonts w:cstheme="minorHAnsi"/>
                  <w:noProof/>
                  <w:color w:val="auto"/>
                  <w:kern w:val="1"/>
                  <w:szCs w:val="20"/>
                  <w:lang w:val="id-ID"/>
                  <w:rPrChange w:id="7171" w:author="Miku Nosamu" w:date="2025-07-05T17:14:00Z">
                    <w:rPr>
                      <w:rFonts w:ascii="Arial" w:hAnsi="Arial" w:cs="Arial"/>
                      <w:noProof/>
                      <w:color w:val="auto"/>
                      <w:kern w:val="1"/>
                      <w:szCs w:val="20"/>
                      <w:lang w:val="id-ID"/>
                    </w:rPr>
                  </w:rPrChange>
                </w:rPr>
                <w:t>Kesimpulan</w:t>
              </w:r>
            </w:ins>
          </w:p>
        </w:tc>
      </w:tr>
      <w:tr w:rsidR="00841217" w:rsidRPr="00841217" w14:paraId="518D383A" w14:textId="77777777" w:rsidTr="005877C0">
        <w:trPr>
          <w:trHeight w:val="100"/>
          <w:ins w:id="7172" w:author="Miku Nosamu" w:date="2025-07-05T16:19:00Z"/>
        </w:trPr>
        <w:tc>
          <w:tcPr>
            <w:tcW w:w="3192" w:type="dxa"/>
            <w:vAlign w:val="center"/>
          </w:tcPr>
          <w:p w14:paraId="52035C1D" w14:textId="5F9C0FD3" w:rsidR="00B505AF" w:rsidRPr="00C60156" w:rsidRDefault="003D2829">
            <w:pPr>
              <w:pStyle w:val="NormalWeb"/>
              <w:spacing w:line="360" w:lineRule="auto"/>
              <w:jc w:val="center"/>
              <w:rPr>
                <w:ins w:id="7173" w:author="Miku Nosamu" w:date="2025-07-05T16:19:00Z"/>
                <w:rFonts w:asciiTheme="minorHAnsi" w:hAnsiTheme="minorHAnsi" w:cstheme="minorHAnsi"/>
                <w:szCs w:val="20"/>
                <w:rPrChange w:id="7174" w:author="Miku Nosamu" w:date="2025-07-05T17:41:00Z">
                  <w:rPr>
                    <w:ins w:id="7175" w:author="Miku Nosamu" w:date="2025-07-05T16:19:00Z"/>
                    <w:rFonts w:ascii="Arial" w:hAnsi="Arial" w:cs="Arial"/>
                    <w:noProof/>
                    <w:color w:val="auto"/>
                    <w:kern w:val="1"/>
                    <w:szCs w:val="20"/>
                    <w:lang w:val="id-ID"/>
                  </w:rPr>
                </w:rPrChange>
              </w:rPr>
              <w:pPrChange w:id="7176" w:author="Miku Nosamu" w:date="2025-07-05T17:41:00Z">
                <w:pPr>
                  <w:jc w:val="center"/>
                </w:pPr>
              </w:pPrChange>
            </w:pPr>
            <w:proofErr w:type="spellStart"/>
            <w:ins w:id="7177" w:author="Miku Nosamu" w:date="2025-07-05T17:05:00Z">
              <w:r w:rsidRPr="00841217">
                <w:rPr>
                  <w:rFonts w:asciiTheme="minorHAnsi" w:hAnsiTheme="minorHAnsi" w:cstheme="minorHAnsi"/>
                  <w:sz w:val="20"/>
                  <w:szCs w:val="20"/>
                  <w:rPrChange w:id="7178" w:author="Miku Nosamu" w:date="2025-07-05T17:14:00Z">
                    <w:rPr/>
                  </w:rPrChange>
                </w:rPr>
                <w:t>Sistem</w:t>
              </w:r>
              <w:proofErr w:type="spellEnd"/>
              <w:r w:rsidRPr="00841217">
                <w:rPr>
                  <w:rFonts w:asciiTheme="minorHAnsi" w:hAnsiTheme="minorHAnsi" w:cstheme="minorHAnsi"/>
                  <w:sz w:val="20"/>
                  <w:szCs w:val="20"/>
                  <w:rPrChange w:id="7179" w:author="Miku Nosamu" w:date="2025-07-05T17:14:00Z">
                    <w:rPr/>
                  </w:rPrChange>
                </w:rPr>
                <w:t xml:space="preserve"> </w:t>
              </w:r>
              <w:proofErr w:type="spellStart"/>
              <w:r w:rsidRPr="00841217">
                <w:rPr>
                  <w:rFonts w:asciiTheme="minorHAnsi" w:hAnsiTheme="minorHAnsi" w:cstheme="minorHAnsi"/>
                  <w:sz w:val="20"/>
                  <w:szCs w:val="20"/>
                  <w:rPrChange w:id="7180" w:author="Miku Nosamu" w:date="2025-07-05T17:14:00Z">
                    <w:rPr/>
                  </w:rPrChange>
                </w:rPr>
                <w:t>menandai</w:t>
              </w:r>
              <w:proofErr w:type="spellEnd"/>
              <w:r w:rsidRPr="00841217">
                <w:rPr>
                  <w:rFonts w:asciiTheme="minorHAnsi" w:hAnsiTheme="minorHAnsi" w:cstheme="minorHAnsi"/>
                  <w:sz w:val="20"/>
                  <w:szCs w:val="20"/>
                  <w:rPrChange w:id="7181" w:author="Miku Nosamu" w:date="2025-07-05T17:14:00Z">
                    <w:rPr/>
                  </w:rPrChange>
                </w:rPr>
                <w:t xml:space="preserve"> status “</w:t>
              </w:r>
              <w:proofErr w:type="spellStart"/>
              <w:r w:rsidRPr="00841217">
                <w:rPr>
                  <w:rFonts w:asciiTheme="minorHAnsi" w:hAnsiTheme="minorHAnsi" w:cstheme="minorHAnsi"/>
                  <w:sz w:val="20"/>
                  <w:szCs w:val="20"/>
                  <w:rPrChange w:id="7182" w:author="Miku Nosamu" w:date="2025-07-05T17:14:00Z">
                    <w:rPr/>
                  </w:rPrChange>
                </w:rPr>
                <w:t>Terverifikasi</w:t>
              </w:r>
              <w:proofErr w:type="spellEnd"/>
              <w:r w:rsidRPr="00841217">
                <w:rPr>
                  <w:rFonts w:asciiTheme="minorHAnsi" w:hAnsiTheme="minorHAnsi" w:cstheme="minorHAnsi"/>
                  <w:sz w:val="20"/>
                  <w:szCs w:val="20"/>
                  <w:rPrChange w:id="7183" w:author="Miku Nosamu" w:date="2025-07-05T17:14:00Z">
                    <w:rPr/>
                  </w:rPrChange>
                </w:rPr>
                <w:t xml:space="preserve">” dan </w:t>
              </w:r>
              <w:proofErr w:type="spellStart"/>
              <w:r w:rsidRPr="00841217">
                <w:rPr>
                  <w:rFonts w:asciiTheme="minorHAnsi" w:hAnsiTheme="minorHAnsi" w:cstheme="minorHAnsi"/>
                  <w:sz w:val="20"/>
                  <w:szCs w:val="20"/>
                  <w:rPrChange w:id="7184" w:author="Miku Nosamu" w:date="2025-07-05T17:14:00Z">
                    <w:rPr/>
                  </w:rPrChange>
                </w:rPr>
                <w:t>mengirim</w:t>
              </w:r>
              <w:proofErr w:type="spellEnd"/>
              <w:r w:rsidRPr="00841217">
                <w:rPr>
                  <w:rFonts w:asciiTheme="minorHAnsi" w:hAnsiTheme="minorHAnsi" w:cstheme="minorHAnsi"/>
                  <w:sz w:val="20"/>
                  <w:szCs w:val="20"/>
                  <w:rPrChange w:id="7185" w:author="Miku Nosamu" w:date="2025-07-05T17:14:00Z">
                    <w:rPr/>
                  </w:rPrChange>
                </w:rPr>
                <w:t xml:space="preserve"> </w:t>
              </w:r>
              <w:proofErr w:type="spellStart"/>
              <w:r w:rsidRPr="00841217">
                <w:rPr>
                  <w:rFonts w:asciiTheme="minorHAnsi" w:hAnsiTheme="minorHAnsi" w:cstheme="minorHAnsi"/>
                  <w:sz w:val="20"/>
                  <w:szCs w:val="20"/>
                  <w:rPrChange w:id="7186" w:author="Miku Nosamu" w:date="2025-07-05T17:14:00Z">
                    <w:rPr/>
                  </w:rPrChange>
                </w:rPr>
                <w:t>notifikasi</w:t>
              </w:r>
              <w:proofErr w:type="spellEnd"/>
              <w:r w:rsidRPr="00841217">
                <w:rPr>
                  <w:rFonts w:asciiTheme="minorHAnsi" w:hAnsiTheme="minorHAnsi" w:cstheme="minorHAnsi"/>
                  <w:sz w:val="20"/>
                  <w:szCs w:val="20"/>
                  <w:rPrChange w:id="7187" w:author="Miku Nosamu" w:date="2025-07-05T17:14:00Z">
                    <w:rPr/>
                  </w:rPrChange>
                </w:rPr>
                <w:t xml:space="preserve"> </w:t>
              </w:r>
              <w:proofErr w:type="spellStart"/>
              <w:r w:rsidRPr="00841217">
                <w:rPr>
                  <w:rFonts w:asciiTheme="minorHAnsi" w:hAnsiTheme="minorHAnsi" w:cstheme="minorHAnsi"/>
                  <w:sz w:val="20"/>
                  <w:szCs w:val="20"/>
                  <w:rPrChange w:id="7188" w:author="Miku Nosamu" w:date="2025-07-05T17:14:00Z">
                    <w:rPr/>
                  </w:rPrChange>
                </w:rPr>
                <w:t>ke</w:t>
              </w:r>
              <w:proofErr w:type="spellEnd"/>
              <w:r w:rsidRPr="00841217">
                <w:rPr>
                  <w:rFonts w:asciiTheme="minorHAnsi" w:hAnsiTheme="minorHAnsi" w:cstheme="minorHAnsi"/>
                  <w:sz w:val="20"/>
                  <w:szCs w:val="20"/>
                  <w:rPrChange w:id="7189" w:author="Miku Nosamu" w:date="2025-07-05T17:14:00Z">
                    <w:rPr/>
                  </w:rPrChange>
                </w:rPr>
                <w:t xml:space="preserve"> approver</w:t>
              </w:r>
            </w:ins>
          </w:p>
        </w:tc>
        <w:tc>
          <w:tcPr>
            <w:tcW w:w="3192" w:type="dxa"/>
            <w:vAlign w:val="center"/>
          </w:tcPr>
          <w:p w14:paraId="65F1B035" w14:textId="01180D5D" w:rsidR="00B505AF" w:rsidRPr="00C60156" w:rsidRDefault="003D2829">
            <w:pPr>
              <w:pStyle w:val="NormalWeb"/>
              <w:spacing w:line="360" w:lineRule="auto"/>
              <w:jc w:val="center"/>
              <w:rPr>
                <w:ins w:id="7190" w:author="Miku Nosamu" w:date="2025-07-05T16:19:00Z"/>
                <w:rFonts w:asciiTheme="minorHAnsi" w:hAnsiTheme="minorHAnsi" w:cstheme="minorHAnsi"/>
                <w:szCs w:val="20"/>
                <w:rPrChange w:id="7191" w:author="Miku Nosamu" w:date="2025-07-05T17:41:00Z">
                  <w:rPr>
                    <w:ins w:id="7192" w:author="Miku Nosamu" w:date="2025-07-05T16:19:00Z"/>
                    <w:rFonts w:ascii="Arial" w:hAnsi="Arial" w:cs="Arial"/>
                    <w:noProof/>
                    <w:color w:val="auto"/>
                    <w:kern w:val="1"/>
                    <w:szCs w:val="20"/>
                    <w:lang w:val="id-ID"/>
                  </w:rPr>
                </w:rPrChange>
              </w:rPr>
              <w:pPrChange w:id="7193" w:author="Miku Nosamu" w:date="2025-07-05T17:41:00Z">
                <w:pPr>
                  <w:jc w:val="center"/>
                </w:pPr>
              </w:pPrChange>
            </w:pPr>
            <w:ins w:id="7194" w:author="Miku Nosamu" w:date="2025-07-05T17:05:00Z">
              <w:r w:rsidRPr="00841217">
                <w:rPr>
                  <w:rFonts w:asciiTheme="minorHAnsi" w:hAnsiTheme="minorHAnsi" w:cstheme="minorHAnsi"/>
                  <w:sz w:val="20"/>
                  <w:szCs w:val="20"/>
                  <w:rPrChange w:id="7195" w:author="Miku Nosamu" w:date="2025-07-05T17:14:00Z">
                    <w:rPr/>
                  </w:rPrChange>
                </w:rPr>
                <w:t xml:space="preserve">Status </w:t>
              </w:r>
              <w:proofErr w:type="spellStart"/>
              <w:r w:rsidRPr="00841217">
                <w:rPr>
                  <w:rFonts w:asciiTheme="minorHAnsi" w:hAnsiTheme="minorHAnsi" w:cstheme="minorHAnsi"/>
                  <w:sz w:val="20"/>
                  <w:szCs w:val="20"/>
                  <w:rPrChange w:id="7196" w:author="Miku Nosamu" w:date="2025-07-05T17:14:00Z">
                    <w:rPr/>
                  </w:rPrChange>
                </w:rPr>
                <w:t>berubah</w:t>
              </w:r>
              <w:proofErr w:type="spellEnd"/>
              <w:r w:rsidRPr="00841217">
                <w:rPr>
                  <w:rFonts w:asciiTheme="minorHAnsi" w:hAnsiTheme="minorHAnsi" w:cstheme="minorHAnsi"/>
                  <w:sz w:val="20"/>
                  <w:szCs w:val="20"/>
                  <w:rPrChange w:id="7197" w:author="Miku Nosamu" w:date="2025-07-05T17:14:00Z">
                    <w:rPr/>
                  </w:rPrChange>
                </w:rPr>
                <w:t xml:space="preserve"> </w:t>
              </w:r>
              <w:proofErr w:type="spellStart"/>
              <w:r w:rsidRPr="00841217">
                <w:rPr>
                  <w:rFonts w:asciiTheme="minorHAnsi" w:hAnsiTheme="minorHAnsi" w:cstheme="minorHAnsi"/>
                  <w:sz w:val="20"/>
                  <w:szCs w:val="20"/>
                  <w:rPrChange w:id="7198" w:author="Miku Nosamu" w:date="2025-07-05T17:14:00Z">
                    <w:rPr/>
                  </w:rPrChange>
                </w:rPr>
                <w:t>ke</w:t>
              </w:r>
              <w:proofErr w:type="spellEnd"/>
              <w:r w:rsidRPr="00841217">
                <w:rPr>
                  <w:rFonts w:asciiTheme="minorHAnsi" w:hAnsiTheme="minorHAnsi" w:cstheme="minorHAnsi"/>
                  <w:sz w:val="20"/>
                  <w:szCs w:val="20"/>
                  <w:rPrChange w:id="7199" w:author="Miku Nosamu" w:date="2025-07-05T17:14:00Z">
                    <w:rPr/>
                  </w:rPrChange>
                </w:rPr>
                <w:t xml:space="preserve"> “</w:t>
              </w:r>
              <w:proofErr w:type="spellStart"/>
              <w:r w:rsidRPr="00841217">
                <w:rPr>
                  <w:rFonts w:asciiTheme="minorHAnsi" w:hAnsiTheme="minorHAnsi" w:cstheme="minorHAnsi"/>
                  <w:sz w:val="20"/>
                  <w:szCs w:val="20"/>
                  <w:rPrChange w:id="7200" w:author="Miku Nosamu" w:date="2025-07-05T17:14:00Z">
                    <w:rPr/>
                  </w:rPrChange>
                </w:rPr>
                <w:t>Terverifikasi</w:t>
              </w:r>
              <w:proofErr w:type="spellEnd"/>
              <w:r w:rsidRPr="00841217">
                <w:rPr>
                  <w:rFonts w:asciiTheme="minorHAnsi" w:hAnsiTheme="minorHAnsi" w:cstheme="minorHAnsi"/>
                  <w:sz w:val="20"/>
                  <w:szCs w:val="20"/>
                  <w:rPrChange w:id="7201" w:author="Miku Nosamu" w:date="2025-07-05T17:14:00Z">
                    <w:rPr/>
                  </w:rPrChange>
                </w:rPr>
                <w:t xml:space="preserve">”, dan approver </w:t>
              </w:r>
              <w:proofErr w:type="spellStart"/>
              <w:r w:rsidRPr="00841217">
                <w:rPr>
                  <w:rFonts w:asciiTheme="minorHAnsi" w:hAnsiTheme="minorHAnsi" w:cstheme="minorHAnsi"/>
                  <w:sz w:val="20"/>
                  <w:szCs w:val="20"/>
                  <w:rPrChange w:id="7202" w:author="Miku Nosamu" w:date="2025-07-05T17:14:00Z">
                    <w:rPr/>
                  </w:rPrChange>
                </w:rPr>
                <w:t>mendapat</w:t>
              </w:r>
              <w:proofErr w:type="spellEnd"/>
              <w:r w:rsidRPr="00841217">
                <w:rPr>
                  <w:rFonts w:asciiTheme="minorHAnsi" w:hAnsiTheme="minorHAnsi" w:cstheme="minorHAnsi"/>
                  <w:sz w:val="20"/>
                  <w:szCs w:val="20"/>
                  <w:rPrChange w:id="7203" w:author="Miku Nosamu" w:date="2025-07-05T17:14:00Z">
                    <w:rPr/>
                  </w:rPrChange>
                </w:rPr>
                <w:t xml:space="preserve"> </w:t>
              </w:r>
              <w:proofErr w:type="spellStart"/>
              <w:r w:rsidRPr="00841217">
                <w:rPr>
                  <w:rFonts w:asciiTheme="minorHAnsi" w:hAnsiTheme="minorHAnsi" w:cstheme="minorHAnsi"/>
                  <w:sz w:val="20"/>
                  <w:szCs w:val="20"/>
                  <w:rPrChange w:id="7204" w:author="Miku Nosamu" w:date="2025-07-05T17:14:00Z">
                    <w:rPr/>
                  </w:rPrChange>
                </w:rPr>
                <w:t>notifikasi</w:t>
              </w:r>
            </w:ins>
            <w:proofErr w:type="spellEnd"/>
          </w:p>
        </w:tc>
        <w:tc>
          <w:tcPr>
            <w:tcW w:w="3192" w:type="dxa"/>
            <w:vAlign w:val="center"/>
          </w:tcPr>
          <w:p w14:paraId="0401BBC5" w14:textId="77777777" w:rsidR="00B505AF" w:rsidRPr="00841217" w:rsidRDefault="00B505AF" w:rsidP="005877C0">
            <w:pPr>
              <w:jc w:val="center"/>
              <w:rPr>
                <w:ins w:id="7205" w:author="Miku Nosamu" w:date="2025-07-05T16:19:00Z"/>
                <w:rFonts w:cstheme="minorHAnsi"/>
                <w:noProof/>
                <w:color w:val="auto"/>
                <w:kern w:val="1"/>
                <w:szCs w:val="20"/>
                <w:lang w:val="id-ID"/>
                <w:rPrChange w:id="7206" w:author="Miku Nosamu" w:date="2025-07-05T17:14:00Z">
                  <w:rPr>
                    <w:ins w:id="7207" w:author="Miku Nosamu" w:date="2025-07-05T16:19:00Z"/>
                    <w:rFonts w:ascii="Arial" w:hAnsi="Arial" w:cs="Arial"/>
                    <w:noProof/>
                    <w:color w:val="auto"/>
                    <w:kern w:val="1"/>
                    <w:szCs w:val="20"/>
                    <w:lang w:val="id-ID"/>
                  </w:rPr>
                </w:rPrChange>
              </w:rPr>
            </w:pPr>
            <w:ins w:id="7208" w:author="Miku Nosamu" w:date="2025-07-05T16:19:00Z">
              <w:r w:rsidRPr="00841217">
                <w:rPr>
                  <w:rFonts w:cstheme="minorHAnsi"/>
                  <w:noProof/>
                  <w:color w:val="auto"/>
                  <w:kern w:val="1"/>
                  <w:szCs w:val="20"/>
                  <w:lang w:val="id-ID"/>
                  <w:rPrChange w:id="7209" w:author="Miku Nosamu" w:date="2025-07-05T17:14:00Z">
                    <w:rPr>
                      <w:rFonts w:ascii="Arial" w:hAnsi="Arial" w:cs="Arial"/>
                      <w:noProof/>
                      <w:color w:val="auto"/>
                      <w:kern w:val="1"/>
                      <w:szCs w:val="20"/>
                      <w:lang w:val="id-ID"/>
                    </w:rPr>
                  </w:rPrChange>
                </w:rPr>
                <w:t>Hasil pengamatan sesuai</w:t>
              </w:r>
            </w:ins>
          </w:p>
        </w:tc>
      </w:tr>
    </w:tbl>
    <w:p w14:paraId="540E8670" w14:textId="1F463B41" w:rsidR="00B505AF" w:rsidRPr="004873C5" w:rsidRDefault="00B505AF" w:rsidP="00546376">
      <w:pPr>
        <w:rPr>
          <w:ins w:id="7210"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0CFB9E1D" w14:textId="77777777" w:rsidTr="005877C0">
        <w:trPr>
          <w:cnfStyle w:val="100000000000" w:firstRow="1" w:lastRow="0" w:firstColumn="0" w:lastColumn="0" w:oddVBand="0" w:evenVBand="0" w:oddHBand="0" w:evenHBand="0" w:firstRowFirstColumn="0" w:firstRowLastColumn="0" w:lastRowFirstColumn="0" w:lastRowLastColumn="0"/>
          <w:ins w:id="7211" w:author="Miku Nosamu" w:date="2025-07-05T16:19:00Z"/>
        </w:trPr>
        <w:tc>
          <w:tcPr>
            <w:tcW w:w="3192" w:type="dxa"/>
            <w:vAlign w:val="center"/>
          </w:tcPr>
          <w:p w14:paraId="38554A0E" w14:textId="77777777" w:rsidR="00B505AF" w:rsidRPr="00841217" w:rsidRDefault="00B505AF" w:rsidP="005877C0">
            <w:pPr>
              <w:jc w:val="center"/>
              <w:rPr>
                <w:ins w:id="7212" w:author="Miku Nosamu" w:date="2025-07-05T16:19:00Z"/>
                <w:rFonts w:cstheme="minorHAnsi"/>
                <w:noProof/>
                <w:color w:val="auto"/>
                <w:kern w:val="1"/>
                <w:szCs w:val="20"/>
                <w:lang w:val="id-ID"/>
                <w:rPrChange w:id="7213" w:author="Miku Nosamu" w:date="2025-07-05T17:14:00Z">
                  <w:rPr>
                    <w:ins w:id="7214" w:author="Miku Nosamu" w:date="2025-07-05T16:19:00Z"/>
                    <w:rFonts w:ascii="Arial" w:hAnsi="Arial" w:cs="Arial"/>
                    <w:noProof/>
                    <w:color w:val="2C283A" w:themeColor="text2"/>
                    <w:kern w:val="1"/>
                    <w:szCs w:val="20"/>
                    <w:lang w:val="id-ID"/>
                  </w:rPr>
                </w:rPrChange>
              </w:rPr>
            </w:pPr>
            <w:ins w:id="7215" w:author="Miku Nosamu" w:date="2025-07-05T16:19:00Z">
              <w:r w:rsidRPr="00841217">
                <w:rPr>
                  <w:rFonts w:cstheme="minorHAnsi"/>
                  <w:noProof/>
                  <w:color w:val="auto"/>
                  <w:kern w:val="1"/>
                  <w:szCs w:val="20"/>
                  <w:lang w:val="id-ID"/>
                  <w:rPrChange w:id="7216"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3B06BFDF" w14:textId="0545414C" w:rsidR="00B505AF" w:rsidRPr="00841217" w:rsidRDefault="00B505AF" w:rsidP="005877C0">
            <w:pPr>
              <w:jc w:val="center"/>
              <w:rPr>
                <w:ins w:id="7217" w:author="Miku Nosamu" w:date="2025-07-05T16:19:00Z"/>
                <w:rFonts w:cstheme="minorHAnsi"/>
                <w:noProof/>
                <w:color w:val="auto"/>
                <w:kern w:val="1"/>
                <w:szCs w:val="20"/>
                <w:rPrChange w:id="7218" w:author="Miku Nosamu" w:date="2025-07-05T17:14:00Z">
                  <w:rPr>
                    <w:ins w:id="7219" w:author="Miku Nosamu" w:date="2025-07-05T16:19:00Z"/>
                    <w:rFonts w:ascii="Arial" w:hAnsi="Arial" w:cs="Arial"/>
                    <w:noProof/>
                    <w:color w:val="2C283A" w:themeColor="text2"/>
                    <w:kern w:val="1"/>
                    <w:szCs w:val="20"/>
                    <w:lang w:val="id-ID"/>
                  </w:rPr>
                </w:rPrChange>
              </w:rPr>
            </w:pPr>
            <w:ins w:id="7220" w:author="Miku Nosamu" w:date="2025-07-05T16:19:00Z">
              <w:r w:rsidRPr="00841217">
                <w:rPr>
                  <w:rFonts w:cstheme="minorHAnsi"/>
                  <w:noProof/>
                  <w:color w:val="auto"/>
                  <w:kern w:val="1"/>
                  <w:szCs w:val="20"/>
                  <w:lang w:val="id-ID"/>
                  <w:rPrChange w:id="7221" w:author="Miku Nosamu" w:date="2025-07-05T17:14:00Z">
                    <w:rPr>
                      <w:rFonts w:ascii="Arial" w:hAnsi="Arial" w:cs="Arial"/>
                      <w:noProof/>
                      <w:color w:val="2C283A" w:themeColor="text2"/>
                      <w:kern w:val="1"/>
                      <w:szCs w:val="20"/>
                      <w:lang w:val="id-ID"/>
                    </w:rPr>
                  </w:rPrChange>
                </w:rPr>
                <w:t>KU-0</w:t>
              </w:r>
            </w:ins>
            <w:ins w:id="7222" w:author="Miku Nosamu" w:date="2025-07-05T17:06:00Z">
              <w:r w:rsidR="003D2829" w:rsidRPr="00841217">
                <w:rPr>
                  <w:rFonts w:cstheme="minorHAnsi"/>
                  <w:noProof/>
                  <w:color w:val="auto"/>
                  <w:kern w:val="1"/>
                  <w:szCs w:val="20"/>
                  <w:rPrChange w:id="7223" w:author="Miku Nosamu" w:date="2025-07-05T17:14:00Z">
                    <w:rPr>
                      <w:rFonts w:ascii="Arial" w:hAnsi="Arial" w:cs="Arial"/>
                      <w:noProof/>
                      <w:color w:val="2C283A" w:themeColor="text2"/>
                      <w:kern w:val="1"/>
                      <w:szCs w:val="20"/>
                    </w:rPr>
                  </w:rPrChange>
                </w:rPr>
                <w:t>27</w:t>
              </w:r>
            </w:ins>
          </w:p>
        </w:tc>
      </w:tr>
      <w:tr w:rsidR="00841217" w:rsidRPr="00841217" w14:paraId="16271880" w14:textId="77777777" w:rsidTr="005877C0">
        <w:trPr>
          <w:ins w:id="7224" w:author="Miku Nosamu" w:date="2025-07-05T16:19:00Z"/>
        </w:trPr>
        <w:tc>
          <w:tcPr>
            <w:tcW w:w="3192" w:type="dxa"/>
            <w:vAlign w:val="center"/>
          </w:tcPr>
          <w:p w14:paraId="2BED78AE" w14:textId="77777777" w:rsidR="00B505AF" w:rsidRPr="00841217" w:rsidRDefault="00B505AF" w:rsidP="005877C0">
            <w:pPr>
              <w:jc w:val="center"/>
              <w:rPr>
                <w:ins w:id="7225" w:author="Miku Nosamu" w:date="2025-07-05T16:19:00Z"/>
                <w:rFonts w:cstheme="minorHAnsi"/>
                <w:noProof/>
                <w:color w:val="auto"/>
                <w:kern w:val="1"/>
                <w:szCs w:val="20"/>
                <w:lang w:val="id-ID"/>
                <w:rPrChange w:id="7226" w:author="Miku Nosamu" w:date="2025-07-05T17:14:00Z">
                  <w:rPr>
                    <w:ins w:id="7227" w:author="Miku Nosamu" w:date="2025-07-05T16:19:00Z"/>
                    <w:rFonts w:ascii="Arial" w:hAnsi="Arial" w:cs="Arial"/>
                    <w:noProof/>
                    <w:color w:val="auto"/>
                    <w:kern w:val="1"/>
                    <w:szCs w:val="20"/>
                    <w:lang w:val="id-ID"/>
                  </w:rPr>
                </w:rPrChange>
              </w:rPr>
            </w:pPr>
            <w:ins w:id="7228" w:author="Miku Nosamu" w:date="2025-07-05T16:19:00Z">
              <w:r w:rsidRPr="00841217">
                <w:rPr>
                  <w:rFonts w:cstheme="minorHAnsi"/>
                  <w:noProof/>
                  <w:color w:val="auto"/>
                  <w:kern w:val="1"/>
                  <w:szCs w:val="20"/>
                  <w:lang w:val="id-ID"/>
                  <w:rPrChange w:id="7229"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503B8340" w14:textId="2E5C3E7E" w:rsidR="00B505AF" w:rsidRPr="00C60156" w:rsidRDefault="003D2829">
            <w:pPr>
              <w:pStyle w:val="NormalWeb"/>
              <w:jc w:val="center"/>
              <w:rPr>
                <w:ins w:id="7230" w:author="Miku Nosamu" w:date="2025-07-05T16:19:00Z"/>
                <w:rFonts w:asciiTheme="minorHAnsi" w:hAnsiTheme="minorHAnsi" w:cstheme="minorHAnsi"/>
                <w:szCs w:val="20"/>
                <w:rPrChange w:id="7231" w:author="Miku Nosamu" w:date="2025-07-05T17:41:00Z">
                  <w:rPr>
                    <w:ins w:id="7232" w:author="Miku Nosamu" w:date="2025-07-05T16:19:00Z"/>
                    <w:rFonts w:ascii="Arial" w:hAnsi="Arial" w:cs="Arial"/>
                    <w:noProof/>
                    <w:color w:val="auto"/>
                    <w:kern w:val="1"/>
                    <w:szCs w:val="20"/>
                    <w:lang w:val="id-ID"/>
                  </w:rPr>
                </w:rPrChange>
              </w:rPr>
              <w:pPrChange w:id="7233" w:author="Miku Nosamu" w:date="2025-07-05T17:41:00Z">
                <w:pPr>
                  <w:jc w:val="center"/>
                </w:pPr>
              </w:pPrChange>
            </w:pPr>
            <w:proofErr w:type="spellStart"/>
            <w:ins w:id="7234" w:author="Miku Nosamu" w:date="2025-07-05T17:06:00Z">
              <w:r w:rsidRPr="00841217">
                <w:rPr>
                  <w:rFonts w:asciiTheme="minorHAnsi" w:hAnsiTheme="minorHAnsi" w:cstheme="minorHAnsi"/>
                  <w:sz w:val="20"/>
                  <w:szCs w:val="20"/>
                  <w:rPrChange w:id="7235" w:author="Miku Nosamu" w:date="2025-07-05T17:14:00Z">
                    <w:rPr/>
                  </w:rPrChange>
                </w:rPr>
                <w:t>Pengujian</w:t>
              </w:r>
              <w:proofErr w:type="spellEnd"/>
              <w:r w:rsidRPr="00841217">
                <w:rPr>
                  <w:rFonts w:asciiTheme="minorHAnsi" w:hAnsiTheme="minorHAnsi" w:cstheme="minorHAnsi"/>
                  <w:sz w:val="20"/>
                  <w:szCs w:val="20"/>
                  <w:rPrChange w:id="7236" w:author="Miku Nosamu" w:date="2025-07-05T17:14:00Z">
                    <w:rPr/>
                  </w:rPrChange>
                </w:rPr>
                <w:t xml:space="preserve"> Approver </w:t>
              </w:r>
              <w:proofErr w:type="spellStart"/>
              <w:r w:rsidRPr="00841217">
                <w:rPr>
                  <w:rFonts w:asciiTheme="minorHAnsi" w:hAnsiTheme="minorHAnsi" w:cstheme="minorHAnsi"/>
                  <w:sz w:val="20"/>
                  <w:szCs w:val="20"/>
                  <w:rPrChange w:id="7237" w:author="Miku Nosamu" w:date="2025-07-05T17:14:00Z">
                    <w:rPr/>
                  </w:rPrChange>
                </w:rPr>
                <w:t>Setujui</w:t>
              </w:r>
              <w:proofErr w:type="spellEnd"/>
              <w:r w:rsidRPr="00841217">
                <w:rPr>
                  <w:rFonts w:asciiTheme="minorHAnsi" w:hAnsiTheme="minorHAnsi" w:cstheme="minorHAnsi"/>
                  <w:sz w:val="20"/>
                  <w:szCs w:val="20"/>
                  <w:rPrChange w:id="7238" w:author="Miku Nosamu" w:date="2025-07-05T17:14:00Z">
                    <w:rPr/>
                  </w:rPrChange>
                </w:rPr>
                <w:t xml:space="preserve"> </w:t>
              </w:r>
              <w:proofErr w:type="spellStart"/>
              <w:r w:rsidRPr="00841217">
                <w:rPr>
                  <w:rFonts w:asciiTheme="minorHAnsi" w:hAnsiTheme="minorHAnsi" w:cstheme="minorHAnsi"/>
                  <w:sz w:val="20"/>
                  <w:szCs w:val="20"/>
                  <w:rPrChange w:id="7239" w:author="Miku Nosamu" w:date="2025-07-05T17:14:00Z">
                    <w:rPr/>
                  </w:rPrChange>
                </w:rPr>
                <w:t>Pengajuan</w:t>
              </w:r>
            </w:ins>
            <w:proofErr w:type="spellEnd"/>
          </w:p>
        </w:tc>
      </w:tr>
      <w:tr w:rsidR="00841217" w:rsidRPr="00841217" w14:paraId="547FF874" w14:textId="77777777" w:rsidTr="005877C0">
        <w:trPr>
          <w:ins w:id="7240" w:author="Miku Nosamu" w:date="2025-07-05T16:19:00Z"/>
        </w:trPr>
        <w:tc>
          <w:tcPr>
            <w:tcW w:w="3192" w:type="dxa"/>
            <w:vAlign w:val="center"/>
          </w:tcPr>
          <w:p w14:paraId="74E3AFB4" w14:textId="77777777" w:rsidR="00B505AF" w:rsidRPr="00841217" w:rsidRDefault="00B505AF" w:rsidP="005877C0">
            <w:pPr>
              <w:jc w:val="center"/>
              <w:rPr>
                <w:ins w:id="7241" w:author="Miku Nosamu" w:date="2025-07-05T16:19:00Z"/>
                <w:rFonts w:cstheme="minorHAnsi"/>
                <w:noProof/>
                <w:color w:val="auto"/>
                <w:kern w:val="1"/>
                <w:szCs w:val="20"/>
                <w:lang w:val="id-ID"/>
                <w:rPrChange w:id="7242" w:author="Miku Nosamu" w:date="2025-07-05T17:14:00Z">
                  <w:rPr>
                    <w:ins w:id="7243" w:author="Miku Nosamu" w:date="2025-07-05T16:19:00Z"/>
                    <w:rFonts w:ascii="Arial" w:hAnsi="Arial" w:cs="Arial"/>
                    <w:noProof/>
                    <w:color w:val="auto"/>
                    <w:kern w:val="1"/>
                    <w:szCs w:val="20"/>
                    <w:lang w:val="id-ID"/>
                  </w:rPr>
                </w:rPrChange>
              </w:rPr>
            </w:pPr>
            <w:ins w:id="7244" w:author="Miku Nosamu" w:date="2025-07-05T16:19:00Z">
              <w:r w:rsidRPr="00841217">
                <w:rPr>
                  <w:rFonts w:cstheme="minorHAnsi"/>
                  <w:noProof/>
                  <w:color w:val="auto"/>
                  <w:kern w:val="1"/>
                  <w:szCs w:val="20"/>
                  <w:lang w:val="id-ID"/>
                  <w:rPrChange w:id="7245"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5DD877FC" w14:textId="23D631A8" w:rsidR="00B505AF" w:rsidRPr="00C60156" w:rsidRDefault="003D2829">
            <w:pPr>
              <w:pStyle w:val="NormalWeb"/>
              <w:jc w:val="center"/>
              <w:rPr>
                <w:ins w:id="7246" w:author="Miku Nosamu" w:date="2025-07-05T16:19:00Z"/>
                <w:rFonts w:asciiTheme="minorHAnsi" w:hAnsiTheme="minorHAnsi" w:cstheme="minorHAnsi"/>
                <w:szCs w:val="20"/>
                <w:rPrChange w:id="7247" w:author="Miku Nosamu" w:date="2025-07-05T17:41:00Z">
                  <w:rPr>
                    <w:ins w:id="7248" w:author="Miku Nosamu" w:date="2025-07-05T16:19:00Z"/>
                    <w:rFonts w:ascii="Arial" w:hAnsi="Arial" w:cs="Arial"/>
                    <w:noProof/>
                    <w:color w:val="auto"/>
                    <w:kern w:val="1"/>
                    <w:szCs w:val="20"/>
                    <w:lang w:val="id-ID"/>
                  </w:rPr>
                </w:rPrChange>
              </w:rPr>
              <w:pPrChange w:id="7249" w:author="Miku Nosamu" w:date="2025-07-05T17:41:00Z">
                <w:pPr>
                  <w:jc w:val="center"/>
                </w:pPr>
              </w:pPrChange>
            </w:pPr>
            <w:ins w:id="7250" w:author="Miku Nosamu" w:date="2025-07-05T17:06:00Z">
              <w:r w:rsidRPr="00841217">
                <w:rPr>
                  <w:rFonts w:asciiTheme="minorHAnsi" w:hAnsiTheme="minorHAnsi" w:cstheme="minorHAnsi"/>
                  <w:sz w:val="20"/>
                  <w:szCs w:val="20"/>
                  <w:rPrChange w:id="7251" w:author="Miku Nosamu" w:date="2025-07-05T17:14:00Z">
                    <w:rPr/>
                  </w:rPrChange>
                </w:rPr>
                <w:t xml:space="preserve">Approver </w:t>
              </w:r>
              <w:proofErr w:type="spellStart"/>
              <w:r w:rsidRPr="00841217">
                <w:rPr>
                  <w:rFonts w:asciiTheme="minorHAnsi" w:hAnsiTheme="minorHAnsi" w:cstheme="minorHAnsi"/>
                  <w:sz w:val="20"/>
                  <w:szCs w:val="20"/>
                  <w:rPrChange w:id="7252" w:author="Miku Nosamu" w:date="2025-07-05T17:14:00Z">
                    <w:rPr/>
                  </w:rPrChange>
                </w:rPr>
                <w:t>menyetujui</w:t>
              </w:r>
              <w:proofErr w:type="spellEnd"/>
              <w:r w:rsidRPr="00841217">
                <w:rPr>
                  <w:rFonts w:asciiTheme="minorHAnsi" w:hAnsiTheme="minorHAnsi" w:cstheme="minorHAnsi"/>
                  <w:sz w:val="20"/>
                  <w:szCs w:val="20"/>
                  <w:rPrChange w:id="7253" w:author="Miku Nosamu" w:date="2025-07-05T17:14:00Z">
                    <w:rPr/>
                  </w:rPrChange>
                </w:rPr>
                <w:t xml:space="preserve"> </w:t>
              </w:r>
              <w:proofErr w:type="spellStart"/>
              <w:r w:rsidRPr="00841217">
                <w:rPr>
                  <w:rFonts w:asciiTheme="minorHAnsi" w:hAnsiTheme="minorHAnsi" w:cstheme="minorHAnsi"/>
                  <w:sz w:val="20"/>
                  <w:szCs w:val="20"/>
                  <w:rPrChange w:id="7254" w:author="Miku Nosamu" w:date="2025-07-05T17:14:00Z">
                    <w:rPr/>
                  </w:rPrChange>
                </w:rPr>
                <w:t>pengajuan</w:t>
              </w:r>
              <w:proofErr w:type="spellEnd"/>
              <w:r w:rsidRPr="00841217">
                <w:rPr>
                  <w:rFonts w:asciiTheme="minorHAnsi" w:hAnsiTheme="minorHAnsi" w:cstheme="minorHAnsi"/>
                  <w:sz w:val="20"/>
                  <w:szCs w:val="20"/>
                  <w:rPrChange w:id="7255" w:author="Miku Nosamu" w:date="2025-07-05T17:14:00Z">
                    <w:rPr/>
                  </w:rPrChange>
                </w:rPr>
                <w:t xml:space="preserve"> SIK dan </w:t>
              </w:r>
              <w:proofErr w:type="spellStart"/>
              <w:r w:rsidRPr="00841217">
                <w:rPr>
                  <w:rFonts w:asciiTheme="minorHAnsi" w:hAnsiTheme="minorHAnsi" w:cstheme="minorHAnsi"/>
                  <w:sz w:val="20"/>
                  <w:szCs w:val="20"/>
                  <w:rPrChange w:id="7256" w:author="Miku Nosamu" w:date="2025-07-05T17:14:00Z">
                    <w:rPr/>
                  </w:rPrChange>
                </w:rPr>
                <w:t>sistem</w:t>
              </w:r>
              <w:proofErr w:type="spellEnd"/>
              <w:r w:rsidRPr="00841217">
                <w:rPr>
                  <w:rFonts w:asciiTheme="minorHAnsi" w:hAnsiTheme="minorHAnsi" w:cstheme="minorHAnsi"/>
                  <w:sz w:val="20"/>
                  <w:szCs w:val="20"/>
                  <w:rPrChange w:id="7257" w:author="Miku Nosamu" w:date="2025-07-05T17:14:00Z">
                    <w:rPr/>
                  </w:rPrChange>
                </w:rPr>
                <w:t xml:space="preserve"> </w:t>
              </w:r>
              <w:proofErr w:type="spellStart"/>
              <w:r w:rsidRPr="00841217">
                <w:rPr>
                  <w:rFonts w:asciiTheme="minorHAnsi" w:hAnsiTheme="minorHAnsi" w:cstheme="minorHAnsi"/>
                  <w:sz w:val="20"/>
                  <w:szCs w:val="20"/>
                  <w:rPrChange w:id="7258" w:author="Miku Nosamu" w:date="2025-07-05T17:14:00Z">
                    <w:rPr/>
                  </w:rPrChange>
                </w:rPr>
                <w:t>menambahkan</w:t>
              </w:r>
              <w:proofErr w:type="spellEnd"/>
              <w:r w:rsidRPr="00841217">
                <w:rPr>
                  <w:rFonts w:asciiTheme="minorHAnsi" w:hAnsiTheme="minorHAnsi" w:cstheme="minorHAnsi"/>
                  <w:sz w:val="20"/>
                  <w:szCs w:val="20"/>
                  <w:rPrChange w:id="7259" w:author="Miku Nosamu" w:date="2025-07-05T17:14:00Z">
                    <w:rPr/>
                  </w:rPrChange>
                </w:rPr>
                <w:t xml:space="preserve"> </w:t>
              </w:r>
              <w:proofErr w:type="spellStart"/>
              <w:r w:rsidRPr="00841217">
                <w:rPr>
                  <w:rFonts w:asciiTheme="minorHAnsi" w:hAnsiTheme="minorHAnsi" w:cstheme="minorHAnsi"/>
                  <w:sz w:val="20"/>
                  <w:szCs w:val="20"/>
                  <w:rPrChange w:id="7260" w:author="Miku Nosamu" w:date="2025-07-05T17:14:00Z">
                    <w:rPr/>
                  </w:rPrChange>
                </w:rPr>
                <w:t>tanda</w:t>
              </w:r>
              <w:proofErr w:type="spellEnd"/>
              <w:r w:rsidRPr="00841217">
                <w:rPr>
                  <w:rFonts w:asciiTheme="minorHAnsi" w:hAnsiTheme="minorHAnsi" w:cstheme="minorHAnsi"/>
                  <w:sz w:val="20"/>
                  <w:szCs w:val="20"/>
                  <w:rPrChange w:id="7261" w:author="Miku Nosamu" w:date="2025-07-05T17:14:00Z">
                    <w:rPr/>
                  </w:rPrChange>
                </w:rPr>
                <w:t xml:space="preserve"> </w:t>
              </w:r>
              <w:proofErr w:type="spellStart"/>
              <w:r w:rsidRPr="00841217">
                <w:rPr>
                  <w:rFonts w:asciiTheme="minorHAnsi" w:hAnsiTheme="minorHAnsi" w:cstheme="minorHAnsi"/>
                  <w:sz w:val="20"/>
                  <w:szCs w:val="20"/>
                  <w:rPrChange w:id="7262" w:author="Miku Nosamu" w:date="2025-07-05T17:14:00Z">
                    <w:rPr/>
                  </w:rPrChange>
                </w:rPr>
                <w:t>tangan</w:t>
              </w:r>
              <w:proofErr w:type="spellEnd"/>
              <w:r w:rsidRPr="00841217">
                <w:rPr>
                  <w:rFonts w:asciiTheme="minorHAnsi" w:hAnsiTheme="minorHAnsi" w:cstheme="minorHAnsi"/>
                  <w:sz w:val="20"/>
                  <w:szCs w:val="20"/>
                  <w:rPrChange w:id="7263" w:author="Miku Nosamu" w:date="2025-07-05T17:14:00Z">
                    <w:rPr/>
                  </w:rPrChange>
                </w:rPr>
                <w:t xml:space="preserve"> digital</w:t>
              </w:r>
            </w:ins>
          </w:p>
        </w:tc>
      </w:tr>
      <w:tr w:rsidR="00841217" w:rsidRPr="00841217" w14:paraId="5EE8E451" w14:textId="77777777" w:rsidTr="005877C0">
        <w:trPr>
          <w:ins w:id="7264" w:author="Miku Nosamu" w:date="2025-07-05T16:19:00Z"/>
        </w:trPr>
        <w:tc>
          <w:tcPr>
            <w:tcW w:w="3192" w:type="dxa"/>
            <w:vAlign w:val="center"/>
          </w:tcPr>
          <w:p w14:paraId="4C6B6849" w14:textId="77777777" w:rsidR="00B505AF" w:rsidRPr="00841217" w:rsidRDefault="00B505AF" w:rsidP="005877C0">
            <w:pPr>
              <w:jc w:val="center"/>
              <w:rPr>
                <w:ins w:id="7265" w:author="Miku Nosamu" w:date="2025-07-05T16:19:00Z"/>
                <w:rFonts w:cstheme="minorHAnsi"/>
                <w:noProof/>
                <w:color w:val="auto"/>
                <w:kern w:val="1"/>
                <w:szCs w:val="20"/>
                <w:lang w:val="id-ID"/>
                <w:rPrChange w:id="7266" w:author="Miku Nosamu" w:date="2025-07-05T17:14:00Z">
                  <w:rPr>
                    <w:ins w:id="7267" w:author="Miku Nosamu" w:date="2025-07-05T16:19:00Z"/>
                    <w:rFonts w:ascii="Arial" w:hAnsi="Arial" w:cs="Arial"/>
                    <w:noProof/>
                    <w:color w:val="auto"/>
                    <w:kern w:val="1"/>
                    <w:szCs w:val="20"/>
                    <w:lang w:val="id-ID"/>
                  </w:rPr>
                </w:rPrChange>
              </w:rPr>
            </w:pPr>
            <w:ins w:id="7268" w:author="Miku Nosamu" w:date="2025-07-05T16:19:00Z">
              <w:r w:rsidRPr="00841217">
                <w:rPr>
                  <w:rFonts w:cstheme="minorHAnsi"/>
                  <w:noProof/>
                  <w:color w:val="auto"/>
                  <w:kern w:val="1"/>
                  <w:szCs w:val="20"/>
                  <w:lang w:val="id-ID"/>
                  <w:rPrChange w:id="7269"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4F8C92CF" w14:textId="6B3BB140" w:rsidR="00B505AF" w:rsidRPr="00C60156" w:rsidRDefault="003D2829">
            <w:pPr>
              <w:pStyle w:val="NormalWeb"/>
              <w:jc w:val="center"/>
              <w:rPr>
                <w:ins w:id="7270" w:author="Miku Nosamu" w:date="2025-07-05T16:19:00Z"/>
                <w:rFonts w:asciiTheme="minorHAnsi" w:hAnsiTheme="minorHAnsi" w:cstheme="minorHAnsi"/>
                <w:szCs w:val="20"/>
                <w:rPrChange w:id="7271" w:author="Miku Nosamu" w:date="2025-07-05T17:41:00Z">
                  <w:rPr>
                    <w:ins w:id="7272" w:author="Miku Nosamu" w:date="2025-07-05T16:19:00Z"/>
                    <w:rFonts w:ascii="Arial" w:hAnsi="Arial" w:cs="Arial"/>
                    <w:noProof/>
                    <w:color w:val="auto"/>
                    <w:kern w:val="1"/>
                    <w:szCs w:val="20"/>
                    <w:lang w:val="id-ID"/>
                  </w:rPr>
                </w:rPrChange>
              </w:rPr>
              <w:pPrChange w:id="7273" w:author="Miku Nosamu" w:date="2025-07-05T17:41:00Z">
                <w:pPr>
                  <w:jc w:val="center"/>
                </w:pPr>
              </w:pPrChange>
            </w:pPr>
            <w:proofErr w:type="spellStart"/>
            <w:ins w:id="7274" w:author="Miku Nosamu" w:date="2025-07-05T17:06:00Z">
              <w:r w:rsidRPr="00841217">
                <w:rPr>
                  <w:rFonts w:asciiTheme="minorHAnsi" w:hAnsiTheme="minorHAnsi" w:cstheme="minorHAnsi"/>
                  <w:sz w:val="20"/>
                  <w:szCs w:val="20"/>
                  <w:rPrChange w:id="7275" w:author="Miku Nosamu" w:date="2025-07-05T17:14:00Z">
                    <w:rPr/>
                  </w:rPrChange>
                </w:rPr>
                <w:t>Pengajuan</w:t>
              </w:r>
              <w:proofErr w:type="spellEnd"/>
              <w:r w:rsidRPr="00841217">
                <w:rPr>
                  <w:rFonts w:asciiTheme="minorHAnsi" w:hAnsiTheme="minorHAnsi" w:cstheme="minorHAnsi"/>
                  <w:sz w:val="20"/>
                  <w:szCs w:val="20"/>
                  <w:rPrChange w:id="7276" w:author="Miku Nosamu" w:date="2025-07-05T17:14:00Z">
                    <w:rPr/>
                  </w:rPrChange>
                </w:rPr>
                <w:t xml:space="preserve"> SIK </w:t>
              </w:r>
              <w:proofErr w:type="spellStart"/>
              <w:r w:rsidRPr="00841217">
                <w:rPr>
                  <w:rFonts w:asciiTheme="minorHAnsi" w:hAnsiTheme="minorHAnsi" w:cstheme="minorHAnsi"/>
                  <w:sz w:val="20"/>
                  <w:szCs w:val="20"/>
                  <w:rPrChange w:id="7277" w:author="Miku Nosamu" w:date="2025-07-05T17:14:00Z">
                    <w:rPr/>
                  </w:rPrChange>
                </w:rPr>
                <w:t>sudah</w:t>
              </w:r>
              <w:proofErr w:type="spellEnd"/>
              <w:r w:rsidRPr="00841217">
                <w:rPr>
                  <w:rFonts w:asciiTheme="minorHAnsi" w:hAnsiTheme="minorHAnsi" w:cstheme="minorHAnsi"/>
                  <w:sz w:val="20"/>
                  <w:szCs w:val="20"/>
                  <w:rPrChange w:id="7278" w:author="Miku Nosamu" w:date="2025-07-05T17:14:00Z">
                    <w:rPr/>
                  </w:rPrChange>
                </w:rPr>
                <w:t xml:space="preserve"> </w:t>
              </w:r>
              <w:proofErr w:type="spellStart"/>
              <w:r w:rsidRPr="00841217">
                <w:rPr>
                  <w:rFonts w:asciiTheme="minorHAnsi" w:hAnsiTheme="minorHAnsi" w:cstheme="minorHAnsi"/>
                  <w:sz w:val="20"/>
                  <w:szCs w:val="20"/>
                  <w:rPrChange w:id="7279" w:author="Miku Nosamu" w:date="2025-07-05T17:14:00Z">
                    <w:rPr/>
                  </w:rPrChange>
                </w:rPr>
                <w:t>diverifikasi</w:t>
              </w:r>
              <w:proofErr w:type="spellEnd"/>
              <w:r w:rsidRPr="00841217">
                <w:rPr>
                  <w:rFonts w:asciiTheme="minorHAnsi" w:hAnsiTheme="minorHAnsi" w:cstheme="minorHAnsi"/>
                  <w:sz w:val="20"/>
                  <w:szCs w:val="20"/>
                  <w:rPrChange w:id="7280" w:author="Miku Nosamu" w:date="2025-07-05T17:14:00Z">
                    <w:rPr/>
                  </w:rPrChange>
                </w:rPr>
                <w:t xml:space="preserve"> oleh </w:t>
              </w:r>
              <w:proofErr w:type="spellStart"/>
              <w:r w:rsidRPr="00841217">
                <w:rPr>
                  <w:rFonts w:asciiTheme="minorHAnsi" w:hAnsiTheme="minorHAnsi" w:cstheme="minorHAnsi"/>
                  <w:sz w:val="20"/>
                  <w:szCs w:val="20"/>
                  <w:rPrChange w:id="7281" w:author="Miku Nosamu" w:date="2025-07-05T17:14:00Z">
                    <w:rPr/>
                  </w:rPrChange>
                </w:rPr>
                <w:t>verifikator</w:t>
              </w:r>
            </w:ins>
            <w:proofErr w:type="spellEnd"/>
          </w:p>
        </w:tc>
      </w:tr>
      <w:tr w:rsidR="00841217" w:rsidRPr="00841217" w14:paraId="623FDC05" w14:textId="77777777" w:rsidTr="005877C0">
        <w:trPr>
          <w:ins w:id="7282" w:author="Miku Nosamu" w:date="2025-07-05T16:19:00Z"/>
        </w:trPr>
        <w:tc>
          <w:tcPr>
            <w:tcW w:w="3192" w:type="dxa"/>
            <w:vAlign w:val="center"/>
          </w:tcPr>
          <w:p w14:paraId="278BDE74" w14:textId="77777777" w:rsidR="00B505AF" w:rsidRPr="00841217" w:rsidRDefault="00B505AF" w:rsidP="005877C0">
            <w:pPr>
              <w:jc w:val="center"/>
              <w:rPr>
                <w:ins w:id="7283" w:author="Miku Nosamu" w:date="2025-07-05T16:19:00Z"/>
                <w:rFonts w:cstheme="minorHAnsi"/>
                <w:noProof/>
                <w:color w:val="auto"/>
                <w:kern w:val="1"/>
                <w:szCs w:val="20"/>
                <w:lang w:val="id-ID"/>
                <w:rPrChange w:id="7284" w:author="Miku Nosamu" w:date="2025-07-05T17:14:00Z">
                  <w:rPr>
                    <w:ins w:id="7285" w:author="Miku Nosamu" w:date="2025-07-05T16:19:00Z"/>
                    <w:rFonts w:ascii="Arial" w:hAnsi="Arial" w:cs="Arial"/>
                    <w:noProof/>
                    <w:color w:val="auto"/>
                    <w:kern w:val="1"/>
                    <w:szCs w:val="20"/>
                    <w:lang w:val="id-ID"/>
                  </w:rPr>
                </w:rPrChange>
              </w:rPr>
            </w:pPr>
            <w:ins w:id="7286" w:author="Miku Nosamu" w:date="2025-07-05T16:19:00Z">
              <w:r w:rsidRPr="00841217">
                <w:rPr>
                  <w:rFonts w:cstheme="minorHAnsi"/>
                  <w:noProof/>
                  <w:color w:val="auto"/>
                  <w:kern w:val="1"/>
                  <w:szCs w:val="20"/>
                  <w:lang w:val="id-ID"/>
                  <w:rPrChange w:id="7287"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3BE1D89D" w14:textId="77777777" w:rsidR="00B505AF" w:rsidRPr="00841217" w:rsidRDefault="00B505AF" w:rsidP="005877C0">
            <w:pPr>
              <w:jc w:val="center"/>
              <w:rPr>
                <w:ins w:id="7288" w:author="Miku Nosamu" w:date="2025-07-05T16:19:00Z"/>
                <w:rFonts w:cstheme="minorHAnsi"/>
                <w:noProof/>
                <w:color w:val="auto"/>
                <w:kern w:val="1"/>
                <w:szCs w:val="20"/>
                <w:rPrChange w:id="7289" w:author="Miku Nosamu" w:date="2025-07-05T17:14:00Z">
                  <w:rPr>
                    <w:ins w:id="7290" w:author="Miku Nosamu" w:date="2025-07-05T16:19:00Z"/>
                    <w:rFonts w:ascii="Arial" w:hAnsi="Arial" w:cs="Arial"/>
                    <w:noProof/>
                    <w:color w:val="auto"/>
                    <w:kern w:val="1"/>
                    <w:szCs w:val="20"/>
                  </w:rPr>
                </w:rPrChange>
              </w:rPr>
            </w:pPr>
            <w:ins w:id="7291" w:author="Miku Nosamu" w:date="2025-07-05T16:19:00Z">
              <w:r w:rsidRPr="00841217">
                <w:rPr>
                  <w:rFonts w:cstheme="minorHAnsi"/>
                  <w:noProof/>
                  <w:color w:val="auto"/>
                  <w:kern w:val="1"/>
                  <w:szCs w:val="20"/>
                  <w:rPrChange w:id="7292" w:author="Miku Nosamu" w:date="2025-07-05T17:14:00Z">
                    <w:rPr>
                      <w:rFonts w:ascii="Arial" w:hAnsi="Arial" w:cs="Arial"/>
                      <w:noProof/>
                      <w:color w:val="auto"/>
                      <w:kern w:val="1"/>
                      <w:szCs w:val="20"/>
                    </w:rPr>
                  </w:rPrChange>
                </w:rPr>
                <w:t>9 Juli 2025</w:t>
              </w:r>
            </w:ins>
          </w:p>
        </w:tc>
      </w:tr>
      <w:tr w:rsidR="00841217" w:rsidRPr="00841217" w14:paraId="6E00A07D" w14:textId="77777777" w:rsidTr="005877C0">
        <w:trPr>
          <w:ins w:id="7293" w:author="Miku Nosamu" w:date="2025-07-05T16:19:00Z"/>
        </w:trPr>
        <w:tc>
          <w:tcPr>
            <w:tcW w:w="3192" w:type="dxa"/>
            <w:vAlign w:val="center"/>
          </w:tcPr>
          <w:p w14:paraId="46E8959D" w14:textId="77777777" w:rsidR="00B505AF" w:rsidRPr="00841217" w:rsidRDefault="00B505AF" w:rsidP="005877C0">
            <w:pPr>
              <w:jc w:val="center"/>
              <w:rPr>
                <w:ins w:id="7294" w:author="Miku Nosamu" w:date="2025-07-05T16:19:00Z"/>
                <w:rFonts w:cstheme="minorHAnsi"/>
                <w:noProof/>
                <w:color w:val="auto"/>
                <w:kern w:val="1"/>
                <w:szCs w:val="20"/>
                <w:lang w:val="id-ID"/>
                <w:rPrChange w:id="7295" w:author="Miku Nosamu" w:date="2025-07-05T17:14:00Z">
                  <w:rPr>
                    <w:ins w:id="7296" w:author="Miku Nosamu" w:date="2025-07-05T16:19:00Z"/>
                    <w:rFonts w:ascii="Arial" w:hAnsi="Arial" w:cs="Arial"/>
                    <w:noProof/>
                    <w:color w:val="auto"/>
                    <w:kern w:val="1"/>
                    <w:szCs w:val="20"/>
                    <w:lang w:val="id-ID"/>
                  </w:rPr>
                </w:rPrChange>
              </w:rPr>
            </w:pPr>
            <w:ins w:id="7297" w:author="Miku Nosamu" w:date="2025-07-05T16:19:00Z">
              <w:r w:rsidRPr="00841217">
                <w:rPr>
                  <w:rFonts w:cstheme="minorHAnsi"/>
                  <w:noProof/>
                  <w:color w:val="auto"/>
                  <w:kern w:val="1"/>
                  <w:szCs w:val="20"/>
                  <w:lang w:val="id-ID"/>
                  <w:rPrChange w:id="7298"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63C09428" w14:textId="77777777" w:rsidR="00B505AF" w:rsidRPr="00841217" w:rsidRDefault="00B505AF" w:rsidP="005877C0">
            <w:pPr>
              <w:jc w:val="center"/>
              <w:rPr>
                <w:ins w:id="7299" w:author="Miku Nosamu" w:date="2025-07-05T16:19:00Z"/>
                <w:rFonts w:cstheme="minorHAnsi"/>
                <w:noProof/>
                <w:color w:val="auto"/>
                <w:kern w:val="1"/>
                <w:szCs w:val="20"/>
                <w:lang w:val="id-ID"/>
                <w:rPrChange w:id="7300" w:author="Miku Nosamu" w:date="2025-07-05T17:14:00Z">
                  <w:rPr>
                    <w:ins w:id="7301" w:author="Miku Nosamu" w:date="2025-07-05T16:19:00Z"/>
                    <w:rFonts w:ascii="Arial" w:hAnsi="Arial" w:cs="Arial"/>
                    <w:noProof/>
                    <w:color w:val="auto"/>
                    <w:kern w:val="1"/>
                    <w:szCs w:val="20"/>
                    <w:lang w:val="id-ID"/>
                  </w:rPr>
                </w:rPrChange>
              </w:rPr>
            </w:pPr>
            <w:ins w:id="7302" w:author="Miku Nosamu" w:date="2025-07-05T16:19:00Z">
              <w:r w:rsidRPr="00841217">
                <w:rPr>
                  <w:rFonts w:cstheme="minorHAnsi"/>
                  <w:noProof/>
                  <w:color w:val="auto"/>
                  <w:kern w:val="1"/>
                  <w:szCs w:val="20"/>
                  <w:rPrChange w:id="7303" w:author="Miku Nosamu" w:date="2025-07-05T17:14:00Z">
                    <w:rPr>
                      <w:rFonts w:ascii="Arial" w:hAnsi="Arial" w:cs="Arial"/>
                      <w:noProof/>
                      <w:color w:val="auto"/>
                      <w:kern w:val="1"/>
                      <w:szCs w:val="20"/>
                    </w:rPr>
                  </w:rPrChange>
                </w:rPr>
                <w:t>Lucky Abdillah</w:t>
              </w:r>
            </w:ins>
          </w:p>
        </w:tc>
      </w:tr>
      <w:tr w:rsidR="00841217" w:rsidRPr="00841217" w14:paraId="5EC33686" w14:textId="77777777" w:rsidTr="005877C0">
        <w:trPr>
          <w:ins w:id="7304" w:author="Miku Nosamu" w:date="2025-07-05T16:19:00Z"/>
        </w:trPr>
        <w:tc>
          <w:tcPr>
            <w:tcW w:w="9576" w:type="dxa"/>
            <w:gridSpan w:val="3"/>
            <w:vAlign w:val="center"/>
          </w:tcPr>
          <w:p w14:paraId="2919D313" w14:textId="77777777" w:rsidR="00B505AF" w:rsidRPr="00841217" w:rsidRDefault="00B505AF" w:rsidP="005877C0">
            <w:pPr>
              <w:jc w:val="center"/>
              <w:rPr>
                <w:ins w:id="7305" w:author="Miku Nosamu" w:date="2025-07-05T16:19:00Z"/>
                <w:rFonts w:cstheme="minorHAnsi"/>
                <w:noProof/>
                <w:color w:val="auto"/>
                <w:kern w:val="1"/>
                <w:szCs w:val="20"/>
                <w:lang w:val="id-ID"/>
                <w:rPrChange w:id="7306" w:author="Miku Nosamu" w:date="2025-07-05T17:14:00Z">
                  <w:rPr>
                    <w:ins w:id="7307" w:author="Miku Nosamu" w:date="2025-07-05T16:19:00Z"/>
                    <w:rFonts w:ascii="Arial" w:hAnsi="Arial" w:cs="Arial"/>
                    <w:noProof/>
                    <w:color w:val="auto"/>
                    <w:kern w:val="1"/>
                    <w:szCs w:val="20"/>
                    <w:lang w:val="id-ID"/>
                  </w:rPr>
                </w:rPrChange>
              </w:rPr>
            </w:pPr>
            <w:ins w:id="7308" w:author="Miku Nosamu" w:date="2025-07-05T16:19:00Z">
              <w:r w:rsidRPr="00841217">
                <w:rPr>
                  <w:rFonts w:cstheme="minorHAnsi"/>
                  <w:noProof/>
                  <w:color w:val="auto"/>
                  <w:kern w:val="1"/>
                  <w:szCs w:val="20"/>
                  <w:lang w:val="id-ID"/>
                  <w:rPrChange w:id="7309" w:author="Miku Nosamu" w:date="2025-07-05T17:14:00Z">
                    <w:rPr>
                      <w:rFonts w:ascii="Arial" w:hAnsi="Arial" w:cs="Arial"/>
                      <w:noProof/>
                      <w:color w:val="auto"/>
                      <w:kern w:val="1"/>
                      <w:szCs w:val="20"/>
                      <w:lang w:val="id-ID"/>
                    </w:rPr>
                  </w:rPrChange>
                </w:rPr>
                <w:t>Skenario</w:t>
              </w:r>
            </w:ins>
          </w:p>
        </w:tc>
      </w:tr>
      <w:tr w:rsidR="00841217" w:rsidRPr="00841217" w14:paraId="5260B464" w14:textId="77777777" w:rsidTr="005877C0">
        <w:trPr>
          <w:ins w:id="7310" w:author="Miku Nosamu" w:date="2025-07-05T16:19:00Z"/>
        </w:trPr>
        <w:tc>
          <w:tcPr>
            <w:tcW w:w="9576" w:type="dxa"/>
            <w:gridSpan w:val="3"/>
            <w:vAlign w:val="center"/>
          </w:tcPr>
          <w:p w14:paraId="7177B4AD" w14:textId="548C34DD" w:rsidR="003D2829" w:rsidRPr="00841217" w:rsidRDefault="003D2829">
            <w:pPr>
              <w:pStyle w:val="NormalWeb"/>
              <w:numPr>
                <w:ilvl w:val="0"/>
                <w:numId w:val="96"/>
              </w:numPr>
              <w:spacing w:before="0" w:beforeAutospacing="0" w:after="0" w:afterAutospacing="0" w:line="360" w:lineRule="auto"/>
              <w:rPr>
                <w:ins w:id="7311" w:author="Miku Nosamu" w:date="2025-07-05T17:06:00Z"/>
                <w:rFonts w:asciiTheme="minorHAnsi" w:hAnsiTheme="minorHAnsi" w:cstheme="minorHAnsi"/>
                <w:sz w:val="20"/>
                <w:szCs w:val="20"/>
                <w:rPrChange w:id="7312" w:author="Miku Nosamu" w:date="2025-07-05T17:14:00Z">
                  <w:rPr>
                    <w:ins w:id="7313" w:author="Miku Nosamu" w:date="2025-07-05T17:06:00Z"/>
                  </w:rPr>
                </w:rPrChange>
              </w:rPr>
              <w:pPrChange w:id="7314" w:author="Miku Nosamu" w:date="2025-07-05T17:42:00Z">
                <w:pPr>
                  <w:pStyle w:val="NormalWeb"/>
                </w:pPr>
              </w:pPrChange>
            </w:pPr>
            <w:ins w:id="7315" w:author="Miku Nosamu" w:date="2025-07-05T17:06:00Z">
              <w:r w:rsidRPr="00841217">
                <w:rPr>
                  <w:rFonts w:asciiTheme="minorHAnsi" w:hAnsiTheme="minorHAnsi" w:cstheme="minorHAnsi"/>
                  <w:sz w:val="20"/>
                  <w:szCs w:val="20"/>
                  <w:rPrChange w:id="7316" w:author="Miku Nosamu" w:date="2025-07-05T17:14:00Z">
                    <w:rPr/>
                  </w:rPrChange>
                </w:rPr>
                <w:t xml:space="preserve">Login </w:t>
              </w:r>
              <w:proofErr w:type="spellStart"/>
              <w:r w:rsidRPr="00841217">
                <w:rPr>
                  <w:rFonts w:asciiTheme="minorHAnsi" w:hAnsiTheme="minorHAnsi" w:cstheme="minorHAnsi"/>
                  <w:sz w:val="20"/>
                  <w:szCs w:val="20"/>
                  <w:rPrChange w:id="7317" w:author="Miku Nosamu" w:date="2025-07-05T17:14:00Z">
                    <w:rPr/>
                  </w:rPrChange>
                </w:rPr>
                <w:t>sebagai</w:t>
              </w:r>
              <w:proofErr w:type="spellEnd"/>
              <w:r w:rsidRPr="00841217">
                <w:rPr>
                  <w:rFonts w:asciiTheme="minorHAnsi" w:hAnsiTheme="minorHAnsi" w:cstheme="minorHAnsi"/>
                  <w:sz w:val="20"/>
                  <w:szCs w:val="20"/>
                  <w:rPrChange w:id="7318" w:author="Miku Nosamu" w:date="2025-07-05T17:14:00Z">
                    <w:rPr/>
                  </w:rPrChange>
                </w:rPr>
                <w:t xml:space="preserve"> approver</w:t>
              </w:r>
            </w:ins>
          </w:p>
          <w:p w14:paraId="185B4CDB" w14:textId="71DB7651" w:rsidR="003D2829" w:rsidRPr="00841217" w:rsidRDefault="003D2829">
            <w:pPr>
              <w:pStyle w:val="NormalWeb"/>
              <w:numPr>
                <w:ilvl w:val="0"/>
                <w:numId w:val="96"/>
              </w:numPr>
              <w:spacing w:before="0" w:beforeAutospacing="0" w:after="0" w:afterAutospacing="0" w:line="360" w:lineRule="auto"/>
              <w:rPr>
                <w:ins w:id="7319" w:author="Miku Nosamu" w:date="2025-07-05T17:06:00Z"/>
                <w:rFonts w:asciiTheme="minorHAnsi" w:hAnsiTheme="minorHAnsi" w:cstheme="minorHAnsi"/>
                <w:sz w:val="20"/>
                <w:szCs w:val="20"/>
                <w:rPrChange w:id="7320" w:author="Miku Nosamu" w:date="2025-07-05T17:14:00Z">
                  <w:rPr>
                    <w:ins w:id="7321" w:author="Miku Nosamu" w:date="2025-07-05T17:06:00Z"/>
                  </w:rPr>
                </w:rPrChange>
              </w:rPr>
              <w:pPrChange w:id="7322" w:author="Miku Nosamu" w:date="2025-07-05T17:42:00Z">
                <w:pPr>
                  <w:pStyle w:val="NormalWeb"/>
                </w:pPr>
              </w:pPrChange>
            </w:pPr>
            <w:ins w:id="7323" w:author="Miku Nosamu" w:date="2025-07-05T17:06:00Z">
              <w:r w:rsidRPr="00841217">
                <w:rPr>
                  <w:rFonts w:asciiTheme="minorHAnsi" w:hAnsiTheme="minorHAnsi" w:cstheme="minorHAnsi"/>
                  <w:sz w:val="20"/>
                  <w:szCs w:val="20"/>
                  <w:rPrChange w:id="7324" w:author="Miku Nosamu" w:date="2025-07-05T17:14:00Z">
                    <w:rPr/>
                  </w:rPrChange>
                </w:rPr>
                <w:t xml:space="preserve">Buka daftar </w:t>
              </w:r>
              <w:proofErr w:type="spellStart"/>
              <w:r w:rsidRPr="00841217">
                <w:rPr>
                  <w:rFonts w:asciiTheme="minorHAnsi" w:hAnsiTheme="minorHAnsi" w:cstheme="minorHAnsi"/>
                  <w:sz w:val="20"/>
                  <w:szCs w:val="20"/>
                  <w:rPrChange w:id="7325" w:author="Miku Nosamu" w:date="2025-07-05T17:14:00Z">
                    <w:rPr/>
                  </w:rPrChange>
                </w:rPr>
                <w:t>pengajuan</w:t>
              </w:r>
              <w:proofErr w:type="spellEnd"/>
              <w:r w:rsidRPr="00841217">
                <w:rPr>
                  <w:rFonts w:asciiTheme="minorHAnsi" w:hAnsiTheme="minorHAnsi" w:cstheme="minorHAnsi"/>
                  <w:sz w:val="20"/>
                  <w:szCs w:val="20"/>
                  <w:rPrChange w:id="7326" w:author="Miku Nosamu" w:date="2025-07-05T17:14:00Z">
                    <w:rPr/>
                  </w:rPrChange>
                </w:rPr>
                <w:t xml:space="preserve"> yang </w:t>
              </w:r>
              <w:proofErr w:type="spellStart"/>
              <w:r w:rsidRPr="00841217">
                <w:rPr>
                  <w:rFonts w:asciiTheme="minorHAnsi" w:hAnsiTheme="minorHAnsi" w:cstheme="minorHAnsi"/>
                  <w:sz w:val="20"/>
                  <w:szCs w:val="20"/>
                  <w:rPrChange w:id="7327" w:author="Miku Nosamu" w:date="2025-07-05T17:14:00Z">
                    <w:rPr/>
                  </w:rPrChange>
                </w:rPr>
                <w:t>telah</w:t>
              </w:r>
              <w:proofErr w:type="spellEnd"/>
              <w:r w:rsidRPr="00841217">
                <w:rPr>
                  <w:rFonts w:asciiTheme="minorHAnsi" w:hAnsiTheme="minorHAnsi" w:cstheme="minorHAnsi"/>
                  <w:sz w:val="20"/>
                  <w:szCs w:val="20"/>
                  <w:rPrChange w:id="7328" w:author="Miku Nosamu" w:date="2025-07-05T17:14:00Z">
                    <w:rPr/>
                  </w:rPrChange>
                </w:rPr>
                <w:t xml:space="preserve"> </w:t>
              </w:r>
              <w:proofErr w:type="spellStart"/>
              <w:r w:rsidRPr="00841217">
                <w:rPr>
                  <w:rFonts w:asciiTheme="minorHAnsi" w:hAnsiTheme="minorHAnsi" w:cstheme="minorHAnsi"/>
                  <w:sz w:val="20"/>
                  <w:szCs w:val="20"/>
                  <w:rPrChange w:id="7329" w:author="Miku Nosamu" w:date="2025-07-05T17:14:00Z">
                    <w:rPr/>
                  </w:rPrChange>
                </w:rPr>
                <w:t>diverifikasi</w:t>
              </w:r>
              <w:proofErr w:type="spellEnd"/>
            </w:ins>
          </w:p>
          <w:p w14:paraId="01A038B7" w14:textId="28CB31FF" w:rsidR="003D2829" w:rsidRPr="00841217" w:rsidRDefault="003D2829">
            <w:pPr>
              <w:pStyle w:val="NormalWeb"/>
              <w:numPr>
                <w:ilvl w:val="0"/>
                <w:numId w:val="96"/>
              </w:numPr>
              <w:spacing w:before="0" w:beforeAutospacing="0" w:after="0" w:afterAutospacing="0" w:line="360" w:lineRule="auto"/>
              <w:rPr>
                <w:ins w:id="7330" w:author="Miku Nosamu" w:date="2025-07-05T17:06:00Z"/>
                <w:rFonts w:asciiTheme="minorHAnsi" w:hAnsiTheme="minorHAnsi" w:cstheme="minorHAnsi"/>
                <w:sz w:val="20"/>
                <w:szCs w:val="20"/>
                <w:rPrChange w:id="7331" w:author="Miku Nosamu" w:date="2025-07-05T17:14:00Z">
                  <w:rPr>
                    <w:ins w:id="7332" w:author="Miku Nosamu" w:date="2025-07-05T17:06:00Z"/>
                  </w:rPr>
                </w:rPrChange>
              </w:rPr>
              <w:pPrChange w:id="7333" w:author="Miku Nosamu" w:date="2025-07-05T17:42:00Z">
                <w:pPr>
                  <w:pStyle w:val="NormalWeb"/>
                </w:pPr>
              </w:pPrChange>
            </w:pPr>
            <w:proofErr w:type="spellStart"/>
            <w:ins w:id="7334" w:author="Miku Nosamu" w:date="2025-07-05T17:06:00Z">
              <w:r w:rsidRPr="00841217">
                <w:rPr>
                  <w:rFonts w:asciiTheme="minorHAnsi" w:hAnsiTheme="minorHAnsi" w:cstheme="minorHAnsi"/>
                  <w:sz w:val="20"/>
                  <w:szCs w:val="20"/>
                  <w:rPrChange w:id="7335" w:author="Miku Nosamu" w:date="2025-07-05T17:14:00Z">
                    <w:rPr/>
                  </w:rPrChange>
                </w:rPr>
                <w:t>Klik</w:t>
              </w:r>
              <w:proofErr w:type="spellEnd"/>
              <w:r w:rsidRPr="00841217">
                <w:rPr>
                  <w:rFonts w:asciiTheme="minorHAnsi" w:hAnsiTheme="minorHAnsi" w:cstheme="minorHAnsi"/>
                  <w:sz w:val="20"/>
                  <w:szCs w:val="20"/>
                  <w:rPrChange w:id="7336" w:author="Miku Nosamu" w:date="2025-07-05T17:14:00Z">
                    <w:rPr/>
                  </w:rPrChange>
                </w:rPr>
                <w:t xml:space="preserve"> </w:t>
              </w:r>
              <w:proofErr w:type="spellStart"/>
              <w:r w:rsidRPr="00841217">
                <w:rPr>
                  <w:rFonts w:asciiTheme="minorHAnsi" w:hAnsiTheme="minorHAnsi" w:cstheme="minorHAnsi"/>
                  <w:sz w:val="20"/>
                  <w:szCs w:val="20"/>
                  <w:rPrChange w:id="7337" w:author="Miku Nosamu" w:date="2025-07-05T17:14:00Z">
                    <w:rPr/>
                  </w:rPrChange>
                </w:rPr>
                <w:t>tombol</w:t>
              </w:r>
              <w:proofErr w:type="spellEnd"/>
              <w:r w:rsidRPr="00841217">
                <w:rPr>
                  <w:rFonts w:asciiTheme="minorHAnsi" w:hAnsiTheme="minorHAnsi" w:cstheme="minorHAnsi"/>
                  <w:sz w:val="20"/>
                  <w:szCs w:val="20"/>
                  <w:rPrChange w:id="7338" w:author="Miku Nosamu" w:date="2025-07-05T17:14:00Z">
                    <w:rPr/>
                  </w:rPrChange>
                </w:rPr>
                <w:t xml:space="preserve"> “</w:t>
              </w:r>
              <w:proofErr w:type="spellStart"/>
              <w:r w:rsidRPr="00841217">
                <w:rPr>
                  <w:rFonts w:asciiTheme="minorHAnsi" w:hAnsiTheme="minorHAnsi" w:cstheme="minorHAnsi"/>
                  <w:sz w:val="20"/>
                  <w:szCs w:val="20"/>
                  <w:rPrChange w:id="7339" w:author="Miku Nosamu" w:date="2025-07-05T17:14:00Z">
                    <w:rPr/>
                  </w:rPrChange>
                </w:rPr>
                <w:t>Setujui</w:t>
              </w:r>
              <w:proofErr w:type="spellEnd"/>
              <w:r w:rsidRPr="00841217">
                <w:rPr>
                  <w:rFonts w:asciiTheme="minorHAnsi" w:hAnsiTheme="minorHAnsi" w:cstheme="minorHAnsi"/>
                  <w:sz w:val="20"/>
                  <w:szCs w:val="20"/>
                  <w:rPrChange w:id="7340" w:author="Miku Nosamu" w:date="2025-07-05T17:14:00Z">
                    <w:rPr/>
                  </w:rPrChange>
                </w:rPr>
                <w:t>”</w:t>
              </w:r>
            </w:ins>
          </w:p>
          <w:p w14:paraId="1F992D04" w14:textId="2462CE44" w:rsidR="00B505AF" w:rsidRPr="00C60156" w:rsidRDefault="003D2829">
            <w:pPr>
              <w:pStyle w:val="NormalWeb"/>
              <w:numPr>
                <w:ilvl w:val="0"/>
                <w:numId w:val="96"/>
              </w:numPr>
              <w:spacing w:before="0" w:beforeAutospacing="0" w:after="0" w:afterAutospacing="0" w:line="360" w:lineRule="auto"/>
              <w:rPr>
                <w:ins w:id="7341" w:author="Miku Nosamu" w:date="2025-07-05T16:19:00Z"/>
                <w:rFonts w:asciiTheme="minorHAnsi" w:hAnsiTheme="minorHAnsi" w:cstheme="minorHAnsi"/>
                <w:szCs w:val="20"/>
                <w:rPrChange w:id="7342" w:author="Miku Nosamu" w:date="2025-07-05T17:41:00Z">
                  <w:rPr>
                    <w:ins w:id="7343" w:author="Miku Nosamu" w:date="2025-07-05T16:19:00Z"/>
                    <w:rFonts w:ascii="Arial" w:hAnsi="Arial" w:cs="Arial"/>
                    <w:noProof/>
                    <w:color w:val="auto"/>
                    <w:kern w:val="1"/>
                    <w:szCs w:val="20"/>
                    <w:lang w:val="id-ID"/>
                  </w:rPr>
                </w:rPrChange>
              </w:rPr>
              <w:pPrChange w:id="7344" w:author="Miku Nosamu" w:date="2025-07-05T17:42:00Z">
                <w:pPr>
                  <w:pStyle w:val="ListParagraph"/>
                  <w:numPr>
                    <w:numId w:val="65"/>
                  </w:numPr>
                  <w:spacing w:before="0" w:after="0" w:line="360" w:lineRule="auto"/>
                  <w:ind w:hanging="360"/>
                  <w:jc w:val="left"/>
                </w:pPr>
              </w:pPrChange>
            </w:pPr>
            <w:proofErr w:type="spellStart"/>
            <w:ins w:id="7345" w:author="Miku Nosamu" w:date="2025-07-05T17:06:00Z">
              <w:r w:rsidRPr="00841217">
                <w:rPr>
                  <w:rFonts w:asciiTheme="minorHAnsi" w:hAnsiTheme="minorHAnsi" w:cstheme="minorHAnsi"/>
                  <w:sz w:val="20"/>
                  <w:szCs w:val="20"/>
                  <w:rPrChange w:id="7346" w:author="Miku Nosamu" w:date="2025-07-05T17:14:00Z">
                    <w:rPr/>
                  </w:rPrChange>
                </w:rPr>
                <w:t>Sistem</w:t>
              </w:r>
              <w:proofErr w:type="spellEnd"/>
              <w:r w:rsidRPr="00841217">
                <w:rPr>
                  <w:rFonts w:asciiTheme="minorHAnsi" w:hAnsiTheme="minorHAnsi" w:cstheme="minorHAnsi"/>
                  <w:sz w:val="20"/>
                  <w:szCs w:val="20"/>
                  <w:rPrChange w:id="7347" w:author="Miku Nosamu" w:date="2025-07-05T17:14:00Z">
                    <w:rPr/>
                  </w:rPrChange>
                </w:rPr>
                <w:t xml:space="preserve"> </w:t>
              </w:r>
              <w:proofErr w:type="spellStart"/>
              <w:r w:rsidRPr="00841217">
                <w:rPr>
                  <w:rFonts w:asciiTheme="minorHAnsi" w:hAnsiTheme="minorHAnsi" w:cstheme="minorHAnsi"/>
                  <w:sz w:val="20"/>
                  <w:szCs w:val="20"/>
                  <w:rPrChange w:id="7348" w:author="Miku Nosamu" w:date="2025-07-05T17:14:00Z">
                    <w:rPr/>
                  </w:rPrChange>
                </w:rPr>
                <w:t>otomatis</w:t>
              </w:r>
              <w:proofErr w:type="spellEnd"/>
              <w:r w:rsidRPr="00841217">
                <w:rPr>
                  <w:rFonts w:asciiTheme="minorHAnsi" w:hAnsiTheme="minorHAnsi" w:cstheme="minorHAnsi"/>
                  <w:sz w:val="20"/>
                  <w:szCs w:val="20"/>
                  <w:rPrChange w:id="7349" w:author="Miku Nosamu" w:date="2025-07-05T17:14:00Z">
                    <w:rPr/>
                  </w:rPrChange>
                </w:rPr>
                <w:t xml:space="preserve"> </w:t>
              </w:r>
              <w:proofErr w:type="spellStart"/>
              <w:r w:rsidRPr="00841217">
                <w:rPr>
                  <w:rFonts w:asciiTheme="minorHAnsi" w:hAnsiTheme="minorHAnsi" w:cstheme="minorHAnsi"/>
                  <w:sz w:val="20"/>
                  <w:szCs w:val="20"/>
                  <w:rPrChange w:id="7350" w:author="Miku Nosamu" w:date="2025-07-05T17:14:00Z">
                    <w:rPr/>
                  </w:rPrChange>
                </w:rPr>
                <w:t>menyisipkan</w:t>
              </w:r>
              <w:proofErr w:type="spellEnd"/>
              <w:r w:rsidRPr="00841217">
                <w:rPr>
                  <w:rFonts w:asciiTheme="minorHAnsi" w:hAnsiTheme="minorHAnsi" w:cstheme="minorHAnsi"/>
                  <w:sz w:val="20"/>
                  <w:szCs w:val="20"/>
                  <w:rPrChange w:id="7351" w:author="Miku Nosamu" w:date="2025-07-05T17:14:00Z">
                    <w:rPr/>
                  </w:rPrChange>
                </w:rPr>
                <w:t xml:space="preserve"> </w:t>
              </w:r>
              <w:proofErr w:type="spellStart"/>
              <w:r w:rsidRPr="00841217">
                <w:rPr>
                  <w:rFonts w:asciiTheme="minorHAnsi" w:hAnsiTheme="minorHAnsi" w:cstheme="minorHAnsi"/>
                  <w:sz w:val="20"/>
                  <w:szCs w:val="20"/>
                  <w:rPrChange w:id="7352" w:author="Miku Nosamu" w:date="2025-07-05T17:14:00Z">
                    <w:rPr/>
                  </w:rPrChange>
                </w:rPr>
                <w:t>tanda</w:t>
              </w:r>
              <w:proofErr w:type="spellEnd"/>
              <w:r w:rsidRPr="00841217">
                <w:rPr>
                  <w:rFonts w:asciiTheme="minorHAnsi" w:hAnsiTheme="minorHAnsi" w:cstheme="minorHAnsi"/>
                  <w:sz w:val="20"/>
                  <w:szCs w:val="20"/>
                  <w:rPrChange w:id="7353" w:author="Miku Nosamu" w:date="2025-07-05T17:14:00Z">
                    <w:rPr/>
                  </w:rPrChange>
                </w:rPr>
                <w:t xml:space="preserve"> </w:t>
              </w:r>
              <w:proofErr w:type="spellStart"/>
              <w:r w:rsidRPr="00841217">
                <w:rPr>
                  <w:rFonts w:asciiTheme="minorHAnsi" w:hAnsiTheme="minorHAnsi" w:cstheme="minorHAnsi"/>
                  <w:sz w:val="20"/>
                  <w:szCs w:val="20"/>
                  <w:rPrChange w:id="7354" w:author="Miku Nosamu" w:date="2025-07-05T17:14:00Z">
                    <w:rPr/>
                  </w:rPrChange>
                </w:rPr>
                <w:t>tangan</w:t>
              </w:r>
              <w:proofErr w:type="spellEnd"/>
              <w:r w:rsidRPr="00841217">
                <w:rPr>
                  <w:rFonts w:asciiTheme="minorHAnsi" w:hAnsiTheme="minorHAnsi" w:cstheme="minorHAnsi"/>
                  <w:sz w:val="20"/>
                  <w:szCs w:val="20"/>
                  <w:rPrChange w:id="7355" w:author="Miku Nosamu" w:date="2025-07-05T17:14:00Z">
                    <w:rPr/>
                  </w:rPrChange>
                </w:rPr>
                <w:t xml:space="preserve"> digital</w:t>
              </w:r>
            </w:ins>
          </w:p>
        </w:tc>
      </w:tr>
      <w:tr w:rsidR="00841217" w:rsidRPr="00841217" w14:paraId="4800E64B" w14:textId="77777777" w:rsidTr="005877C0">
        <w:trPr>
          <w:trHeight w:val="101"/>
          <w:ins w:id="7356" w:author="Miku Nosamu" w:date="2025-07-05T16:19:00Z"/>
        </w:trPr>
        <w:tc>
          <w:tcPr>
            <w:tcW w:w="3192" w:type="dxa"/>
            <w:vAlign w:val="center"/>
          </w:tcPr>
          <w:p w14:paraId="62F5342C" w14:textId="77777777" w:rsidR="00B505AF" w:rsidRPr="00841217" w:rsidRDefault="00B505AF" w:rsidP="005877C0">
            <w:pPr>
              <w:jc w:val="center"/>
              <w:rPr>
                <w:ins w:id="7357" w:author="Miku Nosamu" w:date="2025-07-05T16:19:00Z"/>
                <w:rFonts w:cstheme="minorHAnsi"/>
                <w:noProof/>
                <w:color w:val="auto"/>
                <w:kern w:val="1"/>
                <w:szCs w:val="20"/>
                <w:lang w:val="id-ID"/>
                <w:rPrChange w:id="7358" w:author="Miku Nosamu" w:date="2025-07-05T17:14:00Z">
                  <w:rPr>
                    <w:ins w:id="7359" w:author="Miku Nosamu" w:date="2025-07-05T16:19:00Z"/>
                    <w:rFonts w:ascii="Arial" w:hAnsi="Arial" w:cs="Arial"/>
                    <w:noProof/>
                    <w:color w:val="auto"/>
                    <w:kern w:val="1"/>
                    <w:szCs w:val="20"/>
                    <w:lang w:val="id-ID"/>
                  </w:rPr>
                </w:rPrChange>
              </w:rPr>
            </w:pPr>
            <w:ins w:id="7360" w:author="Miku Nosamu" w:date="2025-07-05T16:19:00Z">
              <w:r w:rsidRPr="00841217">
                <w:rPr>
                  <w:rFonts w:cstheme="minorHAnsi"/>
                  <w:noProof/>
                  <w:color w:val="auto"/>
                  <w:kern w:val="1"/>
                  <w:szCs w:val="20"/>
                  <w:lang w:val="id-ID"/>
                  <w:rPrChange w:id="7361"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73DF5FA3" w14:textId="77777777" w:rsidR="00B505AF" w:rsidRPr="00841217" w:rsidRDefault="00B505AF" w:rsidP="005877C0">
            <w:pPr>
              <w:jc w:val="center"/>
              <w:rPr>
                <w:ins w:id="7362" w:author="Miku Nosamu" w:date="2025-07-05T16:19:00Z"/>
                <w:rFonts w:cstheme="minorHAnsi"/>
                <w:noProof/>
                <w:color w:val="auto"/>
                <w:kern w:val="1"/>
                <w:szCs w:val="20"/>
                <w:lang w:val="id-ID"/>
                <w:rPrChange w:id="7363" w:author="Miku Nosamu" w:date="2025-07-05T17:14:00Z">
                  <w:rPr>
                    <w:ins w:id="7364" w:author="Miku Nosamu" w:date="2025-07-05T16:19:00Z"/>
                    <w:rFonts w:ascii="Arial" w:hAnsi="Arial" w:cs="Arial"/>
                    <w:noProof/>
                    <w:color w:val="auto"/>
                    <w:kern w:val="1"/>
                    <w:szCs w:val="20"/>
                    <w:lang w:val="id-ID"/>
                  </w:rPr>
                </w:rPrChange>
              </w:rPr>
            </w:pPr>
            <w:ins w:id="7365" w:author="Miku Nosamu" w:date="2025-07-05T16:19:00Z">
              <w:r w:rsidRPr="00841217">
                <w:rPr>
                  <w:rFonts w:cstheme="minorHAnsi"/>
                  <w:noProof/>
                  <w:color w:val="auto"/>
                  <w:kern w:val="1"/>
                  <w:szCs w:val="20"/>
                  <w:lang w:val="id-ID"/>
                  <w:rPrChange w:id="7366"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5B64E062" w14:textId="77777777" w:rsidR="00B505AF" w:rsidRPr="00841217" w:rsidRDefault="00B505AF" w:rsidP="005877C0">
            <w:pPr>
              <w:jc w:val="center"/>
              <w:rPr>
                <w:ins w:id="7367" w:author="Miku Nosamu" w:date="2025-07-05T16:19:00Z"/>
                <w:rFonts w:cstheme="minorHAnsi"/>
                <w:noProof/>
                <w:color w:val="auto"/>
                <w:kern w:val="1"/>
                <w:szCs w:val="20"/>
                <w:lang w:val="id-ID"/>
                <w:rPrChange w:id="7368" w:author="Miku Nosamu" w:date="2025-07-05T17:14:00Z">
                  <w:rPr>
                    <w:ins w:id="7369" w:author="Miku Nosamu" w:date="2025-07-05T16:19:00Z"/>
                    <w:rFonts w:ascii="Arial" w:hAnsi="Arial" w:cs="Arial"/>
                    <w:noProof/>
                    <w:color w:val="auto"/>
                    <w:kern w:val="1"/>
                    <w:szCs w:val="20"/>
                    <w:lang w:val="id-ID"/>
                  </w:rPr>
                </w:rPrChange>
              </w:rPr>
            </w:pPr>
            <w:ins w:id="7370" w:author="Miku Nosamu" w:date="2025-07-05T16:19:00Z">
              <w:r w:rsidRPr="00841217">
                <w:rPr>
                  <w:rFonts w:cstheme="minorHAnsi"/>
                  <w:noProof/>
                  <w:color w:val="auto"/>
                  <w:kern w:val="1"/>
                  <w:szCs w:val="20"/>
                  <w:lang w:val="id-ID"/>
                  <w:rPrChange w:id="7371" w:author="Miku Nosamu" w:date="2025-07-05T17:14:00Z">
                    <w:rPr>
                      <w:rFonts w:ascii="Arial" w:hAnsi="Arial" w:cs="Arial"/>
                      <w:noProof/>
                      <w:color w:val="auto"/>
                      <w:kern w:val="1"/>
                      <w:szCs w:val="20"/>
                      <w:lang w:val="id-ID"/>
                    </w:rPr>
                  </w:rPrChange>
                </w:rPr>
                <w:t>Kesimpulan</w:t>
              </w:r>
            </w:ins>
          </w:p>
        </w:tc>
      </w:tr>
      <w:tr w:rsidR="00841217" w:rsidRPr="00841217" w14:paraId="2F3C0575" w14:textId="77777777" w:rsidTr="005877C0">
        <w:trPr>
          <w:trHeight w:val="100"/>
          <w:ins w:id="7372" w:author="Miku Nosamu" w:date="2025-07-05T16:19:00Z"/>
        </w:trPr>
        <w:tc>
          <w:tcPr>
            <w:tcW w:w="3192" w:type="dxa"/>
            <w:vAlign w:val="center"/>
          </w:tcPr>
          <w:p w14:paraId="658FAB27" w14:textId="7D8FC15E" w:rsidR="00B505AF" w:rsidRPr="00C60156" w:rsidRDefault="003D2829">
            <w:pPr>
              <w:pStyle w:val="NormalWeb"/>
              <w:spacing w:line="360" w:lineRule="auto"/>
              <w:jc w:val="center"/>
              <w:rPr>
                <w:ins w:id="7373" w:author="Miku Nosamu" w:date="2025-07-05T16:19:00Z"/>
                <w:rFonts w:asciiTheme="minorHAnsi" w:hAnsiTheme="minorHAnsi" w:cstheme="minorHAnsi"/>
                <w:szCs w:val="20"/>
                <w:rPrChange w:id="7374" w:author="Miku Nosamu" w:date="2025-07-05T17:42:00Z">
                  <w:rPr>
                    <w:ins w:id="7375" w:author="Miku Nosamu" w:date="2025-07-05T16:19:00Z"/>
                    <w:rFonts w:ascii="Arial" w:hAnsi="Arial" w:cs="Arial"/>
                    <w:noProof/>
                    <w:color w:val="auto"/>
                    <w:kern w:val="1"/>
                    <w:szCs w:val="20"/>
                    <w:lang w:val="id-ID"/>
                  </w:rPr>
                </w:rPrChange>
              </w:rPr>
              <w:pPrChange w:id="7376" w:author="Miku Nosamu" w:date="2025-07-05T17:42:00Z">
                <w:pPr>
                  <w:jc w:val="center"/>
                </w:pPr>
              </w:pPrChange>
            </w:pPr>
            <w:ins w:id="7377" w:author="Miku Nosamu" w:date="2025-07-05T17:06:00Z">
              <w:r w:rsidRPr="00841217">
                <w:rPr>
                  <w:rFonts w:asciiTheme="minorHAnsi" w:hAnsiTheme="minorHAnsi" w:cstheme="minorHAnsi"/>
                  <w:sz w:val="20"/>
                  <w:szCs w:val="20"/>
                  <w:rPrChange w:id="7378" w:author="Miku Nosamu" w:date="2025-07-05T17:14:00Z">
                    <w:rPr/>
                  </w:rPrChange>
                </w:rPr>
                <w:lastRenderedPageBreak/>
                <w:t xml:space="preserve">Status </w:t>
              </w:r>
              <w:proofErr w:type="spellStart"/>
              <w:r w:rsidRPr="00841217">
                <w:rPr>
                  <w:rFonts w:asciiTheme="minorHAnsi" w:hAnsiTheme="minorHAnsi" w:cstheme="minorHAnsi"/>
                  <w:sz w:val="20"/>
                  <w:szCs w:val="20"/>
                  <w:rPrChange w:id="7379" w:author="Miku Nosamu" w:date="2025-07-05T17:14:00Z">
                    <w:rPr/>
                  </w:rPrChange>
                </w:rPr>
                <w:t>pengajuan</w:t>
              </w:r>
              <w:proofErr w:type="spellEnd"/>
              <w:r w:rsidRPr="00841217">
                <w:rPr>
                  <w:rFonts w:asciiTheme="minorHAnsi" w:hAnsiTheme="minorHAnsi" w:cstheme="minorHAnsi"/>
                  <w:sz w:val="20"/>
                  <w:szCs w:val="20"/>
                  <w:rPrChange w:id="7380" w:author="Miku Nosamu" w:date="2025-07-05T17:14:00Z">
                    <w:rPr/>
                  </w:rPrChange>
                </w:rPr>
                <w:t xml:space="preserve"> </w:t>
              </w:r>
              <w:proofErr w:type="spellStart"/>
              <w:r w:rsidRPr="00841217">
                <w:rPr>
                  <w:rFonts w:asciiTheme="minorHAnsi" w:hAnsiTheme="minorHAnsi" w:cstheme="minorHAnsi"/>
                  <w:sz w:val="20"/>
                  <w:szCs w:val="20"/>
                  <w:rPrChange w:id="7381" w:author="Miku Nosamu" w:date="2025-07-05T17:14:00Z">
                    <w:rPr/>
                  </w:rPrChange>
                </w:rPr>
                <w:t>berubah</w:t>
              </w:r>
              <w:proofErr w:type="spellEnd"/>
              <w:r w:rsidRPr="00841217">
                <w:rPr>
                  <w:rFonts w:asciiTheme="minorHAnsi" w:hAnsiTheme="minorHAnsi" w:cstheme="minorHAnsi"/>
                  <w:sz w:val="20"/>
                  <w:szCs w:val="20"/>
                  <w:rPrChange w:id="7382" w:author="Miku Nosamu" w:date="2025-07-05T17:14:00Z">
                    <w:rPr/>
                  </w:rPrChange>
                </w:rPr>
                <w:t xml:space="preserve"> </w:t>
              </w:r>
              <w:proofErr w:type="spellStart"/>
              <w:r w:rsidRPr="00841217">
                <w:rPr>
                  <w:rFonts w:asciiTheme="minorHAnsi" w:hAnsiTheme="minorHAnsi" w:cstheme="minorHAnsi"/>
                  <w:sz w:val="20"/>
                  <w:szCs w:val="20"/>
                  <w:rPrChange w:id="7383" w:author="Miku Nosamu" w:date="2025-07-05T17:14:00Z">
                    <w:rPr/>
                  </w:rPrChange>
                </w:rPr>
                <w:t>menjadi</w:t>
              </w:r>
              <w:proofErr w:type="spellEnd"/>
              <w:r w:rsidRPr="00841217">
                <w:rPr>
                  <w:rFonts w:asciiTheme="minorHAnsi" w:hAnsiTheme="minorHAnsi" w:cstheme="minorHAnsi"/>
                  <w:sz w:val="20"/>
                  <w:szCs w:val="20"/>
                  <w:rPrChange w:id="7384" w:author="Miku Nosamu" w:date="2025-07-05T17:14:00Z">
                    <w:rPr/>
                  </w:rPrChange>
                </w:rPr>
                <w:t xml:space="preserve"> “</w:t>
              </w:r>
              <w:proofErr w:type="spellStart"/>
              <w:r w:rsidRPr="00841217">
                <w:rPr>
                  <w:rFonts w:asciiTheme="minorHAnsi" w:hAnsiTheme="minorHAnsi" w:cstheme="minorHAnsi"/>
                  <w:sz w:val="20"/>
                  <w:szCs w:val="20"/>
                  <w:rPrChange w:id="7385" w:author="Miku Nosamu" w:date="2025-07-05T17:14:00Z">
                    <w:rPr/>
                  </w:rPrChange>
                </w:rPr>
                <w:t>Disetujui</w:t>
              </w:r>
              <w:proofErr w:type="spellEnd"/>
              <w:r w:rsidRPr="00841217">
                <w:rPr>
                  <w:rFonts w:asciiTheme="minorHAnsi" w:hAnsiTheme="minorHAnsi" w:cstheme="minorHAnsi"/>
                  <w:sz w:val="20"/>
                  <w:szCs w:val="20"/>
                  <w:rPrChange w:id="7386" w:author="Miku Nosamu" w:date="2025-07-05T17:14:00Z">
                    <w:rPr/>
                  </w:rPrChange>
                </w:rPr>
                <w:t xml:space="preserve">” dan </w:t>
              </w:r>
              <w:proofErr w:type="spellStart"/>
              <w:r w:rsidRPr="00841217">
                <w:rPr>
                  <w:rFonts w:asciiTheme="minorHAnsi" w:hAnsiTheme="minorHAnsi" w:cstheme="minorHAnsi"/>
                  <w:sz w:val="20"/>
                  <w:szCs w:val="20"/>
                  <w:rPrChange w:id="7387" w:author="Miku Nosamu" w:date="2025-07-05T17:14:00Z">
                    <w:rPr/>
                  </w:rPrChange>
                </w:rPr>
                <w:t>tanda</w:t>
              </w:r>
              <w:proofErr w:type="spellEnd"/>
              <w:r w:rsidRPr="00841217">
                <w:rPr>
                  <w:rFonts w:asciiTheme="minorHAnsi" w:hAnsiTheme="minorHAnsi" w:cstheme="minorHAnsi"/>
                  <w:sz w:val="20"/>
                  <w:szCs w:val="20"/>
                  <w:rPrChange w:id="7388" w:author="Miku Nosamu" w:date="2025-07-05T17:14:00Z">
                    <w:rPr/>
                  </w:rPrChange>
                </w:rPr>
                <w:t xml:space="preserve"> </w:t>
              </w:r>
              <w:proofErr w:type="spellStart"/>
              <w:r w:rsidRPr="00841217">
                <w:rPr>
                  <w:rFonts w:asciiTheme="minorHAnsi" w:hAnsiTheme="minorHAnsi" w:cstheme="minorHAnsi"/>
                  <w:sz w:val="20"/>
                  <w:szCs w:val="20"/>
                  <w:rPrChange w:id="7389" w:author="Miku Nosamu" w:date="2025-07-05T17:14:00Z">
                    <w:rPr/>
                  </w:rPrChange>
                </w:rPr>
                <w:t>tangan</w:t>
              </w:r>
              <w:proofErr w:type="spellEnd"/>
              <w:r w:rsidRPr="00841217">
                <w:rPr>
                  <w:rFonts w:asciiTheme="minorHAnsi" w:hAnsiTheme="minorHAnsi" w:cstheme="minorHAnsi"/>
                  <w:sz w:val="20"/>
                  <w:szCs w:val="20"/>
                  <w:rPrChange w:id="7390" w:author="Miku Nosamu" w:date="2025-07-05T17:14:00Z">
                    <w:rPr/>
                  </w:rPrChange>
                </w:rPr>
                <w:t xml:space="preserve"> </w:t>
              </w:r>
              <w:proofErr w:type="spellStart"/>
              <w:r w:rsidRPr="00841217">
                <w:rPr>
                  <w:rFonts w:asciiTheme="minorHAnsi" w:hAnsiTheme="minorHAnsi" w:cstheme="minorHAnsi"/>
                  <w:sz w:val="20"/>
                  <w:szCs w:val="20"/>
                  <w:rPrChange w:id="7391" w:author="Miku Nosamu" w:date="2025-07-05T17:14:00Z">
                    <w:rPr/>
                  </w:rPrChange>
                </w:rPr>
                <w:t>muncul</w:t>
              </w:r>
              <w:proofErr w:type="spellEnd"/>
              <w:r w:rsidRPr="00841217">
                <w:rPr>
                  <w:rFonts w:asciiTheme="minorHAnsi" w:hAnsiTheme="minorHAnsi" w:cstheme="minorHAnsi"/>
                  <w:sz w:val="20"/>
                  <w:szCs w:val="20"/>
                  <w:rPrChange w:id="7392" w:author="Miku Nosamu" w:date="2025-07-05T17:14:00Z">
                    <w:rPr/>
                  </w:rPrChange>
                </w:rPr>
                <w:t xml:space="preserve"> pada </w:t>
              </w:r>
              <w:proofErr w:type="spellStart"/>
              <w:r w:rsidRPr="00841217">
                <w:rPr>
                  <w:rFonts w:asciiTheme="minorHAnsi" w:hAnsiTheme="minorHAnsi" w:cstheme="minorHAnsi"/>
                  <w:sz w:val="20"/>
                  <w:szCs w:val="20"/>
                  <w:rPrChange w:id="7393" w:author="Miku Nosamu" w:date="2025-07-05T17:14:00Z">
                    <w:rPr/>
                  </w:rPrChange>
                </w:rPr>
                <w:t>dokumen</w:t>
              </w:r>
            </w:ins>
            <w:proofErr w:type="spellEnd"/>
          </w:p>
        </w:tc>
        <w:tc>
          <w:tcPr>
            <w:tcW w:w="3192" w:type="dxa"/>
            <w:vAlign w:val="center"/>
          </w:tcPr>
          <w:p w14:paraId="53A5E430" w14:textId="0EFA3BF9" w:rsidR="00B505AF" w:rsidRPr="00C60156" w:rsidRDefault="003D2829">
            <w:pPr>
              <w:pStyle w:val="NormalWeb"/>
              <w:spacing w:line="360" w:lineRule="auto"/>
              <w:jc w:val="center"/>
              <w:rPr>
                <w:ins w:id="7394" w:author="Miku Nosamu" w:date="2025-07-05T16:19:00Z"/>
                <w:rFonts w:asciiTheme="minorHAnsi" w:hAnsiTheme="minorHAnsi" w:cstheme="minorHAnsi"/>
                <w:szCs w:val="20"/>
                <w:rPrChange w:id="7395" w:author="Miku Nosamu" w:date="2025-07-05T17:42:00Z">
                  <w:rPr>
                    <w:ins w:id="7396" w:author="Miku Nosamu" w:date="2025-07-05T16:19:00Z"/>
                    <w:rFonts w:ascii="Arial" w:hAnsi="Arial" w:cs="Arial"/>
                    <w:noProof/>
                    <w:color w:val="auto"/>
                    <w:kern w:val="1"/>
                    <w:szCs w:val="20"/>
                    <w:lang w:val="id-ID"/>
                  </w:rPr>
                </w:rPrChange>
              </w:rPr>
              <w:pPrChange w:id="7397" w:author="Miku Nosamu" w:date="2025-07-05T17:42:00Z">
                <w:pPr>
                  <w:jc w:val="center"/>
                </w:pPr>
              </w:pPrChange>
            </w:pPr>
            <w:ins w:id="7398" w:author="Miku Nosamu" w:date="2025-07-05T17:06:00Z">
              <w:r w:rsidRPr="00841217">
                <w:rPr>
                  <w:rFonts w:asciiTheme="minorHAnsi" w:hAnsiTheme="minorHAnsi" w:cstheme="minorHAnsi"/>
                  <w:sz w:val="20"/>
                  <w:szCs w:val="20"/>
                  <w:rPrChange w:id="7399" w:author="Miku Nosamu" w:date="2025-07-05T17:14:00Z">
                    <w:rPr/>
                  </w:rPrChange>
                </w:rPr>
                <w:t xml:space="preserve">Status </w:t>
              </w:r>
              <w:proofErr w:type="spellStart"/>
              <w:r w:rsidRPr="00841217">
                <w:rPr>
                  <w:rFonts w:asciiTheme="minorHAnsi" w:hAnsiTheme="minorHAnsi" w:cstheme="minorHAnsi"/>
                  <w:sz w:val="20"/>
                  <w:szCs w:val="20"/>
                  <w:rPrChange w:id="7400" w:author="Miku Nosamu" w:date="2025-07-05T17:14:00Z">
                    <w:rPr/>
                  </w:rPrChange>
                </w:rPr>
                <w:t>berubah</w:t>
              </w:r>
              <w:proofErr w:type="spellEnd"/>
              <w:r w:rsidRPr="00841217">
                <w:rPr>
                  <w:rFonts w:asciiTheme="minorHAnsi" w:hAnsiTheme="minorHAnsi" w:cstheme="minorHAnsi"/>
                  <w:sz w:val="20"/>
                  <w:szCs w:val="20"/>
                  <w:rPrChange w:id="7401" w:author="Miku Nosamu" w:date="2025-07-05T17:14:00Z">
                    <w:rPr/>
                  </w:rPrChange>
                </w:rPr>
                <w:t xml:space="preserve"> </w:t>
              </w:r>
              <w:proofErr w:type="spellStart"/>
              <w:r w:rsidRPr="00841217">
                <w:rPr>
                  <w:rFonts w:asciiTheme="minorHAnsi" w:hAnsiTheme="minorHAnsi" w:cstheme="minorHAnsi"/>
                  <w:sz w:val="20"/>
                  <w:szCs w:val="20"/>
                  <w:rPrChange w:id="7402" w:author="Miku Nosamu" w:date="2025-07-05T17:14:00Z">
                    <w:rPr/>
                  </w:rPrChange>
                </w:rPr>
                <w:t>ke</w:t>
              </w:r>
              <w:proofErr w:type="spellEnd"/>
              <w:r w:rsidRPr="00841217">
                <w:rPr>
                  <w:rFonts w:asciiTheme="minorHAnsi" w:hAnsiTheme="minorHAnsi" w:cstheme="minorHAnsi"/>
                  <w:sz w:val="20"/>
                  <w:szCs w:val="20"/>
                  <w:rPrChange w:id="7403" w:author="Miku Nosamu" w:date="2025-07-05T17:14:00Z">
                    <w:rPr/>
                  </w:rPrChange>
                </w:rPr>
                <w:t xml:space="preserve"> “</w:t>
              </w:r>
              <w:proofErr w:type="spellStart"/>
              <w:r w:rsidRPr="00841217">
                <w:rPr>
                  <w:rFonts w:asciiTheme="minorHAnsi" w:hAnsiTheme="minorHAnsi" w:cstheme="minorHAnsi"/>
                  <w:sz w:val="20"/>
                  <w:szCs w:val="20"/>
                  <w:rPrChange w:id="7404" w:author="Miku Nosamu" w:date="2025-07-05T17:14:00Z">
                    <w:rPr/>
                  </w:rPrChange>
                </w:rPr>
                <w:t>Disetujui</w:t>
              </w:r>
              <w:proofErr w:type="spellEnd"/>
              <w:r w:rsidRPr="00841217">
                <w:rPr>
                  <w:rFonts w:asciiTheme="minorHAnsi" w:hAnsiTheme="minorHAnsi" w:cstheme="minorHAnsi"/>
                  <w:sz w:val="20"/>
                  <w:szCs w:val="20"/>
                  <w:rPrChange w:id="7405" w:author="Miku Nosamu" w:date="2025-07-05T17:14:00Z">
                    <w:rPr/>
                  </w:rPrChange>
                </w:rPr>
                <w:t xml:space="preserve">” dan </w:t>
              </w:r>
              <w:proofErr w:type="spellStart"/>
              <w:r w:rsidRPr="00841217">
                <w:rPr>
                  <w:rFonts w:asciiTheme="minorHAnsi" w:hAnsiTheme="minorHAnsi" w:cstheme="minorHAnsi"/>
                  <w:sz w:val="20"/>
                  <w:szCs w:val="20"/>
                  <w:rPrChange w:id="7406" w:author="Miku Nosamu" w:date="2025-07-05T17:14:00Z">
                    <w:rPr/>
                  </w:rPrChange>
                </w:rPr>
                <w:t>dokumen</w:t>
              </w:r>
              <w:proofErr w:type="spellEnd"/>
              <w:r w:rsidRPr="00841217">
                <w:rPr>
                  <w:rFonts w:asciiTheme="minorHAnsi" w:hAnsiTheme="minorHAnsi" w:cstheme="minorHAnsi"/>
                  <w:sz w:val="20"/>
                  <w:szCs w:val="20"/>
                  <w:rPrChange w:id="7407" w:author="Miku Nosamu" w:date="2025-07-05T17:14:00Z">
                    <w:rPr/>
                  </w:rPrChange>
                </w:rPr>
                <w:t xml:space="preserve"> SIK </w:t>
              </w:r>
              <w:proofErr w:type="spellStart"/>
              <w:r w:rsidRPr="00841217">
                <w:rPr>
                  <w:rFonts w:asciiTheme="minorHAnsi" w:hAnsiTheme="minorHAnsi" w:cstheme="minorHAnsi"/>
                  <w:sz w:val="20"/>
                  <w:szCs w:val="20"/>
                  <w:rPrChange w:id="7408" w:author="Miku Nosamu" w:date="2025-07-05T17:14:00Z">
                    <w:rPr/>
                  </w:rPrChange>
                </w:rPr>
                <w:t>terbit</w:t>
              </w:r>
              <w:proofErr w:type="spellEnd"/>
              <w:r w:rsidRPr="00841217">
                <w:rPr>
                  <w:rFonts w:asciiTheme="minorHAnsi" w:hAnsiTheme="minorHAnsi" w:cstheme="minorHAnsi"/>
                  <w:sz w:val="20"/>
                  <w:szCs w:val="20"/>
                  <w:rPrChange w:id="7409" w:author="Miku Nosamu" w:date="2025-07-05T17:14:00Z">
                    <w:rPr/>
                  </w:rPrChange>
                </w:rPr>
                <w:t xml:space="preserve"> </w:t>
              </w:r>
              <w:proofErr w:type="spellStart"/>
              <w:r w:rsidRPr="00841217">
                <w:rPr>
                  <w:rFonts w:asciiTheme="minorHAnsi" w:hAnsiTheme="minorHAnsi" w:cstheme="minorHAnsi"/>
                  <w:sz w:val="20"/>
                  <w:szCs w:val="20"/>
                  <w:rPrChange w:id="7410" w:author="Miku Nosamu" w:date="2025-07-05T17:14:00Z">
                    <w:rPr/>
                  </w:rPrChange>
                </w:rPr>
                <w:t>dengan</w:t>
              </w:r>
              <w:proofErr w:type="spellEnd"/>
              <w:r w:rsidRPr="00841217">
                <w:rPr>
                  <w:rFonts w:asciiTheme="minorHAnsi" w:hAnsiTheme="minorHAnsi" w:cstheme="minorHAnsi"/>
                  <w:sz w:val="20"/>
                  <w:szCs w:val="20"/>
                  <w:rPrChange w:id="7411" w:author="Miku Nosamu" w:date="2025-07-05T17:14:00Z">
                    <w:rPr/>
                  </w:rPrChange>
                </w:rPr>
                <w:t xml:space="preserve"> </w:t>
              </w:r>
              <w:proofErr w:type="spellStart"/>
              <w:r w:rsidRPr="00841217">
                <w:rPr>
                  <w:rFonts w:asciiTheme="minorHAnsi" w:hAnsiTheme="minorHAnsi" w:cstheme="minorHAnsi"/>
                  <w:sz w:val="20"/>
                  <w:szCs w:val="20"/>
                  <w:rPrChange w:id="7412" w:author="Miku Nosamu" w:date="2025-07-05T17:14:00Z">
                    <w:rPr/>
                  </w:rPrChange>
                </w:rPr>
                <w:t>tanda</w:t>
              </w:r>
              <w:proofErr w:type="spellEnd"/>
              <w:r w:rsidRPr="00841217">
                <w:rPr>
                  <w:rFonts w:asciiTheme="minorHAnsi" w:hAnsiTheme="minorHAnsi" w:cstheme="minorHAnsi"/>
                  <w:sz w:val="20"/>
                  <w:szCs w:val="20"/>
                  <w:rPrChange w:id="7413" w:author="Miku Nosamu" w:date="2025-07-05T17:14:00Z">
                    <w:rPr/>
                  </w:rPrChange>
                </w:rPr>
                <w:t xml:space="preserve"> </w:t>
              </w:r>
              <w:proofErr w:type="spellStart"/>
              <w:r w:rsidRPr="00841217">
                <w:rPr>
                  <w:rFonts w:asciiTheme="minorHAnsi" w:hAnsiTheme="minorHAnsi" w:cstheme="minorHAnsi"/>
                  <w:sz w:val="20"/>
                  <w:szCs w:val="20"/>
                  <w:rPrChange w:id="7414" w:author="Miku Nosamu" w:date="2025-07-05T17:14:00Z">
                    <w:rPr/>
                  </w:rPrChange>
                </w:rPr>
                <w:t>tangan</w:t>
              </w:r>
              <w:proofErr w:type="spellEnd"/>
              <w:r w:rsidRPr="00841217">
                <w:rPr>
                  <w:rFonts w:asciiTheme="minorHAnsi" w:hAnsiTheme="minorHAnsi" w:cstheme="minorHAnsi"/>
                  <w:sz w:val="20"/>
                  <w:szCs w:val="20"/>
                  <w:rPrChange w:id="7415" w:author="Miku Nosamu" w:date="2025-07-05T17:14:00Z">
                    <w:rPr/>
                  </w:rPrChange>
                </w:rPr>
                <w:t xml:space="preserve"> digital</w:t>
              </w:r>
            </w:ins>
          </w:p>
        </w:tc>
        <w:tc>
          <w:tcPr>
            <w:tcW w:w="3192" w:type="dxa"/>
            <w:vAlign w:val="center"/>
          </w:tcPr>
          <w:p w14:paraId="1E2FEA4B" w14:textId="77777777" w:rsidR="00B505AF" w:rsidRPr="00841217" w:rsidRDefault="00B505AF" w:rsidP="005877C0">
            <w:pPr>
              <w:jc w:val="center"/>
              <w:rPr>
                <w:ins w:id="7416" w:author="Miku Nosamu" w:date="2025-07-05T16:19:00Z"/>
                <w:rFonts w:cstheme="minorHAnsi"/>
                <w:noProof/>
                <w:color w:val="auto"/>
                <w:kern w:val="1"/>
                <w:szCs w:val="20"/>
                <w:lang w:val="id-ID"/>
                <w:rPrChange w:id="7417" w:author="Miku Nosamu" w:date="2025-07-05T17:14:00Z">
                  <w:rPr>
                    <w:ins w:id="7418" w:author="Miku Nosamu" w:date="2025-07-05T16:19:00Z"/>
                    <w:rFonts w:ascii="Arial" w:hAnsi="Arial" w:cs="Arial"/>
                    <w:noProof/>
                    <w:color w:val="auto"/>
                    <w:kern w:val="1"/>
                    <w:szCs w:val="20"/>
                    <w:lang w:val="id-ID"/>
                  </w:rPr>
                </w:rPrChange>
              </w:rPr>
            </w:pPr>
            <w:ins w:id="7419" w:author="Miku Nosamu" w:date="2025-07-05T16:19:00Z">
              <w:r w:rsidRPr="00841217">
                <w:rPr>
                  <w:rFonts w:cstheme="minorHAnsi"/>
                  <w:noProof/>
                  <w:color w:val="auto"/>
                  <w:kern w:val="1"/>
                  <w:szCs w:val="20"/>
                  <w:lang w:val="id-ID"/>
                  <w:rPrChange w:id="7420" w:author="Miku Nosamu" w:date="2025-07-05T17:14:00Z">
                    <w:rPr>
                      <w:rFonts w:ascii="Arial" w:hAnsi="Arial" w:cs="Arial"/>
                      <w:noProof/>
                      <w:color w:val="auto"/>
                      <w:kern w:val="1"/>
                      <w:szCs w:val="20"/>
                      <w:lang w:val="id-ID"/>
                    </w:rPr>
                  </w:rPrChange>
                </w:rPr>
                <w:t>Hasil pengamatan sesuai</w:t>
              </w:r>
            </w:ins>
          </w:p>
        </w:tc>
      </w:tr>
    </w:tbl>
    <w:p w14:paraId="645BFF12" w14:textId="329C5273" w:rsidR="00B505AF" w:rsidRPr="004873C5" w:rsidRDefault="00B505AF" w:rsidP="00546376">
      <w:pPr>
        <w:rPr>
          <w:ins w:id="7421"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841217" w:rsidRPr="00841217" w14:paraId="2CF84C15" w14:textId="77777777" w:rsidTr="005877C0">
        <w:trPr>
          <w:cnfStyle w:val="100000000000" w:firstRow="1" w:lastRow="0" w:firstColumn="0" w:lastColumn="0" w:oddVBand="0" w:evenVBand="0" w:oddHBand="0" w:evenHBand="0" w:firstRowFirstColumn="0" w:firstRowLastColumn="0" w:lastRowFirstColumn="0" w:lastRowLastColumn="0"/>
          <w:ins w:id="7422" w:author="Miku Nosamu" w:date="2025-07-05T16:19:00Z"/>
        </w:trPr>
        <w:tc>
          <w:tcPr>
            <w:tcW w:w="3192" w:type="dxa"/>
            <w:vAlign w:val="center"/>
          </w:tcPr>
          <w:p w14:paraId="3DD2D4F4" w14:textId="77777777" w:rsidR="00B505AF" w:rsidRPr="00841217" w:rsidRDefault="00B505AF" w:rsidP="005877C0">
            <w:pPr>
              <w:jc w:val="center"/>
              <w:rPr>
                <w:ins w:id="7423" w:author="Miku Nosamu" w:date="2025-07-05T16:19:00Z"/>
                <w:rFonts w:cstheme="minorHAnsi"/>
                <w:noProof/>
                <w:color w:val="auto"/>
                <w:kern w:val="1"/>
                <w:szCs w:val="20"/>
                <w:lang w:val="id-ID"/>
                <w:rPrChange w:id="7424" w:author="Miku Nosamu" w:date="2025-07-05T17:14:00Z">
                  <w:rPr>
                    <w:ins w:id="7425" w:author="Miku Nosamu" w:date="2025-07-05T16:19:00Z"/>
                    <w:rFonts w:ascii="Arial" w:hAnsi="Arial" w:cs="Arial"/>
                    <w:noProof/>
                    <w:color w:val="2C283A" w:themeColor="text2"/>
                    <w:kern w:val="1"/>
                    <w:szCs w:val="20"/>
                    <w:lang w:val="id-ID"/>
                  </w:rPr>
                </w:rPrChange>
              </w:rPr>
            </w:pPr>
            <w:ins w:id="7426" w:author="Miku Nosamu" w:date="2025-07-05T16:19:00Z">
              <w:r w:rsidRPr="00841217">
                <w:rPr>
                  <w:rFonts w:cstheme="minorHAnsi"/>
                  <w:noProof/>
                  <w:color w:val="auto"/>
                  <w:kern w:val="1"/>
                  <w:szCs w:val="20"/>
                  <w:lang w:val="id-ID"/>
                  <w:rPrChange w:id="7427"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5C4061E4" w14:textId="0FEB139C" w:rsidR="00B505AF" w:rsidRPr="00841217" w:rsidRDefault="00B505AF" w:rsidP="005877C0">
            <w:pPr>
              <w:jc w:val="center"/>
              <w:rPr>
                <w:ins w:id="7428" w:author="Miku Nosamu" w:date="2025-07-05T16:19:00Z"/>
                <w:rFonts w:cstheme="minorHAnsi"/>
                <w:noProof/>
                <w:color w:val="auto"/>
                <w:kern w:val="1"/>
                <w:szCs w:val="20"/>
                <w:rPrChange w:id="7429" w:author="Miku Nosamu" w:date="2025-07-05T17:14:00Z">
                  <w:rPr>
                    <w:ins w:id="7430" w:author="Miku Nosamu" w:date="2025-07-05T16:19:00Z"/>
                    <w:rFonts w:ascii="Arial" w:hAnsi="Arial" w:cs="Arial"/>
                    <w:noProof/>
                    <w:color w:val="2C283A" w:themeColor="text2"/>
                    <w:kern w:val="1"/>
                    <w:szCs w:val="20"/>
                    <w:lang w:val="id-ID"/>
                  </w:rPr>
                </w:rPrChange>
              </w:rPr>
            </w:pPr>
            <w:ins w:id="7431" w:author="Miku Nosamu" w:date="2025-07-05T16:19:00Z">
              <w:r w:rsidRPr="00841217">
                <w:rPr>
                  <w:rFonts w:cstheme="minorHAnsi"/>
                  <w:noProof/>
                  <w:color w:val="auto"/>
                  <w:kern w:val="1"/>
                  <w:szCs w:val="20"/>
                  <w:lang w:val="id-ID"/>
                  <w:rPrChange w:id="7432" w:author="Miku Nosamu" w:date="2025-07-05T17:14:00Z">
                    <w:rPr>
                      <w:rFonts w:ascii="Arial" w:hAnsi="Arial" w:cs="Arial"/>
                      <w:noProof/>
                      <w:color w:val="2C283A" w:themeColor="text2"/>
                      <w:kern w:val="1"/>
                      <w:szCs w:val="20"/>
                      <w:lang w:val="id-ID"/>
                    </w:rPr>
                  </w:rPrChange>
                </w:rPr>
                <w:t>KU-0</w:t>
              </w:r>
            </w:ins>
            <w:ins w:id="7433" w:author="Miku Nosamu" w:date="2025-07-05T17:06:00Z">
              <w:r w:rsidR="00691477" w:rsidRPr="00841217">
                <w:rPr>
                  <w:rFonts w:cstheme="minorHAnsi"/>
                  <w:noProof/>
                  <w:color w:val="auto"/>
                  <w:kern w:val="1"/>
                  <w:szCs w:val="20"/>
                  <w:rPrChange w:id="7434" w:author="Miku Nosamu" w:date="2025-07-05T17:14:00Z">
                    <w:rPr>
                      <w:rFonts w:ascii="Arial" w:hAnsi="Arial" w:cs="Arial"/>
                      <w:noProof/>
                      <w:color w:val="2C283A" w:themeColor="text2"/>
                      <w:kern w:val="1"/>
                      <w:szCs w:val="20"/>
                    </w:rPr>
                  </w:rPrChange>
                </w:rPr>
                <w:t>28</w:t>
              </w:r>
            </w:ins>
          </w:p>
        </w:tc>
      </w:tr>
      <w:tr w:rsidR="00841217" w:rsidRPr="00841217" w14:paraId="18B4A821" w14:textId="77777777" w:rsidTr="005877C0">
        <w:trPr>
          <w:ins w:id="7435" w:author="Miku Nosamu" w:date="2025-07-05T16:19:00Z"/>
        </w:trPr>
        <w:tc>
          <w:tcPr>
            <w:tcW w:w="3192" w:type="dxa"/>
            <w:vAlign w:val="center"/>
          </w:tcPr>
          <w:p w14:paraId="4C8B9CD1" w14:textId="77777777" w:rsidR="00B505AF" w:rsidRPr="00841217" w:rsidRDefault="00B505AF" w:rsidP="005877C0">
            <w:pPr>
              <w:jc w:val="center"/>
              <w:rPr>
                <w:ins w:id="7436" w:author="Miku Nosamu" w:date="2025-07-05T16:19:00Z"/>
                <w:rFonts w:cstheme="minorHAnsi"/>
                <w:noProof/>
                <w:color w:val="auto"/>
                <w:kern w:val="1"/>
                <w:szCs w:val="20"/>
                <w:lang w:val="id-ID"/>
                <w:rPrChange w:id="7437" w:author="Miku Nosamu" w:date="2025-07-05T17:14:00Z">
                  <w:rPr>
                    <w:ins w:id="7438" w:author="Miku Nosamu" w:date="2025-07-05T16:19:00Z"/>
                    <w:rFonts w:ascii="Arial" w:hAnsi="Arial" w:cs="Arial"/>
                    <w:noProof/>
                    <w:color w:val="auto"/>
                    <w:kern w:val="1"/>
                    <w:szCs w:val="20"/>
                    <w:lang w:val="id-ID"/>
                  </w:rPr>
                </w:rPrChange>
              </w:rPr>
            </w:pPr>
            <w:ins w:id="7439" w:author="Miku Nosamu" w:date="2025-07-05T16:19:00Z">
              <w:r w:rsidRPr="00841217">
                <w:rPr>
                  <w:rFonts w:cstheme="minorHAnsi"/>
                  <w:noProof/>
                  <w:color w:val="auto"/>
                  <w:kern w:val="1"/>
                  <w:szCs w:val="20"/>
                  <w:lang w:val="id-ID"/>
                  <w:rPrChange w:id="7440"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230BD9F1" w14:textId="4D143440" w:rsidR="00B505AF" w:rsidRPr="00C60156" w:rsidRDefault="00691477">
            <w:pPr>
              <w:pStyle w:val="NormalWeb"/>
              <w:jc w:val="center"/>
              <w:rPr>
                <w:ins w:id="7441" w:author="Miku Nosamu" w:date="2025-07-05T16:19:00Z"/>
                <w:rFonts w:asciiTheme="minorHAnsi" w:hAnsiTheme="minorHAnsi" w:cstheme="minorHAnsi"/>
                <w:szCs w:val="20"/>
                <w:rPrChange w:id="7442" w:author="Miku Nosamu" w:date="2025-07-05T17:42:00Z">
                  <w:rPr>
                    <w:ins w:id="7443" w:author="Miku Nosamu" w:date="2025-07-05T16:19:00Z"/>
                    <w:rFonts w:ascii="Arial" w:hAnsi="Arial" w:cs="Arial"/>
                    <w:noProof/>
                    <w:color w:val="auto"/>
                    <w:kern w:val="1"/>
                    <w:szCs w:val="20"/>
                    <w:lang w:val="id-ID"/>
                  </w:rPr>
                </w:rPrChange>
              </w:rPr>
              <w:pPrChange w:id="7444" w:author="Miku Nosamu" w:date="2025-07-05T17:42:00Z">
                <w:pPr>
                  <w:jc w:val="center"/>
                </w:pPr>
              </w:pPrChange>
            </w:pPr>
            <w:proofErr w:type="spellStart"/>
            <w:ins w:id="7445" w:author="Miku Nosamu" w:date="2025-07-05T17:06:00Z">
              <w:r w:rsidRPr="00841217">
                <w:rPr>
                  <w:rFonts w:asciiTheme="minorHAnsi" w:hAnsiTheme="minorHAnsi" w:cstheme="minorHAnsi"/>
                  <w:sz w:val="20"/>
                  <w:szCs w:val="20"/>
                  <w:rPrChange w:id="7446" w:author="Miku Nosamu" w:date="2025-07-05T17:14:00Z">
                    <w:rPr/>
                  </w:rPrChange>
                </w:rPr>
                <w:t>Pengujian</w:t>
              </w:r>
              <w:proofErr w:type="spellEnd"/>
              <w:r w:rsidRPr="00841217">
                <w:rPr>
                  <w:rFonts w:asciiTheme="minorHAnsi" w:hAnsiTheme="minorHAnsi" w:cstheme="minorHAnsi"/>
                  <w:sz w:val="20"/>
                  <w:szCs w:val="20"/>
                  <w:rPrChange w:id="7447" w:author="Miku Nosamu" w:date="2025-07-05T17:14:00Z">
                    <w:rPr/>
                  </w:rPrChange>
                </w:rPr>
                <w:t xml:space="preserve"> Approver </w:t>
              </w:r>
              <w:proofErr w:type="spellStart"/>
              <w:r w:rsidRPr="00841217">
                <w:rPr>
                  <w:rFonts w:asciiTheme="minorHAnsi" w:hAnsiTheme="minorHAnsi" w:cstheme="minorHAnsi"/>
                  <w:sz w:val="20"/>
                  <w:szCs w:val="20"/>
                  <w:rPrChange w:id="7448" w:author="Miku Nosamu" w:date="2025-07-05T17:14:00Z">
                    <w:rPr/>
                  </w:rPrChange>
                </w:rPr>
                <w:t>Tolak</w:t>
              </w:r>
              <w:proofErr w:type="spellEnd"/>
              <w:r w:rsidRPr="00841217">
                <w:rPr>
                  <w:rFonts w:asciiTheme="minorHAnsi" w:hAnsiTheme="minorHAnsi" w:cstheme="minorHAnsi"/>
                  <w:sz w:val="20"/>
                  <w:szCs w:val="20"/>
                  <w:rPrChange w:id="7449" w:author="Miku Nosamu" w:date="2025-07-05T17:14:00Z">
                    <w:rPr/>
                  </w:rPrChange>
                </w:rPr>
                <w:t xml:space="preserve"> </w:t>
              </w:r>
              <w:proofErr w:type="spellStart"/>
              <w:r w:rsidRPr="00841217">
                <w:rPr>
                  <w:rFonts w:asciiTheme="minorHAnsi" w:hAnsiTheme="minorHAnsi" w:cstheme="minorHAnsi"/>
                  <w:sz w:val="20"/>
                  <w:szCs w:val="20"/>
                  <w:rPrChange w:id="7450" w:author="Miku Nosamu" w:date="2025-07-05T17:14:00Z">
                    <w:rPr/>
                  </w:rPrChange>
                </w:rPr>
                <w:t>Pengajuan</w:t>
              </w:r>
              <w:proofErr w:type="spellEnd"/>
              <w:r w:rsidRPr="00841217">
                <w:rPr>
                  <w:rFonts w:asciiTheme="minorHAnsi" w:hAnsiTheme="minorHAnsi" w:cstheme="minorHAnsi"/>
                  <w:sz w:val="20"/>
                  <w:szCs w:val="20"/>
                  <w:rPrChange w:id="7451" w:author="Miku Nosamu" w:date="2025-07-05T17:14:00Z">
                    <w:rPr/>
                  </w:rPrChange>
                </w:rPr>
                <w:t xml:space="preserve"> dan Input Alasan </w:t>
              </w:r>
              <w:proofErr w:type="spellStart"/>
              <w:r w:rsidRPr="00841217">
                <w:rPr>
                  <w:rFonts w:asciiTheme="minorHAnsi" w:hAnsiTheme="minorHAnsi" w:cstheme="minorHAnsi"/>
                  <w:sz w:val="20"/>
                  <w:szCs w:val="20"/>
                  <w:rPrChange w:id="7452" w:author="Miku Nosamu" w:date="2025-07-05T17:14:00Z">
                    <w:rPr/>
                  </w:rPrChange>
                </w:rPr>
                <w:t>Penolakan</w:t>
              </w:r>
            </w:ins>
            <w:proofErr w:type="spellEnd"/>
          </w:p>
        </w:tc>
      </w:tr>
      <w:tr w:rsidR="00841217" w:rsidRPr="00841217" w14:paraId="7B87B769" w14:textId="77777777" w:rsidTr="005877C0">
        <w:trPr>
          <w:ins w:id="7453" w:author="Miku Nosamu" w:date="2025-07-05T16:19:00Z"/>
        </w:trPr>
        <w:tc>
          <w:tcPr>
            <w:tcW w:w="3192" w:type="dxa"/>
            <w:vAlign w:val="center"/>
          </w:tcPr>
          <w:p w14:paraId="65A2A897" w14:textId="77777777" w:rsidR="00B505AF" w:rsidRPr="00841217" w:rsidRDefault="00B505AF" w:rsidP="005877C0">
            <w:pPr>
              <w:jc w:val="center"/>
              <w:rPr>
                <w:ins w:id="7454" w:author="Miku Nosamu" w:date="2025-07-05T16:19:00Z"/>
                <w:rFonts w:cstheme="minorHAnsi"/>
                <w:noProof/>
                <w:color w:val="auto"/>
                <w:kern w:val="1"/>
                <w:szCs w:val="20"/>
                <w:lang w:val="id-ID"/>
                <w:rPrChange w:id="7455" w:author="Miku Nosamu" w:date="2025-07-05T17:14:00Z">
                  <w:rPr>
                    <w:ins w:id="7456" w:author="Miku Nosamu" w:date="2025-07-05T16:19:00Z"/>
                    <w:rFonts w:ascii="Arial" w:hAnsi="Arial" w:cs="Arial"/>
                    <w:noProof/>
                    <w:color w:val="auto"/>
                    <w:kern w:val="1"/>
                    <w:szCs w:val="20"/>
                    <w:lang w:val="id-ID"/>
                  </w:rPr>
                </w:rPrChange>
              </w:rPr>
            </w:pPr>
            <w:ins w:id="7457" w:author="Miku Nosamu" w:date="2025-07-05T16:19:00Z">
              <w:r w:rsidRPr="00841217">
                <w:rPr>
                  <w:rFonts w:cstheme="minorHAnsi"/>
                  <w:noProof/>
                  <w:color w:val="auto"/>
                  <w:kern w:val="1"/>
                  <w:szCs w:val="20"/>
                  <w:lang w:val="id-ID"/>
                  <w:rPrChange w:id="7458"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2C2AA84F" w14:textId="1B254D60" w:rsidR="00B505AF" w:rsidRPr="00C60156" w:rsidRDefault="00691477">
            <w:pPr>
              <w:pStyle w:val="NormalWeb"/>
              <w:jc w:val="center"/>
              <w:rPr>
                <w:ins w:id="7459" w:author="Miku Nosamu" w:date="2025-07-05T16:19:00Z"/>
                <w:rFonts w:asciiTheme="minorHAnsi" w:hAnsiTheme="minorHAnsi" w:cstheme="minorHAnsi"/>
                <w:szCs w:val="20"/>
                <w:rPrChange w:id="7460" w:author="Miku Nosamu" w:date="2025-07-05T17:42:00Z">
                  <w:rPr>
                    <w:ins w:id="7461" w:author="Miku Nosamu" w:date="2025-07-05T16:19:00Z"/>
                    <w:rFonts w:ascii="Arial" w:hAnsi="Arial" w:cs="Arial"/>
                    <w:noProof/>
                    <w:color w:val="auto"/>
                    <w:kern w:val="1"/>
                    <w:szCs w:val="20"/>
                    <w:lang w:val="id-ID"/>
                  </w:rPr>
                </w:rPrChange>
              </w:rPr>
              <w:pPrChange w:id="7462" w:author="Miku Nosamu" w:date="2025-07-05T17:42:00Z">
                <w:pPr>
                  <w:jc w:val="center"/>
                </w:pPr>
              </w:pPrChange>
            </w:pPr>
            <w:ins w:id="7463" w:author="Miku Nosamu" w:date="2025-07-05T17:07:00Z">
              <w:r w:rsidRPr="00841217">
                <w:rPr>
                  <w:rFonts w:asciiTheme="minorHAnsi" w:hAnsiTheme="minorHAnsi" w:cstheme="minorHAnsi"/>
                  <w:sz w:val="20"/>
                  <w:szCs w:val="20"/>
                  <w:rPrChange w:id="7464" w:author="Miku Nosamu" w:date="2025-07-05T17:14:00Z">
                    <w:rPr/>
                  </w:rPrChange>
                </w:rPr>
                <w:t xml:space="preserve">Approver </w:t>
              </w:r>
              <w:proofErr w:type="spellStart"/>
              <w:r w:rsidRPr="00841217">
                <w:rPr>
                  <w:rFonts w:asciiTheme="minorHAnsi" w:hAnsiTheme="minorHAnsi" w:cstheme="minorHAnsi"/>
                  <w:sz w:val="20"/>
                  <w:szCs w:val="20"/>
                  <w:rPrChange w:id="7465" w:author="Miku Nosamu" w:date="2025-07-05T17:14:00Z">
                    <w:rPr/>
                  </w:rPrChange>
                </w:rPr>
                <w:t>menolak</w:t>
              </w:r>
              <w:proofErr w:type="spellEnd"/>
              <w:r w:rsidRPr="00841217">
                <w:rPr>
                  <w:rFonts w:asciiTheme="minorHAnsi" w:hAnsiTheme="minorHAnsi" w:cstheme="minorHAnsi"/>
                  <w:sz w:val="20"/>
                  <w:szCs w:val="20"/>
                  <w:rPrChange w:id="7466" w:author="Miku Nosamu" w:date="2025-07-05T17:14:00Z">
                    <w:rPr/>
                  </w:rPrChange>
                </w:rPr>
                <w:t xml:space="preserve"> </w:t>
              </w:r>
              <w:proofErr w:type="spellStart"/>
              <w:r w:rsidRPr="00841217">
                <w:rPr>
                  <w:rFonts w:asciiTheme="minorHAnsi" w:hAnsiTheme="minorHAnsi" w:cstheme="minorHAnsi"/>
                  <w:sz w:val="20"/>
                  <w:szCs w:val="20"/>
                  <w:rPrChange w:id="7467" w:author="Miku Nosamu" w:date="2025-07-05T17:14:00Z">
                    <w:rPr/>
                  </w:rPrChange>
                </w:rPr>
                <w:t>pengajuan</w:t>
              </w:r>
              <w:proofErr w:type="spellEnd"/>
              <w:r w:rsidRPr="00841217">
                <w:rPr>
                  <w:rFonts w:asciiTheme="minorHAnsi" w:hAnsiTheme="minorHAnsi" w:cstheme="minorHAnsi"/>
                  <w:sz w:val="20"/>
                  <w:szCs w:val="20"/>
                  <w:rPrChange w:id="7468" w:author="Miku Nosamu" w:date="2025-07-05T17:14:00Z">
                    <w:rPr/>
                  </w:rPrChange>
                </w:rPr>
                <w:t xml:space="preserve"> SIK dan </w:t>
              </w:r>
              <w:proofErr w:type="spellStart"/>
              <w:r w:rsidRPr="00841217">
                <w:rPr>
                  <w:rFonts w:asciiTheme="minorHAnsi" w:hAnsiTheme="minorHAnsi" w:cstheme="minorHAnsi"/>
                  <w:sz w:val="20"/>
                  <w:szCs w:val="20"/>
                  <w:rPrChange w:id="7469" w:author="Miku Nosamu" w:date="2025-07-05T17:14:00Z">
                    <w:rPr/>
                  </w:rPrChange>
                </w:rPr>
                <w:t>mengisi</w:t>
              </w:r>
              <w:proofErr w:type="spellEnd"/>
              <w:r w:rsidRPr="00841217">
                <w:rPr>
                  <w:rFonts w:asciiTheme="minorHAnsi" w:hAnsiTheme="minorHAnsi" w:cstheme="minorHAnsi"/>
                  <w:sz w:val="20"/>
                  <w:szCs w:val="20"/>
                  <w:rPrChange w:id="7470" w:author="Miku Nosamu" w:date="2025-07-05T17:14:00Z">
                    <w:rPr/>
                  </w:rPrChange>
                </w:rPr>
                <w:t xml:space="preserve"> </w:t>
              </w:r>
              <w:proofErr w:type="spellStart"/>
              <w:r w:rsidRPr="00841217">
                <w:rPr>
                  <w:rFonts w:asciiTheme="minorHAnsi" w:hAnsiTheme="minorHAnsi" w:cstheme="minorHAnsi"/>
                  <w:sz w:val="20"/>
                  <w:szCs w:val="20"/>
                  <w:rPrChange w:id="7471" w:author="Miku Nosamu" w:date="2025-07-05T17:14:00Z">
                    <w:rPr/>
                  </w:rPrChange>
                </w:rPr>
                <w:t>alasan</w:t>
              </w:r>
              <w:proofErr w:type="spellEnd"/>
              <w:r w:rsidRPr="00841217">
                <w:rPr>
                  <w:rFonts w:asciiTheme="minorHAnsi" w:hAnsiTheme="minorHAnsi" w:cstheme="minorHAnsi"/>
                  <w:sz w:val="20"/>
                  <w:szCs w:val="20"/>
                  <w:rPrChange w:id="7472" w:author="Miku Nosamu" w:date="2025-07-05T17:14:00Z">
                    <w:rPr/>
                  </w:rPrChange>
                </w:rPr>
                <w:t xml:space="preserve"> </w:t>
              </w:r>
              <w:proofErr w:type="spellStart"/>
              <w:r w:rsidRPr="00841217">
                <w:rPr>
                  <w:rFonts w:asciiTheme="minorHAnsi" w:hAnsiTheme="minorHAnsi" w:cstheme="minorHAnsi"/>
                  <w:sz w:val="20"/>
                  <w:szCs w:val="20"/>
                  <w:rPrChange w:id="7473" w:author="Miku Nosamu" w:date="2025-07-05T17:14:00Z">
                    <w:rPr/>
                  </w:rPrChange>
                </w:rPr>
                <w:t>penolakan</w:t>
              </w:r>
            </w:ins>
            <w:proofErr w:type="spellEnd"/>
          </w:p>
        </w:tc>
      </w:tr>
      <w:tr w:rsidR="00841217" w:rsidRPr="00841217" w14:paraId="2847D320" w14:textId="77777777" w:rsidTr="005877C0">
        <w:trPr>
          <w:ins w:id="7474" w:author="Miku Nosamu" w:date="2025-07-05T16:19:00Z"/>
        </w:trPr>
        <w:tc>
          <w:tcPr>
            <w:tcW w:w="3192" w:type="dxa"/>
            <w:vAlign w:val="center"/>
          </w:tcPr>
          <w:p w14:paraId="209439BF" w14:textId="77777777" w:rsidR="00B505AF" w:rsidRPr="00841217" w:rsidRDefault="00B505AF" w:rsidP="005877C0">
            <w:pPr>
              <w:jc w:val="center"/>
              <w:rPr>
                <w:ins w:id="7475" w:author="Miku Nosamu" w:date="2025-07-05T16:19:00Z"/>
                <w:rFonts w:cstheme="minorHAnsi"/>
                <w:noProof/>
                <w:color w:val="auto"/>
                <w:kern w:val="1"/>
                <w:szCs w:val="20"/>
                <w:lang w:val="id-ID"/>
                <w:rPrChange w:id="7476" w:author="Miku Nosamu" w:date="2025-07-05T17:14:00Z">
                  <w:rPr>
                    <w:ins w:id="7477" w:author="Miku Nosamu" w:date="2025-07-05T16:19:00Z"/>
                    <w:rFonts w:ascii="Arial" w:hAnsi="Arial" w:cs="Arial"/>
                    <w:noProof/>
                    <w:color w:val="auto"/>
                    <w:kern w:val="1"/>
                    <w:szCs w:val="20"/>
                    <w:lang w:val="id-ID"/>
                  </w:rPr>
                </w:rPrChange>
              </w:rPr>
            </w:pPr>
            <w:ins w:id="7478" w:author="Miku Nosamu" w:date="2025-07-05T16:19:00Z">
              <w:r w:rsidRPr="00841217">
                <w:rPr>
                  <w:rFonts w:cstheme="minorHAnsi"/>
                  <w:noProof/>
                  <w:color w:val="auto"/>
                  <w:kern w:val="1"/>
                  <w:szCs w:val="20"/>
                  <w:lang w:val="id-ID"/>
                  <w:rPrChange w:id="7479"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71781EF0" w14:textId="0116125A" w:rsidR="00B505AF" w:rsidRPr="00C60156" w:rsidRDefault="00691477">
            <w:pPr>
              <w:pStyle w:val="NormalWeb"/>
              <w:jc w:val="center"/>
              <w:rPr>
                <w:ins w:id="7480" w:author="Miku Nosamu" w:date="2025-07-05T16:19:00Z"/>
                <w:rFonts w:asciiTheme="minorHAnsi" w:hAnsiTheme="minorHAnsi" w:cstheme="minorHAnsi"/>
                <w:szCs w:val="20"/>
                <w:rPrChange w:id="7481" w:author="Miku Nosamu" w:date="2025-07-05T17:42:00Z">
                  <w:rPr>
                    <w:ins w:id="7482" w:author="Miku Nosamu" w:date="2025-07-05T16:19:00Z"/>
                    <w:rFonts w:ascii="Arial" w:hAnsi="Arial" w:cs="Arial"/>
                    <w:noProof/>
                    <w:color w:val="auto"/>
                    <w:kern w:val="1"/>
                    <w:szCs w:val="20"/>
                    <w:lang w:val="id-ID"/>
                  </w:rPr>
                </w:rPrChange>
              </w:rPr>
              <w:pPrChange w:id="7483" w:author="Miku Nosamu" w:date="2025-07-05T17:42:00Z">
                <w:pPr>
                  <w:jc w:val="center"/>
                </w:pPr>
              </w:pPrChange>
            </w:pPr>
            <w:ins w:id="7484" w:author="Miku Nosamu" w:date="2025-07-05T17:07:00Z">
              <w:r w:rsidRPr="00841217">
                <w:rPr>
                  <w:rFonts w:asciiTheme="minorHAnsi" w:hAnsiTheme="minorHAnsi" w:cstheme="minorHAnsi"/>
                  <w:sz w:val="20"/>
                  <w:szCs w:val="20"/>
                  <w:rPrChange w:id="7485" w:author="Miku Nosamu" w:date="2025-07-05T17:14:00Z">
                    <w:rPr/>
                  </w:rPrChange>
                </w:rPr>
                <w:t xml:space="preserve">SIK </w:t>
              </w:r>
              <w:proofErr w:type="spellStart"/>
              <w:r w:rsidRPr="00841217">
                <w:rPr>
                  <w:rFonts w:asciiTheme="minorHAnsi" w:hAnsiTheme="minorHAnsi" w:cstheme="minorHAnsi"/>
                  <w:sz w:val="20"/>
                  <w:szCs w:val="20"/>
                  <w:rPrChange w:id="7486" w:author="Miku Nosamu" w:date="2025-07-05T17:14:00Z">
                    <w:rPr/>
                  </w:rPrChange>
                </w:rPr>
                <w:t>sudah</w:t>
              </w:r>
              <w:proofErr w:type="spellEnd"/>
              <w:r w:rsidRPr="00841217">
                <w:rPr>
                  <w:rFonts w:asciiTheme="minorHAnsi" w:hAnsiTheme="minorHAnsi" w:cstheme="minorHAnsi"/>
                  <w:sz w:val="20"/>
                  <w:szCs w:val="20"/>
                  <w:rPrChange w:id="7487" w:author="Miku Nosamu" w:date="2025-07-05T17:14:00Z">
                    <w:rPr/>
                  </w:rPrChange>
                </w:rPr>
                <w:t xml:space="preserve"> </w:t>
              </w:r>
              <w:proofErr w:type="spellStart"/>
              <w:r w:rsidRPr="00841217">
                <w:rPr>
                  <w:rFonts w:asciiTheme="minorHAnsi" w:hAnsiTheme="minorHAnsi" w:cstheme="minorHAnsi"/>
                  <w:sz w:val="20"/>
                  <w:szCs w:val="20"/>
                  <w:rPrChange w:id="7488" w:author="Miku Nosamu" w:date="2025-07-05T17:14:00Z">
                    <w:rPr/>
                  </w:rPrChange>
                </w:rPr>
                <w:t>diverifikasi</w:t>
              </w:r>
              <w:proofErr w:type="spellEnd"/>
              <w:r w:rsidRPr="00841217">
                <w:rPr>
                  <w:rFonts w:asciiTheme="minorHAnsi" w:hAnsiTheme="minorHAnsi" w:cstheme="minorHAnsi"/>
                  <w:sz w:val="20"/>
                  <w:szCs w:val="20"/>
                  <w:rPrChange w:id="7489" w:author="Miku Nosamu" w:date="2025-07-05T17:14:00Z">
                    <w:rPr/>
                  </w:rPrChange>
                </w:rPr>
                <w:t xml:space="preserve">, </w:t>
              </w:r>
              <w:proofErr w:type="spellStart"/>
              <w:r w:rsidRPr="00841217">
                <w:rPr>
                  <w:rFonts w:asciiTheme="minorHAnsi" w:hAnsiTheme="minorHAnsi" w:cstheme="minorHAnsi"/>
                  <w:sz w:val="20"/>
                  <w:szCs w:val="20"/>
                  <w:rPrChange w:id="7490" w:author="Miku Nosamu" w:date="2025-07-05T17:14:00Z">
                    <w:rPr/>
                  </w:rPrChange>
                </w:rPr>
                <w:t>siap</w:t>
              </w:r>
              <w:proofErr w:type="spellEnd"/>
              <w:r w:rsidRPr="00841217">
                <w:rPr>
                  <w:rFonts w:asciiTheme="minorHAnsi" w:hAnsiTheme="minorHAnsi" w:cstheme="minorHAnsi"/>
                  <w:sz w:val="20"/>
                  <w:szCs w:val="20"/>
                  <w:rPrChange w:id="7491" w:author="Miku Nosamu" w:date="2025-07-05T17:14:00Z">
                    <w:rPr/>
                  </w:rPrChange>
                </w:rPr>
                <w:t xml:space="preserve"> </w:t>
              </w:r>
              <w:proofErr w:type="spellStart"/>
              <w:r w:rsidRPr="00841217">
                <w:rPr>
                  <w:rFonts w:asciiTheme="minorHAnsi" w:hAnsiTheme="minorHAnsi" w:cstheme="minorHAnsi"/>
                  <w:sz w:val="20"/>
                  <w:szCs w:val="20"/>
                  <w:rPrChange w:id="7492" w:author="Miku Nosamu" w:date="2025-07-05T17:14:00Z">
                    <w:rPr/>
                  </w:rPrChange>
                </w:rPr>
                <w:t>diproses</w:t>
              </w:r>
              <w:proofErr w:type="spellEnd"/>
              <w:r w:rsidRPr="00841217">
                <w:rPr>
                  <w:rFonts w:asciiTheme="minorHAnsi" w:hAnsiTheme="minorHAnsi" w:cstheme="minorHAnsi"/>
                  <w:sz w:val="20"/>
                  <w:szCs w:val="20"/>
                  <w:rPrChange w:id="7493" w:author="Miku Nosamu" w:date="2025-07-05T17:14:00Z">
                    <w:rPr/>
                  </w:rPrChange>
                </w:rPr>
                <w:t xml:space="preserve"> oleh approver</w:t>
              </w:r>
            </w:ins>
          </w:p>
        </w:tc>
      </w:tr>
      <w:tr w:rsidR="00841217" w:rsidRPr="00841217" w14:paraId="06AC968F" w14:textId="77777777" w:rsidTr="005877C0">
        <w:trPr>
          <w:ins w:id="7494" w:author="Miku Nosamu" w:date="2025-07-05T16:19:00Z"/>
        </w:trPr>
        <w:tc>
          <w:tcPr>
            <w:tcW w:w="3192" w:type="dxa"/>
            <w:vAlign w:val="center"/>
          </w:tcPr>
          <w:p w14:paraId="667B48DE" w14:textId="77777777" w:rsidR="00B505AF" w:rsidRPr="00841217" w:rsidRDefault="00B505AF" w:rsidP="005877C0">
            <w:pPr>
              <w:jc w:val="center"/>
              <w:rPr>
                <w:ins w:id="7495" w:author="Miku Nosamu" w:date="2025-07-05T16:19:00Z"/>
                <w:rFonts w:cstheme="minorHAnsi"/>
                <w:noProof/>
                <w:color w:val="auto"/>
                <w:kern w:val="1"/>
                <w:szCs w:val="20"/>
                <w:lang w:val="id-ID"/>
                <w:rPrChange w:id="7496" w:author="Miku Nosamu" w:date="2025-07-05T17:14:00Z">
                  <w:rPr>
                    <w:ins w:id="7497" w:author="Miku Nosamu" w:date="2025-07-05T16:19:00Z"/>
                    <w:rFonts w:ascii="Arial" w:hAnsi="Arial" w:cs="Arial"/>
                    <w:noProof/>
                    <w:color w:val="auto"/>
                    <w:kern w:val="1"/>
                    <w:szCs w:val="20"/>
                    <w:lang w:val="id-ID"/>
                  </w:rPr>
                </w:rPrChange>
              </w:rPr>
            </w:pPr>
            <w:ins w:id="7498" w:author="Miku Nosamu" w:date="2025-07-05T16:19:00Z">
              <w:r w:rsidRPr="00841217">
                <w:rPr>
                  <w:rFonts w:cstheme="minorHAnsi"/>
                  <w:noProof/>
                  <w:color w:val="auto"/>
                  <w:kern w:val="1"/>
                  <w:szCs w:val="20"/>
                  <w:lang w:val="id-ID"/>
                  <w:rPrChange w:id="7499"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22A7491D" w14:textId="77777777" w:rsidR="00B505AF" w:rsidRPr="00841217" w:rsidRDefault="00B505AF" w:rsidP="005877C0">
            <w:pPr>
              <w:jc w:val="center"/>
              <w:rPr>
                <w:ins w:id="7500" w:author="Miku Nosamu" w:date="2025-07-05T16:19:00Z"/>
                <w:rFonts w:cstheme="minorHAnsi"/>
                <w:noProof/>
                <w:color w:val="auto"/>
                <w:kern w:val="1"/>
                <w:szCs w:val="20"/>
                <w:rPrChange w:id="7501" w:author="Miku Nosamu" w:date="2025-07-05T17:14:00Z">
                  <w:rPr>
                    <w:ins w:id="7502" w:author="Miku Nosamu" w:date="2025-07-05T16:19:00Z"/>
                    <w:rFonts w:ascii="Arial" w:hAnsi="Arial" w:cs="Arial"/>
                    <w:noProof/>
                    <w:color w:val="auto"/>
                    <w:kern w:val="1"/>
                    <w:szCs w:val="20"/>
                  </w:rPr>
                </w:rPrChange>
              </w:rPr>
            </w:pPr>
            <w:ins w:id="7503" w:author="Miku Nosamu" w:date="2025-07-05T16:19:00Z">
              <w:r w:rsidRPr="00841217">
                <w:rPr>
                  <w:rFonts w:cstheme="minorHAnsi"/>
                  <w:noProof/>
                  <w:color w:val="auto"/>
                  <w:kern w:val="1"/>
                  <w:szCs w:val="20"/>
                  <w:rPrChange w:id="7504" w:author="Miku Nosamu" w:date="2025-07-05T17:14:00Z">
                    <w:rPr>
                      <w:rFonts w:ascii="Arial" w:hAnsi="Arial" w:cs="Arial"/>
                      <w:noProof/>
                      <w:color w:val="auto"/>
                      <w:kern w:val="1"/>
                      <w:szCs w:val="20"/>
                    </w:rPr>
                  </w:rPrChange>
                </w:rPr>
                <w:t>9 Juli 2025</w:t>
              </w:r>
            </w:ins>
          </w:p>
        </w:tc>
      </w:tr>
      <w:tr w:rsidR="00841217" w:rsidRPr="00841217" w14:paraId="665E97A9" w14:textId="77777777" w:rsidTr="005877C0">
        <w:trPr>
          <w:ins w:id="7505" w:author="Miku Nosamu" w:date="2025-07-05T16:19:00Z"/>
        </w:trPr>
        <w:tc>
          <w:tcPr>
            <w:tcW w:w="3192" w:type="dxa"/>
            <w:vAlign w:val="center"/>
          </w:tcPr>
          <w:p w14:paraId="2618A832" w14:textId="77777777" w:rsidR="00B505AF" w:rsidRPr="00841217" w:rsidRDefault="00B505AF" w:rsidP="005877C0">
            <w:pPr>
              <w:jc w:val="center"/>
              <w:rPr>
                <w:ins w:id="7506" w:author="Miku Nosamu" w:date="2025-07-05T16:19:00Z"/>
                <w:rFonts w:cstheme="minorHAnsi"/>
                <w:noProof/>
                <w:color w:val="auto"/>
                <w:kern w:val="1"/>
                <w:szCs w:val="20"/>
                <w:lang w:val="id-ID"/>
                <w:rPrChange w:id="7507" w:author="Miku Nosamu" w:date="2025-07-05T17:14:00Z">
                  <w:rPr>
                    <w:ins w:id="7508" w:author="Miku Nosamu" w:date="2025-07-05T16:19:00Z"/>
                    <w:rFonts w:ascii="Arial" w:hAnsi="Arial" w:cs="Arial"/>
                    <w:noProof/>
                    <w:color w:val="auto"/>
                    <w:kern w:val="1"/>
                    <w:szCs w:val="20"/>
                    <w:lang w:val="id-ID"/>
                  </w:rPr>
                </w:rPrChange>
              </w:rPr>
            </w:pPr>
            <w:ins w:id="7509" w:author="Miku Nosamu" w:date="2025-07-05T16:19:00Z">
              <w:r w:rsidRPr="00841217">
                <w:rPr>
                  <w:rFonts w:cstheme="minorHAnsi"/>
                  <w:noProof/>
                  <w:color w:val="auto"/>
                  <w:kern w:val="1"/>
                  <w:szCs w:val="20"/>
                  <w:lang w:val="id-ID"/>
                  <w:rPrChange w:id="7510"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1AF93B24" w14:textId="77777777" w:rsidR="00B505AF" w:rsidRPr="00841217" w:rsidRDefault="00B505AF" w:rsidP="005877C0">
            <w:pPr>
              <w:jc w:val="center"/>
              <w:rPr>
                <w:ins w:id="7511" w:author="Miku Nosamu" w:date="2025-07-05T16:19:00Z"/>
                <w:rFonts w:cstheme="minorHAnsi"/>
                <w:noProof/>
                <w:color w:val="auto"/>
                <w:kern w:val="1"/>
                <w:szCs w:val="20"/>
                <w:lang w:val="id-ID"/>
                <w:rPrChange w:id="7512" w:author="Miku Nosamu" w:date="2025-07-05T17:14:00Z">
                  <w:rPr>
                    <w:ins w:id="7513" w:author="Miku Nosamu" w:date="2025-07-05T16:19:00Z"/>
                    <w:rFonts w:ascii="Arial" w:hAnsi="Arial" w:cs="Arial"/>
                    <w:noProof/>
                    <w:color w:val="auto"/>
                    <w:kern w:val="1"/>
                    <w:szCs w:val="20"/>
                    <w:lang w:val="id-ID"/>
                  </w:rPr>
                </w:rPrChange>
              </w:rPr>
            </w:pPr>
            <w:ins w:id="7514" w:author="Miku Nosamu" w:date="2025-07-05T16:19:00Z">
              <w:r w:rsidRPr="00841217">
                <w:rPr>
                  <w:rFonts w:cstheme="minorHAnsi"/>
                  <w:noProof/>
                  <w:color w:val="auto"/>
                  <w:kern w:val="1"/>
                  <w:szCs w:val="20"/>
                  <w:rPrChange w:id="7515" w:author="Miku Nosamu" w:date="2025-07-05T17:14:00Z">
                    <w:rPr>
                      <w:rFonts w:ascii="Arial" w:hAnsi="Arial" w:cs="Arial"/>
                      <w:noProof/>
                      <w:color w:val="auto"/>
                      <w:kern w:val="1"/>
                      <w:szCs w:val="20"/>
                    </w:rPr>
                  </w:rPrChange>
                </w:rPr>
                <w:t>Lucky Abdillah</w:t>
              </w:r>
            </w:ins>
          </w:p>
        </w:tc>
      </w:tr>
      <w:tr w:rsidR="00841217" w:rsidRPr="00841217" w14:paraId="0635BFDD" w14:textId="77777777" w:rsidTr="005877C0">
        <w:trPr>
          <w:ins w:id="7516" w:author="Miku Nosamu" w:date="2025-07-05T16:19:00Z"/>
        </w:trPr>
        <w:tc>
          <w:tcPr>
            <w:tcW w:w="9576" w:type="dxa"/>
            <w:gridSpan w:val="3"/>
            <w:vAlign w:val="center"/>
          </w:tcPr>
          <w:p w14:paraId="55ED2874" w14:textId="77777777" w:rsidR="00B505AF" w:rsidRPr="00841217" w:rsidRDefault="00B505AF" w:rsidP="005877C0">
            <w:pPr>
              <w:jc w:val="center"/>
              <w:rPr>
                <w:ins w:id="7517" w:author="Miku Nosamu" w:date="2025-07-05T16:19:00Z"/>
                <w:rFonts w:cstheme="minorHAnsi"/>
                <w:noProof/>
                <w:color w:val="auto"/>
                <w:kern w:val="1"/>
                <w:szCs w:val="20"/>
                <w:lang w:val="id-ID"/>
                <w:rPrChange w:id="7518" w:author="Miku Nosamu" w:date="2025-07-05T17:14:00Z">
                  <w:rPr>
                    <w:ins w:id="7519" w:author="Miku Nosamu" w:date="2025-07-05T16:19:00Z"/>
                    <w:rFonts w:ascii="Arial" w:hAnsi="Arial" w:cs="Arial"/>
                    <w:noProof/>
                    <w:color w:val="auto"/>
                    <w:kern w:val="1"/>
                    <w:szCs w:val="20"/>
                    <w:lang w:val="id-ID"/>
                  </w:rPr>
                </w:rPrChange>
              </w:rPr>
            </w:pPr>
            <w:ins w:id="7520" w:author="Miku Nosamu" w:date="2025-07-05T16:19:00Z">
              <w:r w:rsidRPr="00841217">
                <w:rPr>
                  <w:rFonts w:cstheme="minorHAnsi"/>
                  <w:noProof/>
                  <w:color w:val="auto"/>
                  <w:kern w:val="1"/>
                  <w:szCs w:val="20"/>
                  <w:lang w:val="id-ID"/>
                  <w:rPrChange w:id="7521" w:author="Miku Nosamu" w:date="2025-07-05T17:14:00Z">
                    <w:rPr>
                      <w:rFonts w:ascii="Arial" w:hAnsi="Arial" w:cs="Arial"/>
                      <w:noProof/>
                      <w:color w:val="auto"/>
                      <w:kern w:val="1"/>
                      <w:szCs w:val="20"/>
                      <w:lang w:val="id-ID"/>
                    </w:rPr>
                  </w:rPrChange>
                </w:rPr>
                <w:t>Skenario</w:t>
              </w:r>
            </w:ins>
          </w:p>
        </w:tc>
      </w:tr>
      <w:tr w:rsidR="00841217" w:rsidRPr="00841217" w14:paraId="6C650652" w14:textId="77777777" w:rsidTr="005877C0">
        <w:trPr>
          <w:ins w:id="7522" w:author="Miku Nosamu" w:date="2025-07-05T16:19:00Z"/>
        </w:trPr>
        <w:tc>
          <w:tcPr>
            <w:tcW w:w="9576" w:type="dxa"/>
            <w:gridSpan w:val="3"/>
            <w:vAlign w:val="center"/>
          </w:tcPr>
          <w:p w14:paraId="30F0DABC" w14:textId="279AB93B" w:rsidR="00691477" w:rsidRPr="00841217" w:rsidRDefault="00691477">
            <w:pPr>
              <w:pStyle w:val="NormalWeb"/>
              <w:numPr>
                <w:ilvl w:val="0"/>
                <w:numId w:val="97"/>
              </w:numPr>
              <w:spacing w:before="0" w:beforeAutospacing="0" w:after="0" w:afterAutospacing="0" w:line="360" w:lineRule="auto"/>
              <w:rPr>
                <w:ins w:id="7523" w:author="Miku Nosamu" w:date="2025-07-05T17:07:00Z"/>
                <w:rFonts w:asciiTheme="minorHAnsi" w:hAnsiTheme="minorHAnsi" w:cstheme="minorHAnsi"/>
                <w:sz w:val="20"/>
                <w:szCs w:val="20"/>
                <w:rPrChange w:id="7524" w:author="Miku Nosamu" w:date="2025-07-05T17:14:00Z">
                  <w:rPr>
                    <w:ins w:id="7525" w:author="Miku Nosamu" w:date="2025-07-05T17:07:00Z"/>
                  </w:rPr>
                </w:rPrChange>
              </w:rPr>
              <w:pPrChange w:id="7526" w:author="Miku Nosamu" w:date="2025-07-05T17:42:00Z">
                <w:pPr>
                  <w:pStyle w:val="NormalWeb"/>
                </w:pPr>
              </w:pPrChange>
            </w:pPr>
            <w:ins w:id="7527" w:author="Miku Nosamu" w:date="2025-07-05T17:07:00Z">
              <w:r w:rsidRPr="00841217">
                <w:rPr>
                  <w:rFonts w:asciiTheme="minorHAnsi" w:hAnsiTheme="minorHAnsi" w:cstheme="minorHAnsi"/>
                  <w:sz w:val="20"/>
                  <w:szCs w:val="20"/>
                  <w:rPrChange w:id="7528" w:author="Miku Nosamu" w:date="2025-07-05T17:14:00Z">
                    <w:rPr/>
                  </w:rPrChange>
                </w:rPr>
                <w:t xml:space="preserve">Login </w:t>
              </w:r>
              <w:proofErr w:type="spellStart"/>
              <w:r w:rsidRPr="00841217">
                <w:rPr>
                  <w:rFonts w:asciiTheme="minorHAnsi" w:hAnsiTheme="minorHAnsi" w:cstheme="minorHAnsi"/>
                  <w:sz w:val="20"/>
                  <w:szCs w:val="20"/>
                  <w:rPrChange w:id="7529" w:author="Miku Nosamu" w:date="2025-07-05T17:14:00Z">
                    <w:rPr/>
                  </w:rPrChange>
                </w:rPr>
                <w:t>sebagai</w:t>
              </w:r>
              <w:proofErr w:type="spellEnd"/>
              <w:r w:rsidRPr="00841217">
                <w:rPr>
                  <w:rFonts w:asciiTheme="minorHAnsi" w:hAnsiTheme="minorHAnsi" w:cstheme="minorHAnsi"/>
                  <w:sz w:val="20"/>
                  <w:szCs w:val="20"/>
                  <w:rPrChange w:id="7530" w:author="Miku Nosamu" w:date="2025-07-05T17:14:00Z">
                    <w:rPr/>
                  </w:rPrChange>
                </w:rPr>
                <w:t xml:space="preserve"> approver</w:t>
              </w:r>
            </w:ins>
          </w:p>
          <w:p w14:paraId="230431FE" w14:textId="689D0CAA" w:rsidR="00691477" w:rsidRPr="00841217" w:rsidRDefault="00691477">
            <w:pPr>
              <w:pStyle w:val="NormalWeb"/>
              <w:numPr>
                <w:ilvl w:val="0"/>
                <w:numId w:val="97"/>
              </w:numPr>
              <w:spacing w:before="0" w:beforeAutospacing="0" w:after="0" w:afterAutospacing="0" w:line="360" w:lineRule="auto"/>
              <w:rPr>
                <w:ins w:id="7531" w:author="Miku Nosamu" w:date="2025-07-05T17:07:00Z"/>
                <w:rFonts w:asciiTheme="minorHAnsi" w:hAnsiTheme="minorHAnsi" w:cstheme="minorHAnsi"/>
                <w:sz w:val="20"/>
                <w:szCs w:val="20"/>
                <w:rPrChange w:id="7532" w:author="Miku Nosamu" w:date="2025-07-05T17:14:00Z">
                  <w:rPr>
                    <w:ins w:id="7533" w:author="Miku Nosamu" w:date="2025-07-05T17:07:00Z"/>
                  </w:rPr>
                </w:rPrChange>
              </w:rPr>
              <w:pPrChange w:id="7534" w:author="Miku Nosamu" w:date="2025-07-05T17:42:00Z">
                <w:pPr>
                  <w:pStyle w:val="NormalWeb"/>
                </w:pPr>
              </w:pPrChange>
            </w:pPr>
            <w:ins w:id="7535" w:author="Miku Nosamu" w:date="2025-07-05T17:07:00Z">
              <w:r w:rsidRPr="00841217">
                <w:rPr>
                  <w:rFonts w:asciiTheme="minorHAnsi" w:hAnsiTheme="minorHAnsi" w:cstheme="minorHAnsi"/>
                  <w:sz w:val="20"/>
                  <w:szCs w:val="20"/>
                  <w:rPrChange w:id="7536" w:author="Miku Nosamu" w:date="2025-07-05T17:14:00Z">
                    <w:rPr/>
                  </w:rPrChange>
                </w:rPr>
                <w:t xml:space="preserve">Buka </w:t>
              </w:r>
              <w:proofErr w:type="spellStart"/>
              <w:r w:rsidRPr="00841217">
                <w:rPr>
                  <w:rFonts w:asciiTheme="minorHAnsi" w:hAnsiTheme="minorHAnsi" w:cstheme="minorHAnsi"/>
                  <w:sz w:val="20"/>
                  <w:szCs w:val="20"/>
                  <w:rPrChange w:id="7537" w:author="Miku Nosamu" w:date="2025-07-05T17:14:00Z">
                    <w:rPr/>
                  </w:rPrChange>
                </w:rPr>
                <w:t>pengajuan</w:t>
              </w:r>
              <w:proofErr w:type="spellEnd"/>
              <w:r w:rsidRPr="00841217">
                <w:rPr>
                  <w:rFonts w:asciiTheme="minorHAnsi" w:hAnsiTheme="minorHAnsi" w:cstheme="minorHAnsi"/>
                  <w:sz w:val="20"/>
                  <w:szCs w:val="20"/>
                  <w:rPrChange w:id="7538" w:author="Miku Nosamu" w:date="2025-07-05T17:14:00Z">
                    <w:rPr/>
                  </w:rPrChange>
                </w:rPr>
                <w:t xml:space="preserve"> yang </w:t>
              </w:r>
              <w:proofErr w:type="spellStart"/>
              <w:r w:rsidRPr="00841217">
                <w:rPr>
                  <w:rFonts w:asciiTheme="minorHAnsi" w:hAnsiTheme="minorHAnsi" w:cstheme="minorHAnsi"/>
                  <w:sz w:val="20"/>
                  <w:szCs w:val="20"/>
                  <w:rPrChange w:id="7539" w:author="Miku Nosamu" w:date="2025-07-05T17:14:00Z">
                    <w:rPr/>
                  </w:rPrChange>
                </w:rPr>
                <w:t>telah</w:t>
              </w:r>
              <w:proofErr w:type="spellEnd"/>
              <w:r w:rsidRPr="00841217">
                <w:rPr>
                  <w:rFonts w:asciiTheme="minorHAnsi" w:hAnsiTheme="minorHAnsi" w:cstheme="minorHAnsi"/>
                  <w:sz w:val="20"/>
                  <w:szCs w:val="20"/>
                  <w:rPrChange w:id="7540" w:author="Miku Nosamu" w:date="2025-07-05T17:14:00Z">
                    <w:rPr/>
                  </w:rPrChange>
                </w:rPr>
                <w:t xml:space="preserve"> </w:t>
              </w:r>
              <w:proofErr w:type="spellStart"/>
              <w:r w:rsidRPr="00841217">
                <w:rPr>
                  <w:rFonts w:asciiTheme="minorHAnsi" w:hAnsiTheme="minorHAnsi" w:cstheme="minorHAnsi"/>
                  <w:sz w:val="20"/>
                  <w:szCs w:val="20"/>
                  <w:rPrChange w:id="7541" w:author="Miku Nosamu" w:date="2025-07-05T17:14:00Z">
                    <w:rPr/>
                  </w:rPrChange>
                </w:rPr>
                <w:t>diverifikasi</w:t>
              </w:r>
              <w:proofErr w:type="spellEnd"/>
            </w:ins>
          </w:p>
          <w:p w14:paraId="72FEB2FD" w14:textId="0F55535E" w:rsidR="00691477" w:rsidRPr="00841217" w:rsidRDefault="00691477">
            <w:pPr>
              <w:pStyle w:val="NormalWeb"/>
              <w:numPr>
                <w:ilvl w:val="0"/>
                <w:numId w:val="97"/>
              </w:numPr>
              <w:spacing w:before="0" w:beforeAutospacing="0" w:after="0" w:afterAutospacing="0" w:line="360" w:lineRule="auto"/>
              <w:rPr>
                <w:ins w:id="7542" w:author="Miku Nosamu" w:date="2025-07-05T17:07:00Z"/>
                <w:rFonts w:asciiTheme="minorHAnsi" w:hAnsiTheme="minorHAnsi" w:cstheme="minorHAnsi"/>
                <w:sz w:val="20"/>
                <w:szCs w:val="20"/>
                <w:rPrChange w:id="7543" w:author="Miku Nosamu" w:date="2025-07-05T17:14:00Z">
                  <w:rPr>
                    <w:ins w:id="7544" w:author="Miku Nosamu" w:date="2025-07-05T17:07:00Z"/>
                  </w:rPr>
                </w:rPrChange>
              </w:rPr>
              <w:pPrChange w:id="7545" w:author="Miku Nosamu" w:date="2025-07-05T17:42:00Z">
                <w:pPr>
                  <w:pStyle w:val="NormalWeb"/>
                </w:pPr>
              </w:pPrChange>
            </w:pPr>
            <w:proofErr w:type="spellStart"/>
            <w:ins w:id="7546" w:author="Miku Nosamu" w:date="2025-07-05T17:07:00Z">
              <w:r w:rsidRPr="00841217">
                <w:rPr>
                  <w:rFonts w:asciiTheme="minorHAnsi" w:hAnsiTheme="minorHAnsi" w:cstheme="minorHAnsi"/>
                  <w:sz w:val="20"/>
                  <w:szCs w:val="20"/>
                  <w:rPrChange w:id="7547" w:author="Miku Nosamu" w:date="2025-07-05T17:14:00Z">
                    <w:rPr/>
                  </w:rPrChange>
                </w:rPr>
                <w:t>Klik</w:t>
              </w:r>
              <w:proofErr w:type="spellEnd"/>
              <w:r w:rsidRPr="00841217">
                <w:rPr>
                  <w:rFonts w:asciiTheme="minorHAnsi" w:hAnsiTheme="minorHAnsi" w:cstheme="minorHAnsi"/>
                  <w:sz w:val="20"/>
                  <w:szCs w:val="20"/>
                  <w:rPrChange w:id="7548" w:author="Miku Nosamu" w:date="2025-07-05T17:14:00Z">
                    <w:rPr/>
                  </w:rPrChange>
                </w:rPr>
                <w:t xml:space="preserve"> </w:t>
              </w:r>
              <w:proofErr w:type="spellStart"/>
              <w:r w:rsidRPr="00841217">
                <w:rPr>
                  <w:rFonts w:asciiTheme="minorHAnsi" w:hAnsiTheme="minorHAnsi" w:cstheme="minorHAnsi"/>
                  <w:sz w:val="20"/>
                  <w:szCs w:val="20"/>
                  <w:rPrChange w:id="7549" w:author="Miku Nosamu" w:date="2025-07-05T17:14:00Z">
                    <w:rPr/>
                  </w:rPrChange>
                </w:rPr>
                <w:t>tombol</w:t>
              </w:r>
              <w:proofErr w:type="spellEnd"/>
              <w:r w:rsidRPr="00841217">
                <w:rPr>
                  <w:rFonts w:asciiTheme="minorHAnsi" w:hAnsiTheme="minorHAnsi" w:cstheme="minorHAnsi"/>
                  <w:sz w:val="20"/>
                  <w:szCs w:val="20"/>
                  <w:rPrChange w:id="7550" w:author="Miku Nosamu" w:date="2025-07-05T17:14:00Z">
                    <w:rPr/>
                  </w:rPrChange>
                </w:rPr>
                <w:t xml:space="preserve"> “</w:t>
              </w:r>
              <w:proofErr w:type="spellStart"/>
              <w:r w:rsidRPr="00841217">
                <w:rPr>
                  <w:rFonts w:asciiTheme="minorHAnsi" w:hAnsiTheme="minorHAnsi" w:cstheme="minorHAnsi"/>
                  <w:sz w:val="20"/>
                  <w:szCs w:val="20"/>
                  <w:rPrChange w:id="7551" w:author="Miku Nosamu" w:date="2025-07-05T17:14:00Z">
                    <w:rPr/>
                  </w:rPrChange>
                </w:rPr>
                <w:t>Tolak</w:t>
              </w:r>
              <w:proofErr w:type="spellEnd"/>
              <w:r w:rsidRPr="00841217">
                <w:rPr>
                  <w:rFonts w:asciiTheme="minorHAnsi" w:hAnsiTheme="minorHAnsi" w:cstheme="minorHAnsi"/>
                  <w:sz w:val="20"/>
                  <w:szCs w:val="20"/>
                  <w:rPrChange w:id="7552" w:author="Miku Nosamu" w:date="2025-07-05T17:14:00Z">
                    <w:rPr/>
                  </w:rPrChange>
                </w:rPr>
                <w:t>”</w:t>
              </w:r>
            </w:ins>
          </w:p>
          <w:p w14:paraId="30258C52" w14:textId="25F04C7E" w:rsidR="00691477" w:rsidRPr="00841217" w:rsidRDefault="00691477">
            <w:pPr>
              <w:pStyle w:val="NormalWeb"/>
              <w:numPr>
                <w:ilvl w:val="0"/>
                <w:numId w:val="97"/>
              </w:numPr>
              <w:spacing w:before="0" w:beforeAutospacing="0" w:after="0" w:afterAutospacing="0" w:line="360" w:lineRule="auto"/>
              <w:rPr>
                <w:ins w:id="7553" w:author="Miku Nosamu" w:date="2025-07-05T17:07:00Z"/>
                <w:rFonts w:asciiTheme="minorHAnsi" w:hAnsiTheme="minorHAnsi" w:cstheme="minorHAnsi"/>
                <w:sz w:val="20"/>
                <w:szCs w:val="20"/>
                <w:rPrChange w:id="7554" w:author="Miku Nosamu" w:date="2025-07-05T17:14:00Z">
                  <w:rPr>
                    <w:ins w:id="7555" w:author="Miku Nosamu" w:date="2025-07-05T17:07:00Z"/>
                  </w:rPr>
                </w:rPrChange>
              </w:rPr>
              <w:pPrChange w:id="7556" w:author="Miku Nosamu" w:date="2025-07-05T17:42:00Z">
                <w:pPr>
                  <w:pStyle w:val="NormalWeb"/>
                </w:pPr>
              </w:pPrChange>
            </w:pPr>
            <w:ins w:id="7557" w:author="Miku Nosamu" w:date="2025-07-05T17:07:00Z">
              <w:r w:rsidRPr="00841217">
                <w:rPr>
                  <w:rFonts w:asciiTheme="minorHAnsi" w:hAnsiTheme="minorHAnsi" w:cstheme="minorHAnsi"/>
                  <w:sz w:val="20"/>
                  <w:szCs w:val="20"/>
                  <w:rPrChange w:id="7558" w:author="Miku Nosamu" w:date="2025-07-05T17:14:00Z">
                    <w:rPr/>
                  </w:rPrChange>
                </w:rPr>
                <w:t xml:space="preserve">Isi </w:t>
              </w:r>
              <w:proofErr w:type="spellStart"/>
              <w:r w:rsidRPr="00841217">
                <w:rPr>
                  <w:rFonts w:asciiTheme="minorHAnsi" w:hAnsiTheme="minorHAnsi" w:cstheme="minorHAnsi"/>
                  <w:sz w:val="20"/>
                  <w:szCs w:val="20"/>
                  <w:rPrChange w:id="7559" w:author="Miku Nosamu" w:date="2025-07-05T17:14:00Z">
                    <w:rPr/>
                  </w:rPrChange>
                </w:rPr>
                <w:t>alasan</w:t>
              </w:r>
              <w:proofErr w:type="spellEnd"/>
              <w:r w:rsidRPr="00841217">
                <w:rPr>
                  <w:rFonts w:asciiTheme="minorHAnsi" w:hAnsiTheme="minorHAnsi" w:cstheme="minorHAnsi"/>
                  <w:sz w:val="20"/>
                  <w:szCs w:val="20"/>
                  <w:rPrChange w:id="7560" w:author="Miku Nosamu" w:date="2025-07-05T17:14:00Z">
                    <w:rPr/>
                  </w:rPrChange>
                </w:rPr>
                <w:t xml:space="preserve"> </w:t>
              </w:r>
              <w:proofErr w:type="spellStart"/>
              <w:r w:rsidRPr="00841217">
                <w:rPr>
                  <w:rFonts w:asciiTheme="minorHAnsi" w:hAnsiTheme="minorHAnsi" w:cstheme="minorHAnsi"/>
                  <w:sz w:val="20"/>
                  <w:szCs w:val="20"/>
                  <w:rPrChange w:id="7561" w:author="Miku Nosamu" w:date="2025-07-05T17:14:00Z">
                    <w:rPr/>
                  </w:rPrChange>
                </w:rPr>
                <w:t>penolakan</w:t>
              </w:r>
              <w:proofErr w:type="spellEnd"/>
              <w:r w:rsidRPr="00841217">
                <w:rPr>
                  <w:rFonts w:asciiTheme="minorHAnsi" w:hAnsiTheme="minorHAnsi" w:cstheme="minorHAnsi"/>
                  <w:sz w:val="20"/>
                  <w:szCs w:val="20"/>
                  <w:rPrChange w:id="7562" w:author="Miku Nosamu" w:date="2025-07-05T17:14:00Z">
                    <w:rPr/>
                  </w:rPrChange>
                </w:rPr>
                <w:t xml:space="preserve"> (</w:t>
              </w:r>
              <w:proofErr w:type="spellStart"/>
              <w:r w:rsidRPr="00841217">
                <w:rPr>
                  <w:rFonts w:asciiTheme="minorHAnsi" w:hAnsiTheme="minorHAnsi" w:cstheme="minorHAnsi"/>
                  <w:sz w:val="20"/>
                  <w:szCs w:val="20"/>
                  <w:rPrChange w:id="7563" w:author="Miku Nosamu" w:date="2025-07-05T17:14:00Z">
                    <w:rPr/>
                  </w:rPrChange>
                </w:rPr>
                <w:t>misalnya</w:t>
              </w:r>
              <w:proofErr w:type="spellEnd"/>
              <w:r w:rsidRPr="00841217">
                <w:rPr>
                  <w:rFonts w:asciiTheme="minorHAnsi" w:hAnsiTheme="minorHAnsi" w:cstheme="minorHAnsi"/>
                  <w:sz w:val="20"/>
                  <w:szCs w:val="20"/>
                  <w:rPrChange w:id="7564" w:author="Miku Nosamu" w:date="2025-07-05T17:14:00Z">
                    <w:rPr/>
                  </w:rPrChange>
                </w:rPr>
                <w:t>: “</w:t>
              </w:r>
              <w:proofErr w:type="spellStart"/>
              <w:r w:rsidRPr="00841217">
                <w:rPr>
                  <w:rFonts w:asciiTheme="minorHAnsi" w:hAnsiTheme="minorHAnsi" w:cstheme="minorHAnsi"/>
                  <w:sz w:val="20"/>
                  <w:szCs w:val="20"/>
                  <w:rPrChange w:id="7565" w:author="Miku Nosamu" w:date="2025-07-05T17:14:00Z">
                    <w:rPr/>
                  </w:rPrChange>
                </w:rPr>
                <w:t>Dokumen</w:t>
              </w:r>
              <w:proofErr w:type="spellEnd"/>
              <w:r w:rsidRPr="00841217">
                <w:rPr>
                  <w:rFonts w:asciiTheme="minorHAnsi" w:hAnsiTheme="minorHAnsi" w:cstheme="minorHAnsi"/>
                  <w:sz w:val="20"/>
                  <w:szCs w:val="20"/>
                  <w:rPrChange w:id="7566" w:author="Miku Nosamu" w:date="2025-07-05T17:14:00Z">
                    <w:rPr/>
                  </w:rPrChange>
                </w:rPr>
                <w:t xml:space="preserve"> </w:t>
              </w:r>
              <w:proofErr w:type="spellStart"/>
              <w:r w:rsidRPr="00841217">
                <w:rPr>
                  <w:rFonts w:asciiTheme="minorHAnsi" w:hAnsiTheme="minorHAnsi" w:cstheme="minorHAnsi"/>
                  <w:sz w:val="20"/>
                  <w:szCs w:val="20"/>
                  <w:rPrChange w:id="7567" w:author="Miku Nosamu" w:date="2025-07-05T17:14:00Z">
                    <w:rPr/>
                  </w:rPrChange>
                </w:rPr>
                <w:t>tidak</w:t>
              </w:r>
              <w:proofErr w:type="spellEnd"/>
              <w:r w:rsidRPr="00841217">
                <w:rPr>
                  <w:rFonts w:asciiTheme="minorHAnsi" w:hAnsiTheme="minorHAnsi" w:cstheme="minorHAnsi"/>
                  <w:sz w:val="20"/>
                  <w:szCs w:val="20"/>
                  <w:rPrChange w:id="7568" w:author="Miku Nosamu" w:date="2025-07-05T17:14:00Z">
                    <w:rPr/>
                  </w:rPrChange>
                </w:rPr>
                <w:t xml:space="preserve"> </w:t>
              </w:r>
              <w:proofErr w:type="spellStart"/>
              <w:r w:rsidRPr="00841217">
                <w:rPr>
                  <w:rFonts w:asciiTheme="minorHAnsi" w:hAnsiTheme="minorHAnsi" w:cstheme="minorHAnsi"/>
                  <w:sz w:val="20"/>
                  <w:szCs w:val="20"/>
                  <w:rPrChange w:id="7569" w:author="Miku Nosamu" w:date="2025-07-05T17:14:00Z">
                    <w:rPr/>
                  </w:rPrChange>
                </w:rPr>
                <w:t>lengkap</w:t>
              </w:r>
              <w:proofErr w:type="spellEnd"/>
              <w:r w:rsidRPr="00841217">
                <w:rPr>
                  <w:rFonts w:asciiTheme="minorHAnsi" w:hAnsiTheme="minorHAnsi" w:cstheme="minorHAnsi"/>
                  <w:sz w:val="20"/>
                  <w:szCs w:val="20"/>
                  <w:rPrChange w:id="7570" w:author="Miku Nosamu" w:date="2025-07-05T17:14:00Z">
                    <w:rPr/>
                  </w:rPrChange>
                </w:rPr>
                <w:t>”)</w:t>
              </w:r>
            </w:ins>
          </w:p>
          <w:p w14:paraId="0CD1EC5B" w14:textId="4270F0C0" w:rsidR="00B505AF" w:rsidRPr="00C60156" w:rsidRDefault="00691477">
            <w:pPr>
              <w:pStyle w:val="NormalWeb"/>
              <w:numPr>
                <w:ilvl w:val="0"/>
                <w:numId w:val="97"/>
              </w:numPr>
              <w:spacing w:before="0" w:beforeAutospacing="0" w:after="0" w:afterAutospacing="0" w:line="360" w:lineRule="auto"/>
              <w:rPr>
                <w:ins w:id="7571" w:author="Miku Nosamu" w:date="2025-07-05T16:19:00Z"/>
                <w:rFonts w:asciiTheme="minorHAnsi" w:hAnsiTheme="minorHAnsi" w:cstheme="minorHAnsi"/>
                <w:szCs w:val="20"/>
                <w:rPrChange w:id="7572" w:author="Miku Nosamu" w:date="2025-07-05T17:42:00Z">
                  <w:rPr>
                    <w:ins w:id="7573" w:author="Miku Nosamu" w:date="2025-07-05T16:19:00Z"/>
                    <w:rFonts w:ascii="Arial" w:hAnsi="Arial" w:cs="Arial"/>
                    <w:noProof/>
                    <w:color w:val="auto"/>
                    <w:kern w:val="1"/>
                    <w:szCs w:val="20"/>
                    <w:lang w:val="id-ID"/>
                  </w:rPr>
                </w:rPrChange>
              </w:rPr>
              <w:pPrChange w:id="7574" w:author="Miku Nosamu" w:date="2025-07-05T17:42:00Z">
                <w:pPr>
                  <w:pStyle w:val="ListParagraph"/>
                  <w:numPr>
                    <w:numId w:val="66"/>
                  </w:numPr>
                  <w:spacing w:before="0" w:after="0" w:line="360" w:lineRule="auto"/>
                  <w:ind w:hanging="360"/>
                  <w:jc w:val="left"/>
                </w:pPr>
              </w:pPrChange>
            </w:pPr>
            <w:proofErr w:type="spellStart"/>
            <w:ins w:id="7575" w:author="Miku Nosamu" w:date="2025-07-05T17:07:00Z">
              <w:r w:rsidRPr="00841217">
                <w:rPr>
                  <w:rFonts w:asciiTheme="minorHAnsi" w:hAnsiTheme="minorHAnsi" w:cstheme="minorHAnsi"/>
                  <w:sz w:val="20"/>
                  <w:szCs w:val="20"/>
                  <w:rPrChange w:id="7576" w:author="Miku Nosamu" w:date="2025-07-05T17:14:00Z">
                    <w:rPr/>
                  </w:rPrChange>
                </w:rPr>
                <w:t>Klik</w:t>
              </w:r>
              <w:proofErr w:type="spellEnd"/>
              <w:r w:rsidRPr="00841217">
                <w:rPr>
                  <w:rFonts w:asciiTheme="minorHAnsi" w:hAnsiTheme="minorHAnsi" w:cstheme="minorHAnsi"/>
                  <w:sz w:val="20"/>
                  <w:szCs w:val="20"/>
                  <w:rPrChange w:id="7577" w:author="Miku Nosamu" w:date="2025-07-05T17:14:00Z">
                    <w:rPr/>
                  </w:rPrChange>
                </w:rPr>
                <w:t xml:space="preserve"> “Submit”</w:t>
              </w:r>
            </w:ins>
          </w:p>
        </w:tc>
      </w:tr>
      <w:tr w:rsidR="00841217" w:rsidRPr="00841217" w14:paraId="6CCDB828" w14:textId="77777777" w:rsidTr="005877C0">
        <w:trPr>
          <w:trHeight w:val="101"/>
          <w:ins w:id="7578" w:author="Miku Nosamu" w:date="2025-07-05T16:19:00Z"/>
        </w:trPr>
        <w:tc>
          <w:tcPr>
            <w:tcW w:w="3192" w:type="dxa"/>
            <w:vAlign w:val="center"/>
          </w:tcPr>
          <w:p w14:paraId="7AB05885" w14:textId="77777777" w:rsidR="00B505AF" w:rsidRPr="00841217" w:rsidRDefault="00B505AF" w:rsidP="005877C0">
            <w:pPr>
              <w:jc w:val="center"/>
              <w:rPr>
                <w:ins w:id="7579" w:author="Miku Nosamu" w:date="2025-07-05T16:19:00Z"/>
                <w:rFonts w:cstheme="minorHAnsi"/>
                <w:noProof/>
                <w:color w:val="auto"/>
                <w:kern w:val="1"/>
                <w:szCs w:val="20"/>
                <w:lang w:val="id-ID"/>
                <w:rPrChange w:id="7580" w:author="Miku Nosamu" w:date="2025-07-05T17:14:00Z">
                  <w:rPr>
                    <w:ins w:id="7581" w:author="Miku Nosamu" w:date="2025-07-05T16:19:00Z"/>
                    <w:rFonts w:ascii="Arial" w:hAnsi="Arial" w:cs="Arial"/>
                    <w:noProof/>
                    <w:color w:val="auto"/>
                    <w:kern w:val="1"/>
                    <w:szCs w:val="20"/>
                    <w:lang w:val="id-ID"/>
                  </w:rPr>
                </w:rPrChange>
              </w:rPr>
            </w:pPr>
            <w:ins w:id="7582" w:author="Miku Nosamu" w:date="2025-07-05T16:19:00Z">
              <w:r w:rsidRPr="00841217">
                <w:rPr>
                  <w:rFonts w:cstheme="minorHAnsi"/>
                  <w:noProof/>
                  <w:color w:val="auto"/>
                  <w:kern w:val="1"/>
                  <w:szCs w:val="20"/>
                  <w:lang w:val="id-ID"/>
                  <w:rPrChange w:id="7583"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5A40D356" w14:textId="77777777" w:rsidR="00B505AF" w:rsidRPr="00841217" w:rsidRDefault="00B505AF" w:rsidP="005877C0">
            <w:pPr>
              <w:jc w:val="center"/>
              <w:rPr>
                <w:ins w:id="7584" w:author="Miku Nosamu" w:date="2025-07-05T16:19:00Z"/>
                <w:rFonts w:cstheme="minorHAnsi"/>
                <w:noProof/>
                <w:color w:val="auto"/>
                <w:kern w:val="1"/>
                <w:szCs w:val="20"/>
                <w:lang w:val="id-ID"/>
                <w:rPrChange w:id="7585" w:author="Miku Nosamu" w:date="2025-07-05T17:14:00Z">
                  <w:rPr>
                    <w:ins w:id="7586" w:author="Miku Nosamu" w:date="2025-07-05T16:19:00Z"/>
                    <w:rFonts w:ascii="Arial" w:hAnsi="Arial" w:cs="Arial"/>
                    <w:noProof/>
                    <w:color w:val="auto"/>
                    <w:kern w:val="1"/>
                    <w:szCs w:val="20"/>
                    <w:lang w:val="id-ID"/>
                  </w:rPr>
                </w:rPrChange>
              </w:rPr>
            </w:pPr>
            <w:ins w:id="7587" w:author="Miku Nosamu" w:date="2025-07-05T16:19:00Z">
              <w:r w:rsidRPr="00841217">
                <w:rPr>
                  <w:rFonts w:cstheme="minorHAnsi"/>
                  <w:noProof/>
                  <w:color w:val="auto"/>
                  <w:kern w:val="1"/>
                  <w:szCs w:val="20"/>
                  <w:lang w:val="id-ID"/>
                  <w:rPrChange w:id="7588"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03F86F2D" w14:textId="77777777" w:rsidR="00B505AF" w:rsidRPr="00841217" w:rsidRDefault="00B505AF" w:rsidP="005877C0">
            <w:pPr>
              <w:jc w:val="center"/>
              <w:rPr>
                <w:ins w:id="7589" w:author="Miku Nosamu" w:date="2025-07-05T16:19:00Z"/>
                <w:rFonts w:cstheme="minorHAnsi"/>
                <w:noProof/>
                <w:color w:val="auto"/>
                <w:kern w:val="1"/>
                <w:szCs w:val="20"/>
                <w:lang w:val="id-ID"/>
                <w:rPrChange w:id="7590" w:author="Miku Nosamu" w:date="2025-07-05T17:14:00Z">
                  <w:rPr>
                    <w:ins w:id="7591" w:author="Miku Nosamu" w:date="2025-07-05T16:19:00Z"/>
                    <w:rFonts w:ascii="Arial" w:hAnsi="Arial" w:cs="Arial"/>
                    <w:noProof/>
                    <w:color w:val="auto"/>
                    <w:kern w:val="1"/>
                    <w:szCs w:val="20"/>
                    <w:lang w:val="id-ID"/>
                  </w:rPr>
                </w:rPrChange>
              </w:rPr>
            </w:pPr>
            <w:ins w:id="7592" w:author="Miku Nosamu" w:date="2025-07-05T16:19:00Z">
              <w:r w:rsidRPr="00841217">
                <w:rPr>
                  <w:rFonts w:cstheme="minorHAnsi"/>
                  <w:noProof/>
                  <w:color w:val="auto"/>
                  <w:kern w:val="1"/>
                  <w:szCs w:val="20"/>
                  <w:lang w:val="id-ID"/>
                  <w:rPrChange w:id="7593" w:author="Miku Nosamu" w:date="2025-07-05T17:14:00Z">
                    <w:rPr>
                      <w:rFonts w:ascii="Arial" w:hAnsi="Arial" w:cs="Arial"/>
                      <w:noProof/>
                      <w:color w:val="auto"/>
                      <w:kern w:val="1"/>
                      <w:szCs w:val="20"/>
                      <w:lang w:val="id-ID"/>
                    </w:rPr>
                  </w:rPrChange>
                </w:rPr>
                <w:t>Kesimpulan</w:t>
              </w:r>
            </w:ins>
          </w:p>
        </w:tc>
      </w:tr>
      <w:tr w:rsidR="00841217" w:rsidRPr="00841217" w14:paraId="187B207E" w14:textId="77777777" w:rsidTr="005877C0">
        <w:trPr>
          <w:trHeight w:val="100"/>
          <w:ins w:id="7594" w:author="Miku Nosamu" w:date="2025-07-05T16:19:00Z"/>
        </w:trPr>
        <w:tc>
          <w:tcPr>
            <w:tcW w:w="3192" w:type="dxa"/>
            <w:vAlign w:val="center"/>
          </w:tcPr>
          <w:p w14:paraId="2B1EDA2F" w14:textId="01D0D823" w:rsidR="00B505AF" w:rsidRPr="00C60156" w:rsidRDefault="00691477">
            <w:pPr>
              <w:pStyle w:val="NormalWeb"/>
              <w:spacing w:line="360" w:lineRule="auto"/>
              <w:jc w:val="center"/>
              <w:rPr>
                <w:ins w:id="7595" w:author="Miku Nosamu" w:date="2025-07-05T16:19:00Z"/>
                <w:rFonts w:asciiTheme="minorHAnsi" w:hAnsiTheme="minorHAnsi" w:cstheme="minorHAnsi"/>
                <w:szCs w:val="20"/>
                <w:rPrChange w:id="7596" w:author="Miku Nosamu" w:date="2025-07-05T17:42:00Z">
                  <w:rPr>
                    <w:ins w:id="7597" w:author="Miku Nosamu" w:date="2025-07-05T16:19:00Z"/>
                    <w:rFonts w:ascii="Arial" w:hAnsi="Arial" w:cs="Arial"/>
                    <w:noProof/>
                    <w:color w:val="auto"/>
                    <w:kern w:val="1"/>
                    <w:szCs w:val="20"/>
                    <w:lang w:val="id-ID"/>
                  </w:rPr>
                </w:rPrChange>
              </w:rPr>
              <w:pPrChange w:id="7598" w:author="Miku Nosamu" w:date="2025-07-05T17:42:00Z">
                <w:pPr>
                  <w:jc w:val="center"/>
                </w:pPr>
              </w:pPrChange>
            </w:pPr>
            <w:proofErr w:type="spellStart"/>
            <w:ins w:id="7599" w:author="Miku Nosamu" w:date="2025-07-05T17:07:00Z">
              <w:r w:rsidRPr="00841217">
                <w:rPr>
                  <w:rFonts w:asciiTheme="minorHAnsi" w:hAnsiTheme="minorHAnsi" w:cstheme="minorHAnsi"/>
                  <w:sz w:val="20"/>
                  <w:szCs w:val="20"/>
                  <w:rPrChange w:id="7600" w:author="Miku Nosamu" w:date="2025-07-05T17:14:00Z">
                    <w:rPr/>
                  </w:rPrChange>
                </w:rPr>
                <w:t>Sistem</w:t>
              </w:r>
              <w:proofErr w:type="spellEnd"/>
              <w:r w:rsidRPr="00841217">
                <w:rPr>
                  <w:rFonts w:asciiTheme="minorHAnsi" w:hAnsiTheme="minorHAnsi" w:cstheme="minorHAnsi"/>
                  <w:sz w:val="20"/>
                  <w:szCs w:val="20"/>
                  <w:rPrChange w:id="7601" w:author="Miku Nosamu" w:date="2025-07-05T17:14:00Z">
                    <w:rPr/>
                  </w:rPrChange>
                </w:rPr>
                <w:t xml:space="preserve"> </w:t>
              </w:r>
              <w:proofErr w:type="spellStart"/>
              <w:r w:rsidRPr="00841217">
                <w:rPr>
                  <w:rFonts w:asciiTheme="minorHAnsi" w:hAnsiTheme="minorHAnsi" w:cstheme="minorHAnsi"/>
                  <w:sz w:val="20"/>
                  <w:szCs w:val="20"/>
                  <w:rPrChange w:id="7602" w:author="Miku Nosamu" w:date="2025-07-05T17:14:00Z">
                    <w:rPr/>
                  </w:rPrChange>
                </w:rPr>
                <w:t>menolak</w:t>
              </w:r>
              <w:proofErr w:type="spellEnd"/>
              <w:r w:rsidRPr="00841217">
                <w:rPr>
                  <w:rFonts w:asciiTheme="minorHAnsi" w:hAnsiTheme="minorHAnsi" w:cstheme="minorHAnsi"/>
                  <w:sz w:val="20"/>
                  <w:szCs w:val="20"/>
                  <w:rPrChange w:id="7603" w:author="Miku Nosamu" w:date="2025-07-05T17:14:00Z">
                    <w:rPr/>
                  </w:rPrChange>
                </w:rPr>
                <w:t xml:space="preserve"> </w:t>
              </w:r>
              <w:proofErr w:type="spellStart"/>
              <w:r w:rsidRPr="00841217">
                <w:rPr>
                  <w:rFonts w:asciiTheme="minorHAnsi" w:hAnsiTheme="minorHAnsi" w:cstheme="minorHAnsi"/>
                  <w:sz w:val="20"/>
                  <w:szCs w:val="20"/>
                  <w:rPrChange w:id="7604" w:author="Miku Nosamu" w:date="2025-07-05T17:14:00Z">
                    <w:rPr/>
                  </w:rPrChange>
                </w:rPr>
                <w:t>pengajuan</w:t>
              </w:r>
              <w:proofErr w:type="spellEnd"/>
              <w:r w:rsidRPr="00841217">
                <w:rPr>
                  <w:rFonts w:asciiTheme="minorHAnsi" w:hAnsiTheme="minorHAnsi" w:cstheme="minorHAnsi"/>
                  <w:sz w:val="20"/>
                  <w:szCs w:val="20"/>
                  <w:rPrChange w:id="7605" w:author="Miku Nosamu" w:date="2025-07-05T17:14:00Z">
                    <w:rPr/>
                  </w:rPrChange>
                </w:rPr>
                <w:t xml:space="preserve">, </w:t>
              </w:r>
              <w:proofErr w:type="spellStart"/>
              <w:r w:rsidRPr="00841217">
                <w:rPr>
                  <w:rFonts w:asciiTheme="minorHAnsi" w:hAnsiTheme="minorHAnsi" w:cstheme="minorHAnsi"/>
                  <w:sz w:val="20"/>
                  <w:szCs w:val="20"/>
                  <w:rPrChange w:id="7606" w:author="Miku Nosamu" w:date="2025-07-05T17:14:00Z">
                    <w:rPr/>
                  </w:rPrChange>
                </w:rPr>
                <w:t>menampilkan</w:t>
              </w:r>
              <w:proofErr w:type="spellEnd"/>
              <w:r w:rsidRPr="00841217">
                <w:rPr>
                  <w:rFonts w:asciiTheme="minorHAnsi" w:hAnsiTheme="minorHAnsi" w:cstheme="minorHAnsi"/>
                  <w:sz w:val="20"/>
                  <w:szCs w:val="20"/>
                  <w:rPrChange w:id="7607" w:author="Miku Nosamu" w:date="2025-07-05T17:14:00Z">
                    <w:rPr/>
                  </w:rPrChange>
                </w:rPr>
                <w:t xml:space="preserve"> status “</w:t>
              </w:r>
              <w:proofErr w:type="spellStart"/>
              <w:r w:rsidRPr="00841217">
                <w:rPr>
                  <w:rFonts w:asciiTheme="minorHAnsi" w:hAnsiTheme="minorHAnsi" w:cstheme="minorHAnsi"/>
                  <w:sz w:val="20"/>
                  <w:szCs w:val="20"/>
                  <w:rPrChange w:id="7608" w:author="Miku Nosamu" w:date="2025-07-05T17:14:00Z">
                    <w:rPr/>
                  </w:rPrChange>
                </w:rPr>
                <w:t>Ditolak</w:t>
              </w:r>
              <w:proofErr w:type="spellEnd"/>
              <w:r w:rsidRPr="00841217">
                <w:rPr>
                  <w:rFonts w:asciiTheme="minorHAnsi" w:hAnsiTheme="minorHAnsi" w:cstheme="minorHAnsi"/>
                  <w:sz w:val="20"/>
                  <w:szCs w:val="20"/>
                  <w:rPrChange w:id="7609" w:author="Miku Nosamu" w:date="2025-07-05T17:14:00Z">
                    <w:rPr/>
                  </w:rPrChange>
                </w:rPr>
                <w:t xml:space="preserve">”, dan </w:t>
              </w:r>
              <w:proofErr w:type="spellStart"/>
              <w:r w:rsidRPr="00841217">
                <w:rPr>
                  <w:rFonts w:asciiTheme="minorHAnsi" w:hAnsiTheme="minorHAnsi" w:cstheme="minorHAnsi"/>
                  <w:sz w:val="20"/>
                  <w:szCs w:val="20"/>
                  <w:rPrChange w:id="7610" w:author="Miku Nosamu" w:date="2025-07-05T17:14:00Z">
                    <w:rPr/>
                  </w:rPrChange>
                </w:rPr>
                <w:t>menampilkan</w:t>
              </w:r>
              <w:proofErr w:type="spellEnd"/>
              <w:r w:rsidRPr="00841217">
                <w:rPr>
                  <w:rFonts w:asciiTheme="minorHAnsi" w:hAnsiTheme="minorHAnsi" w:cstheme="minorHAnsi"/>
                  <w:sz w:val="20"/>
                  <w:szCs w:val="20"/>
                  <w:rPrChange w:id="7611" w:author="Miku Nosamu" w:date="2025-07-05T17:14:00Z">
                    <w:rPr/>
                  </w:rPrChange>
                </w:rPr>
                <w:t xml:space="preserve"> </w:t>
              </w:r>
              <w:proofErr w:type="spellStart"/>
              <w:r w:rsidRPr="00841217">
                <w:rPr>
                  <w:rFonts w:asciiTheme="minorHAnsi" w:hAnsiTheme="minorHAnsi" w:cstheme="minorHAnsi"/>
                  <w:sz w:val="20"/>
                  <w:szCs w:val="20"/>
                  <w:rPrChange w:id="7612" w:author="Miku Nosamu" w:date="2025-07-05T17:14:00Z">
                    <w:rPr/>
                  </w:rPrChange>
                </w:rPr>
                <w:t>alasan</w:t>
              </w:r>
              <w:proofErr w:type="spellEnd"/>
              <w:r w:rsidRPr="00841217">
                <w:rPr>
                  <w:rFonts w:asciiTheme="minorHAnsi" w:hAnsiTheme="minorHAnsi" w:cstheme="minorHAnsi"/>
                  <w:sz w:val="20"/>
                  <w:szCs w:val="20"/>
                  <w:rPrChange w:id="7613" w:author="Miku Nosamu" w:date="2025-07-05T17:14:00Z">
                    <w:rPr/>
                  </w:rPrChange>
                </w:rPr>
                <w:t xml:space="preserve"> </w:t>
              </w:r>
              <w:proofErr w:type="spellStart"/>
              <w:r w:rsidRPr="00841217">
                <w:rPr>
                  <w:rFonts w:asciiTheme="minorHAnsi" w:hAnsiTheme="minorHAnsi" w:cstheme="minorHAnsi"/>
                  <w:sz w:val="20"/>
                  <w:szCs w:val="20"/>
                  <w:rPrChange w:id="7614" w:author="Miku Nosamu" w:date="2025-07-05T17:14:00Z">
                    <w:rPr/>
                  </w:rPrChange>
                </w:rPr>
                <w:t>penolakan</w:t>
              </w:r>
            </w:ins>
            <w:proofErr w:type="spellEnd"/>
          </w:p>
        </w:tc>
        <w:tc>
          <w:tcPr>
            <w:tcW w:w="3192" w:type="dxa"/>
            <w:vAlign w:val="center"/>
          </w:tcPr>
          <w:p w14:paraId="59A4F618" w14:textId="440056C9" w:rsidR="00B505AF" w:rsidRPr="00C60156" w:rsidRDefault="00691477">
            <w:pPr>
              <w:pStyle w:val="NormalWeb"/>
              <w:spacing w:line="360" w:lineRule="auto"/>
              <w:jc w:val="center"/>
              <w:rPr>
                <w:ins w:id="7615" w:author="Miku Nosamu" w:date="2025-07-05T16:19:00Z"/>
                <w:rFonts w:asciiTheme="minorHAnsi" w:hAnsiTheme="minorHAnsi" w:cstheme="minorHAnsi"/>
                <w:szCs w:val="20"/>
                <w:rPrChange w:id="7616" w:author="Miku Nosamu" w:date="2025-07-05T17:42:00Z">
                  <w:rPr>
                    <w:ins w:id="7617" w:author="Miku Nosamu" w:date="2025-07-05T16:19:00Z"/>
                    <w:rFonts w:ascii="Arial" w:hAnsi="Arial" w:cs="Arial"/>
                    <w:noProof/>
                    <w:color w:val="auto"/>
                    <w:kern w:val="1"/>
                    <w:szCs w:val="20"/>
                    <w:lang w:val="id-ID"/>
                  </w:rPr>
                </w:rPrChange>
              </w:rPr>
              <w:pPrChange w:id="7618" w:author="Miku Nosamu" w:date="2025-07-05T17:42:00Z">
                <w:pPr>
                  <w:jc w:val="center"/>
                </w:pPr>
              </w:pPrChange>
            </w:pPr>
            <w:ins w:id="7619" w:author="Miku Nosamu" w:date="2025-07-05T17:07:00Z">
              <w:r w:rsidRPr="00841217">
                <w:rPr>
                  <w:rFonts w:asciiTheme="minorHAnsi" w:hAnsiTheme="minorHAnsi" w:cstheme="minorHAnsi"/>
                  <w:sz w:val="20"/>
                  <w:szCs w:val="20"/>
                  <w:rPrChange w:id="7620" w:author="Miku Nosamu" w:date="2025-07-05T17:14:00Z">
                    <w:rPr/>
                  </w:rPrChange>
                </w:rPr>
                <w:t xml:space="preserve">Status </w:t>
              </w:r>
              <w:proofErr w:type="spellStart"/>
              <w:r w:rsidRPr="00841217">
                <w:rPr>
                  <w:rFonts w:asciiTheme="minorHAnsi" w:hAnsiTheme="minorHAnsi" w:cstheme="minorHAnsi"/>
                  <w:sz w:val="20"/>
                  <w:szCs w:val="20"/>
                  <w:rPrChange w:id="7621" w:author="Miku Nosamu" w:date="2025-07-05T17:14:00Z">
                    <w:rPr/>
                  </w:rPrChange>
                </w:rPr>
                <w:t>pengajuan</w:t>
              </w:r>
              <w:proofErr w:type="spellEnd"/>
              <w:r w:rsidRPr="00841217">
                <w:rPr>
                  <w:rFonts w:asciiTheme="minorHAnsi" w:hAnsiTheme="minorHAnsi" w:cstheme="minorHAnsi"/>
                  <w:sz w:val="20"/>
                  <w:szCs w:val="20"/>
                  <w:rPrChange w:id="7622" w:author="Miku Nosamu" w:date="2025-07-05T17:14:00Z">
                    <w:rPr/>
                  </w:rPrChange>
                </w:rPr>
                <w:t xml:space="preserve"> </w:t>
              </w:r>
              <w:proofErr w:type="spellStart"/>
              <w:r w:rsidRPr="00841217">
                <w:rPr>
                  <w:rFonts w:asciiTheme="minorHAnsi" w:hAnsiTheme="minorHAnsi" w:cstheme="minorHAnsi"/>
                  <w:sz w:val="20"/>
                  <w:szCs w:val="20"/>
                  <w:rPrChange w:id="7623" w:author="Miku Nosamu" w:date="2025-07-05T17:14:00Z">
                    <w:rPr/>
                  </w:rPrChange>
                </w:rPr>
                <w:t>menjadi</w:t>
              </w:r>
              <w:proofErr w:type="spellEnd"/>
              <w:r w:rsidRPr="00841217">
                <w:rPr>
                  <w:rFonts w:asciiTheme="minorHAnsi" w:hAnsiTheme="minorHAnsi" w:cstheme="minorHAnsi"/>
                  <w:sz w:val="20"/>
                  <w:szCs w:val="20"/>
                  <w:rPrChange w:id="7624" w:author="Miku Nosamu" w:date="2025-07-05T17:14:00Z">
                    <w:rPr/>
                  </w:rPrChange>
                </w:rPr>
                <w:t xml:space="preserve"> “</w:t>
              </w:r>
              <w:proofErr w:type="spellStart"/>
              <w:r w:rsidRPr="00841217">
                <w:rPr>
                  <w:rFonts w:asciiTheme="minorHAnsi" w:hAnsiTheme="minorHAnsi" w:cstheme="minorHAnsi"/>
                  <w:sz w:val="20"/>
                  <w:szCs w:val="20"/>
                  <w:rPrChange w:id="7625" w:author="Miku Nosamu" w:date="2025-07-05T17:14:00Z">
                    <w:rPr/>
                  </w:rPrChange>
                </w:rPr>
                <w:t>Ditolak</w:t>
              </w:r>
              <w:proofErr w:type="spellEnd"/>
              <w:r w:rsidRPr="00841217">
                <w:rPr>
                  <w:rFonts w:asciiTheme="minorHAnsi" w:hAnsiTheme="minorHAnsi" w:cstheme="minorHAnsi"/>
                  <w:sz w:val="20"/>
                  <w:szCs w:val="20"/>
                  <w:rPrChange w:id="7626" w:author="Miku Nosamu" w:date="2025-07-05T17:14:00Z">
                    <w:rPr/>
                  </w:rPrChange>
                </w:rPr>
                <w:t xml:space="preserve">” dan </w:t>
              </w:r>
              <w:proofErr w:type="spellStart"/>
              <w:r w:rsidRPr="00841217">
                <w:rPr>
                  <w:rFonts w:asciiTheme="minorHAnsi" w:hAnsiTheme="minorHAnsi" w:cstheme="minorHAnsi"/>
                  <w:sz w:val="20"/>
                  <w:szCs w:val="20"/>
                  <w:rPrChange w:id="7627" w:author="Miku Nosamu" w:date="2025-07-05T17:14:00Z">
                    <w:rPr/>
                  </w:rPrChange>
                </w:rPr>
                <w:t>alasan</w:t>
              </w:r>
              <w:proofErr w:type="spellEnd"/>
              <w:r w:rsidRPr="00841217">
                <w:rPr>
                  <w:rFonts w:asciiTheme="minorHAnsi" w:hAnsiTheme="minorHAnsi" w:cstheme="minorHAnsi"/>
                  <w:sz w:val="20"/>
                  <w:szCs w:val="20"/>
                  <w:rPrChange w:id="7628" w:author="Miku Nosamu" w:date="2025-07-05T17:14:00Z">
                    <w:rPr/>
                  </w:rPrChange>
                </w:rPr>
                <w:t xml:space="preserve"> </w:t>
              </w:r>
              <w:proofErr w:type="spellStart"/>
              <w:r w:rsidRPr="00841217">
                <w:rPr>
                  <w:rFonts w:asciiTheme="minorHAnsi" w:hAnsiTheme="minorHAnsi" w:cstheme="minorHAnsi"/>
                  <w:sz w:val="20"/>
                  <w:szCs w:val="20"/>
                  <w:rPrChange w:id="7629" w:author="Miku Nosamu" w:date="2025-07-05T17:14:00Z">
                    <w:rPr/>
                  </w:rPrChange>
                </w:rPr>
                <w:t>penolakan</w:t>
              </w:r>
              <w:proofErr w:type="spellEnd"/>
              <w:r w:rsidRPr="00841217">
                <w:rPr>
                  <w:rFonts w:asciiTheme="minorHAnsi" w:hAnsiTheme="minorHAnsi" w:cstheme="minorHAnsi"/>
                  <w:sz w:val="20"/>
                  <w:szCs w:val="20"/>
                  <w:rPrChange w:id="7630" w:author="Miku Nosamu" w:date="2025-07-05T17:14:00Z">
                    <w:rPr/>
                  </w:rPrChange>
                </w:rPr>
                <w:t xml:space="preserve"> </w:t>
              </w:r>
              <w:proofErr w:type="spellStart"/>
              <w:r w:rsidRPr="00841217">
                <w:rPr>
                  <w:rFonts w:asciiTheme="minorHAnsi" w:hAnsiTheme="minorHAnsi" w:cstheme="minorHAnsi"/>
                  <w:sz w:val="20"/>
                  <w:szCs w:val="20"/>
                  <w:rPrChange w:id="7631" w:author="Miku Nosamu" w:date="2025-07-05T17:14:00Z">
                    <w:rPr/>
                  </w:rPrChange>
                </w:rPr>
                <w:t>tampil</w:t>
              </w:r>
              <w:proofErr w:type="spellEnd"/>
              <w:r w:rsidRPr="00841217">
                <w:rPr>
                  <w:rFonts w:asciiTheme="minorHAnsi" w:hAnsiTheme="minorHAnsi" w:cstheme="minorHAnsi"/>
                  <w:sz w:val="20"/>
                  <w:szCs w:val="20"/>
                  <w:rPrChange w:id="7632" w:author="Miku Nosamu" w:date="2025-07-05T17:14:00Z">
                    <w:rPr/>
                  </w:rPrChange>
                </w:rPr>
                <w:t xml:space="preserve"> di detail </w:t>
              </w:r>
              <w:proofErr w:type="spellStart"/>
              <w:r w:rsidRPr="00841217">
                <w:rPr>
                  <w:rFonts w:asciiTheme="minorHAnsi" w:hAnsiTheme="minorHAnsi" w:cstheme="minorHAnsi"/>
                  <w:sz w:val="20"/>
                  <w:szCs w:val="20"/>
                  <w:rPrChange w:id="7633" w:author="Miku Nosamu" w:date="2025-07-05T17:14:00Z">
                    <w:rPr/>
                  </w:rPrChange>
                </w:rPr>
                <w:t>pengajuan</w:t>
              </w:r>
            </w:ins>
            <w:proofErr w:type="spellEnd"/>
          </w:p>
        </w:tc>
        <w:tc>
          <w:tcPr>
            <w:tcW w:w="3192" w:type="dxa"/>
            <w:vAlign w:val="center"/>
          </w:tcPr>
          <w:p w14:paraId="2881D953" w14:textId="77777777" w:rsidR="00B505AF" w:rsidRPr="00841217" w:rsidRDefault="00B505AF" w:rsidP="005877C0">
            <w:pPr>
              <w:jc w:val="center"/>
              <w:rPr>
                <w:ins w:id="7634" w:author="Miku Nosamu" w:date="2025-07-05T16:19:00Z"/>
                <w:rFonts w:cstheme="minorHAnsi"/>
                <w:noProof/>
                <w:color w:val="auto"/>
                <w:kern w:val="1"/>
                <w:szCs w:val="20"/>
                <w:lang w:val="id-ID"/>
                <w:rPrChange w:id="7635" w:author="Miku Nosamu" w:date="2025-07-05T17:14:00Z">
                  <w:rPr>
                    <w:ins w:id="7636" w:author="Miku Nosamu" w:date="2025-07-05T16:19:00Z"/>
                    <w:rFonts w:ascii="Arial" w:hAnsi="Arial" w:cs="Arial"/>
                    <w:noProof/>
                    <w:color w:val="auto"/>
                    <w:kern w:val="1"/>
                    <w:szCs w:val="20"/>
                    <w:lang w:val="id-ID"/>
                  </w:rPr>
                </w:rPrChange>
              </w:rPr>
            </w:pPr>
            <w:ins w:id="7637" w:author="Miku Nosamu" w:date="2025-07-05T16:19:00Z">
              <w:r w:rsidRPr="00841217">
                <w:rPr>
                  <w:rFonts w:cstheme="minorHAnsi"/>
                  <w:noProof/>
                  <w:color w:val="auto"/>
                  <w:kern w:val="1"/>
                  <w:szCs w:val="20"/>
                  <w:lang w:val="id-ID"/>
                  <w:rPrChange w:id="7638" w:author="Miku Nosamu" w:date="2025-07-05T17:14:00Z">
                    <w:rPr>
                      <w:rFonts w:ascii="Arial" w:hAnsi="Arial" w:cs="Arial"/>
                      <w:noProof/>
                      <w:color w:val="auto"/>
                      <w:kern w:val="1"/>
                      <w:szCs w:val="20"/>
                      <w:lang w:val="id-ID"/>
                    </w:rPr>
                  </w:rPrChange>
                </w:rPr>
                <w:t>Hasil pengamatan sesuai</w:t>
              </w:r>
            </w:ins>
          </w:p>
        </w:tc>
      </w:tr>
    </w:tbl>
    <w:p w14:paraId="3213D4AE" w14:textId="4190E15F" w:rsidR="00B505AF" w:rsidRPr="004873C5" w:rsidRDefault="00B505AF" w:rsidP="00546376">
      <w:pPr>
        <w:rPr>
          <w:ins w:id="7639"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7F7BBA66" w14:textId="77777777" w:rsidTr="005877C0">
        <w:trPr>
          <w:cnfStyle w:val="100000000000" w:firstRow="1" w:lastRow="0" w:firstColumn="0" w:lastColumn="0" w:oddVBand="0" w:evenVBand="0" w:oddHBand="0" w:evenHBand="0" w:firstRowFirstColumn="0" w:firstRowLastColumn="0" w:lastRowFirstColumn="0" w:lastRowLastColumn="0"/>
          <w:ins w:id="7640" w:author="Miku Nosamu" w:date="2025-07-05T16:19:00Z"/>
        </w:trPr>
        <w:tc>
          <w:tcPr>
            <w:tcW w:w="3192" w:type="dxa"/>
            <w:vAlign w:val="center"/>
          </w:tcPr>
          <w:p w14:paraId="48F91688" w14:textId="77777777" w:rsidR="00B505AF" w:rsidRPr="00841217" w:rsidRDefault="00B505AF" w:rsidP="005877C0">
            <w:pPr>
              <w:jc w:val="center"/>
              <w:rPr>
                <w:ins w:id="7641" w:author="Miku Nosamu" w:date="2025-07-05T16:19:00Z"/>
                <w:rFonts w:cstheme="minorHAnsi"/>
                <w:noProof/>
                <w:color w:val="auto"/>
                <w:kern w:val="1"/>
                <w:szCs w:val="20"/>
                <w:lang w:val="id-ID"/>
                <w:rPrChange w:id="7642" w:author="Miku Nosamu" w:date="2025-07-05T17:14:00Z">
                  <w:rPr>
                    <w:ins w:id="7643" w:author="Miku Nosamu" w:date="2025-07-05T16:19:00Z"/>
                    <w:rFonts w:ascii="Arial" w:hAnsi="Arial" w:cs="Arial"/>
                    <w:noProof/>
                    <w:color w:val="2C283A" w:themeColor="text2"/>
                    <w:kern w:val="1"/>
                    <w:szCs w:val="20"/>
                    <w:lang w:val="id-ID"/>
                  </w:rPr>
                </w:rPrChange>
              </w:rPr>
            </w:pPr>
            <w:ins w:id="7644" w:author="Miku Nosamu" w:date="2025-07-05T16:19:00Z">
              <w:r w:rsidRPr="00841217">
                <w:rPr>
                  <w:rFonts w:cstheme="minorHAnsi"/>
                  <w:noProof/>
                  <w:color w:val="auto"/>
                  <w:kern w:val="1"/>
                  <w:szCs w:val="20"/>
                  <w:lang w:val="id-ID"/>
                  <w:rPrChange w:id="7645"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16E2379A" w14:textId="4463167C" w:rsidR="00B505AF" w:rsidRPr="00841217" w:rsidRDefault="00B505AF" w:rsidP="005877C0">
            <w:pPr>
              <w:jc w:val="center"/>
              <w:rPr>
                <w:ins w:id="7646" w:author="Miku Nosamu" w:date="2025-07-05T16:19:00Z"/>
                <w:rFonts w:cstheme="minorHAnsi"/>
                <w:noProof/>
                <w:color w:val="auto"/>
                <w:kern w:val="1"/>
                <w:szCs w:val="20"/>
                <w:rPrChange w:id="7647" w:author="Miku Nosamu" w:date="2025-07-05T17:14:00Z">
                  <w:rPr>
                    <w:ins w:id="7648" w:author="Miku Nosamu" w:date="2025-07-05T16:19:00Z"/>
                    <w:rFonts w:ascii="Arial" w:hAnsi="Arial" w:cs="Arial"/>
                    <w:noProof/>
                    <w:color w:val="2C283A" w:themeColor="text2"/>
                    <w:kern w:val="1"/>
                    <w:szCs w:val="20"/>
                    <w:lang w:val="id-ID"/>
                  </w:rPr>
                </w:rPrChange>
              </w:rPr>
            </w:pPr>
            <w:ins w:id="7649" w:author="Miku Nosamu" w:date="2025-07-05T16:19:00Z">
              <w:r w:rsidRPr="00841217">
                <w:rPr>
                  <w:rFonts w:cstheme="minorHAnsi"/>
                  <w:noProof/>
                  <w:color w:val="auto"/>
                  <w:kern w:val="1"/>
                  <w:szCs w:val="20"/>
                  <w:lang w:val="id-ID"/>
                  <w:rPrChange w:id="7650" w:author="Miku Nosamu" w:date="2025-07-05T17:14:00Z">
                    <w:rPr>
                      <w:rFonts w:ascii="Arial" w:hAnsi="Arial" w:cs="Arial"/>
                      <w:noProof/>
                      <w:color w:val="2C283A" w:themeColor="text2"/>
                      <w:kern w:val="1"/>
                      <w:szCs w:val="20"/>
                      <w:lang w:val="id-ID"/>
                    </w:rPr>
                  </w:rPrChange>
                </w:rPr>
                <w:t>KU-0</w:t>
              </w:r>
            </w:ins>
            <w:ins w:id="7651" w:author="Miku Nosamu" w:date="2025-07-05T17:07:00Z">
              <w:r w:rsidR="00691477" w:rsidRPr="00841217">
                <w:rPr>
                  <w:rFonts w:cstheme="minorHAnsi"/>
                  <w:noProof/>
                  <w:color w:val="auto"/>
                  <w:kern w:val="1"/>
                  <w:szCs w:val="20"/>
                  <w:rPrChange w:id="7652" w:author="Miku Nosamu" w:date="2025-07-05T17:14:00Z">
                    <w:rPr>
                      <w:rFonts w:ascii="Arial" w:hAnsi="Arial" w:cs="Arial"/>
                      <w:noProof/>
                      <w:color w:val="2C283A" w:themeColor="text2"/>
                      <w:kern w:val="1"/>
                      <w:szCs w:val="20"/>
                    </w:rPr>
                  </w:rPrChange>
                </w:rPr>
                <w:t>29</w:t>
              </w:r>
            </w:ins>
          </w:p>
        </w:tc>
      </w:tr>
      <w:tr w:rsidR="00841217" w:rsidRPr="00841217" w14:paraId="719DC1E2" w14:textId="77777777" w:rsidTr="005877C0">
        <w:trPr>
          <w:ins w:id="7653" w:author="Miku Nosamu" w:date="2025-07-05T16:19:00Z"/>
        </w:trPr>
        <w:tc>
          <w:tcPr>
            <w:tcW w:w="3192" w:type="dxa"/>
            <w:vAlign w:val="center"/>
          </w:tcPr>
          <w:p w14:paraId="48AAE8BE" w14:textId="77777777" w:rsidR="00B505AF" w:rsidRPr="00841217" w:rsidRDefault="00B505AF" w:rsidP="005877C0">
            <w:pPr>
              <w:jc w:val="center"/>
              <w:rPr>
                <w:ins w:id="7654" w:author="Miku Nosamu" w:date="2025-07-05T16:19:00Z"/>
                <w:rFonts w:cstheme="minorHAnsi"/>
                <w:noProof/>
                <w:color w:val="auto"/>
                <w:kern w:val="1"/>
                <w:szCs w:val="20"/>
                <w:lang w:val="id-ID"/>
                <w:rPrChange w:id="7655" w:author="Miku Nosamu" w:date="2025-07-05T17:14:00Z">
                  <w:rPr>
                    <w:ins w:id="7656" w:author="Miku Nosamu" w:date="2025-07-05T16:19:00Z"/>
                    <w:rFonts w:ascii="Arial" w:hAnsi="Arial" w:cs="Arial"/>
                    <w:noProof/>
                    <w:color w:val="auto"/>
                    <w:kern w:val="1"/>
                    <w:szCs w:val="20"/>
                    <w:lang w:val="id-ID"/>
                  </w:rPr>
                </w:rPrChange>
              </w:rPr>
            </w:pPr>
            <w:ins w:id="7657" w:author="Miku Nosamu" w:date="2025-07-05T16:19:00Z">
              <w:r w:rsidRPr="00841217">
                <w:rPr>
                  <w:rFonts w:cstheme="minorHAnsi"/>
                  <w:noProof/>
                  <w:color w:val="auto"/>
                  <w:kern w:val="1"/>
                  <w:szCs w:val="20"/>
                  <w:lang w:val="id-ID"/>
                  <w:rPrChange w:id="7658"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5FAFAD71" w14:textId="5ED47203" w:rsidR="00B505AF" w:rsidRPr="00C60156" w:rsidRDefault="00691477">
            <w:pPr>
              <w:pStyle w:val="NormalWeb"/>
              <w:spacing w:line="360" w:lineRule="auto"/>
              <w:jc w:val="center"/>
              <w:rPr>
                <w:ins w:id="7659" w:author="Miku Nosamu" w:date="2025-07-05T16:19:00Z"/>
                <w:rFonts w:asciiTheme="minorHAnsi" w:hAnsiTheme="minorHAnsi" w:cstheme="minorHAnsi"/>
                <w:szCs w:val="20"/>
                <w:rPrChange w:id="7660" w:author="Miku Nosamu" w:date="2025-07-05T17:42:00Z">
                  <w:rPr>
                    <w:ins w:id="7661" w:author="Miku Nosamu" w:date="2025-07-05T16:19:00Z"/>
                    <w:rFonts w:ascii="Arial" w:hAnsi="Arial" w:cs="Arial"/>
                    <w:noProof/>
                    <w:color w:val="auto"/>
                    <w:kern w:val="1"/>
                    <w:szCs w:val="20"/>
                    <w:lang w:val="id-ID"/>
                  </w:rPr>
                </w:rPrChange>
              </w:rPr>
              <w:pPrChange w:id="7662" w:author="Miku Nosamu" w:date="2025-07-05T17:50:00Z">
                <w:pPr>
                  <w:jc w:val="center"/>
                </w:pPr>
              </w:pPrChange>
            </w:pPr>
            <w:proofErr w:type="spellStart"/>
            <w:ins w:id="7663" w:author="Miku Nosamu" w:date="2025-07-05T17:07:00Z">
              <w:r w:rsidRPr="00841217">
                <w:rPr>
                  <w:rFonts w:asciiTheme="minorHAnsi" w:hAnsiTheme="minorHAnsi" w:cstheme="minorHAnsi"/>
                  <w:sz w:val="20"/>
                  <w:szCs w:val="20"/>
                  <w:rPrChange w:id="7664" w:author="Miku Nosamu" w:date="2025-07-05T17:14:00Z">
                    <w:rPr/>
                  </w:rPrChange>
                </w:rPr>
                <w:t>Pengujian</w:t>
              </w:r>
              <w:proofErr w:type="spellEnd"/>
              <w:r w:rsidRPr="00841217">
                <w:rPr>
                  <w:rFonts w:asciiTheme="minorHAnsi" w:hAnsiTheme="minorHAnsi" w:cstheme="minorHAnsi"/>
                  <w:sz w:val="20"/>
                  <w:szCs w:val="20"/>
                  <w:rPrChange w:id="7665" w:author="Miku Nosamu" w:date="2025-07-05T17:14:00Z">
                    <w:rPr/>
                  </w:rPrChange>
                </w:rPr>
                <w:t xml:space="preserve"> generate file SIK </w:t>
              </w:r>
              <w:proofErr w:type="spellStart"/>
              <w:r w:rsidRPr="00841217">
                <w:rPr>
                  <w:rFonts w:asciiTheme="minorHAnsi" w:hAnsiTheme="minorHAnsi" w:cstheme="minorHAnsi"/>
                  <w:sz w:val="20"/>
                  <w:szCs w:val="20"/>
                  <w:rPrChange w:id="7666" w:author="Miku Nosamu" w:date="2025-07-05T17:14:00Z">
                    <w:rPr/>
                  </w:rPrChange>
                </w:rPr>
                <w:t>dengan</w:t>
              </w:r>
              <w:proofErr w:type="spellEnd"/>
              <w:r w:rsidRPr="00841217">
                <w:rPr>
                  <w:rFonts w:asciiTheme="minorHAnsi" w:hAnsiTheme="minorHAnsi" w:cstheme="minorHAnsi"/>
                  <w:sz w:val="20"/>
                  <w:szCs w:val="20"/>
                  <w:rPrChange w:id="7667" w:author="Miku Nosamu" w:date="2025-07-05T17:14:00Z">
                    <w:rPr/>
                  </w:rPrChange>
                </w:rPr>
                <w:t xml:space="preserve"> QR Code </w:t>
              </w:r>
              <w:proofErr w:type="spellStart"/>
              <w:r w:rsidRPr="00841217">
                <w:rPr>
                  <w:rFonts w:asciiTheme="minorHAnsi" w:hAnsiTheme="minorHAnsi" w:cstheme="minorHAnsi"/>
                  <w:sz w:val="20"/>
                  <w:szCs w:val="20"/>
                  <w:rPrChange w:id="7668" w:author="Miku Nosamu" w:date="2025-07-05T17:14:00Z">
                    <w:rPr/>
                  </w:rPrChange>
                </w:rPr>
                <w:t>saat</w:t>
              </w:r>
              <w:proofErr w:type="spellEnd"/>
              <w:r w:rsidRPr="00841217">
                <w:rPr>
                  <w:rFonts w:asciiTheme="minorHAnsi" w:hAnsiTheme="minorHAnsi" w:cstheme="minorHAnsi"/>
                  <w:sz w:val="20"/>
                  <w:szCs w:val="20"/>
                  <w:rPrChange w:id="7669" w:author="Miku Nosamu" w:date="2025-07-05T17:14:00Z">
                    <w:rPr/>
                  </w:rPrChange>
                </w:rPr>
                <w:t xml:space="preserve"> Approver </w:t>
              </w:r>
              <w:proofErr w:type="spellStart"/>
              <w:r w:rsidRPr="00841217">
                <w:rPr>
                  <w:rFonts w:asciiTheme="minorHAnsi" w:hAnsiTheme="minorHAnsi" w:cstheme="minorHAnsi"/>
                  <w:sz w:val="20"/>
                  <w:szCs w:val="20"/>
                  <w:rPrChange w:id="7670" w:author="Miku Nosamu" w:date="2025-07-05T17:14:00Z">
                    <w:rPr/>
                  </w:rPrChange>
                </w:rPr>
                <w:t>menyetujui</w:t>
              </w:r>
              <w:proofErr w:type="spellEnd"/>
              <w:r w:rsidRPr="00841217">
                <w:rPr>
                  <w:rFonts w:asciiTheme="minorHAnsi" w:hAnsiTheme="minorHAnsi" w:cstheme="minorHAnsi"/>
                  <w:sz w:val="20"/>
                  <w:szCs w:val="20"/>
                  <w:rPrChange w:id="7671" w:author="Miku Nosamu" w:date="2025-07-05T17:14:00Z">
                    <w:rPr/>
                  </w:rPrChange>
                </w:rPr>
                <w:t xml:space="preserve"> </w:t>
              </w:r>
              <w:proofErr w:type="spellStart"/>
              <w:r w:rsidRPr="00841217">
                <w:rPr>
                  <w:rFonts w:asciiTheme="minorHAnsi" w:hAnsiTheme="minorHAnsi" w:cstheme="minorHAnsi"/>
                  <w:sz w:val="20"/>
                  <w:szCs w:val="20"/>
                  <w:rPrChange w:id="7672" w:author="Miku Nosamu" w:date="2025-07-05T17:14:00Z">
                    <w:rPr/>
                  </w:rPrChange>
                </w:rPr>
                <w:t>Pengajuan</w:t>
              </w:r>
            </w:ins>
            <w:proofErr w:type="spellEnd"/>
          </w:p>
        </w:tc>
      </w:tr>
      <w:tr w:rsidR="00841217" w:rsidRPr="00841217" w14:paraId="53F42B81" w14:textId="77777777" w:rsidTr="005877C0">
        <w:trPr>
          <w:ins w:id="7673" w:author="Miku Nosamu" w:date="2025-07-05T16:19:00Z"/>
        </w:trPr>
        <w:tc>
          <w:tcPr>
            <w:tcW w:w="3192" w:type="dxa"/>
            <w:vAlign w:val="center"/>
          </w:tcPr>
          <w:p w14:paraId="4C23E247" w14:textId="77777777" w:rsidR="00B505AF" w:rsidRPr="00841217" w:rsidRDefault="00B505AF" w:rsidP="005877C0">
            <w:pPr>
              <w:jc w:val="center"/>
              <w:rPr>
                <w:ins w:id="7674" w:author="Miku Nosamu" w:date="2025-07-05T16:19:00Z"/>
                <w:rFonts w:cstheme="minorHAnsi"/>
                <w:noProof/>
                <w:color w:val="auto"/>
                <w:kern w:val="1"/>
                <w:szCs w:val="20"/>
                <w:lang w:val="id-ID"/>
                <w:rPrChange w:id="7675" w:author="Miku Nosamu" w:date="2025-07-05T17:14:00Z">
                  <w:rPr>
                    <w:ins w:id="7676" w:author="Miku Nosamu" w:date="2025-07-05T16:19:00Z"/>
                    <w:rFonts w:ascii="Arial" w:hAnsi="Arial" w:cs="Arial"/>
                    <w:noProof/>
                    <w:color w:val="auto"/>
                    <w:kern w:val="1"/>
                    <w:szCs w:val="20"/>
                    <w:lang w:val="id-ID"/>
                  </w:rPr>
                </w:rPrChange>
              </w:rPr>
            </w:pPr>
            <w:ins w:id="7677" w:author="Miku Nosamu" w:date="2025-07-05T16:19:00Z">
              <w:r w:rsidRPr="00841217">
                <w:rPr>
                  <w:rFonts w:cstheme="minorHAnsi"/>
                  <w:noProof/>
                  <w:color w:val="auto"/>
                  <w:kern w:val="1"/>
                  <w:szCs w:val="20"/>
                  <w:lang w:val="id-ID"/>
                  <w:rPrChange w:id="7678"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17AC9C48" w14:textId="1726C697" w:rsidR="00B505AF" w:rsidRPr="00C60156" w:rsidRDefault="00691477">
            <w:pPr>
              <w:pStyle w:val="NormalWeb"/>
              <w:spacing w:line="360" w:lineRule="auto"/>
              <w:jc w:val="center"/>
              <w:rPr>
                <w:ins w:id="7679" w:author="Miku Nosamu" w:date="2025-07-05T16:19:00Z"/>
                <w:rFonts w:asciiTheme="minorHAnsi" w:hAnsiTheme="minorHAnsi" w:cstheme="minorHAnsi"/>
                <w:szCs w:val="20"/>
                <w:rPrChange w:id="7680" w:author="Miku Nosamu" w:date="2025-07-05T17:42:00Z">
                  <w:rPr>
                    <w:ins w:id="7681" w:author="Miku Nosamu" w:date="2025-07-05T16:19:00Z"/>
                    <w:rFonts w:ascii="Arial" w:hAnsi="Arial" w:cs="Arial"/>
                    <w:noProof/>
                    <w:color w:val="auto"/>
                    <w:kern w:val="1"/>
                    <w:szCs w:val="20"/>
                    <w:lang w:val="id-ID"/>
                  </w:rPr>
                </w:rPrChange>
              </w:rPr>
              <w:pPrChange w:id="7682" w:author="Miku Nosamu" w:date="2025-07-05T17:50:00Z">
                <w:pPr>
                  <w:jc w:val="center"/>
                </w:pPr>
              </w:pPrChange>
            </w:pPr>
            <w:proofErr w:type="spellStart"/>
            <w:ins w:id="7683" w:author="Miku Nosamu" w:date="2025-07-05T17:07:00Z">
              <w:r w:rsidRPr="00841217">
                <w:rPr>
                  <w:rFonts w:asciiTheme="minorHAnsi" w:hAnsiTheme="minorHAnsi" w:cstheme="minorHAnsi"/>
                  <w:sz w:val="20"/>
                  <w:szCs w:val="20"/>
                  <w:rPrChange w:id="7684" w:author="Miku Nosamu" w:date="2025-07-05T17:14:00Z">
                    <w:rPr/>
                  </w:rPrChange>
                </w:rPr>
                <w:t>Sistem</w:t>
              </w:r>
              <w:proofErr w:type="spellEnd"/>
              <w:r w:rsidRPr="00841217">
                <w:rPr>
                  <w:rFonts w:asciiTheme="minorHAnsi" w:hAnsiTheme="minorHAnsi" w:cstheme="minorHAnsi"/>
                  <w:sz w:val="20"/>
                  <w:szCs w:val="20"/>
                  <w:rPrChange w:id="7685" w:author="Miku Nosamu" w:date="2025-07-05T17:14:00Z">
                    <w:rPr/>
                  </w:rPrChange>
                </w:rPr>
                <w:t xml:space="preserve"> </w:t>
              </w:r>
              <w:proofErr w:type="spellStart"/>
              <w:r w:rsidRPr="00841217">
                <w:rPr>
                  <w:rFonts w:asciiTheme="minorHAnsi" w:hAnsiTheme="minorHAnsi" w:cstheme="minorHAnsi"/>
                  <w:sz w:val="20"/>
                  <w:szCs w:val="20"/>
                  <w:rPrChange w:id="7686" w:author="Miku Nosamu" w:date="2025-07-05T17:14:00Z">
                    <w:rPr/>
                  </w:rPrChange>
                </w:rPr>
                <w:t>otomatis</w:t>
              </w:r>
              <w:proofErr w:type="spellEnd"/>
              <w:r w:rsidRPr="00841217">
                <w:rPr>
                  <w:rFonts w:asciiTheme="minorHAnsi" w:hAnsiTheme="minorHAnsi" w:cstheme="minorHAnsi"/>
                  <w:sz w:val="20"/>
                  <w:szCs w:val="20"/>
                  <w:rPrChange w:id="7687" w:author="Miku Nosamu" w:date="2025-07-05T17:14:00Z">
                    <w:rPr/>
                  </w:rPrChange>
                </w:rPr>
                <w:t xml:space="preserve"> </w:t>
              </w:r>
              <w:proofErr w:type="spellStart"/>
              <w:r w:rsidRPr="00841217">
                <w:rPr>
                  <w:rFonts w:asciiTheme="minorHAnsi" w:hAnsiTheme="minorHAnsi" w:cstheme="minorHAnsi"/>
                  <w:sz w:val="20"/>
                  <w:szCs w:val="20"/>
                  <w:rPrChange w:id="7688" w:author="Miku Nosamu" w:date="2025-07-05T17:14:00Z">
                    <w:rPr/>
                  </w:rPrChange>
                </w:rPr>
                <w:t>menghasilkan</w:t>
              </w:r>
              <w:proofErr w:type="spellEnd"/>
              <w:r w:rsidRPr="00841217">
                <w:rPr>
                  <w:rFonts w:asciiTheme="minorHAnsi" w:hAnsiTheme="minorHAnsi" w:cstheme="minorHAnsi"/>
                  <w:sz w:val="20"/>
                  <w:szCs w:val="20"/>
                  <w:rPrChange w:id="7689" w:author="Miku Nosamu" w:date="2025-07-05T17:14:00Z">
                    <w:rPr/>
                  </w:rPrChange>
                </w:rPr>
                <w:t xml:space="preserve"> </w:t>
              </w:r>
              <w:proofErr w:type="spellStart"/>
              <w:r w:rsidRPr="00841217">
                <w:rPr>
                  <w:rFonts w:asciiTheme="minorHAnsi" w:hAnsiTheme="minorHAnsi" w:cstheme="minorHAnsi"/>
                  <w:sz w:val="20"/>
                  <w:szCs w:val="20"/>
                  <w:rPrChange w:id="7690" w:author="Miku Nosamu" w:date="2025-07-05T17:14:00Z">
                    <w:rPr/>
                  </w:rPrChange>
                </w:rPr>
                <w:t>dokumen</w:t>
              </w:r>
              <w:proofErr w:type="spellEnd"/>
              <w:r w:rsidRPr="00841217">
                <w:rPr>
                  <w:rFonts w:asciiTheme="minorHAnsi" w:hAnsiTheme="minorHAnsi" w:cstheme="minorHAnsi"/>
                  <w:sz w:val="20"/>
                  <w:szCs w:val="20"/>
                  <w:rPrChange w:id="7691" w:author="Miku Nosamu" w:date="2025-07-05T17:14:00Z">
                    <w:rPr/>
                  </w:rPrChange>
                </w:rPr>
                <w:t xml:space="preserve"> SIK </w:t>
              </w:r>
              <w:proofErr w:type="spellStart"/>
              <w:r w:rsidRPr="00841217">
                <w:rPr>
                  <w:rFonts w:asciiTheme="minorHAnsi" w:hAnsiTheme="minorHAnsi" w:cstheme="minorHAnsi"/>
                  <w:sz w:val="20"/>
                  <w:szCs w:val="20"/>
                  <w:rPrChange w:id="7692" w:author="Miku Nosamu" w:date="2025-07-05T17:14:00Z">
                    <w:rPr/>
                  </w:rPrChange>
                </w:rPr>
                <w:t>dalam</w:t>
              </w:r>
              <w:proofErr w:type="spellEnd"/>
              <w:r w:rsidRPr="00841217">
                <w:rPr>
                  <w:rFonts w:asciiTheme="minorHAnsi" w:hAnsiTheme="minorHAnsi" w:cstheme="minorHAnsi"/>
                  <w:sz w:val="20"/>
                  <w:szCs w:val="20"/>
                  <w:rPrChange w:id="7693" w:author="Miku Nosamu" w:date="2025-07-05T17:14:00Z">
                    <w:rPr/>
                  </w:rPrChange>
                </w:rPr>
                <w:t xml:space="preserve"> format PDF dan </w:t>
              </w:r>
              <w:proofErr w:type="spellStart"/>
              <w:r w:rsidRPr="00841217">
                <w:rPr>
                  <w:rFonts w:asciiTheme="minorHAnsi" w:hAnsiTheme="minorHAnsi" w:cstheme="minorHAnsi"/>
                  <w:sz w:val="20"/>
                  <w:szCs w:val="20"/>
                  <w:rPrChange w:id="7694" w:author="Miku Nosamu" w:date="2025-07-05T17:14:00Z">
                    <w:rPr/>
                  </w:rPrChange>
                </w:rPr>
                <w:t>menyisipkan</w:t>
              </w:r>
              <w:proofErr w:type="spellEnd"/>
              <w:r w:rsidRPr="00841217">
                <w:rPr>
                  <w:rFonts w:asciiTheme="minorHAnsi" w:hAnsiTheme="minorHAnsi" w:cstheme="minorHAnsi"/>
                  <w:sz w:val="20"/>
                  <w:szCs w:val="20"/>
                  <w:rPrChange w:id="7695" w:author="Miku Nosamu" w:date="2025-07-05T17:14:00Z">
                    <w:rPr/>
                  </w:rPrChange>
                </w:rPr>
                <w:t xml:space="preserve"> QR Code </w:t>
              </w:r>
              <w:proofErr w:type="spellStart"/>
              <w:r w:rsidRPr="00841217">
                <w:rPr>
                  <w:rFonts w:asciiTheme="minorHAnsi" w:hAnsiTheme="minorHAnsi" w:cstheme="minorHAnsi"/>
                  <w:sz w:val="20"/>
                  <w:szCs w:val="20"/>
                  <w:rPrChange w:id="7696" w:author="Miku Nosamu" w:date="2025-07-05T17:14:00Z">
                    <w:rPr/>
                  </w:rPrChange>
                </w:rPr>
                <w:t>setelah</w:t>
              </w:r>
              <w:proofErr w:type="spellEnd"/>
              <w:r w:rsidRPr="00841217">
                <w:rPr>
                  <w:rFonts w:asciiTheme="minorHAnsi" w:hAnsiTheme="minorHAnsi" w:cstheme="minorHAnsi"/>
                  <w:sz w:val="20"/>
                  <w:szCs w:val="20"/>
                  <w:rPrChange w:id="7697" w:author="Miku Nosamu" w:date="2025-07-05T17:14:00Z">
                    <w:rPr/>
                  </w:rPrChange>
                </w:rPr>
                <w:t xml:space="preserve"> </w:t>
              </w:r>
              <w:proofErr w:type="spellStart"/>
              <w:r w:rsidRPr="00841217">
                <w:rPr>
                  <w:rFonts w:asciiTheme="minorHAnsi" w:hAnsiTheme="minorHAnsi" w:cstheme="minorHAnsi"/>
                  <w:sz w:val="20"/>
                  <w:szCs w:val="20"/>
                  <w:rPrChange w:id="7698" w:author="Miku Nosamu" w:date="2025-07-05T17:14:00Z">
                    <w:rPr/>
                  </w:rPrChange>
                </w:rPr>
                <w:t>pengajuan</w:t>
              </w:r>
              <w:proofErr w:type="spellEnd"/>
              <w:r w:rsidRPr="00841217">
                <w:rPr>
                  <w:rFonts w:asciiTheme="minorHAnsi" w:hAnsiTheme="minorHAnsi" w:cstheme="minorHAnsi"/>
                  <w:sz w:val="20"/>
                  <w:szCs w:val="20"/>
                  <w:rPrChange w:id="7699" w:author="Miku Nosamu" w:date="2025-07-05T17:14:00Z">
                    <w:rPr/>
                  </w:rPrChange>
                </w:rPr>
                <w:t xml:space="preserve"> </w:t>
              </w:r>
              <w:proofErr w:type="spellStart"/>
              <w:r w:rsidRPr="00841217">
                <w:rPr>
                  <w:rFonts w:asciiTheme="minorHAnsi" w:hAnsiTheme="minorHAnsi" w:cstheme="minorHAnsi"/>
                  <w:sz w:val="20"/>
                  <w:szCs w:val="20"/>
                  <w:rPrChange w:id="7700" w:author="Miku Nosamu" w:date="2025-07-05T17:14:00Z">
                    <w:rPr/>
                  </w:rPrChange>
                </w:rPr>
                <w:t>disetujui</w:t>
              </w:r>
            </w:ins>
            <w:proofErr w:type="spellEnd"/>
          </w:p>
        </w:tc>
      </w:tr>
      <w:tr w:rsidR="00841217" w:rsidRPr="00841217" w14:paraId="757270D5" w14:textId="77777777" w:rsidTr="005877C0">
        <w:trPr>
          <w:ins w:id="7701" w:author="Miku Nosamu" w:date="2025-07-05T16:19:00Z"/>
        </w:trPr>
        <w:tc>
          <w:tcPr>
            <w:tcW w:w="3192" w:type="dxa"/>
            <w:vAlign w:val="center"/>
          </w:tcPr>
          <w:p w14:paraId="5935DA4A" w14:textId="77777777" w:rsidR="00B505AF" w:rsidRPr="00841217" w:rsidRDefault="00B505AF" w:rsidP="005877C0">
            <w:pPr>
              <w:jc w:val="center"/>
              <w:rPr>
                <w:ins w:id="7702" w:author="Miku Nosamu" w:date="2025-07-05T16:19:00Z"/>
                <w:rFonts w:cstheme="minorHAnsi"/>
                <w:noProof/>
                <w:color w:val="auto"/>
                <w:kern w:val="1"/>
                <w:szCs w:val="20"/>
                <w:lang w:val="id-ID"/>
                <w:rPrChange w:id="7703" w:author="Miku Nosamu" w:date="2025-07-05T17:14:00Z">
                  <w:rPr>
                    <w:ins w:id="7704" w:author="Miku Nosamu" w:date="2025-07-05T16:19:00Z"/>
                    <w:rFonts w:ascii="Arial" w:hAnsi="Arial" w:cs="Arial"/>
                    <w:noProof/>
                    <w:color w:val="auto"/>
                    <w:kern w:val="1"/>
                    <w:szCs w:val="20"/>
                    <w:lang w:val="id-ID"/>
                  </w:rPr>
                </w:rPrChange>
              </w:rPr>
            </w:pPr>
            <w:ins w:id="7705" w:author="Miku Nosamu" w:date="2025-07-05T16:19:00Z">
              <w:r w:rsidRPr="00841217">
                <w:rPr>
                  <w:rFonts w:cstheme="minorHAnsi"/>
                  <w:noProof/>
                  <w:color w:val="auto"/>
                  <w:kern w:val="1"/>
                  <w:szCs w:val="20"/>
                  <w:lang w:val="id-ID"/>
                  <w:rPrChange w:id="7706"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02042E57" w14:textId="459D5F1B" w:rsidR="00B505AF" w:rsidRPr="00C60156" w:rsidRDefault="00691477">
            <w:pPr>
              <w:pStyle w:val="NormalWeb"/>
              <w:spacing w:line="360" w:lineRule="auto"/>
              <w:jc w:val="center"/>
              <w:rPr>
                <w:ins w:id="7707" w:author="Miku Nosamu" w:date="2025-07-05T16:19:00Z"/>
                <w:rFonts w:asciiTheme="minorHAnsi" w:hAnsiTheme="minorHAnsi" w:cstheme="minorHAnsi"/>
                <w:szCs w:val="20"/>
                <w:rPrChange w:id="7708" w:author="Miku Nosamu" w:date="2025-07-05T17:42:00Z">
                  <w:rPr>
                    <w:ins w:id="7709" w:author="Miku Nosamu" w:date="2025-07-05T16:19:00Z"/>
                    <w:rFonts w:ascii="Arial" w:hAnsi="Arial" w:cs="Arial"/>
                    <w:noProof/>
                    <w:color w:val="auto"/>
                    <w:kern w:val="1"/>
                    <w:szCs w:val="20"/>
                    <w:lang w:val="id-ID"/>
                  </w:rPr>
                </w:rPrChange>
              </w:rPr>
              <w:pPrChange w:id="7710" w:author="Miku Nosamu" w:date="2025-07-05T17:50:00Z">
                <w:pPr>
                  <w:jc w:val="center"/>
                </w:pPr>
              </w:pPrChange>
            </w:pPr>
            <w:proofErr w:type="spellStart"/>
            <w:ins w:id="7711" w:author="Miku Nosamu" w:date="2025-07-05T17:07:00Z">
              <w:r w:rsidRPr="00841217">
                <w:rPr>
                  <w:rFonts w:asciiTheme="minorHAnsi" w:hAnsiTheme="minorHAnsi" w:cstheme="minorHAnsi"/>
                  <w:sz w:val="20"/>
                  <w:szCs w:val="20"/>
                  <w:rPrChange w:id="7712" w:author="Miku Nosamu" w:date="2025-07-05T17:14:00Z">
                    <w:rPr/>
                  </w:rPrChange>
                </w:rPr>
                <w:t>Pengajuan</w:t>
              </w:r>
              <w:proofErr w:type="spellEnd"/>
              <w:r w:rsidRPr="00841217">
                <w:rPr>
                  <w:rFonts w:asciiTheme="minorHAnsi" w:hAnsiTheme="minorHAnsi" w:cstheme="minorHAnsi"/>
                  <w:sz w:val="20"/>
                  <w:szCs w:val="20"/>
                  <w:rPrChange w:id="7713" w:author="Miku Nosamu" w:date="2025-07-05T17:14:00Z">
                    <w:rPr/>
                  </w:rPrChange>
                </w:rPr>
                <w:t xml:space="preserve"> SIK </w:t>
              </w:r>
              <w:proofErr w:type="spellStart"/>
              <w:r w:rsidRPr="00841217">
                <w:rPr>
                  <w:rFonts w:asciiTheme="minorHAnsi" w:hAnsiTheme="minorHAnsi" w:cstheme="minorHAnsi"/>
                  <w:sz w:val="20"/>
                  <w:szCs w:val="20"/>
                  <w:rPrChange w:id="7714" w:author="Miku Nosamu" w:date="2025-07-05T17:14:00Z">
                    <w:rPr/>
                  </w:rPrChange>
                </w:rPr>
                <w:t>sudah</w:t>
              </w:r>
              <w:proofErr w:type="spellEnd"/>
              <w:r w:rsidRPr="00841217">
                <w:rPr>
                  <w:rFonts w:asciiTheme="minorHAnsi" w:hAnsiTheme="minorHAnsi" w:cstheme="minorHAnsi"/>
                  <w:sz w:val="20"/>
                  <w:szCs w:val="20"/>
                  <w:rPrChange w:id="7715" w:author="Miku Nosamu" w:date="2025-07-05T17:14:00Z">
                    <w:rPr/>
                  </w:rPrChange>
                </w:rPr>
                <w:t xml:space="preserve"> </w:t>
              </w:r>
              <w:proofErr w:type="spellStart"/>
              <w:r w:rsidRPr="00841217">
                <w:rPr>
                  <w:rFonts w:asciiTheme="minorHAnsi" w:hAnsiTheme="minorHAnsi" w:cstheme="minorHAnsi"/>
                  <w:sz w:val="20"/>
                  <w:szCs w:val="20"/>
                  <w:rPrChange w:id="7716" w:author="Miku Nosamu" w:date="2025-07-05T17:14:00Z">
                    <w:rPr/>
                  </w:rPrChange>
                </w:rPr>
                <w:t>diverifikasi</w:t>
              </w:r>
              <w:proofErr w:type="spellEnd"/>
              <w:r w:rsidRPr="00841217">
                <w:rPr>
                  <w:rFonts w:asciiTheme="minorHAnsi" w:hAnsiTheme="minorHAnsi" w:cstheme="minorHAnsi"/>
                  <w:sz w:val="20"/>
                  <w:szCs w:val="20"/>
                  <w:rPrChange w:id="7717" w:author="Miku Nosamu" w:date="2025-07-05T17:14:00Z">
                    <w:rPr/>
                  </w:rPrChange>
                </w:rPr>
                <w:t xml:space="preserve"> dan </w:t>
              </w:r>
              <w:proofErr w:type="spellStart"/>
              <w:r w:rsidRPr="00841217">
                <w:rPr>
                  <w:rFonts w:asciiTheme="minorHAnsi" w:hAnsiTheme="minorHAnsi" w:cstheme="minorHAnsi"/>
                  <w:sz w:val="20"/>
                  <w:szCs w:val="20"/>
                  <w:rPrChange w:id="7718" w:author="Miku Nosamu" w:date="2025-07-05T17:14:00Z">
                    <w:rPr/>
                  </w:rPrChange>
                </w:rPr>
                <w:t>disetujui</w:t>
              </w:r>
              <w:proofErr w:type="spellEnd"/>
              <w:r w:rsidRPr="00841217">
                <w:rPr>
                  <w:rFonts w:asciiTheme="minorHAnsi" w:hAnsiTheme="minorHAnsi" w:cstheme="minorHAnsi"/>
                  <w:sz w:val="20"/>
                  <w:szCs w:val="20"/>
                  <w:rPrChange w:id="7719" w:author="Miku Nosamu" w:date="2025-07-05T17:14:00Z">
                    <w:rPr/>
                  </w:rPrChange>
                </w:rPr>
                <w:t xml:space="preserve"> oleh approver</w:t>
              </w:r>
            </w:ins>
          </w:p>
        </w:tc>
      </w:tr>
      <w:tr w:rsidR="00841217" w:rsidRPr="00841217" w14:paraId="0224D519" w14:textId="77777777" w:rsidTr="005877C0">
        <w:trPr>
          <w:ins w:id="7720" w:author="Miku Nosamu" w:date="2025-07-05T16:19:00Z"/>
        </w:trPr>
        <w:tc>
          <w:tcPr>
            <w:tcW w:w="3192" w:type="dxa"/>
            <w:vAlign w:val="center"/>
          </w:tcPr>
          <w:p w14:paraId="425F822F" w14:textId="77777777" w:rsidR="00B505AF" w:rsidRPr="00841217" w:rsidRDefault="00B505AF" w:rsidP="005877C0">
            <w:pPr>
              <w:jc w:val="center"/>
              <w:rPr>
                <w:ins w:id="7721" w:author="Miku Nosamu" w:date="2025-07-05T16:19:00Z"/>
                <w:rFonts w:cstheme="minorHAnsi"/>
                <w:noProof/>
                <w:color w:val="auto"/>
                <w:kern w:val="1"/>
                <w:szCs w:val="20"/>
                <w:lang w:val="id-ID"/>
                <w:rPrChange w:id="7722" w:author="Miku Nosamu" w:date="2025-07-05T17:14:00Z">
                  <w:rPr>
                    <w:ins w:id="7723" w:author="Miku Nosamu" w:date="2025-07-05T16:19:00Z"/>
                    <w:rFonts w:ascii="Arial" w:hAnsi="Arial" w:cs="Arial"/>
                    <w:noProof/>
                    <w:color w:val="auto"/>
                    <w:kern w:val="1"/>
                    <w:szCs w:val="20"/>
                    <w:lang w:val="id-ID"/>
                  </w:rPr>
                </w:rPrChange>
              </w:rPr>
            </w:pPr>
            <w:ins w:id="7724" w:author="Miku Nosamu" w:date="2025-07-05T16:19:00Z">
              <w:r w:rsidRPr="00841217">
                <w:rPr>
                  <w:rFonts w:cstheme="minorHAnsi"/>
                  <w:noProof/>
                  <w:color w:val="auto"/>
                  <w:kern w:val="1"/>
                  <w:szCs w:val="20"/>
                  <w:lang w:val="id-ID"/>
                  <w:rPrChange w:id="7725"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651217B8" w14:textId="77777777" w:rsidR="00B505AF" w:rsidRPr="00841217" w:rsidRDefault="00B505AF" w:rsidP="005877C0">
            <w:pPr>
              <w:jc w:val="center"/>
              <w:rPr>
                <w:ins w:id="7726" w:author="Miku Nosamu" w:date="2025-07-05T16:19:00Z"/>
                <w:rFonts w:cstheme="minorHAnsi"/>
                <w:noProof/>
                <w:color w:val="auto"/>
                <w:kern w:val="1"/>
                <w:szCs w:val="20"/>
                <w:rPrChange w:id="7727" w:author="Miku Nosamu" w:date="2025-07-05T17:14:00Z">
                  <w:rPr>
                    <w:ins w:id="7728" w:author="Miku Nosamu" w:date="2025-07-05T16:19:00Z"/>
                    <w:rFonts w:ascii="Arial" w:hAnsi="Arial" w:cs="Arial"/>
                    <w:noProof/>
                    <w:color w:val="auto"/>
                    <w:kern w:val="1"/>
                    <w:szCs w:val="20"/>
                  </w:rPr>
                </w:rPrChange>
              </w:rPr>
            </w:pPr>
            <w:ins w:id="7729" w:author="Miku Nosamu" w:date="2025-07-05T16:19:00Z">
              <w:r w:rsidRPr="00841217">
                <w:rPr>
                  <w:rFonts w:cstheme="minorHAnsi"/>
                  <w:noProof/>
                  <w:color w:val="auto"/>
                  <w:kern w:val="1"/>
                  <w:szCs w:val="20"/>
                  <w:rPrChange w:id="7730" w:author="Miku Nosamu" w:date="2025-07-05T17:14:00Z">
                    <w:rPr>
                      <w:rFonts w:ascii="Arial" w:hAnsi="Arial" w:cs="Arial"/>
                      <w:noProof/>
                      <w:color w:val="auto"/>
                      <w:kern w:val="1"/>
                      <w:szCs w:val="20"/>
                    </w:rPr>
                  </w:rPrChange>
                </w:rPr>
                <w:t>9 Juli 2025</w:t>
              </w:r>
            </w:ins>
          </w:p>
        </w:tc>
      </w:tr>
      <w:tr w:rsidR="00841217" w:rsidRPr="00841217" w14:paraId="347F0551" w14:textId="77777777" w:rsidTr="005877C0">
        <w:trPr>
          <w:ins w:id="7731" w:author="Miku Nosamu" w:date="2025-07-05T16:19:00Z"/>
        </w:trPr>
        <w:tc>
          <w:tcPr>
            <w:tcW w:w="3192" w:type="dxa"/>
            <w:vAlign w:val="center"/>
          </w:tcPr>
          <w:p w14:paraId="5A0FDF18" w14:textId="77777777" w:rsidR="00B505AF" w:rsidRPr="00841217" w:rsidRDefault="00B505AF" w:rsidP="005877C0">
            <w:pPr>
              <w:jc w:val="center"/>
              <w:rPr>
                <w:ins w:id="7732" w:author="Miku Nosamu" w:date="2025-07-05T16:19:00Z"/>
                <w:rFonts w:cstheme="minorHAnsi"/>
                <w:noProof/>
                <w:color w:val="auto"/>
                <w:kern w:val="1"/>
                <w:szCs w:val="20"/>
                <w:lang w:val="id-ID"/>
                <w:rPrChange w:id="7733" w:author="Miku Nosamu" w:date="2025-07-05T17:14:00Z">
                  <w:rPr>
                    <w:ins w:id="7734" w:author="Miku Nosamu" w:date="2025-07-05T16:19:00Z"/>
                    <w:rFonts w:ascii="Arial" w:hAnsi="Arial" w:cs="Arial"/>
                    <w:noProof/>
                    <w:color w:val="auto"/>
                    <w:kern w:val="1"/>
                    <w:szCs w:val="20"/>
                    <w:lang w:val="id-ID"/>
                  </w:rPr>
                </w:rPrChange>
              </w:rPr>
            </w:pPr>
            <w:ins w:id="7735" w:author="Miku Nosamu" w:date="2025-07-05T16:19:00Z">
              <w:r w:rsidRPr="00841217">
                <w:rPr>
                  <w:rFonts w:cstheme="minorHAnsi"/>
                  <w:noProof/>
                  <w:color w:val="auto"/>
                  <w:kern w:val="1"/>
                  <w:szCs w:val="20"/>
                  <w:lang w:val="id-ID"/>
                  <w:rPrChange w:id="7736"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2DEE92B5" w14:textId="77777777" w:rsidR="00B505AF" w:rsidRPr="00841217" w:rsidRDefault="00B505AF" w:rsidP="005877C0">
            <w:pPr>
              <w:jc w:val="center"/>
              <w:rPr>
                <w:ins w:id="7737" w:author="Miku Nosamu" w:date="2025-07-05T16:19:00Z"/>
                <w:rFonts w:cstheme="minorHAnsi"/>
                <w:noProof/>
                <w:color w:val="auto"/>
                <w:kern w:val="1"/>
                <w:szCs w:val="20"/>
                <w:lang w:val="id-ID"/>
                <w:rPrChange w:id="7738" w:author="Miku Nosamu" w:date="2025-07-05T17:14:00Z">
                  <w:rPr>
                    <w:ins w:id="7739" w:author="Miku Nosamu" w:date="2025-07-05T16:19:00Z"/>
                    <w:rFonts w:ascii="Arial" w:hAnsi="Arial" w:cs="Arial"/>
                    <w:noProof/>
                    <w:color w:val="auto"/>
                    <w:kern w:val="1"/>
                    <w:szCs w:val="20"/>
                    <w:lang w:val="id-ID"/>
                  </w:rPr>
                </w:rPrChange>
              </w:rPr>
            </w:pPr>
            <w:ins w:id="7740" w:author="Miku Nosamu" w:date="2025-07-05T16:19:00Z">
              <w:r w:rsidRPr="00841217">
                <w:rPr>
                  <w:rFonts w:cstheme="minorHAnsi"/>
                  <w:noProof/>
                  <w:color w:val="auto"/>
                  <w:kern w:val="1"/>
                  <w:szCs w:val="20"/>
                  <w:rPrChange w:id="7741" w:author="Miku Nosamu" w:date="2025-07-05T17:14:00Z">
                    <w:rPr>
                      <w:rFonts w:ascii="Arial" w:hAnsi="Arial" w:cs="Arial"/>
                      <w:noProof/>
                      <w:color w:val="auto"/>
                      <w:kern w:val="1"/>
                      <w:szCs w:val="20"/>
                    </w:rPr>
                  </w:rPrChange>
                </w:rPr>
                <w:t>Lucky Abdillah</w:t>
              </w:r>
            </w:ins>
          </w:p>
        </w:tc>
      </w:tr>
      <w:tr w:rsidR="00841217" w:rsidRPr="00841217" w14:paraId="61F11AB3" w14:textId="77777777" w:rsidTr="005877C0">
        <w:trPr>
          <w:ins w:id="7742" w:author="Miku Nosamu" w:date="2025-07-05T16:19:00Z"/>
        </w:trPr>
        <w:tc>
          <w:tcPr>
            <w:tcW w:w="9576" w:type="dxa"/>
            <w:gridSpan w:val="3"/>
            <w:vAlign w:val="center"/>
          </w:tcPr>
          <w:p w14:paraId="07FBCCEB" w14:textId="77777777" w:rsidR="00B505AF" w:rsidRPr="00841217" w:rsidRDefault="00B505AF" w:rsidP="005877C0">
            <w:pPr>
              <w:jc w:val="center"/>
              <w:rPr>
                <w:ins w:id="7743" w:author="Miku Nosamu" w:date="2025-07-05T16:19:00Z"/>
                <w:rFonts w:cstheme="minorHAnsi"/>
                <w:noProof/>
                <w:color w:val="auto"/>
                <w:kern w:val="1"/>
                <w:szCs w:val="20"/>
                <w:lang w:val="id-ID"/>
                <w:rPrChange w:id="7744" w:author="Miku Nosamu" w:date="2025-07-05T17:14:00Z">
                  <w:rPr>
                    <w:ins w:id="7745" w:author="Miku Nosamu" w:date="2025-07-05T16:19:00Z"/>
                    <w:rFonts w:ascii="Arial" w:hAnsi="Arial" w:cs="Arial"/>
                    <w:noProof/>
                    <w:color w:val="auto"/>
                    <w:kern w:val="1"/>
                    <w:szCs w:val="20"/>
                    <w:lang w:val="id-ID"/>
                  </w:rPr>
                </w:rPrChange>
              </w:rPr>
            </w:pPr>
            <w:ins w:id="7746" w:author="Miku Nosamu" w:date="2025-07-05T16:19:00Z">
              <w:r w:rsidRPr="00841217">
                <w:rPr>
                  <w:rFonts w:cstheme="minorHAnsi"/>
                  <w:noProof/>
                  <w:color w:val="auto"/>
                  <w:kern w:val="1"/>
                  <w:szCs w:val="20"/>
                  <w:lang w:val="id-ID"/>
                  <w:rPrChange w:id="7747" w:author="Miku Nosamu" w:date="2025-07-05T17:14:00Z">
                    <w:rPr>
                      <w:rFonts w:ascii="Arial" w:hAnsi="Arial" w:cs="Arial"/>
                      <w:noProof/>
                      <w:color w:val="auto"/>
                      <w:kern w:val="1"/>
                      <w:szCs w:val="20"/>
                      <w:lang w:val="id-ID"/>
                    </w:rPr>
                  </w:rPrChange>
                </w:rPr>
                <w:t>Skenario</w:t>
              </w:r>
            </w:ins>
          </w:p>
        </w:tc>
      </w:tr>
      <w:tr w:rsidR="00841217" w:rsidRPr="00841217" w14:paraId="0C00E563" w14:textId="77777777" w:rsidTr="005877C0">
        <w:trPr>
          <w:ins w:id="7748" w:author="Miku Nosamu" w:date="2025-07-05T16:19:00Z"/>
        </w:trPr>
        <w:tc>
          <w:tcPr>
            <w:tcW w:w="9576" w:type="dxa"/>
            <w:gridSpan w:val="3"/>
            <w:vAlign w:val="center"/>
          </w:tcPr>
          <w:p w14:paraId="0401BB4E" w14:textId="2B693DEC" w:rsidR="00691477" w:rsidRPr="00841217" w:rsidRDefault="00691477">
            <w:pPr>
              <w:pStyle w:val="NormalWeb"/>
              <w:numPr>
                <w:ilvl w:val="0"/>
                <w:numId w:val="98"/>
              </w:numPr>
              <w:spacing w:before="0" w:beforeAutospacing="0" w:after="0" w:afterAutospacing="0" w:line="360" w:lineRule="auto"/>
              <w:rPr>
                <w:ins w:id="7749" w:author="Miku Nosamu" w:date="2025-07-05T17:08:00Z"/>
                <w:rFonts w:asciiTheme="minorHAnsi" w:hAnsiTheme="minorHAnsi" w:cstheme="minorHAnsi"/>
                <w:sz w:val="20"/>
                <w:szCs w:val="20"/>
                <w:rPrChange w:id="7750" w:author="Miku Nosamu" w:date="2025-07-05T17:14:00Z">
                  <w:rPr>
                    <w:ins w:id="7751" w:author="Miku Nosamu" w:date="2025-07-05T17:08:00Z"/>
                  </w:rPr>
                </w:rPrChange>
              </w:rPr>
              <w:pPrChange w:id="7752" w:author="Miku Nosamu" w:date="2025-07-05T17:42:00Z">
                <w:pPr>
                  <w:pStyle w:val="NormalWeb"/>
                </w:pPr>
              </w:pPrChange>
            </w:pPr>
            <w:ins w:id="7753" w:author="Miku Nosamu" w:date="2025-07-05T17:08:00Z">
              <w:r w:rsidRPr="00841217">
                <w:rPr>
                  <w:rFonts w:asciiTheme="minorHAnsi" w:hAnsiTheme="minorHAnsi" w:cstheme="minorHAnsi"/>
                  <w:sz w:val="20"/>
                  <w:szCs w:val="20"/>
                  <w:rPrChange w:id="7754" w:author="Miku Nosamu" w:date="2025-07-05T17:14:00Z">
                    <w:rPr/>
                  </w:rPrChange>
                </w:rPr>
                <w:lastRenderedPageBreak/>
                <w:t xml:space="preserve">Login </w:t>
              </w:r>
              <w:proofErr w:type="spellStart"/>
              <w:r w:rsidRPr="00841217">
                <w:rPr>
                  <w:rFonts w:asciiTheme="minorHAnsi" w:hAnsiTheme="minorHAnsi" w:cstheme="minorHAnsi"/>
                  <w:sz w:val="20"/>
                  <w:szCs w:val="20"/>
                  <w:rPrChange w:id="7755" w:author="Miku Nosamu" w:date="2025-07-05T17:14:00Z">
                    <w:rPr/>
                  </w:rPrChange>
                </w:rPr>
                <w:t>sebagai</w:t>
              </w:r>
              <w:proofErr w:type="spellEnd"/>
              <w:r w:rsidRPr="00841217">
                <w:rPr>
                  <w:rFonts w:asciiTheme="minorHAnsi" w:hAnsiTheme="minorHAnsi" w:cstheme="minorHAnsi"/>
                  <w:sz w:val="20"/>
                  <w:szCs w:val="20"/>
                  <w:rPrChange w:id="7756" w:author="Miku Nosamu" w:date="2025-07-05T17:14:00Z">
                    <w:rPr/>
                  </w:rPrChange>
                </w:rPr>
                <w:t xml:space="preserve"> approver</w:t>
              </w:r>
            </w:ins>
          </w:p>
          <w:p w14:paraId="517B56EF" w14:textId="6F855848" w:rsidR="00691477" w:rsidRPr="00841217" w:rsidRDefault="00691477">
            <w:pPr>
              <w:pStyle w:val="NormalWeb"/>
              <w:numPr>
                <w:ilvl w:val="0"/>
                <w:numId w:val="98"/>
              </w:numPr>
              <w:spacing w:before="0" w:beforeAutospacing="0" w:after="0" w:afterAutospacing="0" w:line="360" w:lineRule="auto"/>
              <w:rPr>
                <w:ins w:id="7757" w:author="Miku Nosamu" w:date="2025-07-05T17:08:00Z"/>
                <w:rFonts w:asciiTheme="minorHAnsi" w:hAnsiTheme="minorHAnsi" w:cstheme="minorHAnsi"/>
                <w:sz w:val="20"/>
                <w:szCs w:val="20"/>
                <w:rPrChange w:id="7758" w:author="Miku Nosamu" w:date="2025-07-05T17:14:00Z">
                  <w:rPr>
                    <w:ins w:id="7759" w:author="Miku Nosamu" w:date="2025-07-05T17:08:00Z"/>
                  </w:rPr>
                </w:rPrChange>
              </w:rPr>
              <w:pPrChange w:id="7760" w:author="Miku Nosamu" w:date="2025-07-05T17:42:00Z">
                <w:pPr>
                  <w:pStyle w:val="NormalWeb"/>
                </w:pPr>
              </w:pPrChange>
            </w:pPr>
            <w:ins w:id="7761" w:author="Miku Nosamu" w:date="2025-07-05T17:08:00Z">
              <w:r w:rsidRPr="00841217">
                <w:rPr>
                  <w:rFonts w:asciiTheme="minorHAnsi" w:hAnsiTheme="minorHAnsi" w:cstheme="minorHAnsi"/>
                  <w:sz w:val="20"/>
                  <w:szCs w:val="20"/>
                  <w:rPrChange w:id="7762" w:author="Miku Nosamu" w:date="2025-07-05T17:14:00Z">
                    <w:rPr/>
                  </w:rPrChange>
                </w:rPr>
                <w:t xml:space="preserve">Buka </w:t>
              </w:r>
              <w:proofErr w:type="spellStart"/>
              <w:r w:rsidRPr="00841217">
                <w:rPr>
                  <w:rFonts w:asciiTheme="minorHAnsi" w:hAnsiTheme="minorHAnsi" w:cstheme="minorHAnsi"/>
                  <w:sz w:val="20"/>
                  <w:szCs w:val="20"/>
                  <w:rPrChange w:id="7763" w:author="Miku Nosamu" w:date="2025-07-05T17:14:00Z">
                    <w:rPr/>
                  </w:rPrChange>
                </w:rPr>
                <w:t>pengajuan</w:t>
              </w:r>
              <w:proofErr w:type="spellEnd"/>
              <w:r w:rsidRPr="00841217">
                <w:rPr>
                  <w:rFonts w:asciiTheme="minorHAnsi" w:hAnsiTheme="minorHAnsi" w:cstheme="minorHAnsi"/>
                  <w:sz w:val="20"/>
                  <w:szCs w:val="20"/>
                  <w:rPrChange w:id="7764" w:author="Miku Nosamu" w:date="2025-07-05T17:14:00Z">
                    <w:rPr/>
                  </w:rPrChange>
                </w:rPr>
                <w:t xml:space="preserve"> yang </w:t>
              </w:r>
              <w:proofErr w:type="spellStart"/>
              <w:r w:rsidRPr="00841217">
                <w:rPr>
                  <w:rFonts w:asciiTheme="minorHAnsi" w:hAnsiTheme="minorHAnsi" w:cstheme="minorHAnsi"/>
                  <w:sz w:val="20"/>
                  <w:szCs w:val="20"/>
                  <w:rPrChange w:id="7765" w:author="Miku Nosamu" w:date="2025-07-05T17:14:00Z">
                    <w:rPr/>
                  </w:rPrChange>
                </w:rPr>
                <w:t>sudah</w:t>
              </w:r>
              <w:proofErr w:type="spellEnd"/>
              <w:r w:rsidRPr="00841217">
                <w:rPr>
                  <w:rFonts w:asciiTheme="minorHAnsi" w:hAnsiTheme="minorHAnsi" w:cstheme="minorHAnsi"/>
                  <w:sz w:val="20"/>
                  <w:szCs w:val="20"/>
                  <w:rPrChange w:id="7766" w:author="Miku Nosamu" w:date="2025-07-05T17:14:00Z">
                    <w:rPr/>
                  </w:rPrChange>
                </w:rPr>
                <w:t xml:space="preserve"> </w:t>
              </w:r>
              <w:proofErr w:type="spellStart"/>
              <w:r w:rsidRPr="00841217">
                <w:rPr>
                  <w:rFonts w:asciiTheme="minorHAnsi" w:hAnsiTheme="minorHAnsi" w:cstheme="minorHAnsi"/>
                  <w:sz w:val="20"/>
                  <w:szCs w:val="20"/>
                  <w:rPrChange w:id="7767" w:author="Miku Nosamu" w:date="2025-07-05T17:14:00Z">
                    <w:rPr/>
                  </w:rPrChange>
                </w:rPr>
                <w:t>diverifikasi</w:t>
              </w:r>
              <w:proofErr w:type="spellEnd"/>
            </w:ins>
          </w:p>
          <w:p w14:paraId="03C2E020" w14:textId="7F0AB43E" w:rsidR="00691477" w:rsidRPr="00841217" w:rsidRDefault="00691477">
            <w:pPr>
              <w:pStyle w:val="NormalWeb"/>
              <w:numPr>
                <w:ilvl w:val="0"/>
                <w:numId w:val="98"/>
              </w:numPr>
              <w:spacing w:before="0" w:beforeAutospacing="0" w:after="0" w:afterAutospacing="0" w:line="360" w:lineRule="auto"/>
              <w:rPr>
                <w:ins w:id="7768" w:author="Miku Nosamu" w:date="2025-07-05T17:08:00Z"/>
                <w:rFonts w:asciiTheme="minorHAnsi" w:hAnsiTheme="minorHAnsi" w:cstheme="minorHAnsi"/>
                <w:sz w:val="20"/>
                <w:szCs w:val="20"/>
                <w:rPrChange w:id="7769" w:author="Miku Nosamu" w:date="2025-07-05T17:14:00Z">
                  <w:rPr>
                    <w:ins w:id="7770" w:author="Miku Nosamu" w:date="2025-07-05T17:08:00Z"/>
                  </w:rPr>
                </w:rPrChange>
              </w:rPr>
              <w:pPrChange w:id="7771" w:author="Miku Nosamu" w:date="2025-07-05T17:42:00Z">
                <w:pPr>
                  <w:pStyle w:val="NormalWeb"/>
                </w:pPr>
              </w:pPrChange>
            </w:pPr>
            <w:proofErr w:type="spellStart"/>
            <w:ins w:id="7772" w:author="Miku Nosamu" w:date="2025-07-05T17:08:00Z">
              <w:r w:rsidRPr="00841217">
                <w:rPr>
                  <w:rFonts w:asciiTheme="minorHAnsi" w:hAnsiTheme="minorHAnsi" w:cstheme="minorHAnsi"/>
                  <w:sz w:val="20"/>
                  <w:szCs w:val="20"/>
                  <w:rPrChange w:id="7773" w:author="Miku Nosamu" w:date="2025-07-05T17:14:00Z">
                    <w:rPr/>
                  </w:rPrChange>
                </w:rPr>
                <w:t>Klik</w:t>
              </w:r>
              <w:proofErr w:type="spellEnd"/>
              <w:r w:rsidRPr="00841217">
                <w:rPr>
                  <w:rFonts w:asciiTheme="minorHAnsi" w:hAnsiTheme="minorHAnsi" w:cstheme="minorHAnsi"/>
                  <w:sz w:val="20"/>
                  <w:szCs w:val="20"/>
                  <w:rPrChange w:id="7774" w:author="Miku Nosamu" w:date="2025-07-05T17:14:00Z">
                    <w:rPr/>
                  </w:rPrChange>
                </w:rPr>
                <w:t xml:space="preserve"> </w:t>
              </w:r>
              <w:proofErr w:type="spellStart"/>
              <w:r w:rsidRPr="00841217">
                <w:rPr>
                  <w:rFonts w:asciiTheme="minorHAnsi" w:hAnsiTheme="minorHAnsi" w:cstheme="minorHAnsi"/>
                  <w:sz w:val="20"/>
                  <w:szCs w:val="20"/>
                  <w:rPrChange w:id="7775" w:author="Miku Nosamu" w:date="2025-07-05T17:14:00Z">
                    <w:rPr/>
                  </w:rPrChange>
                </w:rPr>
                <w:t>tombol</w:t>
              </w:r>
              <w:proofErr w:type="spellEnd"/>
              <w:r w:rsidRPr="00841217">
                <w:rPr>
                  <w:rFonts w:asciiTheme="minorHAnsi" w:hAnsiTheme="minorHAnsi" w:cstheme="minorHAnsi"/>
                  <w:sz w:val="20"/>
                  <w:szCs w:val="20"/>
                  <w:rPrChange w:id="7776" w:author="Miku Nosamu" w:date="2025-07-05T17:14:00Z">
                    <w:rPr/>
                  </w:rPrChange>
                </w:rPr>
                <w:t xml:space="preserve"> “</w:t>
              </w:r>
              <w:proofErr w:type="spellStart"/>
              <w:r w:rsidRPr="00841217">
                <w:rPr>
                  <w:rFonts w:asciiTheme="minorHAnsi" w:hAnsiTheme="minorHAnsi" w:cstheme="minorHAnsi"/>
                  <w:sz w:val="20"/>
                  <w:szCs w:val="20"/>
                  <w:rPrChange w:id="7777" w:author="Miku Nosamu" w:date="2025-07-05T17:14:00Z">
                    <w:rPr/>
                  </w:rPrChange>
                </w:rPr>
                <w:t>Setujui</w:t>
              </w:r>
              <w:proofErr w:type="spellEnd"/>
              <w:r w:rsidRPr="00841217">
                <w:rPr>
                  <w:rFonts w:asciiTheme="minorHAnsi" w:hAnsiTheme="minorHAnsi" w:cstheme="minorHAnsi"/>
                  <w:sz w:val="20"/>
                  <w:szCs w:val="20"/>
                  <w:rPrChange w:id="7778" w:author="Miku Nosamu" w:date="2025-07-05T17:14:00Z">
                    <w:rPr/>
                  </w:rPrChange>
                </w:rPr>
                <w:t>”</w:t>
              </w:r>
            </w:ins>
          </w:p>
          <w:p w14:paraId="4815EBB9" w14:textId="0C126F86" w:rsidR="00B505AF" w:rsidRPr="00C60156" w:rsidRDefault="00691477">
            <w:pPr>
              <w:pStyle w:val="NormalWeb"/>
              <w:numPr>
                <w:ilvl w:val="0"/>
                <w:numId w:val="98"/>
              </w:numPr>
              <w:spacing w:before="0" w:beforeAutospacing="0" w:after="0" w:afterAutospacing="0" w:line="360" w:lineRule="auto"/>
              <w:rPr>
                <w:ins w:id="7779" w:author="Miku Nosamu" w:date="2025-07-05T16:19:00Z"/>
                <w:rFonts w:asciiTheme="minorHAnsi" w:hAnsiTheme="minorHAnsi" w:cstheme="minorHAnsi"/>
                <w:szCs w:val="20"/>
                <w:rPrChange w:id="7780" w:author="Miku Nosamu" w:date="2025-07-05T17:42:00Z">
                  <w:rPr>
                    <w:ins w:id="7781" w:author="Miku Nosamu" w:date="2025-07-05T16:19:00Z"/>
                    <w:rFonts w:ascii="Arial" w:hAnsi="Arial" w:cs="Arial"/>
                    <w:noProof/>
                    <w:color w:val="auto"/>
                    <w:kern w:val="1"/>
                    <w:szCs w:val="20"/>
                    <w:lang w:val="id-ID"/>
                  </w:rPr>
                </w:rPrChange>
              </w:rPr>
              <w:pPrChange w:id="7782" w:author="Miku Nosamu" w:date="2025-07-05T17:42:00Z">
                <w:pPr>
                  <w:pStyle w:val="ListParagraph"/>
                  <w:numPr>
                    <w:numId w:val="67"/>
                  </w:numPr>
                  <w:spacing w:before="0" w:after="0" w:line="360" w:lineRule="auto"/>
                  <w:ind w:hanging="360"/>
                  <w:jc w:val="left"/>
                </w:pPr>
              </w:pPrChange>
            </w:pPr>
            <w:proofErr w:type="spellStart"/>
            <w:ins w:id="7783" w:author="Miku Nosamu" w:date="2025-07-05T17:08:00Z">
              <w:r w:rsidRPr="00841217">
                <w:rPr>
                  <w:rFonts w:asciiTheme="minorHAnsi" w:hAnsiTheme="minorHAnsi" w:cstheme="minorHAnsi"/>
                  <w:sz w:val="20"/>
                  <w:szCs w:val="20"/>
                  <w:rPrChange w:id="7784" w:author="Miku Nosamu" w:date="2025-07-05T17:14:00Z">
                    <w:rPr/>
                  </w:rPrChange>
                </w:rPr>
                <w:t>Sistem</w:t>
              </w:r>
              <w:proofErr w:type="spellEnd"/>
              <w:r w:rsidRPr="00841217">
                <w:rPr>
                  <w:rFonts w:asciiTheme="minorHAnsi" w:hAnsiTheme="minorHAnsi" w:cstheme="minorHAnsi"/>
                  <w:sz w:val="20"/>
                  <w:szCs w:val="20"/>
                  <w:rPrChange w:id="7785" w:author="Miku Nosamu" w:date="2025-07-05T17:14:00Z">
                    <w:rPr/>
                  </w:rPrChange>
                </w:rPr>
                <w:t xml:space="preserve"> </w:t>
              </w:r>
              <w:proofErr w:type="spellStart"/>
              <w:r w:rsidRPr="00841217">
                <w:rPr>
                  <w:rFonts w:asciiTheme="minorHAnsi" w:hAnsiTheme="minorHAnsi" w:cstheme="minorHAnsi"/>
                  <w:sz w:val="20"/>
                  <w:szCs w:val="20"/>
                  <w:rPrChange w:id="7786" w:author="Miku Nosamu" w:date="2025-07-05T17:14:00Z">
                    <w:rPr/>
                  </w:rPrChange>
                </w:rPr>
                <w:t>memproses</w:t>
              </w:r>
              <w:proofErr w:type="spellEnd"/>
              <w:r w:rsidRPr="00841217">
                <w:rPr>
                  <w:rFonts w:asciiTheme="minorHAnsi" w:hAnsiTheme="minorHAnsi" w:cstheme="minorHAnsi"/>
                  <w:sz w:val="20"/>
                  <w:szCs w:val="20"/>
                  <w:rPrChange w:id="7787" w:author="Miku Nosamu" w:date="2025-07-05T17:14:00Z">
                    <w:rPr/>
                  </w:rPrChange>
                </w:rPr>
                <w:t xml:space="preserve"> dan </w:t>
              </w:r>
              <w:proofErr w:type="spellStart"/>
              <w:r w:rsidRPr="00841217">
                <w:rPr>
                  <w:rFonts w:asciiTheme="minorHAnsi" w:hAnsiTheme="minorHAnsi" w:cstheme="minorHAnsi"/>
                  <w:sz w:val="20"/>
                  <w:szCs w:val="20"/>
                  <w:rPrChange w:id="7788" w:author="Miku Nosamu" w:date="2025-07-05T17:14:00Z">
                    <w:rPr/>
                  </w:rPrChange>
                </w:rPr>
                <w:t>menghasilkan</w:t>
              </w:r>
              <w:proofErr w:type="spellEnd"/>
              <w:r w:rsidRPr="00841217">
                <w:rPr>
                  <w:rFonts w:asciiTheme="minorHAnsi" w:hAnsiTheme="minorHAnsi" w:cstheme="minorHAnsi"/>
                  <w:sz w:val="20"/>
                  <w:szCs w:val="20"/>
                  <w:rPrChange w:id="7789" w:author="Miku Nosamu" w:date="2025-07-05T17:14:00Z">
                    <w:rPr/>
                  </w:rPrChange>
                </w:rPr>
                <w:t xml:space="preserve"> </w:t>
              </w:r>
              <w:proofErr w:type="spellStart"/>
              <w:r w:rsidRPr="00841217">
                <w:rPr>
                  <w:rFonts w:asciiTheme="minorHAnsi" w:hAnsiTheme="minorHAnsi" w:cstheme="minorHAnsi"/>
                  <w:sz w:val="20"/>
                  <w:szCs w:val="20"/>
                  <w:rPrChange w:id="7790" w:author="Miku Nosamu" w:date="2025-07-05T17:14:00Z">
                    <w:rPr/>
                  </w:rPrChange>
                </w:rPr>
                <w:t>dokumen</w:t>
              </w:r>
              <w:proofErr w:type="spellEnd"/>
              <w:r w:rsidRPr="00841217">
                <w:rPr>
                  <w:rFonts w:asciiTheme="minorHAnsi" w:hAnsiTheme="minorHAnsi" w:cstheme="minorHAnsi"/>
                  <w:sz w:val="20"/>
                  <w:szCs w:val="20"/>
                  <w:rPrChange w:id="7791" w:author="Miku Nosamu" w:date="2025-07-05T17:14:00Z">
                    <w:rPr/>
                  </w:rPrChange>
                </w:rPr>
                <w:t xml:space="preserve"> SIK</w:t>
              </w:r>
            </w:ins>
          </w:p>
        </w:tc>
      </w:tr>
      <w:tr w:rsidR="00841217" w:rsidRPr="00841217" w14:paraId="55CE9135" w14:textId="77777777" w:rsidTr="005877C0">
        <w:trPr>
          <w:trHeight w:val="101"/>
          <w:ins w:id="7792" w:author="Miku Nosamu" w:date="2025-07-05T16:19:00Z"/>
        </w:trPr>
        <w:tc>
          <w:tcPr>
            <w:tcW w:w="3192" w:type="dxa"/>
            <w:vAlign w:val="center"/>
          </w:tcPr>
          <w:p w14:paraId="196CBDE4" w14:textId="77777777" w:rsidR="00B505AF" w:rsidRPr="00841217" w:rsidRDefault="00B505AF" w:rsidP="005877C0">
            <w:pPr>
              <w:jc w:val="center"/>
              <w:rPr>
                <w:ins w:id="7793" w:author="Miku Nosamu" w:date="2025-07-05T16:19:00Z"/>
                <w:rFonts w:cstheme="minorHAnsi"/>
                <w:noProof/>
                <w:color w:val="auto"/>
                <w:kern w:val="1"/>
                <w:szCs w:val="20"/>
                <w:lang w:val="id-ID"/>
                <w:rPrChange w:id="7794" w:author="Miku Nosamu" w:date="2025-07-05T17:14:00Z">
                  <w:rPr>
                    <w:ins w:id="7795" w:author="Miku Nosamu" w:date="2025-07-05T16:19:00Z"/>
                    <w:rFonts w:ascii="Arial" w:hAnsi="Arial" w:cs="Arial"/>
                    <w:noProof/>
                    <w:color w:val="auto"/>
                    <w:kern w:val="1"/>
                    <w:szCs w:val="20"/>
                    <w:lang w:val="id-ID"/>
                  </w:rPr>
                </w:rPrChange>
              </w:rPr>
            </w:pPr>
            <w:ins w:id="7796" w:author="Miku Nosamu" w:date="2025-07-05T16:19:00Z">
              <w:r w:rsidRPr="00841217">
                <w:rPr>
                  <w:rFonts w:cstheme="minorHAnsi"/>
                  <w:noProof/>
                  <w:color w:val="auto"/>
                  <w:kern w:val="1"/>
                  <w:szCs w:val="20"/>
                  <w:lang w:val="id-ID"/>
                  <w:rPrChange w:id="7797"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7BBD8CC5" w14:textId="77777777" w:rsidR="00B505AF" w:rsidRPr="00841217" w:rsidRDefault="00B505AF" w:rsidP="005877C0">
            <w:pPr>
              <w:jc w:val="center"/>
              <w:rPr>
                <w:ins w:id="7798" w:author="Miku Nosamu" w:date="2025-07-05T16:19:00Z"/>
                <w:rFonts w:cstheme="minorHAnsi"/>
                <w:noProof/>
                <w:color w:val="auto"/>
                <w:kern w:val="1"/>
                <w:szCs w:val="20"/>
                <w:lang w:val="id-ID"/>
                <w:rPrChange w:id="7799" w:author="Miku Nosamu" w:date="2025-07-05T17:14:00Z">
                  <w:rPr>
                    <w:ins w:id="7800" w:author="Miku Nosamu" w:date="2025-07-05T16:19:00Z"/>
                    <w:rFonts w:ascii="Arial" w:hAnsi="Arial" w:cs="Arial"/>
                    <w:noProof/>
                    <w:color w:val="auto"/>
                    <w:kern w:val="1"/>
                    <w:szCs w:val="20"/>
                    <w:lang w:val="id-ID"/>
                  </w:rPr>
                </w:rPrChange>
              </w:rPr>
            </w:pPr>
            <w:ins w:id="7801" w:author="Miku Nosamu" w:date="2025-07-05T16:19:00Z">
              <w:r w:rsidRPr="00841217">
                <w:rPr>
                  <w:rFonts w:cstheme="minorHAnsi"/>
                  <w:noProof/>
                  <w:color w:val="auto"/>
                  <w:kern w:val="1"/>
                  <w:szCs w:val="20"/>
                  <w:lang w:val="id-ID"/>
                  <w:rPrChange w:id="7802"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31CE6391" w14:textId="77777777" w:rsidR="00B505AF" w:rsidRPr="00841217" w:rsidRDefault="00B505AF" w:rsidP="005877C0">
            <w:pPr>
              <w:jc w:val="center"/>
              <w:rPr>
                <w:ins w:id="7803" w:author="Miku Nosamu" w:date="2025-07-05T16:19:00Z"/>
                <w:rFonts w:cstheme="minorHAnsi"/>
                <w:noProof/>
                <w:color w:val="auto"/>
                <w:kern w:val="1"/>
                <w:szCs w:val="20"/>
                <w:lang w:val="id-ID"/>
                <w:rPrChange w:id="7804" w:author="Miku Nosamu" w:date="2025-07-05T17:14:00Z">
                  <w:rPr>
                    <w:ins w:id="7805" w:author="Miku Nosamu" w:date="2025-07-05T16:19:00Z"/>
                    <w:rFonts w:ascii="Arial" w:hAnsi="Arial" w:cs="Arial"/>
                    <w:noProof/>
                    <w:color w:val="auto"/>
                    <w:kern w:val="1"/>
                    <w:szCs w:val="20"/>
                    <w:lang w:val="id-ID"/>
                  </w:rPr>
                </w:rPrChange>
              </w:rPr>
            </w:pPr>
            <w:ins w:id="7806" w:author="Miku Nosamu" w:date="2025-07-05T16:19:00Z">
              <w:r w:rsidRPr="00841217">
                <w:rPr>
                  <w:rFonts w:cstheme="minorHAnsi"/>
                  <w:noProof/>
                  <w:color w:val="auto"/>
                  <w:kern w:val="1"/>
                  <w:szCs w:val="20"/>
                  <w:lang w:val="id-ID"/>
                  <w:rPrChange w:id="7807" w:author="Miku Nosamu" w:date="2025-07-05T17:14:00Z">
                    <w:rPr>
                      <w:rFonts w:ascii="Arial" w:hAnsi="Arial" w:cs="Arial"/>
                      <w:noProof/>
                      <w:color w:val="auto"/>
                      <w:kern w:val="1"/>
                      <w:szCs w:val="20"/>
                      <w:lang w:val="id-ID"/>
                    </w:rPr>
                  </w:rPrChange>
                </w:rPr>
                <w:t>Kesimpulan</w:t>
              </w:r>
            </w:ins>
          </w:p>
        </w:tc>
      </w:tr>
      <w:tr w:rsidR="00841217" w:rsidRPr="00841217" w14:paraId="52592161" w14:textId="77777777" w:rsidTr="005877C0">
        <w:trPr>
          <w:trHeight w:val="100"/>
          <w:ins w:id="7808" w:author="Miku Nosamu" w:date="2025-07-05T16:19:00Z"/>
        </w:trPr>
        <w:tc>
          <w:tcPr>
            <w:tcW w:w="3192" w:type="dxa"/>
            <w:vAlign w:val="center"/>
          </w:tcPr>
          <w:p w14:paraId="70A58ECB" w14:textId="3A4D27F8" w:rsidR="00B505AF" w:rsidRPr="00C60156" w:rsidRDefault="00691477">
            <w:pPr>
              <w:pStyle w:val="NormalWeb"/>
              <w:spacing w:line="360" w:lineRule="auto"/>
              <w:jc w:val="center"/>
              <w:rPr>
                <w:ins w:id="7809" w:author="Miku Nosamu" w:date="2025-07-05T16:19:00Z"/>
                <w:rFonts w:asciiTheme="minorHAnsi" w:hAnsiTheme="minorHAnsi" w:cstheme="minorHAnsi"/>
                <w:szCs w:val="20"/>
                <w:rPrChange w:id="7810" w:author="Miku Nosamu" w:date="2025-07-05T17:43:00Z">
                  <w:rPr>
                    <w:ins w:id="7811" w:author="Miku Nosamu" w:date="2025-07-05T16:19:00Z"/>
                    <w:rFonts w:ascii="Arial" w:hAnsi="Arial" w:cs="Arial"/>
                    <w:noProof/>
                    <w:color w:val="auto"/>
                    <w:kern w:val="1"/>
                    <w:szCs w:val="20"/>
                    <w:lang w:val="id-ID"/>
                  </w:rPr>
                </w:rPrChange>
              </w:rPr>
              <w:pPrChange w:id="7812" w:author="Miku Nosamu" w:date="2025-07-05T17:43:00Z">
                <w:pPr>
                  <w:jc w:val="center"/>
                </w:pPr>
              </w:pPrChange>
            </w:pPr>
            <w:proofErr w:type="spellStart"/>
            <w:ins w:id="7813" w:author="Miku Nosamu" w:date="2025-07-05T17:08:00Z">
              <w:r w:rsidRPr="00841217">
                <w:rPr>
                  <w:rFonts w:asciiTheme="minorHAnsi" w:hAnsiTheme="minorHAnsi" w:cstheme="minorHAnsi"/>
                  <w:sz w:val="20"/>
                  <w:szCs w:val="20"/>
                  <w:rPrChange w:id="7814" w:author="Miku Nosamu" w:date="2025-07-05T17:14:00Z">
                    <w:rPr/>
                  </w:rPrChange>
                </w:rPr>
                <w:t>Dokumen</w:t>
              </w:r>
              <w:proofErr w:type="spellEnd"/>
              <w:r w:rsidRPr="00841217">
                <w:rPr>
                  <w:rFonts w:asciiTheme="minorHAnsi" w:hAnsiTheme="minorHAnsi" w:cstheme="minorHAnsi"/>
                  <w:sz w:val="20"/>
                  <w:szCs w:val="20"/>
                  <w:rPrChange w:id="7815" w:author="Miku Nosamu" w:date="2025-07-05T17:14:00Z">
                    <w:rPr/>
                  </w:rPrChange>
                </w:rPr>
                <w:t xml:space="preserve"> SIK </w:t>
              </w:r>
              <w:proofErr w:type="spellStart"/>
              <w:r w:rsidRPr="00841217">
                <w:rPr>
                  <w:rFonts w:asciiTheme="minorHAnsi" w:hAnsiTheme="minorHAnsi" w:cstheme="minorHAnsi"/>
                  <w:sz w:val="20"/>
                  <w:szCs w:val="20"/>
                  <w:rPrChange w:id="7816" w:author="Miku Nosamu" w:date="2025-07-05T17:14:00Z">
                    <w:rPr/>
                  </w:rPrChange>
                </w:rPr>
                <w:t>dalam</w:t>
              </w:r>
              <w:proofErr w:type="spellEnd"/>
              <w:r w:rsidRPr="00841217">
                <w:rPr>
                  <w:rFonts w:asciiTheme="minorHAnsi" w:hAnsiTheme="minorHAnsi" w:cstheme="minorHAnsi"/>
                  <w:sz w:val="20"/>
                  <w:szCs w:val="20"/>
                  <w:rPrChange w:id="7817" w:author="Miku Nosamu" w:date="2025-07-05T17:14:00Z">
                    <w:rPr/>
                  </w:rPrChange>
                </w:rPr>
                <w:t xml:space="preserve"> format PDF </w:t>
              </w:r>
              <w:proofErr w:type="spellStart"/>
              <w:r w:rsidRPr="00841217">
                <w:rPr>
                  <w:rFonts w:asciiTheme="minorHAnsi" w:hAnsiTheme="minorHAnsi" w:cstheme="minorHAnsi"/>
                  <w:sz w:val="20"/>
                  <w:szCs w:val="20"/>
                  <w:rPrChange w:id="7818" w:author="Miku Nosamu" w:date="2025-07-05T17:14:00Z">
                    <w:rPr/>
                  </w:rPrChange>
                </w:rPr>
                <w:t>otomatis</w:t>
              </w:r>
              <w:proofErr w:type="spellEnd"/>
              <w:r w:rsidRPr="00841217">
                <w:rPr>
                  <w:rFonts w:asciiTheme="minorHAnsi" w:hAnsiTheme="minorHAnsi" w:cstheme="minorHAnsi"/>
                  <w:sz w:val="20"/>
                  <w:szCs w:val="20"/>
                  <w:rPrChange w:id="7819" w:author="Miku Nosamu" w:date="2025-07-05T17:14:00Z">
                    <w:rPr/>
                  </w:rPrChange>
                </w:rPr>
                <w:t xml:space="preserve"> </w:t>
              </w:r>
              <w:proofErr w:type="spellStart"/>
              <w:r w:rsidRPr="00841217">
                <w:rPr>
                  <w:rFonts w:asciiTheme="minorHAnsi" w:hAnsiTheme="minorHAnsi" w:cstheme="minorHAnsi"/>
                  <w:sz w:val="20"/>
                  <w:szCs w:val="20"/>
                  <w:rPrChange w:id="7820" w:author="Miku Nosamu" w:date="2025-07-05T17:14:00Z">
                    <w:rPr/>
                  </w:rPrChange>
                </w:rPr>
                <w:t>dibuat</w:t>
              </w:r>
              <w:proofErr w:type="spellEnd"/>
              <w:r w:rsidRPr="00841217">
                <w:rPr>
                  <w:rFonts w:asciiTheme="minorHAnsi" w:hAnsiTheme="minorHAnsi" w:cstheme="minorHAnsi"/>
                  <w:sz w:val="20"/>
                  <w:szCs w:val="20"/>
                  <w:rPrChange w:id="7821" w:author="Miku Nosamu" w:date="2025-07-05T17:14:00Z">
                    <w:rPr/>
                  </w:rPrChange>
                </w:rPr>
                <w:t xml:space="preserve"> dan </w:t>
              </w:r>
              <w:proofErr w:type="spellStart"/>
              <w:r w:rsidRPr="00841217">
                <w:rPr>
                  <w:rFonts w:asciiTheme="minorHAnsi" w:hAnsiTheme="minorHAnsi" w:cstheme="minorHAnsi"/>
                  <w:sz w:val="20"/>
                  <w:szCs w:val="20"/>
                  <w:rPrChange w:id="7822" w:author="Miku Nosamu" w:date="2025-07-05T17:14:00Z">
                    <w:rPr/>
                  </w:rPrChange>
                </w:rPr>
                <w:t>memiliki</w:t>
              </w:r>
              <w:proofErr w:type="spellEnd"/>
              <w:r w:rsidRPr="00841217">
                <w:rPr>
                  <w:rFonts w:asciiTheme="minorHAnsi" w:hAnsiTheme="minorHAnsi" w:cstheme="minorHAnsi"/>
                  <w:sz w:val="20"/>
                  <w:szCs w:val="20"/>
                  <w:rPrChange w:id="7823" w:author="Miku Nosamu" w:date="2025-07-05T17:14:00Z">
                    <w:rPr/>
                  </w:rPrChange>
                </w:rPr>
                <w:t xml:space="preserve"> QR Code yang valid </w:t>
              </w:r>
              <w:proofErr w:type="spellStart"/>
              <w:r w:rsidRPr="00841217">
                <w:rPr>
                  <w:rFonts w:asciiTheme="minorHAnsi" w:hAnsiTheme="minorHAnsi" w:cstheme="minorHAnsi"/>
                  <w:sz w:val="20"/>
                  <w:szCs w:val="20"/>
                  <w:rPrChange w:id="7824" w:author="Miku Nosamu" w:date="2025-07-05T17:14:00Z">
                    <w:rPr/>
                  </w:rPrChange>
                </w:rPr>
                <w:t>untuk</w:t>
              </w:r>
              <w:proofErr w:type="spellEnd"/>
              <w:r w:rsidRPr="00841217">
                <w:rPr>
                  <w:rFonts w:asciiTheme="minorHAnsi" w:hAnsiTheme="minorHAnsi" w:cstheme="minorHAnsi"/>
                  <w:sz w:val="20"/>
                  <w:szCs w:val="20"/>
                  <w:rPrChange w:id="7825" w:author="Miku Nosamu" w:date="2025-07-05T17:14:00Z">
                    <w:rPr/>
                  </w:rPrChange>
                </w:rPr>
                <w:t xml:space="preserve"> </w:t>
              </w:r>
              <w:proofErr w:type="spellStart"/>
              <w:r w:rsidRPr="00841217">
                <w:rPr>
                  <w:rFonts w:asciiTheme="minorHAnsi" w:hAnsiTheme="minorHAnsi" w:cstheme="minorHAnsi"/>
                  <w:sz w:val="20"/>
                  <w:szCs w:val="20"/>
                  <w:rPrChange w:id="7826" w:author="Miku Nosamu" w:date="2025-07-05T17:14:00Z">
                    <w:rPr/>
                  </w:rPrChange>
                </w:rPr>
                <w:t>verifikasi</w:t>
              </w:r>
              <w:proofErr w:type="spellEnd"/>
              <w:r w:rsidRPr="00841217">
                <w:rPr>
                  <w:rFonts w:asciiTheme="minorHAnsi" w:hAnsiTheme="minorHAnsi" w:cstheme="minorHAnsi"/>
                  <w:sz w:val="20"/>
                  <w:szCs w:val="20"/>
                  <w:rPrChange w:id="7827" w:author="Miku Nosamu" w:date="2025-07-05T17:14:00Z">
                    <w:rPr/>
                  </w:rPrChange>
                </w:rPr>
                <w:t xml:space="preserve"> </w:t>
              </w:r>
              <w:proofErr w:type="spellStart"/>
              <w:r w:rsidRPr="00841217">
                <w:rPr>
                  <w:rFonts w:asciiTheme="minorHAnsi" w:hAnsiTheme="minorHAnsi" w:cstheme="minorHAnsi"/>
                  <w:sz w:val="20"/>
                  <w:szCs w:val="20"/>
                  <w:rPrChange w:id="7828" w:author="Miku Nosamu" w:date="2025-07-05T17:14:00Z">
                    <w:rPr/>
                  </w:rPrChange>
                </w:rPr>
                <w:t>lapangan</w:t>
              </w:r>
            </w:ins>
            <w:proofErr w:type="spellEnd"/>
          </w:p>
        </w:tc>
        <w:tc>
          <w:tcPr>
            <w:tcW w:w="3192" w:type="dxa"/>
            <w:vAlign w:val="center"/>
          </w:tcPr>
          <w:p w14:paraId="1A63FB35" w14:textId="3D032917" w:rsidR="00B505AF" w:rsidRPr="00C60156" w:rsidRDefault="00691477">
            <w:pPr>
              <w:pStyle w:val="NormalWeb"/>
              <w:spacing w:line="360" w:lineRule="auto"/>
              <w:jc w:val="center"/>
              <w:rPr>
                <w:ins w:id="7829" w:author="Miku Nosamu" w:date="2025-07-05T16:19:00Z"/>
                <w:rFonts w:asciiTheme="minorHAnsi" w:hAnsiTheme="minorHAnsi" w:cstheme="minorHAnsi"/>
                <w:szCs w:val="20"/>
                <w:rPrChange w:id="7830" w:author="Miku Nosamu" w:date="2025-07-05T17:43:00Z">
                  <w:rPr>
                    <w:ins w:id="7831" w:author="Miku Nosamu" w:date="2025-07-05T16:19:00Z"/>
                    <w:rFonts w:ascii="Arial" w:hAnsi="Arial" w:cs="Arial"/>
                    <w:noProof/>
                    <w:color w:val="auto"/>
                    <w:kern w:val="1"/>
                    <w:szCs w:val="20"/>
                    <w:lang w:val="id-ID"/>
                  </w:rPr>
                </w:rPrChange>
              </w:rPr>
              <w:pPrChange w:id="7832" w:author="Miku Nosamu" w:date="2025-07-05T17:43:00Z">
                <w:pPr>
                  <w:jc w:val="center"/>
                </w:pPr>
              </w:pPrChange>
            </w:pPr>
            <w:ins w:id="7833" w:author="Miku Nosamu" w:date="2025-07-05T17:08:00Z">
              <w:r w:rsidRPr="00841217">
                <w:rPr>
                  <w:rFonts w:asciiTheme="minorHAnsi" w:hAnsiTheme="minorHAnsi" w:cstheme="minorHAnsi"/>
                  <w:sz w:val="20"/>
                  <w:szCs w:val="20"/>
                  <w:rPrChange w:id="7834" w:author="Miku Nosamu" w:date="2025-07-05T17:14:00Z">
                    <w:rPr/>
                  </w:rPrChange>
                </w:rPr>
                <w:t xml:space="preserve">File PDF SIK </w:t>
              </w:r>
              <w:proofErr w:type="spellStart"/>
              <w:r w:rsidRPr="00841217">
                <w:rPr>
                  <w:rFonts w:asciiTheme="minorHAnsi" w:hAnsiTheme="minorHAnsi" w:cstheme="minorHAnsi"/>
                  <w:sz w:val="20"/>
                  <w:szCs w:val="20"/>
                  <w:rPrChange w:id="7835" w:author="Miku Nosamu" w:date="2025-07-05T17:14:00Z">
                    <w:rPr/>
                  </w:rPrChange>
                </w:rPr>
                <w:t>berhasil</w:t>
              </w:r>
              <w:proofErr w:type="spellEnd"/>
              <w:r w:rsidRPr="00841217">
                <w:rPr>
                  <w:rFonts w:asciiTheme="minorHAnsi" w:hAnsiTheme="minorHAnsi" w:cstheme="minorHAnsi"/>
                  <w:sz w:val="20"/>
                  <w:szCs w:val="20"/>
                  <w:rPrChange w:id="7836" w:author="Miku Nosamu" w:date="2025-07-05T17:14:00Z">
                    <w:rPr/>
                  </w:rPrChange>
                </w:rPr>
                <w:t xml:space="preserve"> di-generate dan </w:t>
              </w:r>
              <w:proofErr w:type="spellStart"/>
              <w:r w:rsidRPr="00841217">
                <w:rPr>
                  <w:rFonts w:asciiTheme="minorHAnsi" w:hAnsiTheme="minorHAnsi" w:cstheme="minorHAnsi"/>
                  <w:sz w:val="20"/>
                  <w:szCs w:val="20"/>
                  <w:rPrChange w:id="7837" w:author="Miku Nosamu" w:date="2025-07-05T17:14:00Z">
                    <w:rPr/>
                  </w:rPrChange>
                </w:rPr>
                <w:t>terdapat</w:t>
              </w:r>
              <w:proofErr w:type="spellEnd"/>
              <w:r w:rsidRPr="00841217">
                <w:rPr>
                  <w:rFonts w:asciiTheme="minorHAnsi" w:hAnsiTheme="minorHAnsi" w:cstheme="minorHAnsi"/>
                  <w:sz w:val="20"/>
                  <w:szCs w:val="20"/>
                  <w:rPrChange w:id="7838" w:author="Miku Nosamu" w:date="2025-07-05T17:14:00Z">
                    <w:rPr/>
                  </w:rPrChange>
                </w:rPr>
                <w:t xml:space="preserve"> QR Code yang </w:t>
              </w:r>
              <w:proofErr w:type="spellStart"/>
              <w:r w:rsidRPr="00841217">
                <w:rPr>
                  <w:rFonts w:asciiTheme="minorHAnsi" w:hAnsiTheme="minorHAnsi" w:cstheme="minorHAnsi"/>
                  <w:sz w:val="20"/>
                  <w:szCs w:val="20"/>
                  <w:rPrChange w:id="7839" w:author="Miku Nosamu" w:date="2025-07-05T17:14:00Z">
                    <w:rPr/>
                  </w:rPrChange>
                </w:rPr>
                <w:t>bisa</w:t>
              </w:r>
              <w:proofErr w:type="spellEnd"/>
              <w:r w:rsidRPr="00841217">
                <w:rPr>
                  <w:rFonts w:asciiTheme="minorHAnsi" w:hAnsiTheme="minorHAnsi" w:cstheme="minorHAnsi"/>
                  <w:sz w:val="20"/>
                  <w:szCs w:val="20"/>
                  <w:rPrChange w:id="7840" w:author="Miku Nosamu" w:date="2025-07-05T17:14:00Z">
                    <w:rPr/>
                  </w:rPrChange>
                </w:rPr>
                <w:t xml:space="preserve"> </w:t>
              </w:r>
              <w:proofErr w:type="spellStart"/>
              <w:r w:rsidRPr="00841217">
                <w:rPr>
                  <w:rFonts w:asciiTheme="minorHAnsi" w:hAnsiTheme="minorHAnsi" w:cstheme="minorHAnsi"/>
                  <w:sz w:val="20"/>
                  <w:szCs w:val="20"/>
                  <w:rPrChange w:id="7841" w:author="Miku Nosamu" w:date="2025-07-05T17:14:00Z">
                    <w:rPr/>
                  </w:rPrChange>
                </w:rPr>
                <w:t>dipindai</w:t>
              </w:r>
            </w:ins>
            <w:proofErr w:type="spellEnd"/>
          </w:p>
        </w:tc>
        <w:tc>
          <w:tcPr>
            <w:tcW w:w="3192" w:type="dxa"/>
            <w:vAlign w:val="center"/>
          </w:tcPr>
          <w:p w14:paraId="08A8E4AB" w14:textId="77777777" w:rsidR="00B505AF" w:rsidRPr="00841217" w:rsidRDefault="00B505AF" w:rsidP="005877C0">
            <w:pPr>
              <w:jc w:val="center"/>
              <w:rPr>
                <w:ins w:id="7842" w:author="Miku Nosamu" w:date="2025-07-05T16:19:00Z"/>
                <w:rFonts w:cstheme="minorHAnsi"/>
                <w:noProof/>
                <w:color w:val="auto"/>
                <w:kern w:val="1"/>
                <w:szCs w:val="20"/>
                <w:lang w:val="id-ID"/>
                <w:rPrChange w:id="7843" w:author="Miku Nosamu" w:date="2025-07-05T17:14:00Z">
                  <w:rPr>
                    <w:ins w:id="7844" w:author="Miku Nosamu" w:date="2025-07-05T16:19:00Z"/>
                    <w:rFonts w:ascii="Arial" w:hAnsi="Arial" w:cs="Arial"/>
                    <w:noProof/>
                    <w:color w:val="auto"/>
                    <w:kern w:val="1"/>
                    <w:szCs w:val="20"/>
                    <w:lang w:val="id-ID"/>
                  </w:rPr>
                </w:rPrChange>
              </w:rPr>
            </w:pPr>
            <w:ins w:id="7845" w:author="Miku Nosamu" w:date="2025-07-05T16:19:00Z">
              <w:r w:rsidRPr="00841217">
                <w:rPr>
                  <w:rFonts w:cstheme="minorHAnsi"/>
                  <w:noProof/>
                  <w:color w:val="auto"/>
                  <w:kern w:val="1"/>
                  <w:szCs w:val="20"/>
                  <w:lang w:val="id-ID"/>
                  <w:rPrChange w:id="7846" w:author="Miku Nosamu" w:date="2025-07-05T17:14:00Z">
                    <w:rPr>
                      <w:rFonts w:ascii="Arial" w:hAnsi="Arial" w:cs="Arial"/>
                      <w:noProof/>
                      <w:color w:val="auto"/>
                      <w:kern w:val="1"/>
                      <w:szCs w:val="20"/>
                      <w:lang w:val="id-ID"/>
                    </w:rPr>
                  </w:rPrChange>
                </w:rPr>
                <w:t>Hasil pengamatan sesuai</w:t>
              </w:r>
            </w:ins>
          </w:p>
        </w:tc>
      </w:tr>
    </w:tbl>
    <w:p w14:paraId="6E22D2AD" w14:textId="7614DBCD" w:rsidR="00B505AF" w:rsidRPr="004873C5" w:rsidRDefault="00B505AF" w:rsidP="00546376">
      <w:pPr>
        <w:rPr>
          <w:ins w:id="7847"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841217" w:rsidRPr="00841217" w14:paraId="77D39D1F" w14:textId="77777777" w:rsidTr="005877C0">
        <w:trPr>
          <w:cnfStyle w:val="100000000000" w:firstRow="1" w:lastRow="0" w:firstColumn="0" w:lastColumn="0" w:oddVBand="0" w:evenVBand="0" w:oddHBand="0" w:evenHBand="0" w:firstRowFirstColumn="0" w:firstRowLastColumn="0" w:lastRowFirstColumn="0" w:lastRowLastColumn="0"/>
          <w:ins w:id="7848" w:author="Miku Nosamu" w:date="2025-07-05T16:19:00Z"/>
        </w:trPr>
        <w:tc>
          <w:tcPr>
            <w:tcW w:w="3192" w:type="dxa"/>
            <w:vAlign w:val="center"/>
          </w:tcPr>
          <w:p w14:paraId="755F6C82" w14:textId="77777777" w:rsidR="00B505AF" w:rsidRPr="00841217" w:rsidRDefault="00B505AF" w:rsidP="005877C0">
            <w:pPr>
              <w:jc w:val="center"/>
              <w:rPr>
                <w:ins w:id="7849" w:author="Miku Nosamu" w:date="2025-07-05T16:19:00Z"/>
                <w:rFonts w:cstheme="minorHAnsi"/>
                <w:noProof/>
                <w:color w:val="auto"/>
                <w:kern w:val="1"/>
                <w:szCs w:val="20"/>
                <w:lang w:val="id-ID"/>
                <w:rPrChange w:id="7850" w:author="Miku Nosamu" w:date="2025-07-05T17:14:00Z">
                  <w:rPr>
                    <w:ins w:id="7851" w:author="Miku Nosamu" w:date="2025-07-05T16:19:00Z"/>
                    <w:rFonts w:ascii="Arial" w:hAnsi="Arial" w:cs="Arial"/>
                    <w:noProof/>
                    <w:color w:val="2C283A" w:themeColor="text2"/>
                    <w:kern w:val="1"/>
                    <w:szCs w:val="20"/>
                    <w:lang w:val="id-ID"/>
                  </w:rPr>
                </w:rPrChange>
              </w:rPr>
            </w:pPr>
            <w:ins w:id="7852" w:author="Miku Nosamu" w:date="2025-07-05T16:19:00Z">
              <w:r w:rsidRPr="00841217">
                <w:rPr>
                  <w:rFonts w:cstheme="minorHAnsi"/>
                  <w:noProof/>
                  <w:color w:val="auto"/>
                  <w:kern w:val="1"/>
                  <w:szCs w:val="20"/>
                  <w:lang w:val="id-ID"/>
                  <w:rPrChange w:id="7853"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68D2BE18" w14:textId="09547893" w:rsidR="00B505AF" w:rsidRPr="00841217" w:rsidRDefault="00B505AF" w:rsidP="005877C0">
            <w:pPr>
              <w:jc w:val="center"/>
              <w:rPr>
                <w:ins w:id="7854" w:author="Miku Nosamu" w:date="2025-07-05T16:19:00Z"/>
                <w:rFonts w:cstheme="minorHAnsi"/>
                <w:noProof/>
                <w:color w:val="auto"/>
                <w:kern w:val="1"/>
                <w:szCs w:val="20"/>
                <w:rPrChange w:id="7855" w:author="Miku Nosamu" w:date="2025-07-05T17:14:00Z">
                  <w:rPr>
                    <w:ins w:id="7856" w:author="Miku Nosamu" w:date="2025-07-05T16:19:00Z"/>
                    <w:rFonts w:ascii="Arial" w:hAnsi="Arial" w:cs="Arial"/>
                    <w:noProof/>
                    <w:color w:val="2C283A" w:themeColor="text2"/>
                    <w:kern w:val="1"/>
                    <w:szCs w:val="20"/>
                    <w:lang w:val="id-ID"/>
                  </w:rPr>
                </w:rPrChange>
              </w:rPr>
            </w:pPr>
            <w:ins w:id="7857" w:author="Miku Nosamu" w:date="2025-07-05T16:19:00Z">
              <w:r w:rsidRPr="00841217">
                <w:rPr>
                  <w:rFonts w:cstheme="minorHAnsi"/>
                  <w:noProof/>
                  <w:color w:val="auto"/>
                  <w:kern w:val="1"/>
                  <w:szCs w:val="20"/>
                  <w:lang w:val="id-ID"/>
                  <w:rPrChange w:id="7858" w:author="Miku Nosamu" w:date="2025-07-05T17:14:00Z">
                    <w:rPr>
                      <w:rFonts w:ascii="Arial" w:hAnsi="Arial" w:cs="Arial"/>
                      <w:noProof/>
                      <w:color w:val="2C283A" w:themeColor="text2"/>
                      <w:kern w:val="1"/>
                      <w:szCs w:val="20"/>
                      <w:lang w:val="id-ID"/>
                    </w:rPr>
                  </w:rPrChange>
                </w:rPr>
                <w:t>KU-0</w:t>
              </w:r>
            </w:ins>
            <w:ins w:id="7859" w:author="Miku Nosamu" w:date="2025-07-05T17:08:00Z">
              <w:r w:rsidR="00691477" w:rsidRPr="00841217">
                <w:rPr>
                  <w:rFonts w:cstheme="minorHAnsi"/>
                  <w:noProof/>
                  <w:color w:val="auto"/>
                  <w:kern w:val="1"/>
                  <w:szCs w:val="20"/>
                  <w:rPrChange w:id="7860" w:author="Miku Nosamu" w:date="2025-07-05T17:14:00Z">
                    <w:rPr>
                      <w:rFonts w:ascii="Arial" w:hAnsi="Arial" w:cs="Arial"/>
                      <w:noProof/>
                      <w:color w:val="2C283A" w:themeColor="text2"/>
                      <w:kern w:val="1"/>
                      <w:szCs w:val="20"/>
                    </w:rPr>
                  </w:rPrChange>
                </w:rPr>
                <w:t>30</w:t>
              </w:r>
            </w:ins>
          </w:p>
        </w:tc>
      </w:tr>
      <w:tr w:rsidR="00841217" w:rsidRPr="00841217" w14:paraId="3ED9F116" w14:textId="77777777" w:rsidTr="005877C0">
        <w:trPr>
          <w:ins w:id="7861" w:author="Miku Nosamu" w:date="2025-07-05T16:19:00Z"/>
        </w:trPr>
        <w:tc>
          <w:tcPr>
            <w:tcW w:w="3192" w:type="dxa"/>
            <w:vAlign w:val="center"/>
          </w:tcPr>
          <w:p w14:paraId="0C3F9883" w14:textId="77777777" w:rsidR="00B505AF" w:rsidRPr="00841217" w:rsidRDefault="00B505AF" w:rsidP="005877C0">
            <w:pPr>
              <w:jc w:val="center"/>
              <w:rPr>
                <w:ins w:id="7862" w:author="Miku Nosamu" w:date="2025-07-05T16:19:00Z"/>
                <w:rFonts w:cstheme="minorHAnsi"/>
                <w:noProof/>
                <w:color w:val="auto"/>
                <w:kern w:val="1"/>
                <w:szCs w:val="20"/>
                <w:lang w:val="id-ID"/>
                <w:rPrChange w:id="7863" w:author="Miku Nosamu" w:date="2025-07-05T17:14:00Z">
                  <w:rPr>
                    <w:ins w:id="7864" w:author="Miku Nosamu" w:date="2025-07-05T16:19:00Z"/>
                    <w:rFonts w:ascii="Arial" w:hAnsi="Arial" w:cs="Arial"/>
                    <w:noProof/>
                    <w:color w:val="auto"/>
                    <w:kern w:val="1"/>
                    <w:szCs w:val="20"/>
                    <w:lang w:val="id-ID"/>
                  </w:rPr>
                </w:rPrChange>
              </w:rPr>
            </w:pPr>
            <w:ins w:id="7865" w:author="Miku Nosamu" w:date="2025-07-05T16:19:00Z">
              <w:r w:rsidRPr="00841217">
                <w:rPr>
                  <w:rFonts w:cstheme="minorHAnsi"/>
                  <w:noProof/>
                  <w:color w:val="auto"/>
                  <w:kern w:val="1"/>
                  <w:szCs w:val="20"/>
                  <w:lang w:val="id-ID"/>
                  <w:rPrChange w:id="7866"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7ECAA2F1" w14:textId="5E16DA4B" w:rsidR="00B505AF" w:rsidRPr="00C60156" w:rsidRDefault="00691477">
            <w:pPr>
              <w:pStyle w:val="NormalWeb"/>
              <w:jc w:val="center"/>
              <w:rPr>
                <w:ins w:id="7867" w:author="Miku Nosamu" w:date="2025-07-05T16:19:00Z"/>
                <w:rFonts w:asciiTheme="minorHAnsi" w:hAnsiTheme="minorHAnsi" w:cstheme="minorHAnsi"/>
                <w:szCs w:val="20"/>
                <w:rPrChange w:id="7868" w:author="Miku Nosamu" w:date="2025-07-05T17:43:00Z">
                  <w:rPr>
                    <w:ins w:id="7869" w:author="Miku Nosamu" w:date="2025-07-05T16:19:00Z"/>
                    <w:rFonts w:ascii="Arial" w:hAnsi="Arial" w:cs="Arial"/>
                    <w:noProof/>
                    <w:color w:val="auto"/>
                    <w:kern w:val="1"/>
                    <w:szCs w:val="20"/>
                    <w:lang w:val="id-ID"/>
                  </w:rPr>
                </w:rPrChange>
              </w:rPr>
              <w:pPrChange w:id="7870" w:author="Miku Nosamu" w:date="2025-07-05T17:43:00Z">
                <w:pPr>
                  <w:jc w:val="center"/>
                </w:pPr>
              </w:pPrChange>
            </w:pPr>
            <w:proofErr w:type="spellStart"/>
            <w:ins w:id="7871" w:author="Miku Nosamu" w:date="2025-07-05T17:08:00Z">
              <w:r w:rsidRPr="00841217">
                <w:rPr>
                  <w:rFonts w:asciiTheme="minorHAnsi" w:hAnsiTheme="minorHAnsi" w:cstheme="minorHAnsi"/>
                  <w:sz w:val="20"/>
                  <w:szCs w:val="20"/>
                  <w:rPrChange w:id="7872" w:author="Miku Nosamu" w:date="2025-07-05T17:14:00Z">
                    <w:rPr/>
                  </w:rPrChange>
                </w:rPr>
                <w:t>Pengujian</w:t>
              </w:r>
              <w:proofErr w:type="spellEnd"/>
              <w:r w:rsidRPr="00841217">
                <w:rPr>
                  <w:rFonts w:asciiTheme="minorHAnsi" w:hAnsiTheme="minorHAnsi" w:cstheme="minorHAnsi"/>
                  <w:sz w:val="20"/>
                  <w:szCs w:val="20"/>
                  <w:rPrChange w:id="7873" w:author="Miku Nosamu" w:date="2025-07-05T17:14:00Z">
                    <w:rPr/>
                  </w:rPrChange>
                </w:rPr>
                <w:t xml:space="preserve"> Admin </w:t>
              </w:r>
              <w:proofErr w:type="spellStart"/>
              <w:r w:rsidRPr="00841217">
                <w:rPr>
                  <w:rFonts w:asciiTheme="minorHAnsi" w:hAnsiTheme="minorHAnsi" w:cstheme="minorHAnsi"/>
                  <w:sz w:val="20"/>
                  <w:szCs w:val="20"/>
                  <w:rPrChange w:id="7874" w:author="Miku Nosamu" w:date="2025-07-05T17:14:00Z">
                    <w:rPr/>
                  </w:rPrChange>
                </w:rPr>
                <w:t>ekspor</w:t>
              </w:r>
              <w:proofErr w:type="spellEnd"/>
              <w:r w:rsidRPr="00841217">
                <w:rPr>
                  <w:rFonts w:asciiTheme="minorHAnsi" w:hAnsiTheme="minorHAnsi" w:cstheme="minorHAnsi"/>
                  <w:sz w:val="20"/>
                  <w:szCs w:val="20"/>
                  <w:rPrChange w:id="7875" w:author="Miku Nosamu" w:date="2025-07-05T17:14:00Z">
                    <w:rPr/>
                  </w:rPrChange>
                </w:rPr>
                <w:t xml:space="preserve"> data SIK </w:t>
              </w:r>
              <w:proofErr w:type="spellStart"/>
              <w:r w:rsidRPr="00841217">
                <w:rPr>
                  <w:rFonts w:asciiTheme="minorHAnsi" w:hAnsiTheme="minorHAnsi" w:cstheme="minorHAnsi"/>
                  <w:sz w:val="20"/>
                  <w:szCs w:val="20"/>
                  <w:rPrChange w:id="7876" w:author="Miku Nosamu" w:date="2025-07-05T17:14:00Z">
                    <w:rPr/>
                  </w:rPrChange>
                </w:rPr>
                <w:t>ke</w:t>
              </w:r>
              <w:proofErr w:type="spellEnd"/>
              <w:r w:rsidRPr="00841217">
                <w:rPr>
                  <w:rFonts w:asciiTheme="minorHAnsi" w:hAnsiTheme="minorHAnsi" w:cstheme="minorHAnsi"/>
                  <w:sz w:val="20"/>
                  <w:szCs w:val="20"/>
                  <w:rPrChange w:id="7877" w:author="Miku Nosamu" w:date="2025-07-05T17:14:00Z">
                    <w:rPr/>
                  </w:rPrChange>
                </w:rPr>
                <w:t xml:space="preserve"> Excel</w:t>
              </w:r>
            </w:ins>
          </w:p>
        </w:tc>
      </w:tr>
      <w:tr w:rsidR="00841217" w:rsidRPr="00841217" w14:paraId="5115CC1B" w14:textId="77777777" w:rsidTr="005877C0">
        <w:trPr>
          <w:ins w:id="7878" w:author="Miku Nosamu" w:date="2025-07-05T16:19:00Z"/>
        </w:trPr>
        <w:tc>
          <w:tcPr>
            <w:tcW w:w="3192" w:type="dxa"/>
            <w:vAlign w:val="center"/>
          </w:tcPr>
          <w:p w14:paraId="4A02A472" w14:textId="77777777" w:rsidR="00B505AF" w:rsidRPr="00841217" w:rsidRDefault="00B505AF" w:rsidP="005877C0">
            <w:pPr>
              <w:jc w:val="center"/>
              <w:rPr>
                <w:ins w:id="7879" w:author="Miku Nosamu" w:date="2025-07-05T16:19:00Z"/>
                <w:rFonts w:cstheme="minorHAnsi"/>
                <w:noProof/>
                <w:color w:val="auto"/>
                <w:kern w:val="1"/>
                <w:szCs w:val="20"/>
                <w:lang w:val="id-ID"/>
                <w:rPrChange w:id="7880" w:author="Miku Nosamu" w:date="2025-07-05T17:14:00Z">
                  <w:rPr>
                    <w:ins w:id="7881" w:author="Miku Nosamu" w:date="2025-07-05T16:19:00Z"/>
                    <w:rFonts w:ascii="Arial" w:hAnsi="Arial" w:cs="Arial"/>
                    <w:noProof/>
                    <w:color w:val="auto"/>
                    <w:kern w:val="1"/>
                    <w:szCs w:val="20"/>
                    <w:lang w:val="id-ID"/>
                  </w:rPr>
                </w:rPrChange>
              </w:rPr>
            </w:pPr>
            <w:ins w:id="7882" w:author="Miku Nosamu" w:date="2025-07-05T16:19:00Z">
              <w:r w:rsidRPr="00841217">
                <w:rPr>
                  <w:rFonts w:cstheme="minorHAnsi"/>
                  <w:noProof/>
                  <w:color w:val="auto"/>
                  <w:kern w:val="1"/>
                  <w:szCs w:val="20"/>
                  <w:lang w:val="id-ID"/>
                  <w:rPrChange w:id="7883"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626B7FE1" w14:textId="2DC14963" w:rsidR="00B505AF" w:rsidRPr="00C60156" w:rsidRDefault="00691477">
            <w:pPr>
              <w:pStyle w:val="NormalWeb"/>
              <w:jc w:val="center"/>
              <w:rPr>
                <w:ins w:id="7884" w:author="Miku Nosamu" w:date="2025-07-05T16:19:00Z"/>
                <w:rFonts w:asciiTheme="minorHAnsi" w:hAnsiTheme="minorHAnsi" w:cstheme="minorHAnsi"/>
                <w:szCs w:val="20"/>
                <w:rPrChange w:id="7885" w:author="Miku Nosamu" w:date="2025-07-05T17:43:00Z">
                  <w:rPr>
                    <w:ins w:id="7886" w:author="Miku Nosamu" w:date="2025-07-05T16:19:00Z"/>
                    <w:rFonts w:ascii="Arial" w:hAnsi="Arial" w:cs="Arial"/>
                    <w:noProof/>
                    <w:color w:val="auto"/>
                    <w:kern w:val="1"/>
                    <w:szCs w:val="20"/>
                    <w:lang w:val="id-ID"/>
                  </w:rPr>
                </w:rPrChange>
              </w:rPr>
              <w:pPrChange w:id="7887" w:author="Miku Nosamu" w:date="2025-07-05T17:43:00Z">
                <w:pPr>
                  <w:jc w:val="center"/>
                </w:pPr>
              </w:pPrChange>
            </w:pPr>
            <w:ins w:id="7888" w:author="Miku Nosamu" w:date="2025-07-05T17:08:00Z">
              <w:r w:rsidRPr="00841217">
                <w:rPr>
                  <w:rFonts w:asciiTheme="minorHAnsi" w:hAnsiTheme="minorHAnsi" w:cstheme="minorHAnsi"/>
                  <w:sz w:val="20"/>
                  <w:szCs w:val="20"/>
                  <w:rPrChange w:id="7889" w:author="Miku Nosamu" w:date="2025-07-05T17:14:00Z">
                    <w:rPr/>
                  </w:rPrChange>
                </w:rPr>
                <w:t xml:space="preserve">Admin </w:t>
              </w:r>
              <w:proofErr w:type="spellStart"/>
              <w:r w:rsidRPr="00841217">
                <w:rPr>
                  <w:rFonts w:asciiTheme="minorHAnsi" w:hAnsiTheme="minorHAnsi" w:cstheme="minorHAnsi"/>
                  <w:sz w:val="20"/>
                  <w:szCs w:val="20"/>
                  <w:rPrChange w:id="7890" w:author="Miku Nosamu" w:date="2025-07-05T17:14:00Z">
                    <w:rPr/>
                  </w:rPrChange>
                </w:rPr>
                <w:t>dapat</w:t>
              </w:r>
              <w:proofErr w:type="spellEnd"/>
              <w:r w:rsidRPr="00841217">
                <w:rPr>
                  <w:rFonts w:asciiTheme="minorHAnsi" w:hAnsiTheme="minorHAnsi" w:cstheme="minorHAnsi"/>
                  <w:sz w:val="20"/>
                  <w:szCs w:val="20"/>
                  <w:rPrChange w:id="7891" w:author="Miku Nosamu" w:date="2025-07-05T17:14:00Z">
                    <w:rPr/>
                  </w:rPrChange>
                </w:rPr>
                <w:t xml:space="preserve"> </w:t>
              </w:r>
              <w:proofErr w:type="spellStart"/>
              <w:r w:rsidRPr="00841217">
                <w:rPr>
                  <w:rFonts w:asciiTheme="minorHAnsi" w:hAnsiTheme="minorHAnsi" w:cstheme="minorHAnsi"/>
                  <w:sz w:val="20"/>
                  <w:szCs w:val="20"/>
                  <w:rPrChange w:id="7892" w:author="Miku Nosamu" w:date="2025-07-05T17:14:00Z">
                    <w:rPr/>
                  </w:rPrChange>
                </w:rPr>
                <w:t>mengekspor</w:t>
              </w:r>
              <w:proofErr w:type="spellEnd"/>
              <w:r w:rsidRPr="00841217">
                <w:rPr>
                  <w:rFonts w:asciiTheme="minorHAnsi" w:hAnsiTheme="minorHAnsi" w:cstheme="minorHAnsi"/>
                  <w:sz w:val="20"/>
                  <w:szCs w:val="20"/>
                  <w:rPrChange w:id="7893" w:author="Miku Nosamu" w:date="2025-07-05T17:14:00Z">
                    <w:rPr/>
                  </w:rPrChange>
                </w:rPr>
                <w:t xml:space="preserve"> data </w:t>
              </w:r>
              <w:proofErr w:type="spellStart"/>
              <w:r w:rsidRPr="00841217">
                <w:rPr>
                  <w:rFonts w:asciiTheme="minorHAnsi" w:hAnsiTheme="minorHAnsi" w:cstheme="minorHAnsi"/>
                  <w:sz w:val="20"/>
                  <w:szCs w:val="20"/>
                  <w:rPrChange w:id="7894" w:author="Miku Nosamu" w:date="2025-07-05T17:14:00Z">
                    <w:rPr/>
                  </w:rPrChange>
                </w:rPr>
                <w:t>pengajuan</w:t>
              </w:r>
              <w:proofErr w:type="spellEnd"/>
              <w:r w:rsidRPr="00841217">
                <w:rPr>
                  <w:rFonts w:asciiTheme="minorHAnsi" w:hAnsiTheme="minorHAnsi" w:cstheme="minorHAnsi"/>
                  <w:sz w:val="20"/>
                  <w:szCs w:val="20"/>
                  <w:rPrChange w:id="7895" w:author="Miku Nosamu" w:date="2025-07-05T17:14:00Z">
                    <w:rPr/>
                  </w:rPrChange>
                </w:rPr>
                <w:t xml:space="preserve"> SIK yang </w:t>
              </w:r>
              <w:proofErr w:type="spellStart"/>
              <w:r w:rsidRPr="00841217">
                <w:rPr>
                  <w:rFonts w:asciiTheme="minorHAnsi" w:hAnsiTheme="minorHAnsi" w:cstheme="minorHAnsi"/>
                  <w:sz w:val="20"/>
                  <w:szCs w:val="20"/>
                  <w:rPrChange w:id="7896" w:author="Miku Nosamu" w:date="2025-07-05T17:14:00Z">
                    <w:rPr/>
                  </w:rPrChange>
                </w:rPr>
                <w:t>sudah</w:t>
              </w:r>
              <w:proofErr w:type="spellEnd"/>
              <w:r w:rsidRPr="00841217">
                <w:rPr>
                  <w:rFonts w:asciiTheme="minorHAnsi" w:hAnsiTheme="minorHAnsi" w:cstheme="minorHAnsi"/>
                  <w:sz w:val="20"/>
                  <w:szCs w:val="20"/>
                  <w:rPrChange w:id="7897" w:author="Miku Nosamu" w:date="2025-07-05T17:14:00Z">
                    <w:rPr/>
                  </w:rPrChange>
                </w:rPr>
                <w:t xml:space="preserve"> </w:t>
              </w:r>
              <w:proofErr w:type="spellStart"/>
              <w:r w:rsidRPr="00841217">
                <w:rPr>
                  <w:rFonts w:asciiTheme="minorHAnsi" w:hAnsiTheme="minorHAnsi" w:cstheme="minorHAnsi"/>
                  <w:sz w:val="20"/>
                  <w:szCs w:val="20"/>
                  <w:rPrChange w:id="7898" w:author="Miku Nosamu" w:date="2025-07-05T17:14:00Z">
                    <w:rPr/>
                  </w:rPrChange>
                </w:rPr>
                <w:t>disetujui</w:t>
              </w:r>
              <w:proofErr w:type="spellEnd"/>
              <w:r w:rsidRPr="00841217">
                <w:rPr>
                  <w:rFonts w:asciiTheme="minorHAnsi" w:hAnsiTheme="minorHAnsi" w:cstheme="minorHAnsi"/>
                  <w:sz w:val="20"/>
                  <w:szCs w:val="20"/>
                  <w:rPrChange w:id="7899" w:author="Miku Nosamu" w:date="2025-07-05T17:14:00Z">
                    <w:rPr/>
                  </w:rPrChange>
                </w:rPr>
                <w:t xml:space="preserve"> </w:t>
              </w:r>
              <w:proofErr w:type="spellStart"/>
              <w:r w:rsidRPr="00841217">
                <w:rPr>
                  <w:rFonts w:asciiTheme="minorHAnsi" w:hAnsiTheme="minorHAnsi" w:cstheme="minorHAnsi"/>
                  <w:sz w:val="20"/>
                  <w:szCs w:val="20"/>
                  <w:rPrChange w:id="7900" w:author="Miku Nosamu" w:date="2025-07-05T17:14:00Z">
                    <w:rPr/>
                  </w:rPrChange>
                </w:rPr>
                <w:t>ke</w:t>
              </w:r>
              <w:proofErr w:type="spellEnd"/>
              <w:r w:rsidRPr="00841217">
                <w:rPr>
                  <w:rFonts w:asciiTheme="minorHAnsi" w:hAnsiTheme="minorHAnsi" w:cstheme="minorHAnsi"/>
                  <w:sz w:val="20"/>
                  <w:szCs w:val="20"/>
                  <w:rPrChange w:id="7901" w:author="Miku Nosamu" w:date="2025-07-05T17:14:00Z">
                    <w:rPr/>
                  </w:rPrChange>
                </w:rPr>
                <w:t xml:space="preserve"> </w:t>
              </w:r>
              <w:proofErr w:type="spellStart"/>
              <w:r w:rsidRPr="00841217">
                <w:rPr>
                  <w:rFonts w:asciiTheme="minorHAnsi" w:hAnsiTheme="minorHAnsi" w:cstheme="minorHAnsi"/>
                  <w:sz w:val="20"/>
                  <w:szCs w:val="20"/>
                  <w:rPrChange w:id="7902" w:author="Miku Nosamu" w:date="2025-07-05T17:14:00Z">
                    <w:rPr/>
                  </w:rPrChange>
                </w:rPr>
                <w:t>dalam</w:t>
              </w:r>
              <w:proofErr w:type="spellEnd"/>
              <w:r w:rsidRPr="00841217">
                <w:rPr>
                  <w:rFonts w:asciiTheme="minorHAnsi" w:hAnsiTheme="minorHAnsi" w:cstheme="minorHAnsi"/>
                  <w:sz w:val="20"/>
                  <w:szCs w:val="20"/>
                  <w:rPrChange w:id="7903" w:author="Miku Nosamu" w:date="2025-07-05T17:14:00Z">
                    <w:rPr/>
                  </w:rPrChange>
                </w:rPr>
                <w:t xml:space="preserve"> file Excel</w:t>
              </w:r>
            </w:ins>
          </w:p>
        </w:tc>
      </w:tr>
      <w:tr w:rsidR="00841217" w:rsidRPr="00841217" w14:paraId="3243C229" w14:textId="77777777" w:rsidTr="005877C0">
        <w:trPr>
          <w:ins w:id="7904" w:author="Miku Nosamu" w:date="2025-07-05T16:19:00Z"/>
        </w:trPr>
        <w:tc>
          <w:tcPr>
            <w:tcW w:w="3192" w:type="dxa"/>
            <w:vAlign w:val="center"/>
          </w:tcPr>
          <w:p w14:paraId="4C43FAD4" w14:textId="77777777" w:rsidR="00B505AF" w:rsidRPr="00841217" w:rsidRDefault="00B505AF" w:rsidP="005877C0">
            <w:pPr>
              <w:jc w:val="center"/>
              <w:rPr>
                <w:ins w:id="7905" w:author="Miku Nosamu" w:date="2025-07-05T16:19:00Z"/>
                <w:rFonts w:cstheme="minorHAnsi"/>
                <w:noProof/>
                <w:color w:val="auto"/>
                <w:kern w:val="1"/>
                <w:szCs w:val="20"/>
                <w:lang w:val="id-ID"/>
                <w:rPrChange w:id="7906" w:author="Miku Nosamu" w:date="2025-07-05T17:14:00Z">
                  <w:rPr>
                    <w:ins w:id="7907" w:author="Miku Nosamu" w:date="2025-07-05T16:19:00Z"/>
                    <w:rFonts w:ascii="Arial" w:hAnsi="Arial" w:cs="Arial"/>
                    <w:noProof/>
                    <w:color w:val="auto"/>
                    <w:kern w:val="1"/>
                    <w:szCs w:val="20"/>
                    <w:lang w:val="id-ID"/>
                  </w:rPr>
                </w:rPrChange>
              </w:rPr>
            </w:pPr>
            <w:ins w:id="7908" w:author="Miku Nosamu" w:date="2025-07-05T16:19:00Z">
              <w:r w:rsidRPr="00841217">
                <w:rPr>
                  <w:rFonts w:cstheme="minorHAnsi"/>
                  <w:noProof/>
                  <w:color w:val="auto"/>
                  <w:kern w:val="1"/>
                  <w:szCs w:val="20"/>
                  <w:lang w:val="id-ID"/>
                  <w:rPrChange w:id="7909"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66FA7ABE" w14:textId="6B292225" w:rsidR="00B505AF" w:rsidRPr="00C60156" w:rsidRDefault="00691477">
            <w:pPr>
              <w:pStyle w:val="NormalWeb"/>
              <w:jc w:val="center"/>
              <w:rPr>
                <w:ins w:id="7910" w:author="Miku Nosamu" w:date="2025-07-05T16:19:00Z"/>
                <w:rFonts w:asciiTheme="minorHAnsi" w:hAnsiTheme="minorHAnsi" w:cstheme="minorHAnsi"/>
                <w:szCs w:val="20"/>
                <w:rPrChange w:id="7911" w:author="Miku Nosamu" w:date="2025-07-05T17:43:00Z">
                  <w:rPr>
                    <w:ins w:id="7912" w:author="Miku Nosamu" w:date="2025-07-05T16:19:00Z"/>
                    <w:rFonts w:ascii="Arial" w:hAnsi="Arial" w:cs="Arial"/>
                    <w:noProof/>
                    <w:color w:val="auto"/>
                    <w:kern w:val="1"/>
                    <w:szCs w:val="20"/>
                    <w:lang w:val="id-ID"/>
                  </w:rPr>
                </w:rPrChange>
              </w:rPr>
              <w:pPrChange w:id="7913" w:author="Miku Nosamu" w:date="2025-07-05T17:43:00Z">
                <w:pPr>
                  <w:jc w:val="center"/>
                </w:pPr>
              </w:pPrChange>
            </w:pPr>
            <w:proofErr w:type="spellStart"/>
            <w:ins w:id="7914" w:author="Miku Nosamu" w:date="2025-07-05T17:08:00Z">
              <w:r w:rsidRPr="00841217">
                <w:rPr>
                  <w:rFonts w:asciiTheme="minorHAnsi" w:hAnsiTheme="minorHAnsi" w:cstheme="minorHAnsi"/>
                  <w:sz w:val="20"/>
                  <w:szCs w:val="20"/>
                  <w:rPrChange w:id="7915" w:author="Miku Nosamu" w:date="2025-07-05T17:14:00Z">
                    <w:rPr/>
                  </w:rPrChange>
                </w:rPr>
                <w:t>Sudah</w:t>
              </w:r>
              <w:proofErr w:type="spellEnd"/>
              <w:r w:rsidRPr="00841217">
                <w:rPr>
                  <w:rFonts w:asciiTheme="minorHAnsi" w:hAnsiTheme="minorHAnsi" w:cstheme="minorHAnsi"/>
                  <w:sz w:val="20"/>
                  <w:szCs w:val="20"/>
                  <w:rPrChange w:id="7916" w:author="Miku Nosamu" w:date="2025-07-05T17:14:00Z">
                    <w:rPr/>
                  </w:rPrChange>
                </w:rPr>
                <w:t xml:space="preserve"> </w:t>
              </w:r>
              <w:proofErr w:type="spellStart"/>
              <w:r w:rsidRPr="00841217">
                <w:rPr>
                  <w:rFonts w:asciiTheme="minorHAnsi" w:hAnsiTheme="minorHAnsi" w:cstheme="minorHAnsi"/>
                  <w:sz w:val="20"/>
                  <w:szCs w:val="20"/>
                  <w:rPrChange w:id="7917" w:author="Miku Nosamu" w:date="2025-07-05T17:14:00Z">
                    <w:rPr/>
                  </w:rPrChange>
                </w:rPr>
                <w:t>terdapat</w:t>
              </w:r>
              <w:proofErr w:type="spellEnd"/>
              <w:r w:rsidRPr="00841217">
                <w:rPr>
                  <w:rFonts w:asciiTheme="minorHAnsi" w:hAnsiTheme="minorHAnsi" w:cstheme="minorHAnsi"/>
                  <w:sz w:val="20"/>
                  <w:szCs w:val="20"/>
                  <w:rPrChange w:id="7918" w:author="Miku Nosamu" w:date="2025-07-05T17:14:00Z">
                    <w:rPr/>
                  </w:rPrChange>
                </w:rPr>
                <w:t xml:space="preserve"> </w:t>
              </w:r>
              <w:proofErr w:type="spellStart"/>
              <w:r w:rsidRPr="00841217">
                <w:rPr>
                  <w:rFonts w:asciiTheme="minorHAnsi" w:hAnsiTheme="minorHAnsi" w:cstheme="minorHAnsi"/>
                  <w:sz w:val="20"/>
                  <w:szCs w:val="20"/>
                  <w:rPrChange w:id="7919" w:author="Miku Nosamu" w:date="2025-07-05T17:14:00Z">
                    <w:rPr/>
                  </w:rPrChange>
                </w:rPr>
                <w:t>beberapa</w:t>
              </w:r>
              <w:proofErr w:type="spellEnd"/>
              <w:r w:rsidRPr="00841217">
                <w:rPr>
                  <w:rFonts w:asciiTheme="minorHAnsi" w:hAnsiTheme="minorHAnsi" w:cstheme="minorHAnsi"/>
                  <w:sz w:val="20"/>
                  <w:szCs w:val="20"/>
                  <w:rPrChange w:id="7920" w:author="Miku Nosamu" w:date="2025-07-05T17:14:00Z">
                    <w:rPr/>
                  </w:rPrChange>
                </w:rPr>
                <w:t xml:space="preserve"> </w:t>
              </w:r>
              <w:proofErr w:type="spellStart"/>
              <w:r w:rsidRPr="00841217">
                <w:rPr>
                  <w:rFonts w:asciiTheme="minorHAnsi" w:hAnsiTheme="minorHAnsi" w:cstheme="minorHAnsi"/>
                  <w:sz w:val="20"/>
                  <w:szCs w:val="20"/>
                  <w:rPrChange w:id="7921" w:author="Miku Nosamu" w:date="2025-07-05T17:14:00Z">
                    <w:rPr/>
                  </w:rPrChange>
                </w:rPr>
                <w:t>pengajuan</w:t>
              </w:r>
              <w:proofErr w:type="spellEnd"/>
              <w:r w:rsidRPr="00841217">
                <w:rPr>
                  <w:rFonts w:asciiTheme="minorHAnsi" w:hAnsiTheme="minorHAnsi" w:cstheme="minorHAnsi"/>
                  <w:sz w:val="20"/>
                  <w:szCs w:val="20"/>
                  <w:rPrChange w:id="7922" w:author="Miku Nosamu" w:date="2025-07-05T17:14:00Z">
                    <w:rPr/>
                  </w:rPrChange>
                </w:rPr>
                <w:t xml:space="preserve"> yang </w:t>
              </w:r>
              <w:proofErr w:type="spellStart"/>
              <w:r w:rsidRPr="00841217">
                <w:rPr>
                  <w:rFonts w:asciiTheme="minorHAnsi" w:hAnsiTheme="minorHAnsi" w:cstheme="minorHAnsi"/>
                  <w:sz w:val="20"/>
                  <w:szCs w:val="20"/>
                  <w:rPrChange w:id="7923" w:author="Miku Nosamu" w:date="2025-07-05T17:14:00Z">
                    <w:rPr/>
                  </w:rPrChange>
                </w:rPr>
                <w:t>statusnya</w:t>
              </w:r>
              <w:proofErr w:type="spellEnd"/>
              <w:r w:rsidRPr="00841217">
                <w:rPr>
                  <w:rFonts w:asciiTheme="minorHAnsi" w:hAnsiTheme="minorHAnsi" w:cstheme="minorHAnsi"/>
                  <w:sz w:val="20"/>
                  <w:szCs w:val="20"/>
                  <w:rPrChange w:id="7924" w:author="Miku Nosamu" w:date="2025-07-05T17:14:00Z">
                    <w:rPr/>
                  </w:rPrChange>
                </w:rPr>
                <w:t xml:space="preserve"> “</w:t>
              </w:r>
              <w:proofErr w:type="spellStart"/>
              <w:r w:rsidRPr="00841217">
                <w:rPr>
                  <w:rFonts w:asciiTheme="minorHAnsi" w:hAnsiTheme="minorHAnsi" w:cstheme="minorHAnsi"/>
                  <w:sz w:val="20"/>
                  <w:szCs w:val="20"/>
                  <w:rPrChange w:id="7925" w:author="Miku Nosamu" w:date="2025-07-05T17:14:00Z">
                    <w:rPr/>
                  </w:rPrChange>
                </w:rPr>
                <w:t>Disetujui</w:t>
              </w:r>
              <w:proofErr w:type="spellEnd"/>
              <w:r w:rsidRPr="00841217">
                <w:rPr>
                  <w:rFonts w:asciiTheme="minorHAnsi" w:hAnsiTheme="minorHAnsi" w:cstheme="minorHAnsi"/>
                  <w:sz w:val="20"/>
                  <w:szCs w:val="20"/>
                  <w:rPrChange w:id="7926" w:author="Miku Nosamu" w:date="2025-07-05T17:14:00Z">
                    <w:rPr/>
                  </w:rPrChange>
                </w:rPr>
                <w:t>”</w:t>
              </w:r>
            </w:ins>
          </w:p>
        </w:tc>
      </w:tr>
      <w:tr w:rsidR="00841217" w:rsidRPr="00841217" w14:paraId="72019B32" w14:textId="77777777" w:rsidTr="005877C0">
        <w:trPr>
          <w:ins w:id="7927" w:author="Miku Nosamu" w:date="2025-07-05T16:19:00Z"/>
        </w:trPr>
        <w:tc>
          <w:tcPr>
            <w:tcW w:w="3192" w:type="dxa"/>
            <w:vAlign w:val="center"/>
          </w:tcPr>
          <w:p w14:paraId="6C7C7163" w14:textId="77777777" w:rsidR="00B505AF" w:rsidRPr="00841217" w:rsidRDefault="00B505AF" w:rsidP="005877C0">
            <w:pPr>
              <w:jc w:val="center"/>
              <w:rPr>
                <w:ins w:id="7928" w:author="Miku Nosamu" w:date="2025-07-05T16:19:00Z"/>
                <w:rFonts w:cstheme="minorHAnsi"/>
                <w:noProof/>
                <w:color w:val="auto"/>
                <w:kern w:val="1"/>
                <w:szCs w:val="20"/>
                <w:lang w:val="id-ID"/>
                <w:rPrChange w:id="7929" w:author="Miku Nosamu" w:date="2025-07-05T17:14:00Z">
                  <w:rPr>
                    <w:ins w:id="7930" w:author="Miku Nosamu" w:date="2025-07-05T16:19:00Z"/>
                    <w:rFonts w:ascii="Arial" w:hAnsi="Arial" w:cs="Arial"/>
                    <w:noProof/>
                    <w:color w:val="auto"/>
                    <w:kern w:val="1"/>
                    <w:szCs w:val="20"/>
                    <w:lang w:val="id-ID"/>
                  </w:rPr>
                </w:rPrChange>
              </w:rPr>
            </w:pPr>
            <w:ins w:id="7931" w:author="Miku Nosamu" w:date="2025-07-05T16:19:00Z">
              <w:r w:rsidRPr="00841217">
                <w:rPr>
                  <w:rFonts w:cstheme="minorHAnsi"/>
                  <w:noProof/>
                  <w:color w:val="auto"/>
                  <w:kern w:val="1"/>
                  <w:szCs w:val="20"/>
                  <w:lang w:val="id-ID"/>
                  <w:rPrChange w:id="7932"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7D16E2A4" w14:textId="77777777" w:rsidR="00B505AF" w:rsidRPr="00841217" w:rsidRDefault="00B505AF" w:rsidP="005877C0">
            <w:pPr>
              <w:jc w:val="center"/>
              <w:rPr>
                <w:ins w:id="7933" w:author="Miku Nosamu" w:date="2025-07-05T16:19:00Z"/>
                <w:rFonts w:cstheme="minorHAnsi"/>
                <w:noProof/>
                <w:color w:val="auto"/>
                <w:kern w:val="1"/>
                <w:szCs w:val="20"/>
                <w:rPrChange w:id="7934" w:author="Miku Nosamu" w:date="2025-07-05T17:14:00Z">
                  <w:rPr>
                    <w:ins w:id="7935" w:author="Miku Nosamu" w:date="2025-07-05T16:19:00Z"/>
                    <w:rFonts w:ascii="Arial" w:hAnsi="Arial" w:cs="Arial"/>
                    <w:noProof/>
                    <w:color w:val="auto"/>
                    <w:kern w:val="1"/>
                    <w:szCs w:val="20"/>
                  </w:rPr>
                </w:rPrChange>
              </w:rPr>
            </w:pPr>
            <w:ins w:id="7936" w:author="Miku Nosamu" w:date="2025-07-05T16:19:00Z">
              <w:r w:rsidRPr="00841217">
                <w:rPr>
                  <w:rFonts w:cstheme="minorHAnsi"/>
                  <w:noProof/>
                  <w:color w:val="auto"/>
                  <w:kern w:val="1"/>
                  <w:szCs w:val="20"/>
                  <w:rPrChange w:id="7937" w:author="Miku Nosamu" w:date="2025-07-05T17:14:00Z">
                    <w:rPr>
                      <w:rFonts w:ascii="Arial" w:hAnsi="Arial" w:cs="Arial"/>
                      <w:noProof/>
                      <w:color w:val="auto"/>
                      <w:kern w:val="1"/>
                      <w:szCs w:val="20"/>
                    </w:rPr>
                  </w:rPrChange>
                </w:rPr>
                <w:t>9 Juli 2025</w:t>
              </w:r>
            </w:ins>
          </w:p>
        </w:tc>
      </w:tr>
      <w:tr w:rsidR="00841217" w:rsidRPr="00841217" w14:paraId="382D77FC" w14:textId="77777777" w:rsidTr="005877C0">
        <w:trPr>
          <w:ins w:id="7938" w:author="Miku Nosamu" w:date="2025-07-05T16:19:00Z"/>
        </w:trPr>
        <w:tc>
          <w:tcPr>
            <w:tcW w:w="3192" w:type="dxa"/>
            <w:vAlign w:val="center"/>
          </w:tcPr>
          <w:p w14:paraId="42ABC37A" w14:textId="77777777" w:rsidR="00B505AF" w:rsidRPr="00841217" w:rsidRDefault="00B505AF" w:rsidP="005877C0">
            <w:pPr>
              <w:jc w:val="center"/>
              <w:rPr>
                <w:ins w:id="7939" w:author="Miku Nosamu" w:date="2025-07-05T16:19:00Z"/>
                <w:rFonts w:cstheme="minorHAnsi"/>
                <w:noProof/>
                <w:color w:val="auto"/>
                <w:kern w:val="1"/>
                <w:szCs w:val="20"/>
                <w:lang w:val="id-ID"/>
                <w:rPrChange w:id="7940" w:author="Miku Nosamu" w:date="2025-07-05T17:14:00Z">
                  <w:rPr>
                    <w:ins w:id="7941" w:author="Miku Nosamu" w:date="2025-07-05T16:19:00Z"/>
                    <w:rFonts w:ascii="Arial" w:hAnsi="Arial" w:cs="Arial"/>
                    <w:noProof/>
                    <w:color w:val="auto"/>
                    <w:kern w:val="1"/>
                    <w:szCs w:val="20"/>
                    <w:lang w:val="id-ID"/>
                  </w:rPr>
                </w:rPrChange>
              </w:rPr>
            </w:pPr>
            <w:ins w:id="7942" w:author="Miku Nosamu" w:date="2025-07-05T16:19:00Z">
              <w:r w:rsidRPr="00841217">
                <w:rPr>
                  <w:rFonts w:cstheme="minorHAnsi"/>
                  <w:noProof/>
                  <w:color w:val="auto"/>
                  <w:kern w:val="1"/>
                  <w:szCs w:val="20"/>
                  <w:lang w:val="id-ID"/>
                  <w:rPrChange w:id="7943"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5276F1F7" w14:textId="77777777" w:rsidR="00B505AF" w:rsidRPr="00841217" w:rsidRDefault="00B505AF" w:rsidP="005877C0">
            <w:pPr>
              <w:jc w:val="center"/>
              <w:rPr>
                <w:ins w:id="7944" w:author="Miku Nosamu" w:date="2025-07-05T16:19:00Z"/>
                <w:rFonts w:cstheme="minorHAnsi"/>
                <w:noProof/>
                <w:color w:val="auto"/>
                <w:kern w:val="1"/>
                <w:szCs w:val="20"/>
                <w:lang w:val="id-ID"/>
                <w:rPrChange w:id="7945" w:author="Miku Nosamu" w:date="2025-07-05T17:14:00Z">
                  <w:rPr>
                    <w:ins w:id="7946" w:author="Miku Nosamu" w:date="2025-07-05T16:19:00Z"/>
                    <w:rFonts w:ascii="Arial" w:hAnsi="Arial" w:cs="Arial"/>
                    <w:noProof/>
                    <w:color w:val="auto"/>
                    <w:kern w:val="1"/>
                    <w:szCs w:val="20"/>
                    <w:lang w:val="id-ID"/>
                  </w:rPr>
                </w:rPrChange>
              </w:rPr>
            </w:pPr>
            <w:ins w:id="7947" w:author="Miku Nosamu" w:date="2025-07-05T16:19:00Z">
              <w:r w:rsidRPr="00841217">
                <w:rPr>
                  <w:rFonts w:cstheme="minorHAnsi"/>
                  <w:noProof/>
                  <w:color w:val="auto"/>
                  <w:kern w:val="1"/>
                  <w:szCs w:val="20"/>
                  <w:rPrChange w:id="7948" w:author="Miku Nosamu" w:date="2025-07-05T17:14:00Z">
                    <w:rPr>
                      <w:rFonts w:ascii="Arial" w:hAnsi="Arial" w:cs="Arial"/>
                      <w:noProof/>
                      <w:color w:val="auto"/>
                      <w:kern w:val="1"/>
                      <w:szCs w:val="20"/>
                    </w:rPr>
                  </w:rPrChange>
                </w:rPr>
                <w:t>Lucky Abdillah</w:t>
              </w:r>
            </w:ins>
          </w:p>
        </w:tc>
      </w:tr>
      <w:tr w:rsidR="00841217" w:rsidRPr="00841217" w14:paraId="71550DEF" w14:textId="77777777" w:rsidTr="005877C0">
        <w:trPr>
          <w:ins w:id="7949" w:author="Miku Nosamu" w:date="2025-07-05T16:19:00Z"/>
        </w:trPr>
        <w:tc>
          <w:tcPr>
            <w:tcW w:w="9576" w:type="dxa"/>
            <w:gridSpan w:val="3"/>
            <w:vAlign w:val="center"/>
          </w:tcPr>
          <w:p w14:paraId="4360BD90" w14:textId="77777777" w:rsidR="00B505AF" w:rsidRPr="00841217" w:rsidRDefault="00B505AF" w:rsidP="005877C0">
            <w:pPr>
              <w:jc w:val="center"/>
              <w:rPr>
                <w:ins w:id="7950" w:author="Miku Nosamu" w:date="2025-07-05T16:19:00Z"/>
                <w:rFonts w:cstheme="minorHAnsi"/>
                <w:noProof/>
                <w:color w:val="auto"/>
                <w:kern w:val="1"/>
                <w:szCs w:val="20"/>
                <w:lang w:val="id-ID"/>
                <w:rPrChange w:id="7951" w:author="Miku Nosamu" w:date="2025-07-05T17:14:00Z">
                  <w:rPr>
                    <w:ins w:id="7952" w:author="Miku Nosamu" w:date="2025-07-05T16:19:00Z"/>
                    <w:rFonts w:ascii="Arial" w:hAnsi="Arial" w:cs="Arial"/>
                    <w:noProof/>
                    <w:color w:val="auto"/>
                    <w:kern w:val="1"/>
                    <w:szCs w:val="20"/>
                    <w:lang w:val="id-ID"/>
                  </w:rPr>
                </w:rPrChange>
              </w:rPr>
            </w:pPr>
            <w:ins w:id="7953" w:author="Miku Nosamu" w:date="2025-07-05T16:19:00Z">
              <w:r w:rsidRPr="00841217">
                <w:rPr>
                  <w:rFonts w:cstheme="minorHAnsi"/>
                  <w:noProof/>
                  <w:color w:val="auto"/>
                  <w:kern w:val="1"/>
                  <w:szCs w:val="20"/>
                  <w:lang w:val="id-ID"/>
                  <w:rPrChange w:id="7954" w:author="Miku Nosamu" w:date="2025-07-05T17:14:00Z">
                    <w:rPr>
                      <w:rFonts w:ascii="Arial" w:hAnsi="Arial" w:cs="Arial"/>
                      <w:noProof/>
                      <w:color w:val="auto"/>
                      <w:kern w:val="1"/>
                      <w:szCs w:val="20"/>
                      <w:lang w:val="id-ID"/>
                    </w:rPr>
                  </w:rPrChange>
                </w:rPr>
                <w:t>Skenario</w:t>
              </w:r>
            </w:ins>
          </w:p>
        </w:tc>
      </w:tr>
      <w:tr w:rsidR="00841217" w:rsidRPr="00841217" w14:paraId="427BD60B" w14:textId="77777777" w:rsidTr="005877C0">
        <w:trPr>
          <w:ins w:id="7955" w:author="Miku Nosamu" w:date="2025-07-05T16:19:00Z"/>
        </w:trPr>
        <w:tc>
          <w:tcPr>
            <w:tcW w:w="9576" w:type="dxa"/>
            <w:gridSpan w:val="3"/>
            <w:vAlign w:val="center"/>
          </w:tcPr>
          <w:p w14:paraId="09127663" w14:textId="4C4B2E18" w:rsidR="00691477" w:rsidRPr="00841217" w:rsidRDefault="00691477">
            <w:pPr>
              <w:pStyle w:val="NormalWeb"/>
              <w:numPr>
                <w:ilvl w:val="0"/>
                <w:numId w:val="99"/>
              </w:numPr>
              <w:spacing w:before="0" w:beforeAutospacing="0" w:after="0" w:afterAutospacing="0" w:line="360" w:lineRule="auto"/>
              <w:rPr>
                <w:ins w:id="7956" w:author="Miku Nosamu" w:date="2025-07-05T17:08:00Z"/>
                <w:rFonts w:asciiTheme="minorHAnsi" w:hAnsiTheme="minorHAnsi" w:cstheme="minorHAnsi"/>
                <w:sz w:val="20"/>
                <w:szCs w:val="20"/>
                <w:rPrChange w:id="7957" w:author="Miku Nosamu" w:date="2025-07-05T17:14:00Z">
                  <w:rPr>
                    <w:ins w:id="7958" w:author="Miku Nosamu" w:date="2025-07-05T17:08:00Z"/>
                  </w:rPr>
                </w:rPrChange>
              </w:rPr>
              <w:pPrChange w:id="7959" w:author="Miku Nosamu" w:date="2025-07-05T17:43:00Z">
                <w:pPr>
                  <w:pStyle w:val="NormalWeb"/>
                </w:pPr>
              </w:pPrChange>
            </w:pPr>
            <w:ins w:id="7960" w:author="Miku Nosamu" w:date="2025-07-05T17:08:00Z">
              <w:r w:rsidRPr="00841217">
                <w:rPr>
                  <w:rFonts w:asciiTheme="minorHAnsi" w:hAnsiTheme="minorHAnsi" w:cstheme="minorHAnsi"/>
                  <w:sz w:val="20"/>
                  <w:szCs w:val="20"/>
                  <w:rPrChange w:id="7961" w:author="Miku Nosamu" w:date="2025-07-05T17:14:00Z">
                    <w:rPr/>
                  </w:rPrChange>
                </w:rPr>
                <w:t xml:space="preserve">Login </w:t>
              </w:r>
              <w:proofErr w:type="spellStart"/>
              <w:r w:rsidRPr="00841217">
                <w:rPr>
                  <w:rFonts w:asciiTheme="minorHAnsi" w:hAnsiTheme="minorHAnsi" w:cstheme="minorHAnsi"/>
                  <w:sz w:val="20"/>
                  <w:szCs w:val="20"/>
                  <w:rPrChange w:id="7962" w:author="Miku Nosamu" w:date="2025-07-05T17:14:00Z">
                    <w:rPr/>
                  </w:rPrChange>
                </w:rPr>
                <w:t>sebagai</w:t>
              </w:r>
              <w:proofErr w:type="spellEnd"/>
              <w:r w:rsidRPr="00841217">
                <w:rPr>
                  <w:rFonts w:asciiTheme="minorHAnsi" w:hAnsiTheme="minorHAnsi" w:cstheme="minorHAnsi"/>
                  <w:sz w:val="20"/>
                  <w:szCs w:val="20"/>
                  <w:rPrChange w:id="7963" w:author="Miku Nosamu" w:date="2025-07-05T17:14:00Z">
                    <w:rPr/>
                  </w:rPrChange>
                </w:rPr>
                <w:t xml:space="preserve"> admin</w:t>
              </w:r>
            </w:ins>
          </w:p>
          <w:p w14:paraId="24547441" w14:textId="393691EC" w:rsidR="00691477" w:rsidRPr="00841217" w:rsidRDefault="00691477">
            <w:pPr>
              <w:pStyle w:val="NormalWeb"/>
              <w:numPr>
                <w:ilvl w:val="0"/>
                <w:numId w:val="99"/>
              </w:numPr>
              <w:spacing w:before="0" w:beforeAutospacing="0" w:after="0" w:afterAutospacing="0" w:line="360" w:lineRule="auto"/>
              <w:rPr>
                <w:ins w:id="7964" w:author="Miku Nosamu" w:date="2025-07-05T17:08:00Z"/>
                <w:rFonts w:asciiTheme="minorHAnsi" w:hAnsiTheme="minorHAnsi" w:cstheme="minorHAnsi"/>
                <w:sz w:val="20"/>
                <w:szCs w:val="20"/>
                <w:rPrChange w:id="7965" w:author="Miku Nosamu" w:date="2025-07-05T17:14:00Z">
                  <w:rPr>
                    <w:ins w:id="7966" w:author="Miku Nosamu" w:date="2025-07-05T17:08:00Z"/>
                  </w:rPr>
                </w:rPrChange>
              </w:rPr>
              <w:pPrChange w:id="7967" w:author="Miku Nosamu" w:date="2025-07-05T17:43:00Z">
                <w:pPr>
                  <w:pStyle w:val="NormalWeb"/>
                </w:pPr>
              </w:pPrChange>
            </w:pPr>
            <w:ins w:id="7968" w:author="Miku Nosamu" w:date="2025-07-05T17:08:00Z">
              <w:r w:rsidRPr="00841217">
                <w:rPr>
                  <w:rFonts w:asciiTheme="minorHAnsi" w:hAnsiTheme="minorHAnsi" w:cstheme="minorHAnsi"/>
                  <w:sz w:val="20"/>
                  <w:szCs w:val="20"/>
                  <w:rPrChange w:id="7969" w:author="Miku Nosamu" w:date="2025-07-05T17:14:00Z">
                    <w:rPr/>
                  </w:rPrChange>
                </w:rPr>
                <w:t xml:space="preserve">Akses </w:t>
              </w:r>
              <w:proofErr w:type="spellStart"/>
              <w:r w:rsidRPr="00841217">
                <w:rPr>
                  <w:rFonts w:asciiTheme="minorHAnsi" w:hAnsiTheme="minorHAnsi" w:cstheme="minorHAnsi"/>
                  <w:sz w:val="20"/>
                  <w:szCs w:val="20"/>
                  <w:rPrChange w:id="7970" w:author="Miku Nosamu" w:date="2025-07-05T17:14:00Z">
                    <w:rPr/>
                  </w:rPrChange>
                </w:rPr>
                <w:t>halaman</w:t>
              </w:r>
              <w:proofErr w:type="spellEnd"/>
              <w:r w:rsidRPr="00841217">
                <w:rPr>
                  <w:rFonts w:asciiTheme="minorHAnsi" w:hAnsiTheme="minorHAnsi" w:cstheme="minorHAnsi"/>
                  <w:sz w:val="20"/>
                  <w:szCs w:val="20"/>
                  <w:rPrChange w:id="7971" w:author="Miku Nosamu" w:date="2025-07-05T17:14:00Z">
                    <w:rPr/>
                  </w:rPrChange>
                </w:rPr>
                <w:t xml:space="preserve"> daftar </w:t>
              </w:r>
              <w:proofErr w:type="spellStart"/>
              <w:r w:rsidRPr="00841217">
                <w:rPr>
                  <w:rFonts w:asciiTheme="minorHAnsi" w:hAnsiTheme="minorHAnsi" w:cstheme="minorHAnsi"/>
                  <w:sz w:val="20"/>
                  <w:szCs w:val="20"/>
                  <w:rPrChange w:id="7972" w:author="Miku Nosamu" w:date="2025-07-05T17:14:00Z">
                    <w:rPr/>
                  </w:rPrChange>
                </w:rPr>
                <w:t>pengajuan</w:t>
              </w:r>
              <w:proofErr w:type="spellEnd"/>
            </w:ins>
          </w:p>
          <w:p w14:paraId="56FCB59B" w14:textId="3E12261B" w:rsidR="00691477" w:rsidRPr="00841217" w:rsidRDefault="00691477">
            <w:pPr>
              <w:pStyle w:val="NormalWeb"/>
              <w:numPr>
                <w:ilvl w:val="0"/>
                <w:numId w:val="99"/>
              </w:numPr>
              <w:spacing w:before="0" w:beforeAutospacing="0" w:after="0" w:afterAutospacing="0" w:line="360" w:lineRule="auto"/>
              <w:rPr>
                <w:ins w:id="7973" w:author="Miku Nosamu" w:date="2025-07-05T17:08:00Z"/>
                <w:rFonts w:asciiTheme="minorHAnsi" w:hAnsiTheme="minorHAnsi" w:cstheme="minorHAnsi"/>
                <w:sz w:val="20"/>
                <w:szCs w:val="20"/>
                <w:rPrChange w:id="7974" w:author="Miku Nosamu" w:date="2025-07-05T17:14:00Z">
                  <w:rPr>
                    <w:ins w:id="7975" w:author="Miku Nosamu" w:date="2025-07-05T17:08:00Z"/>
                  </w:rPr>
                </w:rPrChange>
              </w:rPr>
              <w:pPrChange w:id="7976" w:author="Miku Nosamu" w:date="2025-07-05T17:43:00Z">
                <w:pPr>
                  <w:pStyle w:val="NormalWeb"/>
                </w:pPr>
              </w:pPrChange>
            </w:pPr>
            <w:proofErr w:type="spellStart"/>
            <w:ins w:id="7977" w:author="Miku Nosamu" w:date="2025-07-05T17:08:00Z">
              <w:r w:rsidRPr="00841217">
                <w:rPr>
                  <w:rFonts w:asciiTheme="minorHAnsi" w:hAnsiTheme="minorHAnsi" w:cstheme="minorHAnsi"/>
                  <w:sz w:val="20"/>
                  <w:szCs w:val="20"/>
                  <w:rPrChange w:id="7978" w:author="Miku Nosamu" w:date="2025-07-05T17:14:00Z">
                    <w:rPr/>
                  </w:rPrChange>
                </w:rPr>
                <w:t>Klik</w:t>
              </w:r>
              <w:proofErr w:type="spellEnd"/>
              <w:r w:rsidRPr="00841217">
                <w:rPr>
                  <w:rFonts w:asciiTheme="minorHAnsi" w:hAnsiTheme="minorHAnsi" w:cstheme="minorHAnsi"/>
                  <w:sz w:val="20"/>
                  <w:szCs w:val="20"/>
                  <w:rPrChange w:id="7979" w:author="Miku Nosamu" w:date="2025-07-05T17:14:00Z">
                    <w:rPr/>
                  </w:rPrChange>
                </w:rPr>
                <w:t xml:space="preserve"> </w:t>
              </w:r>
              <w:proofErr w:type="spellStart"/>
              <w:r w:rsidRPr="00841217">
                <w:rPr>
                  <w:rFonts w:asciiTheme="minorHAnsi" w:hAnsiTheme="minorHAnsi" w:cstheme="minorHAnsi"/>
                  <w:sz w:val="20"/>
                  <w:szCs w:val="20"/>
                  <w:rPrChange w:id="7980" w:author="Miku Nosamu" w:date="2025-07-05T17:14:00Z">
                    <w:rPr/>
                  </w:rPrChange>
                </w:rPr>
                <w:t>tombol</w:t>
              </w:r>
              <w:proofErr w:type="spellEnd"/>
              <w:r w:rsidRPr="00841217">
                <w:rPr>
                  <w:rFonts w:asciiTheme="minorHAnsi" w:hAnsiTheme="minorHAnsi" w:cstheme="minorHAnsi"/>
                  <w:sz w:val="20"/>
                  <w:szCs w:val="20"/>
                  <w:rPrChange w:id="7981" w:author="Miku Nosamu" w:date="2025-07-05T17:14:00Z">
                    <w:rPr/>
                  </w:rPrChange>
                </w:rPr>
                <w:t xml:space="preserve"> “</w:t>
              </w:r>
              <w:proofErr w:type="spellStart"/>
              <w:r w:rsidRPr="00841217">
                <w:rPr>
                  <w:rFonts w:asciiTheme="minorHAnsi" w:hAnsiTheme="minorHAnsi" w:cstheme="minorHAnsi"/>
                  <w:sz w:val="20"/>
                  <w:szCs w:val="20"/>
                  <w:rPrChange w:id="7982" w:author="Miku Nosamu" w:date="2025-07-05T17:14:00Z">
                    <w:rPr/>
                  </w:rPrChange>
                </w:rPr>
                <w:t>Ekspor</w:t>
              </w:r>
              <w:proofErr w:type="spellEnd"/>
              <w:r w:rsidRPr="00841217">
                <w:rPr>
                  <w:rFonts w:asciiTheme="minorHAnsi" w:hAnsiTheme="minorHAnsi" w:cstheme="minorHAnsi"/>
                  <w:sz w:val="20"/>
                  <w:szCs w:val="20"/>
                  <w:rPrChange w:id="7983" w:author="Miku Nosamu" w:date="2025-07-05T17:14:00Z">
                    <w:rPr/>
                  </w:rPrChange>
                </w:rPr>
                <w:t xml:space="preserve"> </w:t>
              </w:r>
              <w:proofErr w:type="spellStart"/>
              <w:r w:rsidRPr="00841217">
                <w:rPr>
                  <w:rFonts w:asciiTheme="minorHAnsi" w:hAnsiTheme="minorHAnsi" w:cstheme="minorHAnsi"/>
                  <w:sz w:val="20"/>
                  <w:szCs w:val="20"/>
                  <w:rPrChange w:id="7984" w:author="Miku Nosamu" w:date="2025-07-05T17:14:00Z">
                    <w:rPr/>
                  </w:rPrChange>
                </w:rPr>
                <w:t>ke</w:t>
              </w:r>
              <w:proofErr w:type="spellEnd"/>
              <w:r w:rsidRPr="00841217">
                <w:rPr>
                  <w:rFonts w:asciiTheme="minorHAnsi" w:hAnsiTheme="minorHAnsi" w:cstheme="minorHAnsi"/>
                  <w:sz w:val="20"/>
                  <w:szCs w:val="20"/>
                  <w:rPrChange w:id="7985" w:author="Miku Nosamu" w:date="2025-07-05T17:14:00Z">
                    <w:rPr/>
                  </w:rPrChange>
                </w:rPr>
                <w:t xml:space="preserve"> Excel”</w:t>
              </w:r>
            </w:ins>
          </w:p>
          <w:p w14:paraId="5A6A7E4A" w14:textId="011C5E35" w:rsidR="00B505AF" w:rsidRPr="00C60156" w:rsidRDefault="00691477">
            <w:pPr>
              <w:pStyle w:val="NormalWeb"/>
              <w:numPr>
                <w:ilvl w:val="0"/>
                <w:numId w:val="99"/>
              </w:numPr>
              <w:spacing w:before="0" w:beforeAutospacing="0" w:after="0" w:afterAutospacing="0" w:line="360" w:lineRule="auto"/>
              <w:rPr>
                <w:ins w:id="7986" w:author="Miku Nosamu" w:date="2025-07-05T16:19:00Z"/>
                <w:rFonts w:asciiTheme="minorHAnsi" w:hAnsiTheme="minorHAnsi" w:cstheme="minorHAnsi"/>
                <w:szCs w:val="20"/>
                <w:rPrChange w:id="7987" w:author="Miku Nosamu" w:date="2025-07-05T17:43:00Z">
                  <w:rPr>
                    <w:ins w:id="7988" w:author="Miku Nosamu" w:date="2025-07-05T16:19:00Z"/>
                    <w:rFonts w:ascii="Arial" w:hAnsi="Arial" w:cs="Arial"/>
                    <w:noProof/>
                    <w:color w:val="auto"/>
                    <w:kern w:val="1"/>
                    <w:szCs w:val="20"/>
                    <w:lang w:val="id-ID"/>
                  </w:rPr>
                </w:rPrChange>
              </w:rPr>
              <w:pPrChange w:id="7989" w:author="Miku Nosamu" w:date="2025-07-05T17:43:00Z">
                <w:pPr>
                  <w:pStyle w:val="ListParagraph"/>
                  <w:numPr>
                    <w:numId w:val="68"/>
                  </w:numPr>
                  <w:spacing w:before="0" w:after="0" w:line="360" w:lineRule="auto"/>
                  <w:ind w:hanging="360"/>
                  <w:jc w:val="left"/>
                </w:pPr>
              </w:pPrChange>
            </w:pPr>
            <w:proofErr w:type="spellStart"/>
            <w:ins w:id="7990" w:author="Miku Nosamu" w:date="2025-07-05T17:08:00Z">
              <w:r w:rsidRPr="00841217">
                <w:rPr>
                  <w:rFonts w:asciiTheme="minorHAnsi" w:hAnsiTheme="minorHAnsi" w:cstheme="minorHAnsi"/>
                  <w:sz w:val="20"/>
                  <w:szCs w:val="20"/>
                  <w:rPrChange w:id="7991" w:author="Miku Nosamu" w:date="2025-07-05T17:14:00Z">
                    <w:rPr/>
                  </w:rPrChange>
                </w:rPr>
                <w:t>Unduh</w:t>
              </w:r>
              <w:proofErr w:type="spellEnd"/>
              <w:r w:rsidRPr="00841217">
                <w:rPr>
                  <w:rFonts w:asciiTheme="minorHAnsi" w:hAnsiTheme="minorHAnsi" w:cstheme="minorHAnsi"/>
                  <w:sz w:val="20"/>
                  <w:szCs w:val="20"/>
                  <w:rPrChange w:id="7992" w:author="Miku Nosamu" w:date="2025-07-05T17:14:00Z">
                    <w:rPr/>
                  </w:rPrChange>
                </w:rPr>
                <w:t xml:space="preserve"> file yang </w:t>
              </w:r>
              <w:proofErr w:type="spellStart"/>
              <w:r w:rsidRPr="00841217">
                <w:rPr>
                  <w:rFonts w:asciiTheme="minorHAnsi" w:hAnsiTheme="minorHAnsi" w:cstheme="minorHAnsi"/>
                  <w:sz w:val="20"/>
                  <w:szCs w:val="20"/>
                  <w:rPrChange w:id="7993" w:author="Miku Nosamu" w:date="2025-07-05T17:14:00Z">
                    <w:rPr/>
                  </w:rPrChange>
                </w:rPr>
                <w:t>dihasilkan</w:t>
              </w:r>
            </w:ins>
            <w:proofErr w:type="spellEnd"/>
          </w:p>
        </w:tc>
      </w:tr>
      <w:tr w:rsidR="00841217" w:rsidRPr="00841217" w14:paraId="0C1892FA" w14:textId="77777777" w:rsidTr="005877C0">
        <w:trPr>
          <w:trHeight w:val="101"/>
          <w:ins w:id="7994" w:author="Miku Nosamu" w:date="2025-07-05T16:19:00Z"/>
        </w:trPr>
        <w:tc>
          <w:tcPr>
            <w:tcW w:w="3192" w:type="dxa"/>
            <w:vAlign w:val="center"/>
          </w:tcPr>
          <w:p w14:paraId="23CF32D3" w14:textId="77777777" w:rsidR="00B505AF" w:rsidRPr="00841217" w:rsidRDefault="00B505AF" w:rsidP="005877C0">
            <w:pPr>
              <w:jc w:val="center"/>
              <w:rPr>
                <w:ins w:id="7995" w:author="Miku Nosamu" w:date="2025-07-05T16:19:00Z"/>
                <w:rFonts w:cstheme="minorHAnsi"/>
                <w:noProof/>
                <w:color w:val="auto"/>
                <w:kern w:val="1"/>
                <w:szCs w:val="20"/>
                <w:lang w:val="id-ID"/>
                <w:rPrChange w:id="7996" w:author="Miku Nosamu" w:date="2025-07-05T17:14:00Z">
                  <w:rPr>
                    <w:ins w:id="7997" w:author="Miku Nosamu" w:date="2025-07-05T16:19:00Z"/>
                    <w:rFonts w:ascii="Arial" w:hAnsi="Arial" w:cs="Arial"/>
                    <w:noProof/>
                    <w:color w:val="auto"/>
                    <w:kern w:val="1"/>
                    <w:szCs w:val="20"/>
                    <w:lang w:val="id-ID"/>
                  </w:rPr>
                </w:rPrChange>
              </w:rPr>
            </w:pPr>
            <w:ins w:id="7998" w:author="Miku Nosamu" w:date="2025-07-05T16:19:00Z">
              <w:r w:rsidRPr="00841217">
                <w:rPr>
                  <w:rFonts w:cstheme="minorHAnsi"/>
                  <w:noProof/>
                  <w:color w:val="auto"/>
                  <w:kern w:val="1"/>
                  <w:szCs w:val="20"/>
                  <w:lang w:val="id-ID"/>
                  <w:rPrChange w:id="7999"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5EDD7F6C" w14:textId="77777777" w:rsidR="00B505AF" w:rsidRPr="00841217" w:rsidRDefault="00B505AF" w:rsidP="005877C0">
            <w:pPr>
              <w:jc w:val="center"/>
              <w:rPr>
                <w:ins w:id="8000" w:author="Miku Nosamu" w:date="2025-07-05T16:19:00Z"/>
                <w:rFonts w:cstheme="minorHAnsi"/>
                <w:noProof/>
                <w:color w:val="auto"/>
                <w:kern w:val="1"/>
                <w:szCs w:val="20"/>
                <w:lang w:val="id-ID"/>
                <w:rPrChange w:id="8001" w:author="Miku Nosamu" w:date="2025-07-05T17:14:00Z">
                  <w:rPr>
                    <w:ins w:id="8002" w:author="Miku Nosamu" w:date="2025-07-05T16:19:00Z"/>
                    <w:rFonts w:ascii="Arial" w:hAnsi="Arial" w:cs="Arial"/>
                    <w:noProof/>
                    <w:color w:val="auto"/>
                    <w:kern w:val="1"/>
                    <w:szCs w:val="20"/>
                    <w:lang w:val="id-ID"/>
                  </w:rPr>
                </w:rPrChange>
              </w:rPr>
            </w:pPr>
            <w:ins w:id="8003" w:author="Miku Nosamu" w:date="2025-07-05T16:19:00Z">
              <w:r w:rsidRPr="00841217">
                <w:rPr>
                  <w:rFonts w:cstheme="minorHAnsi"/>
                  <w:noProof/>
                  <w:color w:val="auto"/>
                  <w:kern w:val="1"/>
                  <w:szCs w:val="20"/>
                  <w:lang w:val="id-ID"/>
                  <w:rPrChange w:id="8004"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726E49F8" w14:textId="77777777" w:rsidR="00B505AF" w:rsidRPr="00841217" w:rsidRDefault="00B505AF" w:rsidP="005877C0">
            <w:pPr>
              <w:jc w:val="center"/>
              <w:rPr>
                <w:ins w:id="8005" w:author="Miku Nosamu" w:date="2025-07-05T16:19:00Z"/>
                <w:rFonts w:cstheme="minorHAnsi"/>
                <w:noProof/>
                <w:color w:val="auto"/>
                <w:kern w:val="1"/>
                <w:szCs w:val="20"/>
                <w:lang w:val="id-ID"/>
                <w:rPrChange w:id="8006" w:author="Miku Nosamu" w:date="2025-07-05T17:14:00Z">
                  <w:rPr>
                    <w:ins w:id="8007" w:author="Miku Nosamu" w:date="2025-07-05T16:19:00Z"/>
                    <w:rFonts w:ascii="Arial" w:hAnsi="Arial" w:cs="Arial"/>
                    <w:noProof/>
                    <w:color w:val="auto"/>
                    <w:kern w:val="1"/>
                    <w:szCs w:val="20"/>
                    <w:lang w:val="id-ID"/>
                  </w:rPr>
                </w:rPrChange>
              </w:rPr>
            </w:pPr>
            <w:ins w:id="8008" w:author="Miku Nosamu" w:date="2025-07-05T16:19:00Z">
              <w:r w:rsidRPr="00841217">
                <w:rPr>
                  <w:rFonts w:cstheme="minorHAnsi"/>
                  <w:noProof/>
                  <w:color w:val="auto"/>
                  <w:kern w:val="1"/>
                  <w:szCs w:val="20"/>
                  <w:lang w:val="id-ID"/>
                  <w:rPrChange w:id="8009" w:author="Miku Nosamu" w:date="2025-07-05T17:14:00Z">
                    <w:rPr>
                      <w:rFonts w:ascii="Arial" w:hAnsi="Arial" w:cs="Arial"/>
                      <w:noProof/>
                      <w:color w:val="auto"/>
                      <w:kern w:val="1"/>
                      <w:szCs w:val="20"/>
                      <w:lang w:val="id-ID"/>
                    </w:rPr>
                  </w:rPrChange>
                </w:rPr>
                <w:t>Kesimpulan</w:t>
              </w:r>
            </w:ins>
          </w:p>
        </w:tc>
      </w:tr>
      <w:tr w:rsidR="00841217" w:rsidRPr="00841217" w14:paraId="58514E78" w14:textId="77777777" w:rsidTr="005877C0">
        <w:trPr>
          <w:trHeight w:val="100"/>
          <w:ins w:id="8010" w:author="Miku Nosamu" w:date="2025-07-05T16:19:00Z"/>
        </w:trPr>
        <w:tc>
          <w:tcPr>
            <w:tcW w:w="3192" w:type="dxa"/>
            <w:vAlign w:val="center"/>
          </w:tcPr>
          <w:p w14:paraId="25CB393E" w14:textId="3856D8AB" w:rsidR="00B505AF" w:rsidRPr="00C60156" w:rsidRDefault="00691477">
            <w:pPr>
              <w:pStyle w:val="NormalWeb"/>
              <w:spacing w:line="360" w:lineRule="auto"/>
              <w:jc w:val="center"/>
              <w:rPr>
                <w:ins w:id="8011" w:author="Miku Nosamu" w:date="2025-07-05T16:19:00Z"/>
                <w:rFonts w:asciiTheme="minorHAnsi" w:hAnsiTheme="minorHAnsi" w:cstheme="minorHAnsi"/>
                <w:szCs w:val="20"/>
                <w:rPrChange w:id="8012" w:author="Miku Nosamu" w:date="2025-07-05T17:43:00Z">
                  <w:rPr>
                    <w:ins w:id="8013" w:author="Miku Nosamu" w:date="2025-07-05T16:19:00Z"/>
                    <w:rFonts w:ascii="Arial" w:hAnsi="Arial" w:cs="Arial"/>
                    <w:noProof/>
                    <w:color w:val="auto"/>
                    <w:kern w:val="1"/>
                    <w:szCs w:val="20"/>
                    <w:lang w:val="id-ID"/>
                  </w:rPr>
                </w:rPrChange>
              </w:rPr>
              <w:pPrChange w:id="8014" w:author="Miku Nosamu" w:date="2025-07-05T17:43:00Z">
                <w:pPr>
                  <w:jc w:val="center"/>
                </w:pPr>
              </w:pPrChange>
            </w:pPr>
            <w:proofErr w:type="spellStart"/>
            <w:ins w:id="8015" w:author="Miku Nosamu" w:date="2025-07-05T17:08:00Z">
              <w:r w:rsidRPr="00841217">
                <w:rPr>
                  <w:rFonts w:asciiTheme="minorHAnsi" w:hAnsiTheme="minorHAnsi" w:cstheme="minorHAnsi"/>
                  <w:sz w:val="20"/>
                  <w:szCs w:val="20"/>
                  <w:rPrChange w:id="8016" w:author="Miku Nosamu" w:date="2025-07-05T17:14:00Z">
                    <w:rPr/>
                  </w:rPrChange>
                </w:rPr>
                <w:t>Sistem</w:t>
              </w:r>
              <w:proofErr w:type="spellEnd"/>
              <w:r w:rsidRPr="00841217">
                <w:rPr>
                  <w:rFonts w:asciiTheme="minorHAnsi" w:hAnsiTheme="minorHAnsi" w:cstheme="minorHAnsi"/>
                  <w:sz w:val="20"/>
                  <w:szCs w:val="20"/>
                  <w:rPrChange w:id="8017" w:author="Miku Nosamu" w:date="2025-07-05T17:14:00Z">
                    <w:rPr/>
                  </w:rPrChange>
                </w:rPr>
                <w:t xml:space="preserve"> </w:t>
              </w:r>
              <w:proofErr w:type="spellStart"/>
              <w:r w:rsidRPr="00841217">
                <w:rPr>
                  <w:rFonts w:asciiTheme="minorHAnsi" w:hAnsiTheme="minorHAnsi" w:cstheme="minorHAnsi"/>
                  <w:sz w:val="20"/>
                  <w:szCs w:val="20"/>
                  <w:rPrChange w:id="8018" w:author="Miku Nosamu" w:date="2025-07-05T17:14:00Z">
                    <w:rPr/>
                  </w:rPrChange>
                </w:rPr>
                <w:t>menghasilkan</w:t>
              </w:r>
              <w:proofErr w:type="spellEnd"/>
              <w:r w:rsidRPr="00841217">
                <w:rPr>
                  <w:rFonts w:asciiTheme="minorHAnsi" w:hAnsiTheme="minorHAnsi" w:cstheme="minorHAnsi"/>
                  <w:sz w:val="20"/>
                  <w:szCs w:val="20"/>
                  <w:rPrChange w:id="8019" w:author="Miku Nosamu" w:date="2025-07-05T17:14:00Z">
                    <w:rPr/>
                  </w:rPrChange>
                </w:rPr>
                <w:t xml:space="preserve"> file Excel yang </w:t>
              </w:r>
              <w:proofErr w:type="spellStart"/>
              <w:r w:rsidRPr="00841217">
                <w:rPr>
                  <w:rFonts w:asciiTheme="minorHAnsi" w:hAnsiTheme="minorHAnsi" w:cstheme="minorHAnsi"/>
                  <w:sz w:val="20"/>
                  <w:szCs w:val="20"/>
                  <w:rPrChange w:id="8020" w:author="Miku Nosamu" w:date="2025-07-05T17:14:00Z">
                    <w:rPr/>
                  </w:rPrChange>
                </w:rPr>
                <w:t>berisi</w:t>
              </w:r>
              <w:proofErr w:type="spellEnd"/>
              <w:r w:rsidRPr="00841217">
                <w:rPr>
                  <w:rFonts w:asciiTheme="minorHAnsi" w:hAnsiTheme="minorHAnsi" w:cstheme="minorHAnsi"/>
                  <w:sz w:val="20"/>
                  <w:szCs w:val="20"/>
                  <w:rPrChange w:id="8021" w:author="Miku Nosamu" w:date="2025-07-05T17:14:00Z">
                    <w:rPr/>
                  </w:rPrChange>
                </w:rPr>
                <w:t xml:space="preserve"> daftar </w:t>
              </w:r>
              <w:proofErr w:type="spellStart"/>
              <w:r w:rsidRPr="00841217">
                <w:rPr>
                  <w:rFonts w:asciiTheme="minorHAnsi" w:hAnsiTheme="minorHAnsi" w:cstheme="minorHAnsi"/>
                  <w:sz w:val="20"/>
                  <w:szCs w:val="20"/>
                  <w:rPrChange w:id="8022" w:author="Miku Nosamu" w:date="2025-07-05T17:14:00Z">
                    <w:rPr/>
                  </w:rPrChange>
                </w:rPr>
                <w:t>pengajuan</w:t>
              </w:r>
              <w:proofErr w:type="spellEnd"/>
              <w:r w:rsidRPr="00841217">
                <w:rPr>
                  <w:rFonts w:asciiTheme="minorHAnsi" w:hAnsiTheme="minorHAnsi" w:cstheme="minorHAnsi"/>
                  <w:sz w:val="20"/>
                  <w:szCs w:val="20"/>
                  <w:rPrChange w:id="8023" w:author="Miku Nosamu" w:date="2025-07-05T17:14:00Z">
                    <w:rPr/>
                  </w:rPrChange>
                </w:rPr>
                <w:t xml:space="preserve"> yang </w:t>
              </w:r>
              <w:proofErr w:type="spellStart"/>
              <w:r w:rsidRPr="00841217">
                <w:rPr>
                  <w:rFonts w:asciiTheme="minorHAnsi" w:hAnsiTheme="minorHAnsi" w:cstheme="minorHAnsi"/>
                  <w:sz w:val="20"/>
                  <w:szCs w:val="20"/>
                  <w:rPrChange w:id="8024" w:author="Miku Nosamu" w:date="2025-07-05T17:14:00Z">
                    <w:rPr/>
                  </w:rPrChange>
                </w:rPr>
                <w:t>disetujui</w:t>
              </w:r>
              <w:proofErr w:type="spellEnd"/>
              <w:r w:rsidRPr="00841217">
                <w:rPr>
                  <w:rFonts w:asciiTheme="minorHAnsi" w:hAnsiTheme="minorHAnsi" w:cstheme="minorHAnsi"/>
                  <w:sz w:val="20"/>
                  <w:szCs w:val="20"/>
                  <w:rPrChange w:id="8025" w:author="Miku Nosamu" w:date="2025-07-05T17:14:00Z">
                    <w:rPr/>
                  </w:rPrChange>
                </w:rPr>
                <w:t xml:space="preserve">, </w:t>
              </w:r>
              <w:proofErr w:type="spellStart"/>
              <w:r w:rsidRPr="00841217">
                <w:rPr>
                  <w:rFonts w:asciiTheme="minorHAnsi" w:hAnsiTheme="minorHAnsi" w:cstheme="minorHAnsi"/>
                  <w:sz w:val="20"/>
                  <w:szCs w:val="20"/>
                  <w:rPrChange w:id="8026" w:author="Miku Nosamu" w:date="2025-07-05T17:14:00Z">
                    <w:rPr/>
                  </w:rPrChange>
                </w:rPr>
                <w:t>lengkap</w:t>
              </w:r>
              <w:proofErr w:type="spellEnd"/>
              <w:r w:rsidRPr="00841217">
                <w:rPr>
                  <w:rFonts w:asciiTheme="minorHAnsi" w:hAnsiTheme="minorHAnsi" w:cstheme="minorHAnsi"/>
                  <w:sz w:val="20"/>
                  <w:szCs w:val="20"/>
                  <w:rPrChange w:id="8027" w:author="Miku Nosamu" w:date="2025-07-05T17:14:00Z">
                    <w:rPr/>
                  </w:rPrChange>
                </w:rPr>
                <w:t xml:space="preserve"> </w:t>
              </w:r>
              <w:proofErr w:type="spellStart"/>
              <w:r w:rsidRPr="00841217">
                <w:rPr>
                  <w:rFonts w:asciiTheme="minorHAnsi" w:hAnsiTheme="minorHAnsi" w:cstheme="minorHAnsi"/>
                  <w:sz w:val="20"/>
                  <w:szCs w:val="20"/>
                  <w:rPrChange w:id="8028" w:author="Miku Nosamu" w:date="2025-07-05T17:14:00Z">
                    <w:rPr/>
                  </w:rPrChange>
                </w:rPr>
                <w:t>dengan</w:t>
              </w:r>
              <w:proofErr w:type="spellEnd"/>
              <w:r w:rsidRPr="00841217">
                <w:rPr>
                  <w:rFonts w:asciiTheme="minorHAnsi" w:hAnsiTheme="minorHAnsi" w:cstheme="minorHAnsi"/>
                  <w:sz w:val="20"/>
                  <w:szCs w:val="20"/>
                  <w:rPrChange w:id="8029" w:author="Miku Nosamu" w:date="2025-07-05T17:14:00Z">
                    <w:rPr/>
                  </w:rPrChange>
                </w:rPr>
                <w:t xml:space="preserve"> </w:t>
              </w:r>
              <w:proofErr w:type="spellStart"/>
              <w:r w:rsidRPr="00841217">
                <w:rPr>
                  <w:rFonts w:asciiTheme="minorHAnsi" w:hAnsiTheme="minorHAnsi" w:cstheme="minorHAnsi"/>
                  <w:sz w:val="20"/>
                  <w:szCs w:val="20"/>
                  <w:rPrChange w:id="8030" w:author="Miku Nosamu" w:date="2025-07-05T17:14:00Z">
                    <w:rPr/>
                  </w:rPrChange>
                </w:rPr>
                <w:t>detailnya</w:t>
              </w:r>
            </w:ins>
            <w:proofErr w:type="spellEnd"/>
          </w:p>
        </w:tc>
        <w:tc>
          <w:tcPr>
            <w:tcW w:w="3192" w:type="dxa"/>
            <w:vAlign w:val="center"/>
          </w:tcPr>
          <w:p w14:paraId="005FD0C0" w14:textId="1B9983C0" w:rsidR="00B505AF" w:rsidRPr="00C60156" w:rsidRDefault="00691477">
            <w:pPr>
              <w:pStyle w:val="NormalWeb"/>
              <w:spacing w:line="360" w:lineRule="auto"/>
              <w:jc w:val="center"/>
              <w:rPr>
                <w:ins w:id="8031" w:author="Miku Nosamu" w:date="2025-07-05T16:19:00Z"/>
                <w:rFonts w:asciiTheme="minorHAnsi" w:hAnsiTheme="minorHAnsi" w:cstheme="minorHAnsi"/>
                <w:szCs w:val="20"/>
                <w:rPrChange w:id="8032" w:author="Miku Nosamu" w:date="2025-07-05T17:43:00Z">
                  <w:rPr>
                    <w:ins w:id="8033" w:author="Miku Nosamu" w:date="2025-07-05T16:19:00Z"/>
                    <w:rFonts w:ascii="Arial" w:hAnsi="Arial" w:cs="Arial"/>
                    <w:noProof/>
                    <w:color w:val="auto"/>
                    <w:kern w:val="1"/>
                    <w:szCs w:val="20"/>
                    <w:lang w:val="id-ID"/>
                  </w:rPr>
                </w:rPrChange>
              </w:rPr>
              <w:pPrChange w:id="8034" w:author="Miku Nosamu" w:date="2025-07-05T17:43:00Z">
                <w:pPr>
                  <w:jc w:val="center"/>
                </w:pPr>
              </w:pPrChange>
            </w:pPr>
            <w:ins w:id="8035" w:author="Miku Nosamu" w:date="2025-07-05T17:08:00Z">
              <w:r w:rsidRPr="00841217">
                <w:rPr>
                  <w:rFonts w:asciiTheme="minorHAnsi" w:hAnsiTheme="minorHAnsi" w:cstheme="minorHAnsi"/>
                  <w:sz w:val="20"/>
                  <w:szCs w:val="20"/>
                  <w:rPrChange w:id="8036" w:author="Miku Nosamu" w:date="2025-07-05T17:14:00Z">
                    <w:rPr/>
                  </w:rPrChange>
                </w:rPr>
                <w:t xml:space="preserve">File Excel </w:t>
              </w:r>
              <w:proofErr w:type="spellStart"/>
              <w:r w:rsidRPr="00841217">
                <w:rPr>
                  <w:rFonts w:asciiTheme="minorHAnsi" w:hAnsiTheme="minorHAnsi" w:cstheme="minorHAnsi"/>
                  <w:sz w:val="20"/>
                  <w:szCs w:val="20"/>
                  <w:rPrChange w:id="8037" w:author="Miku Nosamu" w:date="2025-07-05T17:14:00Z">
                    <w:rPr/>
                  </w:rPrChange>
                </w:rPr>
                <w:t>berhasil</w:t>
              </w:r>
              <w:proofErr w:type="spellEnd"/>
              <w:r w:rsidRPr="00841217">
                <w:rPr>
                  <w:rFonts w:asciiTheme="minorHAnsi" w:hAnsiTheme="minorHAnsi" w:cstheme="minorHAnsi"/>
                  <w:sz w:val="20"/>
                  <w:szCs w:val="20"/>
                  <w:rPrChange w:id="8038" w:author="Miku Nosamu" w:date="2025-07-05T17:14:00Z">
                    <w:rPr/>
                  </w:rPrChange>
                </w:rPr>
                <w:t xml:space="preserve"> </w:t>
              </w:r>
              <w:proofErr w:type="spellStart"/>
              <w:r w:rsidRPr="00841217">
                <w:rPr>
                  <w:rFonts w:asciiTheme="minorHAnsi" w:hAnsiTheme="minorHAnsi" w:cstheme="minorHAnsi"/>
                  <w:sz w:val="20"/>
                  <w:szCs w:val="20"/>
                  <w:rPrChange w:id="8039" w:author="Miku Nosamu" w:date="2025-07-05T17:14:00Z">
                    <w:rPr/>
                  </w:rPrChange>
                </w:rPr>
                <w:t>diunduh</w:t>
              </w:r>
              <w:proofErr w:type="spellEnd"/>
              <w:r w:rsidRPr="00841217">
                <w:rPr>
                  <w:rFonts w:asciiTheme="minorHAnsi" w:hAnsiTheme="minorHAnsi" w:cstheme="minorHAnsi"/>
                  <w:sz w:val="20"/>
                  <w:szCs w:val="20"/>
                  <w:rPrChange w:id="8040" w:author="Miku Nosamu" w:date="2025-07-05T17:14:00Z">
                    <w:rPr/>
                  </w:rPrChange>
                </w:rPr>
                <w:t xml:space="preserve"> dan </w:t>
              </w:r>
              <w:proofErr w:type="spellStart"/>
              <w:r w:rsidRPr="00841217">
                <w:rPr>
                  <w:rFonts w:asciiTheme="minorHAnsi" w:hAnsiTheme="minorHAnsi" w:cstheme="minorHAnsi"/>
                  <w:sz w:val="20"/>
                  <w:szCs w:val="20"/>
                  <w:rPrChange w:id="8041" w:author="Miku Nosamu" w:date="2025-07-05T17:14:00Z">
                    <w:rPr/>
                  </w:rPrChange>
                </w:rPr>
                <w:t>memuat</w:t>
              </w:r>
              <w:proofErr w:type="spellEnd"/>
              <w:r w:rsidRPr="00841217">
                <w:rPr>
                  <w:rFonts w:asciiTheme="minorHAnsi" w:hAnsiTheme="minorHAnsi" w:cstheme="minorHAnsi"/>
                  <w:sz w:val="20"/>
                  <w:szCs w:val="20"/>
                  <w:rPrChange w:id="8042" w:author="Miku Nosamu" w:date="2025-07-05T17:14:00Z">
                    <w:rPr/>
                  </w:rPrChange>
                </w:rPr>
                <w:t xml:space="preserve"> data </w:t>
              </w:r>
              <w:proofErr w:type="spellStart"/>
              <w:r w:rsidRPr="00841217">
                <w:rPr>
                  <w:rFonts w:asciiTheme="minorHAnsi" w:hAnsiTheme="minorHAnsi" w:cstheme="minorHAnsi"/>
                  <w:sz w:val="20"/>
                  <w:szCs w:val="20"/>
                  <w:rPrChange w:id="8043" w:author="Miku Nosamu" w:date="2025-07-05T17:14:00Z">
                    <w:rPr/>
                  </w:rPrChange>
                </w:rPr>
                <w:t>pengajuan</w:t>
              </w:r>
              <w:proofErr w:type="spellEnd"/>
              <w:r w:rsidRPr="00841217">
                <w:rPr>
                  <w:rFonts w:asciiTheme="minorHAnsi" w:hAnsiTheme="minorHAnsi" w:cstheme="minorHAnsi"/>
                  <w:sz w:val="20"/>
                  <w:szCs w:val="20"/>
                  <w:rPrChange w:id="8044" w:author="Miku Nosamu" w:date="2025-07-05T17:14:00Z">
                    <w:rPr/>
                  </w:rPrChange>
                </w:rPr>
                <w:t xml:space="preserve"> </w:t>
              </w:r>
              <w:proofErr w:type="spellStart"/>
              <w:r w:rsidRPr="00841217">
                <w:rPr>
                  <w:rFonts w:asciiTheme="minorHAnsi" w:hAnsiTheme="minorHAnsi" w:cstheme="minorHAnsi"/>
                  <w:sz w:val="20"/>
                  <w:szCs w:val="20"/>
                  <w:rPrChange w:id="8045" w:author="Miku Nosamu" w:date="2025-07-05T17:14:00Z">
                    <w:rPr/>
                  </w:rPrChange>
                </w:rPr>
                <w:t>lengkap</w:t>
              </w:r>
            </w:ins>
            <w:proofErr w:type="spellEnd"/>
          </w:p>
        </w:tc>
        <w:tc>
          <w:tcPr>
            <w:tcW w:w="3192" w:type="dxa"/>
            <w:vAlign w:val="center"/>
          </w:tcPr>
          <w:p w14:paraId="76D80554" w14:textId="77777777" w:rsidR="00B505AF" w:rsidRPr="00841217" w:rsidRDefault="00B505AF" w:rsidP="005877C0">
            <w:pPr>
              <w:jc w:val="center"/>
              <w:rPr>
                <w:ins w:id="8046" w:author="Miku Nosamu" w:date="2025-07-05T16:19:00Z"/>
                <w:rFonts w:cstheme="minorHAnsi"/>
                <w:noProof/>
                <w:color w:val="auto"/>
                <w:kern w:val="1"/>
                <w:szCs w:val="20"/>
                <w:lang w:val="id-ID"/>
                <w:rPrChange w:id="8047" w:author="Miku Nosamu" w:date="2025-07-05T17:14:00Z">
                  <w:rPr>
                    <w:ins w:id="8048" w:author="Miku Nosamu" w:date="2025-07-05T16:19:00Z"/>
                    <w:rFonts w:ascii="Arial" w:hAnsi="Arial" w:cs="Arial"/>
                    <w:noProof/>
                    <w:color w:val="auto"/>
                    <w:kern w:val="1"/>
                    <w:szCs w:val="20"/>
                    <w:lang w:val="id-ID"/>
                  </w:rPr>
                </w:rPrChange>
              </w:rPr>
            </w:pPr>
            <w:ins w:id="8049" w:author="Miku Nosamu" w:date="2025-07-05T16:19:00Z">
              <w:r w:rsidRPr="00841217">
                <w:rPr>
                  <w:rFonts w:cstheme="minorHAnsi"/>
                  <w:noProof/>
                  <w:color w:val="auto"/>
                  <w:kern w:val="1"/>
                  <w:szCs w:val="20"/>
                  <w:lang w:val="id-ID"/>
                  <w:rPrChange w:id="8050" w:author="Miku Nosamu" w:date="2025-07-05T17:14:00Z">
                    <w:rPr>
                      <w:rFonts w:ascii="Arial" w:hAnsi="Arial" w:cs="Arial"/>
                      <w:noProof/>
                      <w:color w:val="auto"/>
                      <w:kern w:val="1"/>
                      <w:szCs w:val="20"/>
                      <w:lang w:val="id-ID"/>
                    </w:rPr>
                  </w:rPrChange>
                </w:rPr>
                <w:t>Hasil pengamatan sesuai</w:t>
              </w:r>
            </w:ins>
          </w:p>
        </w:tc>
      </w:tr>
    </w:tbl>
    <w:p w14:paraId="19413372" w14:textId="304B780F" w:rsidR="00B505AF" w:rsidRPr="004873C5" w:rsidRDefault="00B505AF" w:rsidP="00546376">
      <w:pPr>
        <w:rPr>
          <w:ins w:id="8051"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234D98AF" w14:textId="77777777" w:rsidTr="005877C0">
        <w:trPr>
          <w:cnfStyle w:val="100000000000" w:firstRow="1" w:lastRow="0" w:firstColumn="0" w:lastColumn="0" w:oddVBand="0" w:evenVBand="0" w:oddHBand="0" w:evenHBand="0" w:firstRowFirstColumn="0" w:firstRowLastColumn="0" w:lastRowFirstColumn="0" w:lastRowLastColumn="0"/>
          <w:ins w:id="8052" w:author="Miku Nosamu" w:date="2025-07-05T16:19:00Z"/>
        </w:trPr>
        <w:tc>
          <w:tcPr>
            <w:tcW w:w="3192" w:type="dxa"/>
            <w:vAlign w:val="center"/>
          </w:tcPr>
          <w:p w14:paraId="55D8CFF0" w14:textId="77777777" w:rsidR="00B505AF" w:rsidRPr="00841217" w:rsidRDefault="00B505AF" w:rsidP="005877C0">
            <w:pPr>
              <w:jc w:val="center"/>
              <w:rPr>
                <w:ins w:id="8053" w:author="Miku Nosamu" w:date="2025-07-05T16:19:00Z"/>
                <w:rFonts w:cstheme="minorHAnsi"/>
                <w:noProof/>
                <w:color w:val="auto"/>
                <w:kern w:val="1"/>
                <w:szCs w:val="20"/>
                <w:lang w:val="id-ID"/>
                <w:rPrChange w:id="8054" w:author="Miku Nosamu" w:date="2025-07-05T17:14:00Z">
                  <w:rPr>
                    <w:ins w:id="8055" w:author="Miku Nosamu" w:date="2025-07-05T16:19:00Z"/>
                    <w:rFonts w:ascii="Arial" w:hAnsi="Arial" w:cs="Arial"/>
                    <w:noProof/>
                    <w:color w:val="2C283A" w:themeColor="text2"/>
                    <w:kern w:val="1"/>
                    <w:szCs w:val="20"/>
                    <w:lang w:val="id-ID"/>
                  </w:rPr>
                </w:rPrChange>
              </w:rPr>
            </w:pPr>
            <w:ins w:id="8056" w:author="Miku Nosamu" w:date="2025-07-05T16:19:00Z">
              <w:r w:rsidRPr="00841217">
                <w:rPr>
                  <w:rFonts w:cstheme="minorHAnsi"/>
                  <w:noProof/>
                  <w:color w:val="auto"/>
                  <w:kern w:val="1"/>
                  <w:szCs w:val="20"/>
                  <w:lang w:val="id-ID"/>
                  <w:rPrChange w:id="8057"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79AE0047" w14:textId="1F9116AC" w:rsidR="00B505AF" w:rsidRPr="00841217" w:rsidRDefault="00B505AF" w:rsidP="005877C0">
            <w:pPr>
              <w:jc w:val="center"/>
              <w:rPr>
                <w:ins w:id="8058" w:author="Miku Nosamu" w:date="2025-07-05T16:19:00Z"/>
                <w:rFonts w:cstheme="minorHAnsi"/>
                <w:noProof/>
                <w:color w:val="auto"/>
                <w:kern w:val="1"/>
                <w:szCs w:val="20"/>
                <w:rPrChange w:id="8059" w:author="Miku Nosamu" w:date="2025-07-05T17:14:00Z">
                  <w:rPr>
                    <w:ins w:id="8060" w:author="Miku Nosamu" w:date="2025-07-05T16:19:00Z"/>
                    <w:rFonts w:ascii="Arial" w:hAnsi="Arial" w:cs="Arial"/>
                    <w:noProof/>
                    <w:color w:val="2C283A" w:themeColor="text2"/>
                    <w:kern w:val="1"/>
                    <w:szCs w:val="20"/>
                    <w:lang w:val="id-ID"/>
                  </w:rPr>
                </w:rPrChange>
              </w:rPr>
            </w:pPr>
            <w:ins w:id="8061" w:author="Miku Nosamu" w:date="2025-07-05T16:19:00Z">
              <w:r w:rsidRPr="00841217">
                <w:rPr>
                  <w:rFonts w:cstheme="minorHAnsi"/>
                  <w:noProof/>
                  <w:color w:val="auto"/>
                  <w:kern w:val="1"/>
                  <w:szCs w:val="20"/>
                  <w:lang w:val="id-ID"/>
                  <w:rPrChange w:id="8062" w:author="Miku Nosamu" w:date="2025-07-05T17:14:00Z">
                    <w:rPr>
                      <w:rFonts w:ascii="Arial" w:hAnsi="Arial" w:cs="Arial"/>
                      <w:noProof/>
                      <w:color w:val="2C283A" w:themeColor="text2"/>
                      <w:kern w:val="1"/>
                      <w:szCs w:val="20"/>
                      <w:lang w:val="id-ID"/>
                    </w:rPr>
                  </w:rPrChange>
                </w:rPr>
                <w:t>KU-0</w:t>
              </w:r>
            </w:ins>
            <w:ins w:id="8063" w:author="Miku Nosamu" w:date="2025-07-05T17:09:00Z">
              <w:r w:rsidR="00691477" w:rsidRPr="00841217">
                <w:rPr>
                  <w:rFonts w:cstheme="minorHAnsi"/>
                  <w:noProof/>
                  <w:color w:val="auto"/>
                  <w:kern w:val="1"/>
                  <w:szCs w:val="20"/>
                  <w:lang w:val="id-ID"/>
                  <w:rPrChange w:id="8064" w:author="Miku Nosamu" w:date="2025-07-05T17:14:00Z">
                    <w:rPr>
                      <w:rFonts w:ascii="Arial" w:hAnsi="Arial" w:cs="Arial"/>
                      <w:noProof/>
                      <w:color w:val="2C283A" w:themeColor="text2"/>
                      <w:kern w:val="1"/>
                      <w:szCs w:val="20"/>
                      <w:lang w:val="id-ID"/>
                    </w:rPr>
                  </w:rPrChange>
                </w:rPr>
                <w:t>31</w:t>
              </w:r>
            </w:ins>
          </w:p>
        </w:tc>
      </w:tr>
      <w:tr w:rsidR="00841217" w:rsidRPr="00841217" w14:paraId="5BFA591D" w14:textId="77777777" w:rsidTr="005877C0">
        <w:trPr>
          <w:ins w:id="8065" w:author="Miku Nosamu" w:date="2025-07-05T16:19:00Z"/>
        </w:trPr>
        <w:tc>
          <w:tcPr>
            <w:tcW w:w="3192" w:type="dxa"/>
            <w:vAlign w:val="center"/>
          </w:tcPr>
          <w:p w14:paraId="72E732D5" w14:textId="77777777" w:rsidR="00B505AF" w:rsidRPr="00841217" w:rsidRDefault="00B505AF" w:rsidP="005877C0">
            <w:pPr>
              <w:jc w:val="center"/>
              <w:rPr>
                <w:ins w:id="8066" w:author="Miku Nosamu" w:date="2025-07-05T16:19:00Z"/>
                <w:rFonts w:cstheme="minorHAnsi"/>
                <w:noProof/>
                <w:color w:val="auto"/>
                <w:kern w:val="1"/>
                <w:szCs w:val="20"/>
                <w:lang w:val="id-ID"/>
                <w:rPrChange w:id="8067" w:author="Miku Nosamu" w:date="2025-07-05T17:14:00Z">
                  <w:rPr>
                    <w:ins w:id="8068" w:author="Miku Nosamu" w:date="2025-07-05T16:19:00Z"/>
                    <w:rFonts w:ascii="Arial" w:hAnsi="Arial" w:cs="Arial"/>
                    <w:noProof/>
                    <w:color w:val="auto"/>
                    <w:kern w:val="1"/>
                    <w:szCs w:val="20"/>
                    <w:lang w:val="id-ID"/>
                  </w:rPr>
                </w:rPrChange>
              </w:rPr>
            </w:pPr>
            <w:ins w:id="8069" w:author="Miku Nosamu" w:date="2025-07-05T16:19:00Z">
              <w:r w:rsidRPr="00841217">
                <w:rPr>
                  <w:rFonts w:cstheme="minorHAnsi"/>
                  <w:noProof/>
                  <w:color w:val="auto"/>
                  <w:kern w:val="1"/>
                  <w:szCs w:val="20"/>
                  <w:lang w:val="id-ID"/>
                  <w:rPrChange w:id="8070"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2A961D9A" w14:textId="43C322B5" w:rsidR="00B505AF" w:rsidRPr="00C60156" w:rsidRDefault="00691477">
            <w:pPr>
              <w:pStyle w:val="NormalWeb"/>
              <w:jc w:val="center"/>
              <w:rPr>
                <w:ins w:id="8071" w:author="Miku Nosamu" w:date="2025-07-05T16:19:00Z"/>
                <w:rFonts w:asciiTheme="minorHAnsi" w:hAnsiTheme="minorHAnsi" w:cstheme="minorHAnsi"/>
                <w:szCs w:val="20"/>
                <w:rPrChange w:id="8072" w:author="Miku Nosamu" w:date="2025-07-05T17:43:00Z">
                  <w:rPr>
                    <w:ins w:id="8073" w:author="Miku Nosamu" w:date="2025-07-05T16:19:00Z"/>
                    <w:rFonts w:ascii="Arial" w:hAnsi="Arial" w:cs="Arial"/>
                    <w:noProof/>
                    <w:color w:val="auto"/>
                    <w:kern w:val="1"/>
                    <w:szCs w:val="20"/>
                    <w:lang w:val="id-ID"/>
                  </w:rPr>
                </w:rPrChange>
              </w:rPr>
              <w:pPrChange w:id="8074" w:author="Miku Nosamu" w:date="2025-07-05T17:43:00Z">
                <w:pPr>
                  <w:jc w:val="center"/>
                </w:pPr>
              </w:pPrChange>
            </w:pPr>
            <w:proofErr w:type="spellStart"/>
            <w:ins w:id="8075" w:author="Miku Nosamu" w:date="2025-07-05T17:09:00Z">
              <w:r w:rsidRPr="00841217">
                <w:rPr>
                  <w:rFonts w:asciiTheme="minorHAnsi" w:hAnsiTheme="minorHAnsi" w:cstheme="minorHAnsi"/>
                  <w:sz w:val="20"/>
                  <w:szCs w:val="20"/>
                  <w:rPrChange w:id="8076" w:author="Miku Nosamu" w:date="2025-07-05T17:14:00Z">
                    <w:rPr/>
                  </w:rPrChange>
                </w:rPr>
                <w:t>Pengujian</w:t>
              </w:r>
              <w:proofErr w:type="spellEnd"/>
              <w:r w:rsidRPr="00841217">
                <w:rPr>
                  <w:rFonts w:asciiTheme="minorHAnsi" w:hAnsiTheme="minorHAnsi" w:cstheme="minorHAnsi"/>
                  <w:sz w:val="20"/>
                  <w:szCs w:val="20"/>
                  <w:rPrChange w:id="8077" w:author="Miku Nosamu" w:date="2025-07-05T17:14:00Z">
                    <w:rPr/>
                  </w:rPrChange>
                </w:rPr>
                <w:t xml:space="preserve"> super user </w:t>
              </w:r>
              <w:proofErr w:type="spellStart"/>
              <w:r w:rsidRPr="00841217">
                <w:rPr>
                  <w:rFonts w:asciiTheme="minorHAnsi" w:hAnsiTheme="minorHAnsi" w:cstheme="minorHAnsi"/>
                  <w:sz w:val="20"/>
                  <w:szCs w:val="20"/>
                  <w:rPrChange w:id="8078" w:author="Miku Nosamu" w:date="2025-07-05T17:14:00Z">
                    <w:rPr/>
                  </w:rPrChange>
                </w:rPr>
                <w:t>tambah</w:t>
              </w:r>
              <w:proofErr w:type="spellEnd"/>
              <w:r w:rsidRPr="00841217">
                <w:rPr>
                  <w:rFonts w:asciiTheme="minorHAnsi" w:hAnsiTheme="minorHAnsi" w:cstheme="minorHAnsi"/>
                  <w:sz w:val="20"/>
                  <w:szCs w:val="20"/>
                  <w:rPrChange w:id="8079" w:author="Miku Nosamu" w:date="2025-07-05T17:14:00Z">
                    <w:rPr/>
                  </w:rPrChange>
                </w:rPr>
                <w:t xml:space="preserve"> data approver </w:t>
              </w:r>
              <w:proofErr w:type="spellStart"/>
              <w:r w:rsidRPr="00841217">
                <w:rPr>
                  <w:rFonts w:asciiTheme="minorHAnsi" w:hAnsiTheme="minorHAnsi" w:cstheme="minorHAnsi"/>
                  <w:sz w:val="20"/>
                  <w:szCs w:val="20"/>
                  <w:rPrChange w:id="8080" w:author="Miku Nosamu" w:date="2025-07-05T17:14:00Z">
                    <w:rPr/>
                  </w:rPrChange>
                </w:rPr>
                <w:t>dengan</w:t>
              </w:r>
              <w:proofErr w:type="spellEnd"/>
              <w:r w:rsidRPr="00841217">
                <w:rPr>
                  <w:rFonts w:asciiTheme="minorHAnsi" w:hAnsiTheme="minorHAnsi" w:cstheme="minorHAnsi"/>
                  <w:sz w:val="20"/>
                  <w:szCs w:val="20"/>
                  <w:rPrChange w:id="8081" w:author="Miku Nosamu" w:date="2025-07-05T17:14:00Z">
                    <w:rPr/>
                  </w:rPrChange>
                </w:rPr>
                <w:t xml:space="preserve"> </w:t>
              </w:r>
              <w:proofErr w:type="spellStart"/>
              <w:r w:rsidRPr="00841217">
                <w:rPr>
                  <w:rFonts w:asciiTheme="minorHAnsi" w:hAnsiTheme="minorHAnsi" w:cstheme="minorHAnsi"/>
                  <w:sz w:val="20"/>
                  <w:szCs w:val="20"/>
                  <w:rPrChange w:id="8082" w:author="Miku Nosamu" w:date="2025-07-05T17:14:00Z">
                    <w:rPr/>
                  </w:rPrChange>
                </w:rPr>
                <w:t>isian</w:t>
              </w:r>
              <w:proofErr w:type="spellEnd"/>
              <w:r w:rsidRPr="00841217">
                <w:rPr>
                  <w:rFonts w:asciiTheme="minorHAnsi" w:hAnsiTheme="minorHAnsi" w:cstheme="minorHAnsi"/>
                  <w:sz w:val="20"/>
                  <w:szCs w:val="20"/>
                  <w:rPrChange w:id="8083" w:author="Miku Nosamu" w:date="2025-07-05T17:14:00Z">
                    <w:rPr/>
                  </w:rPrChange>
                </w:rPr>
                <w:t xml:space="preserve"> </w:t>
              </w:r>
              <w:proofErr w:type="spellStart"/>
              <w:r w:rsidRPr="00841217">
                <w:rPr>
                  <w:rFonts w:asciiTheme="minorHAnsi" w:hAnsiTheme="minorHAnsi" w:cstheme="minorHAnsi"/>
                  <w:sz w:val="20"/>
                  <w:szCs w:val="20"/>
                  <w:rPrChange w:id="8084" w:author="Miku Nosamu" w:date="2025-07-05T17:14:00Z">
                    <w:rPr/>
                  </w:rPrChange>
                </w:rPr>
                <w:t>lengkap</w:t>
              </w:r>
              <w:proofErr w:type="spellEnd"/>
              <w:r w:rsidRPr="00841217">
                <w:rPr>
                  <w:rFonts w:asciiTheme="minorHAnsi" w:hAnsiTheme="minorHAnsi" w:cstheme="minorHAnsi"/>
                  <w:sz w:val="20"/>
                  <w:szCs w:val="20"/>
                  <w:rPrChange w:id="8085" w:author="Miku Nosamu" w:date="2025-07-05T17:14:00Z">
                    <w:rPr/>
                  </w:rPrChange>
                </w:rPr>
                <w:t xml:space="preserve"> dan valid</w:t>
              </w:r>
            </w:ins>
          </w:p>
        </w:tc>
      </w:tr>
      <w:tr w:rsidR="00841217" w:rsidRPr="00841217" w14:paraId="087D853C" w14:textId="77777777" w:rsidTr="005877C0">
        <w:trPr>
          <w:ins w:id="8086" w:author="Miku Nosamu" w:date="2025-07-05T16:19:00Z"/>
        </w:trPr>
        <w:tc>
          <w:tcPr>
            <w:tcW w:w="3192" w:type="dxa"/>
            <w:vAlign w:val="center"/>
          </w:tcPr>
          <w:p w14:paraId="2E3981E8" w14:textId="77777777" w:rsidR="00B505AF" w:rsidRPr="00841217" w:rsidRDefault="00B505AF" w:rsidP="005877C0">
            <w:pPr>
              <w:jc w:val="center"/>
              <w:rPr>
                <w:ins w:id="8087" w:author="Miku Nosamu" w:date="2025-07-05T16:19:00Z"/>
                <w:rFonts w:cstheme="minorHAnsi"/>
                <w:noProof/>
                <w:color w:val="auto"/>
                <w:kern w:val="1"/>
                <w:szCs w:val="20"/>
                <w:lang w:val="id-ID"/>
                <w:rPrChange w:id="8088" w:author="Miku Nosamu" w:date="2025-07-05T17:14:00Z">
                  <w:rPr>
                    <w:ins w:id="8089" w:author="Miku Nosamu" w:date="2025-07-05T16:19:00Z"/>
                    <w:rFonts w:ascii="Arial" w:hAnsi="Arial" w:cs="Arial"/>
                    <w:noProof/>
                    <w:color w:val="auto"/>
                    <w:kern w:val="1"/>
                    <w:szCs w:val="20"/>
                    <w:lang w:val="id-ID"/>
                  </w:rPr>
                </w:rPrChange>
              </w:rPr>
            </w:pPr>
            <w:ins w:id="8090" w:author="Miku Nosamu" w:date="2025-07-05T16:19:00Z">
              <w:r w:rsidRPr="00841217">
                <w:rPr>
                  <w:rFonts w:cstheme="minorHAnsi"/>
                  <w:noProof/>
                  <w:color w:val="auto"/>
                  <w:kern w:val="1"/>
                  <w:szCs w:val="20"/>
                  <w:lang w:val="id-ID"/>
                  <w:rPrChange w:id="8091"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6F3968FC" w14:textId="1ABBDA30" w:rsidR="00B505AF" w:rsidRPr="00C60156" w:rsidRDefault="00691477">
            <w:pPr>
              <w:pStyle w:val="NormalWeb"/>
              <w:jc w:val="center"/>
              <w:rPr>
                <w:ins w:id="8092" w:author="Miku Nosamu" w:date="2025-07-05T16:19:00Z"/>
                <w:rFonts w:asciiTheme="minorHAnsi" w:hAnsiTheme="minorHAnsi" w:cstheme="minorHAnsi"/>
                <w:szCs w:val="20"/>
                <w:rPrChange w:id="8093" w:author="Miku Nosamu" w:date="2025-07-05T17:43:00Z">
                  <w:rPr>
                    <w:ins w:id="8094" w:author="Miku Nosamu" w:date="2025-07-05T16:19:00Z"/>
                    <w:rFonts w:ascii="Arial" w:hAnsi="Arial" w:cs="Arial"/>
                    <w:noProof/>
                    <w:color w:val="auto"/>
                    <w:kern w:val="1"/>
                    <w:szCs w:val="20"/>
                    <w:lang w:val="id-ID"/>
                  </w:rPr>
                </w:rPrChange>
              </w:rPr>
              <w:pPrChange w:id="8095" w:author="Miku Nosamu" w:date="2025-07-05T17:43:00Z">
                <w:pPr>
                  <w:jc w:val="center"/>
                </w:pPr>
              </w:pPrChange>
            </w:pPr>
            <w:ins w:id="8096" w:author="Miku Nosamu" w:date="2025-07-05T17:09:00Z">
              <w:r w:rsidRPr="00841217">
                <w:rPr>
                  <w:rFonts w:asciiTheme="minorHAnsi" w:hAnsiTheme="minorHAnsi" w:cstheme="minorHAnsi"/>
                  <w:sz w:val="20"/>
                  <w:szCs w:val="20"/>
                  <w:rPrChange w:id="8097" w:author="Miku Nosamu" w:date="2025-07-05T17:14:00Z">
                    <w:rPr/>
                  </w:rPrChange>
                </w:rPr>
                <w:t xml:space="preserve">Super user </w:t>
              </w:r>
              <w:proofErr w:type="spellStart"/>
              <w:r w:rsidRPr="00841217">
                <w:rPr>
                  <w:rFonts w:asciiTheme="minorHAnsi" w:hAnsiTheme="minorHAnsi" w:cstheme="minorHAnsi"/>
                  <w:sz w:val="20"/>
                  <w:szCs w:val="20"/>
                  <w:rPrChange w:id="8098" w:author="Miku Nosamu" w:date="2025-07-05T17:14:00Z">
                    <w:rPr/>
                  </w:rPrChange>
                </w:rPr>
                <w:t>menambahkan</w:t>
              </w:r>
              <w:proofErr w:type="spellEnd"/>
              <w:r w:rsidRPr="00841217">
                <w:rPr>
                  <w:rFonts w:asciiTheme="minorHAnsi" w:hAnsiTheme="minorHAnsi" w:cstheme="minorHAnsi"/>
                  <w:sz w:val="20"/>
                  <w:szCs w:val="20"/>
                  <w:rPrChange w:id="8099" w:author="Miku Nosamu" w:date="2025-07-05T17:14:00Z">
                    <w:rPr/>
                  </w:rPrChange>
                </w:rPr>
                <w:t xml:space="preserve"> approver </w:t>
              </w:r>
              <w:proofErr w:type="spellStart"/>
              <w:r w:rsidRPr="00841217">
                <w:rPr>
                  <w:rFonts w:asciiTheme="minorHAnsi" w:hAnsiTheme="minorHAnsi" w:cstheme="minorHAnsi"/>
                  <w:sz w:val="20"/>
                  <w:szCs w:val="20"/>
                  <w:rPrChange w:id="8100" w:author="Miku Nosamu" w:date="2025-07-05T17:14:00Z">
                    <w:rPr/>
                  </w:rPrChange>
                </w:rPr>
                <w:t>baru</w:t>
              </w:r>
              <w:proofErr w:type="spellEnd"/>
              <w:r w:rsidRPr="00841217">
                <w:rPr>
                  <w:rFonts w:asciiTheme="minorHAnsi" w:hAnsiTheme="minorHAnsi" w:cstheme="minorHAnsi"/>
                  <w:sz w:val="20"/>
                  <w:szCs w:val="20"/>
                  <w:rPrChange w:id="8101" w:author="Miku Nosamu" w:date="2025-07-05T17:14:00Z">
                    <w:rPr/>
                  </w:rPrChange>
                </w:rPr>
                <w:t xml:space="preserve"> </w:t>
              </w:r>
              <w:proofErr w:type="spellStart"/>
              <w:r w:rsidRPr="00841217">
                <w:rPr>
                  <w:rFonts w:asciiTheme="minorHAnsi" w:hAnsiTheme="minorHAnsi" w:cstheme="minorHAnsi"/>
                  <w:sz w:val="20"/>
                  <w:szCs w:val="20"/>
                  <w:rPrChange w:id="8102" w:author="Miku Nosamu" w:date="2025-07-05T17:14:00Z">
                    <w:rPr/>
                  </w:rPrChange>
                </w:rPr>
                <w:t>dengan</w:t>
              </w:r>
              <w:proofErr w:type="spellEnd"/>
              <w:r w:rsidRPr="00841217">
                <w:rPr>
                  <w:rFonts w:asciiTheme="minorHAnsi" w:hAnsiTheme="minorHAnsi" w:cstheme="minorHAnsi"/>
                  <w:sz w:val="20"/>
                  <w:szCs w:val="20"/>
                  <w:rPrChange w:id="8103" w:author="Miku Nosamu" w:date="2025-07-05T17:14:00Z">
                    <w:rPr/>
                  </w:rPrChange>
                </w:rPr>
                <w:t xml:space="preserve"> data yang </w:t>
              </w:r>
              <w:proofErr w:type="spellStart"/>
              <w:r w:rsidRPr="00841217">
                <w:rPr>
                  <w:rFonts w:asciiTheme="minorHAnsi" w:hAnsiTheme="minorHAnsi" w:cstheme="minorHAnsi"/>
                  <w:sz w:val="20"/>
                  <w:szCs w:val="20"/>
                  <w:rPrChange w:id="8104" w:author="Miku Nosamu" w:date="2025-07-05T17:14:00Z">
                    <w:rPr/>
                  </w:rPrChange>
                </w:rPr>
                <w:t>sesuai</w:t>
              </w:r>
            </w:ins>
            <w:proofErr w:type="spellEnd"/>
          </w:p>
        </w:tc>
      </w:tr>
      <w:tr w:rsidR="00841217" w:rsidRPr="00841217" w14:paraId="261FB4B6" w14:textId="77777777" w:rsidTr="005877C0">
        <w:trPr>
          <w:ins w:id="8105" w:author="Miku Nosamu" w:date="2025-07-05T16:19:00Z"/>
        </w:trPr>
        <w:tc>
          <w:tcPr>
            <w:tcW w:w="3192" w:type="dxa"/>
            <w:vAlign w:val="center"/>
          </w:tcPr>
          <w:p w14:paraId="526D01AC" w14:textId="77777777" w:rsidR="00B505AF" w:rsidRPr="00841217" w:rsidRDefault="00B505AF" w:rsidP="005877C0">
            <w:pPr>
              <w:jc w:val="center"/>
              <w:rPr>
                <w:ins w:id="8106" w:author="Miku Nosamu" w:date="2025-07-05T16:19:00Z"/>
                <w:rFonts w:cstheme="minorHAnsi"/>
                <w:noProof/>
                <w:color w:val="auto"/>
                <w:kern w:val="1"/>
                <w:szCs w:val="20"/>
                <w:lang w:val="id-ID"/>
                <w:rPrChange w:id="8107" w:author="Miku Nosamu" w:date="2025-07-05T17:14:00Z">
                  <w:rPr>
                    <w:ins w:id="8108" w:author="Miku Nosamu" w:date="2025-07-05T16:19:00Z"/>
                    <w:rFonts w:ascii="Arial" w:hAnsi="Arial" w:cs="Arial"/>
                    <w:noProof/>
                    <w:color w:val="auto"/>
                    <w:kern w:val="1"/>
                    <w:szCs w:val="20"/>
                    <w:lang w:val="id-ID"/>
                  </w:rPr>
                </w:rPrChange>
              </w:rPr>
            </w:pPr>
            <w:ins w:id="8109" w:author="Miku Nosamu" w:date="2025-07-05T16:19:00Z">
              <w:r w:rsidRPr="00841217">
                <w:rPr>
                  <w:rFonts w:cstheme="minorHAnsi"/>
                  <w:noProof/>
                  <w:color w:val="auto"/>
                  <w:kern w:val="1"/>
                  <w:szCs w:val="20"/>
                  <w:lang w:val="id-ID"/>
                  <w:rPrChange w:id="8110"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3AE60A23" w14:textId="33AE3616" w:rsidR="00B505AF" w:rsidRPr="00C60156" w:rsidRDefault="00691477">
            <w:pPr>
              <w:pStyle w:val="NormalWeb"/>
              <w:jc w:val="center"/>
              <w:rPr>
                <w:ins w:id="8111" w:author="Miku Nosamu" w:date="2025-07-05T16:19:00Z"/>
                <w:rFonts w:asciiTheme="minorHAnsi" w:hAnsiTheme="minorHAnsi" w:cstheme="minorHAnsi"/>
                <w:szCs w:val="20"/>
                <w:rPrChange w:id="8112" w:author="Miku Nosamu" w:date="2025-07-05T17:43:00Z">
                  <w:rPr>
                    <w:ins w:id="8113" w:author="Miku Nosamu" w:date="2025-07-05T16:19:00Z"/>
                    <w:rFonts w:ascii="Arial" w:hAnsi="Arial" w:cs="Arial"/>
                    <w:noProof/>
                    <w:color w:val="auto"/>
                    <w:kern w:val="1"/>
                    <w:szCs w:val="20"/>
                    <w:lang w:val="id-ID"/>
                  </w:rPr>
                </w:rPrChange>
              </w:rPr>
              <w:pPrChange w:id="8114" w:author="Miku Nosamu" w:date="2025-07-05T17:43:00Z">
                <w:pPr>
                  <w:jc w:val="center"/>
                </w:pPr>
              </w:pPrChange>
            </w:pPr>
            <w:ins w:id="8115" w:author="Miku Nosamu" w:date="2025-07-05T17:09:00Z">
              <w:r w:rsidRPr="00841217">
                <w:rPr>
                  <w:rFonts w:asciiTheme="minorHAnsi" w:hAnsiTheme="minorHAnsi" w:cstheme="minorHAnsi"/>
                  <w:sz w:val="20"/>
                  <w:szCs w:val="20"/>
                  <w:rPrChange w:id="8116" w:author="Miku Nosamu" w:date="2025-07-05T17:14:00Z">
                    <w:rPr/>
                  </w:rPrChange>
                </w:rPr>
                <w:t xml:space="preserve">Login </w:t>
              </w:r>
              <w:proofErr w:type="spellStart"/>
              <w:r w:rsidRPr="00841217">
                <w:rPr>
                  <w:rFonts w:asciiTheme="minorHAnsi" w:hAnsiTheme="minorHAnsi" w:cstheme="minorHAnsi"/>
                  <w:sz w:val="20"/>
                  <w:szCs w:val="20"/>
                  <w:rPrChange w:id="8117" w:author="Miku Nosamu" w:date="2025-07-05T17:14:00Z">
                    <w:rPr/>
                  </w:rPrChange>
                </w:rPr>
                <w:t>sebagai</w:t>
              </w:r>
              <w:proofErr w:type="spellEnd"/>
              <w:r w:rsidRPr="00841217">
                <w:rPr>
                  <w:rFonts w:asciiTheme="minorHAnsi" w:hAnsiTheme="minorHAnsi" w:cstheme="minorHAnsi"/>
                  <w:sz w:val="20"/>
                  <w:szCs w:val="20"/>
                  <w:rPrChange w:id="8118" w:author="Miku Nosamu" w:date="2025-07-05T17:14:00Z">
                    <w:rPr/>
                  </w:rPrChange>
                </w:rPr>
                <w:t xml:space="preserve"> super user, </w:t>
              </w:r>
              <w:proofErr w:type="spellStart"/>
              <w:r w:rsidRPr="00841217">
                <w:rPr>
                  <w:rFonts w:asciiTheme="minorHAnsi" w:hAnsiTheme="minorHAnsi" w:cstheme="minorHAnsi"/>
                  <w:sz w:val="20"/>
                  <w:szCs w:val="20"/>
                  <w:rPrChange w:id="8119" w:author="Miku Nosamu" w:date="2025-07-05T17:14:00Z">
                    <w:rPr/>
                  </w:rPrChange>
                </w:rPr>
                <w:t>belum</w:t>
              </w:r>
              <w:proofErr w:type="spellEnd"/>
              <w:r w:rsidRPr="00841217">
                <w:rPr>
                  <w:rFonts w:asciiTheme="minorHAnsi" w:hAnsiTheme="minorHAnsi" w:cstheme="minorHAnsi"/>
                  <w:sz w:val="20"/>
                  <w:szCs w:val="20"/>
                  <w:rPrChange w:id="8120" w:author="Miku Nosamu" w:date="2025-07-05T17:14:00Z">
                    <w:rPr/>
                  </w:rPrChange>
                </w:rPr>
                <w:t xml:space="preserve"> </w:t>
              </w:r>
              <w:proofErr w:type="spellStart"/>
              <w:r w:rsidRPr="00841217">
                <w:rPr>
                  <w:rFonts w:asciiTheme="minorHAnsi" w:hAnsiTheme="minorHAnsi" w:cstheme="minorHAnsi"/>
                  <w:sz w:val="20"/>
                  <w:szCs w:val="20"/>
                  <w:rPrChange w:id="8121" w:author="Miku Nosamu" w:date="2025-07-05T17:14:00Z">
                    <w:rPr/>
                  </w:rPrChange>
                </w:rPr>
                <w:t>ada</w:t>
              </w:r>
              <w:proofErr w:type="spellEnd"/>
              <w:r w:rsidRPr="00841217">
                <w:rPr>
                  <w:rFonts w:asciiTheme="minorHAnsi" w:hAnsiTheme="minorHAnsi" w:cstheme="minorHAnsi"/>
                  <w:sz w:val="20"/>
                  <w:szCs w:val="20"/>
                  <w:rPrChange w:id="8122" w:author="Miku Nosamu" w:date="2025-07-05T17:14:00Z">
                    <w:rPr/>
                  </w:rPrChange>
                </w:rPr>
                <w:t xml:space="preserve"> approver </w:t>
              </w:r>
              <w:proofErr w:type="spellStart"/>
              <w:r w:rsidRPr="00841217">
                <w:rPr>
                  <w:rFonts w:asciiTheme="minorHAnsi" w:hAnsiTheme="minorHAnsi" w:cstheme="minorHAnsi"/>
                  <w:sz w:val="20"/>
                  <w:szCs w:val="20"/>
                  <w:rPrChange w:id="8123" w:author="Miku Nosamu" w:date="2025-07-05T17:14:00Z">
                    <w:rPr/>
                  </w:rPrChange>
                </w:rPr>
                <w:t>baru</w:t>
              </w:r>
              <w:proofErr w:type="spellEnd"/>
              <w:r w:rsidRPr="00841217">
                <w:rPr>
                  <w:rFonts w:asciiTheme="minorHAnsi" w:hAnsiTheme="minorHAnsi" w:cstheme="minorHAnsi"/>
                  <w:sz w:val="20"/>
                  <w:szCs w:val="20"/>
                  <w:rPrChange w:id="8124" w:author="Miku Nosamu" w:date="2025-07-05T17:14:00Z">
                    <w:rPr/>
                  </w:rPrChange>
                </w:rPr>
                <w:t xml:space="preserve"> </w:t>
              </w:r>
              <w:proofErr w:type="spellStart"/>
              <w:r w:rsidRPr="00841217">
                <w:rPr>
                  <w:rFonts w:asciiTheme="minorHAnsi" w:hAnsiTheme="minorHAnsi" w:cstheme="minorHAnsi"/>
                  <w:sz w:val="20"/>
                  <w:szCs w:val="20"/>
                  <w:rPrChange w:id="8125" w:author="Miku Nosamu" w:date="2025-07-05T17:14:00Z">
                    <w:rPr/>
                  </w:rPrChange>
                </w:rPr>
                <w:t>ditambahkan</w:t>
              </w:r>
            </w:ins>
            <w:proofErr w:type="spellEnd"/>
          </w:p>
        </w:tc>
      </w:tr>
      <w:tr w:rsidR="00841217" w:rsidRPr="00841217" w14:paraId="4854608F" w14:textId="77777777" w:rsidTr="005877C0">
        <w:trPr>
          <w:ins w:id="8126" w:author="Miku Nosamu" w:date="2025-07-05T16:19:00Z"/>
        </w:trPr>
        <w:tc>
          <w:tcPr>
            <w:tcW w:w="3192" w:type="dxa"/>
            <w:vAlign w:val="center"/>
          </w:tcPr>
          <w:p w14:paraId="29647559" w14:textId="77777777" w:rsidR="00B505AF" w:rsidRPr="00841217" w:rsidRDefault="00B505AF" w:rsidP="005877C0">
            <w:pPr>
              <w:jc w:val="center"/>
              <w:rPr>
                <w:ins w:id="8127" w:author="Miku Nosamu" w:date="2025-07-05T16:19:00Z"/>
                <w:rFonts w:cstheme="minorHAnsi"/>
                <w:noProof/>
                <w:color w:val="auto"/>
                <w:kern w:val="1"/>
                <w:szCs w:val="20"/>
                <w:lang w:val="id-ID"/>
                <w:rPrChange w:id="8128" w:author="Miku Nosamu" w:date="2025-07-05T17:14:00Z">
                  <w:rPr>
                    <w:ins w:id="8129" w:author="Miku Nosamu" w:date="2025-07-05T16:19:00Z"/>
                    <w:rFonts w:ascii="Arial" w:hAnsi="Arial" w:cs="Arial"/>
                    <w:noProof/>
                    <w:color w:val="auto"/>
                    <w:kern w:val="1"/>
                    <w:szCs w:val="20"/>
                    <w:lang w:val="id-ID"/>
                  </w:rPr>
                </w:rPrChange>
              </w:rPr>
            </w:pPr>
            <w:ins w:id="8130" w:author="Miku Nosamu" w:date="2025-07-05T16:19:00Z">
              <w:r w:rsidRPr="00841217">
                <w:rPr>
                  <w:rFonts w:cstheme="minorHAnsi"/>
                  <w:noProof/>
                  <w:color w:val="auto"/>
                  <w:kern w:val="1"/>
                  <w:szCs w:val="20"/>
                  <w:lang w:val="id-ID"/>
                  <w:rPrChange w:id="8131" w:author="Miku Nosamu" w:date="2025-07-05T17:14:00Z">
                    <w:rPr>
                      <w:rFonts w:ascii="Arial" w:hAnsi="Arial" w:cs="Arial"/>
                      <w:noProof/>
                      <w:color w:val="auto"/>
                      <w:kern w:val="1"/>
                      <w:szCs w:val="20"/>
                      <w:lang w:val="id-ID"/>
                    </w:rPr>
                  </w:rPrChange>
                </w:rPr>
                <w:lastRenderedPageBreak/>
                <w:t>Tanggal Pengujian</w:t>
              </w:r>
            </w:ins>
          </w:p>
        </w:tc>
        <w:tc>
          <w:tcPr>
            <w:tcW w:w="6384" w:type="dxa"/>
            <w:gridSpan w:val="2"/>
            <w:vAlign w:val="center"/>
          </w:tcPr>
          <w:p w14:paraId="0DF698E6" w14:textId="77777777" w:rsidR="00B505AF" w:rsidRPr="00841217" w:rsidRDefault="00B505AF" w:rsidP="005877C0">
            <w:pPr>
              <w:jc w:val="center"/>
              <w:rPr>
                <w:ins w:id="8132" w:author="Miku Nosamu" w:date="2025-07-05T16:19:00Z"/>
                <w:rFonts w:cstheme="minorHAnsi"/>
                <w:noProof/>
                <w:color w:val="auto"/>
                <w:kern w:val="1"/>
                <w:szCs w:val="20"/>
                <w:rPrChange w:id="8133" w:author="Miku Nosamu" w:date="2025-07-05T17:14:00Z">
                  <w:rPr>
                    <w:ins w:id="8134" w:author="Miku Nosamu" w:date="2025-07-05T16:19:00Z"/>
                    <w:rFonts w:ascii="Arial" w:hAnsi="Arial" w:cs="Arial"/>
                    <w:noProof/>
                    <w:color w:val="auto"/>
                    <w:kern w:val="1"/>
                    <w:szCs w:val="20"/>
                  </w:rPr>
                </w:rPrChange>
              </w:rPr>
            </w:pPr>
            <w:ins w:id="8135" w:author="Miku Nosamu" w:date="2025-07-05T16:19:00Z">
              <w:r w:rsidRPr="00841217">
                <w:rPr>
                  <w:rFonts w:cstheme="minorHAnsi"/>
                  <w:noProof/>
                  <w:color w:val="auto"/>
                  <w:kern w:val="1"/>
                  <w:szCs w:val="20"/>
                  <w:rPrChange w:id="8136" w:author="Miku Nosamu" w:date="2025-07-05T17:14:00Z">
                    <w:rPr>
                      <w:rFonts w:ascii="Arial" w:hAnsi="Arial" w:cs="Arial"/>
                      <w:noProof/>
                      <w:color w:val="auto"/>
                      <w:kern w:val="1"/>
                      <w:szCs w:val="20"/>
                    </w:rPr>
                  </w:rPrChange>
                </w:rPr>
                <w:t>9 Juli 2025</w:t>
              </w:r>
            </w:ins>
          </w:p>
        </w:tc>
      </w:tr>
      <w:tr w:rsidR="00841217" w:rsidRPr="00841217" w14:paraId="3FF31411" w14:textId="77777777" w:rsidTr="005877C0">
        <w:trPr>
          <w:ins w:id="8137" w:author="Miku Nosamu" w:date="2025-07-05T16:19:00Z"/>
        </w:trPr>
        <w:tc>
          <w:tcPr>
            <w:tcW w:w="3192" w:type="dxa"/>
            <w:vAlign w:val="center"/>
          </w:tcPr>
          <w:p w14:paraId="68091FD8" w14:textId="77777777" w:rsidR="00B505AF" w:rsidRPr="00841217" w:rsidRDefault="00B505AF" w:rsidP="005877C0">
            <w:pPr>
              <w:jc w:val="center"/>
              <w:rPr>
                <w:ins w:id="8138" w:author="Miku Nosamu" w:date="2025-07-05T16:19:00Z"/>
                <w:rFonts w:cstheme="minorHAnsi"/>
                <w:noProof/>
                <w:color w:val="auto"/>
                <w:kern w:val="1"/>
                <w:szCs w:val="20"/>
                <w:lang w:val="id-ID"/>
                <w:rPrChange w:id="8139" w:author="Miku Nosamu" w:date="2025-07-05T17:14:00Z">
                  <w:rPr>
                    <w:ins w:id="8140" w:author="Miku Nosamu" w:date="2025-07-05T16:19:00Z"/>
                    <w:rFonts w:ascii="Arial" w:hAnsi="Arial" w:cs="Arial"/>
                    <w:noProof/>
                    <w:color w:val="auto"/>
                    <w:kern w:val="1"/>
                    <w:szCs w:val="20"/>
                    <w:lang w:val="id-ID"/>
                  </w:rPr>
                </w:rPrChange>
              </w:rPr>
            </w:pPr>
            <w:ins w:id="8141" w:author="Miku Nosamu" w:date="2025-07-05T16:19:00Z">
              <w:r w:rsidRPr="00841217">
                <w:rPr>
                  <w:rFonts w:cstheme="minorHAnsi"/>
                  <w:noProof/>
                  <w:color w:val="auto"/>
                  <w:kern w:val="1"/>
                  <w:szCs w:val="20"/>
                  <w:lang w:val="id-ID"/>
                  <w:rPrChange w:id="8142"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41178FC3" w14:textId="77777777" w:rsidR="00B505AF" w:rsidRPr="00841217" w:rsidRDefault="00B505AF" w:rsidP="005877C0">
            <w:pPr>
              <w:jc w:val="center"/>
              <w:rPr>
                <w:ins w:id="8143" w:author="Miku Nosamu" w:date="2025-07-05T16:19:00Z"/>
                <w:rFonts w:cstheme="minorHAnsi"/>
                <w:noProof/>
                <w:color w:val="auto"/>
                <w:kern w:val="1"/>
                <w:szCs w:val="20"/>
                <w:lang w:val="id-ID"/>
                <w:rPrChange w:id="8144" w:author="Miku Nosamu" w:date="2025-07-05T17:14:00Z">
                  <w:rPr>
                    <w:ins w:id="8145" w:author="Miku Nosamu" w:date="2025-07-05T16:19:00Z"/>
                    <w:rFonts w:ascii="Arial" w:hAnsi="Arial" w:cs="Arial"/>
                    <w:noProof/>
                    <w:color w:val="auto"/>
                    <w:kern w:val="1"/>
                    <w:szCs w:val="20"/>
                    <w:lang w:val="id-ID"/>
                  </w:rPr>
                </w:rPrChange>
              </w:rPr>
            </w:pPr>
            <w:ins w:id="8146" w:author="Miku Nosamu" w:date="2025-07-05T16:19:00Z">
              <w:r w:rsidRPr="00841217">
                <w:rPr>
                  <w:rFonts w:cstheme="minorHAnsi"/>
                  <w:noProof/>
                  <w:color w:val="auto"/>
                  <w:kern w:val="1"/>
                  <w:szCs w:val="20"/>
                  <w:rPrChange w:id="8147" w:author="Miku Nosamu" w:date="2025-07-05T17:14:00Z">
                    <w:rPr>
                      <w:rFonts w:ascii="Arial" w:hAnsi="Arial" w:cs="Arial"/>
                      <w:noProof/>
                      <w:color w:val="auto"/>
                      <w:kern w:val="1"/>
                      <w:szCs w:val="20"/>
                    </w:rPr>
                  </w:rPrChange>
                </w:rPr>
                <w:t>Lucky Abdillah</w:t>
              </w:r>
            </w:ins>
          </w:p>
        </w:tc>
      </w:tr>
      <w:tr w:rsidR="00841217" w:rsidRPr="00841217" w14:paraId="4E76E37F" w14:textId="77777777" w:rsidTr="005877C0">
        <w:trPr>
          <w:ins w:id="8148" w:author="Miku Nosamu" w:date="2025-07-05T16:19:00Z"/>
        </w:trPr>
        <w:tc>
          <w:tcPr>
            <w:tcW w:w="9576" w:type="dxa"/>
            <w:gridSpan w:val="3"/>
            <w:vAlign w:val="center"/>
          </w:tcPr>
          <w:p w14:paraId="6B559D0D" w14:textId="77777777" w:rsidR="00B505AF" w:rsidRPr="00841217" w:rsidRDefault="00B505AF" w:rsidP="005877C0">
            <w:pPr>
              <w:jc w:val="center"/>
              <w:rPr>
                <w:ins w:id="8149" w:author="Miku Nosamu" w:date="2025-07-05T16:19:00Z"/>
                <w:rFonts w:cstheme="minorHAnsi"/>
                <w:noProof/>
                <w:color w:val="auto"/>
                <w:kern w:val="1"/>
                <w:szCs w:val="20"/>
                <w:lang w:val="id-ID"/>
                <w:rPrChange w:id="8150" w:author="Miku Nosamu" w:date="2025-07-05T17:14:00Z">
                  <w:rPr>
                    <w:ins w:id="8151" w:author="Miku Nosamu" w:date="2025-07-05T16:19:00Z"/>
                    <w:rFonts w:ascii="Arial" w:hAnsi="Arial" w:cs="Arial"/>
                    <w:noProof/>
                    <w:color w:val="auto"/>
                    <w:kern w:val="1"/>
                    <w:szCs w:val="20"/>
                    <w:lang w:val="id-ID"/>
                  </w:rPr>
                </w:rPrChange>
              </w:rPr>
            </w:pPr>
            <w:ins w:id="8152" w:author="Miku Nosamu" w:date="2025-07-05T16:19:00Z">
              <w:r w:rsidRPr="00841217">
                <w:rPr>
                  <w:rFonts w:cstheme="minorHAnsi"/>
                  <w:noProof/>
                  <w:color w:val="auto"/>
                  <w:kern w:val="1"/>
                  <w:szCs w:val="20"/>
                  <w:lang w:val="id-ID"/>
                  <w:rPrChange w:id="8153" w:author="Miku Nosamu" w:date="2025-07-05T17:14:00Z">
                    <w:rPr>
                      <w:rFonts w:ascii="Arial" w:hAnsi="Arial" w:cs="Arial"/>
                      <w:noProof/>
                      <w:color w:val="auto"/>
                      <w:kern w:val="1"/>
                      <w:szCs w:val="20"/>
                      <w:lang w:val="id-ID"/>
                    </w:rPr>
                  </w:rPrChange>
                </w:rPr>
                <w:t>Skenario</w:t>
              </w:r>
            </w:ins>
          </w:p>
        </w:tc>
      </w:tr>
      <w:tr w:rsidR="00841217" w:rsidRPr="00841217" w14:paraId="4D6E642C" w14:textId="77777777" w:rsidTr="005877C0">
        <w:trPr>
          <w:ins w:id="8154" w:author="Miku Nosamu" w:date="2025-07-05T16:19:00Z"/>
        </w:trPr>
        <w:tc>
          <w:tcPr>
            <w:tcW w:w="9576" w:type="dxa"/>
            <w:gridSpan w:val="3"/>
            <w:vAlign w:val="center"/>
          </w:tcPr>
          <w:p w14:paraId="402ECE3D" w14:textId="04140237" w:rsidR="00691477" w:rsidRPr="00841217" w:rsidRDefault="00691477">
            <w:pPr>
              <w:pStyle w:val="NormalWeb"/>
              <w:numPr>
                <w:ilvl w:val="0"/>
                <w:numId w:val="101"/>
              </w:numPr>
              <w:spacing w:before="0" w:beforeAutospacing="0" w:after="0" w:afterAutospacing="0" w:line="360" w:lineRule="auto"/>
              <w:rPr>
                <w:ins w:id="8155" w:author="Miku Nosamu" w:date="2025-07-05T17:09:00Z"/>
                <w:rFonts w:asciiTheme="minorHAnsi" w:hAnsiTheme="minorHAnsi" w:cstheme="minorHAnsi"/>
                <w:sz w:val="20"/>
                <w:szCs w:val="20"/>
                <w:rPrChange w:id="8156" w:author="Miku Nosamu" w:date="2025-07-05T17:14:00Z">
                  <w:rPr>
                    <w:ins w:id="8157" w:author="Miku Nosamu" w:date="2025-07-05T17:09:00Z"/>
                  </w:rPr>
                </w:rPrChange>
              </w:rPr>
              <w:pPrChange w:id="8158" w:author="Miku Nosamu" w:date="2025-07-05T17:44:00Z">
                <w:pPr>
                  <w:pStyle w:val="NormalWeb"/>
                </w:pPr>
              </w:pPrChange>
            </w:pPr>
            <w:ins w:id="8159" w:author="Miku Nosamu" w:date="2025-07-05T17:09:00Z">
              <w:r w:rsidRPr="00841217">
                <w:rPr>
                  <w:rFonts w:asciiTheme="minorHAnsi" w:hAnsiTheme="minorHAnsi" w:cstheme="minorHAnsi"/>
                  <w:sz w:val="20"/>
                  <w:szCs w:val="20"/>
                  <w:rPrChange w:id="8160" w:author="Miku Nosamu" w:date="2025-07-05T17:14:00Z">
                    <w:rPr/>
                  </w:rPrChange>
                </w:rPr>
                <w:t xml:space="preserve">Login </w:t>
              </w:r>
              <w:proofErr w:type="spellStart"/>
              <w:r w:rsidRPr="00841217">
                <w:rPr>
                  <w:rFonts w:asciiTheme="minorHAnsi" w:hAnsiTheme="minorHAnsi" w:cstheme="minorHAnsi"/>
                  <w:sz w:val="20"/>
                  <w:szCs w:val="20"/>
                  <w:rPrChange w:id="8161" w:author="Miku Nosamu" w:date="2025-07-05T17:14:00Z">
                    <w:rPr/>
                  </w:rPrChange>
                </w:rPr>
                <w:t>sebagai</w:t>
              </w:r>
              <w:proofErr w:type="spellEnd"/>
              <w:r w:rsidRPr="00841217">
                <w:rPr>
                  <w:rFonts w:asciiTheme="minorHAnsi" w:hAnsiTheme="minorHAnsi" w:cstheme="minorHAnsi"/>
                  <w:sz w:val="20"/>
                  <w:szCs w:val="20"/>
                  <w:rPrChange w:id="8162" w:author="Miku Nosamu" w:date="2025-07-05T17:14:00Z">
                    <w:rPr/>
                  </w:rPrChange>
                </w:rPr>
                <w:t xml:space="preserve"> super user</w:t>
              </w:r>
            </w:ins>
          </w:p>
          <w:p w14:paraId="5EAABF9E" w14:textId="5B45012A" w:rsidR="00691477" w:rsidRPr="00841217" w:rsidRDefault="00691477">
            <w:pPr>
              <w:pStyle w:val="NormalWeb"/>
              <w:numPr>
                <w:ilvl w:val="0"/>
                <w:numId w:val="101"/>
              </w:numPr>
              <w:spacing w:before="0" w:beforeAutospacing="0" w:after="0" w:afterAutospacing="0" w:line="360" w:lineRule="auto"/>
              <w:rPr>
                <w:ins w:id="8163" w:author="Miku Nosamu" w:date="2025-07-05T17:09:00Z"/>
                <w:rFonts w:asciiTheme="minorHAnsi" w:hAnsiTheme="minorHAnsi" w:cstheme="minorHAnsi"/>
                <w:sz w:val="20"/>
                <w:szCs w:val="20"/>
                <w:rPrChange w:id="8164" w:author="Miku Nosamu" w:date="2025-07-05T17:14:00Z">
                  <w:rPr>
                    <w:ins w:id="8165" w:author="Miku Nosamu" w:date="2025-07-05T17:09:00Z"/>
                  </w:rPr>
                </w:rPrChange>
              </w:rPr>
              <w:pPrChange w:id="8166" w:author="Miku Nosamu" w:date="2025-07-05T17:44:00Z">
                <w:pPr>
                  <w:pStyle w:val="NormalWeb"/>
                </w:pPr>
              </w:pPrChange>
            </w:pPr>
            <w:ins w:id="8167" w:author="Miku Nosamu" w:date="2025-07-05T17:09:00Z">
              <w:r w:rsidRPr="00841217">
                <w:rPr>
                  <w:rFonts w:asciiTheme="minorHAnsi" w:hAnsiTheme="minorHAnsi" w:cstheme="minorHAnsi"/>
                  <w:sz w:val="20"/>
                  <w:szCs w:val="20"/>
                  <w:rPrChange w:id="8168" w:author="Miku Nosamu" w:date="2025-07-05T17:14:00Z">
                    <w:rPr/>
                  </w:rPrChange>
                </w:rPr>
                <w:t xml:space="preserve">Buka </w:t>
              </w:r>
              <w:proofErr w:type="spellStart"/>
              <w:r w:rsidRPr="00841217">
                <w:rPr>
                  <w:rFonts w:asciiTheme="minorHAnsi" w:hAnsiTheme="minorHAnsi" w:cstheme="minorHAnsi"/>
                  <w:sz w:val="20"/>
                  <w:szCs w:val="20"/>
                  <w:rPrChange w:id="8169" w:author="Miku Nosamu" w:date="2025-07-05T17:14:00Z">
                    <w:rPr/>
                  </w:rPrChange>
                </w:rPr>
                <w:t>halaman</w:t>
              </w:r>
              <w:proofErr w:type="spellEnd"/>
              <w:r w:rsidRPr="00841217">
                <w:rPr>
                  <w:rFonts w:asciiTheme="minorHAnsi" w:hAnsiTheme="minorHAnsi" w:cstheme="minorHAnsi"/>
                  <w:sz w:val="20"/>
                  <w:szCs w:val="20"/>
                  <w:rPrChange w:id="8170" w:author="Miku Nosamu" w:date="2025-07-05T17:14:00Z">
                    <w:rPr/>
                  </w:rPrChange>
                </w:rPr>
                <w:t xml:space="preserve"> daftar approver</w:t>
              </w:r>
            </w:ins>
          </w:p>
          <w:p w14:paraId="5785F8D9" w14:textId="50C220F2" w:rsidR="00691477" w:rsidRPr="00841217" w:rsidRDefault="00691477">
            <w:pPr>
              <w:pStyle w:val="NormalWeb"/>
              <w:numPr>
                <w:ilvl w:val="0"/>
                <w:numId w:val="101"/>
              </w:numPr>
              <w:spacing w:before="0" w:beforeAutospacing="0" w:after="0" w:afterAutospacing="0" w:line="360" w:lineRule="auto"/>
              <w:rPr>
                <w:ins w:id="8171" w:author="Miku Nosamu" w:date="2025-07-05T17:09:00Z"/>
                <w:rFonts w:asciiTheme="minorHAnsi" w:hAnsiTheme="minorHAnsi" w:cstheme="minorHAnsi"/>
                <w:sz w:val="20"/>
                <w:szCs w:val="20"/>
                <w:rPrChange w:id="8172" w:author="Miku Nosamu" w:date="2025-07-05T17:14:00Z">
                  <w:rPr>
                    <w:ins w:id="8173" w:author="Miku Nosamu" w:date="2025-07-05T17:09:00Z"/>
                  </w:rPr>
                </w:rPrChange>
              </w:rPr>
              <w:pPrChange w:id="8174" w:author="Miku Nosamu" w:date="2025-07-05T17:44:00Z">
                <w:pPr>
                  <w:pStyle w:val="NormalWeb"/>
                </w:pPr>
              </w:pPrChange>
            </w:pPr>
            <w:proofErr w:type="spellStart"/>
            <w:ins w:id="8175" w:author="Miku Nosamu" w:date="2025-07-05T17:09:00Z">
              <w:r w:rsidRPr="00841217">
                <w:rPr>
                  <w:rFonts w:asciiTheme="minorHAnsi" w:hAnsiTheme="minorHAnsi" w:cstheme="minorHAnsi"/>
                  <w:sz w:val="20"/>
                  <w:szCs w:val="20"/>
                  <w:rPrChange w:id="8176" w:author="Miku Nosamu" w:date="2025-07-05T17:14:00Z">
                    <w:rPr/>
                  </w:rPrChange>
                </w:rPr>
                <w:t>Klik</w:t>
              </w:r>
              <w:proofErr w:type="spellEnd"/>
              <w:r w:rsidRPr="00841217">
                <w:rPr>
                  <w:rFonts w:asciiTheme="minorHAnsi" w:hAnsiTheme="minorHAnsi" w:cstheme="minorHAnsi"/>
                  <w:sz w:val="20"/>
                  <w:szCs w:val="20"/>
                  <w:rPrChange w:id="8177" w:author="Miku Nosamu" w:date="2025-07-05T17:14:00Z">
                    <w:rPr/>
                  </w:rPrChange>
                </w:rPr>
                <w:t xml:space="preserve"> “</w:t>
              </w:r>
              <w:proofErr w:type="spellStart"/>
              <w:r w:rsidRPr="00841217">
                <w:rPr>
                  <w:rFonts w:asciiTheme="minorHAnsi" w:hAnsiTheme="minorHAnsi" w:cstheme="minorHAnsi"/>
                  <w:sz w:val="20"/>
                  <w:szCs w:val="20"/>
                  <w:rPrChange w:id="8178" w:author="Miku Nosamu" w:date="2025-07-05T17:14:00Z">
                    <w:rPr/>
                  </w:rPrChange>
                </w:rPr>
                <w:t>Tambah</w:t>
              </w:r>
              <w:proofErr w:type="spellEnd"/>
              <w:r w:rsidRPr="00841217">
                <w:rPr>
                  <w:rFonts w:asciiTheme="minorHAnsi" w:hAnsiTheme="minorHAnsi" w:cstheme="minorHAnsi"/>
                  <w:sz w:val="20"/>
                  <w:szCs w:val="20"/>
                  <w:rPrChange w:id="8179" w:author="Miku Nosamu" w:date="2025-07-05T17:14:00Z">
                    <w:rPr/>
                  </w:rPrChange>
                </w:rPr>
                <w:t>”</w:t>
              </w:r>
            </w:ins>
          </w:p>
          <w:p w14:paraId="49A87E9D" w14:textId="07534223" w:rsidR="00691477" w:rsidRPr="00841217" w:rsidRDefault="00691477">
            <w:pPr>
              <w:pStyle w:val="NormalWeb"/>
              <w:numPr>
                <w:ilvl w:val="0"/>
                <w:numId w:val="101"/>
              </w:numPr>
              <w:spacing w:before="0" w:beforeAutospacing="0" w:after="0" w:afterAutospacing="0" w:line="360" w:lineRule="auto"/>
              <w:rPr>
                <w:ins w:id="8180" w:author="Miku Nosamu" w:date="2025-07-05T17:09:00Z"/>
                <w:rFonts w:asciiTheme="minorHAnsi" w:hAnsiTheme="minorHAnsi" w:cstheme="minorHAnsi"/>
                <w:sz w:val="20"/>
                <w:szCs w:val="20"/>
                <w:rPrChange w:id="8181" w:author="Miku Nosamu" w:date="2025-07-05T17:14:00Z">
                  <w:rPr>
                    <w:ins w:id="8182" w:author="Miku Nosamu" w:date="2025-07-05T17:09:00Z"/>
                  </w:rPr>
                </w:rPrChange>
              </w:rPr>
              <w:pPrChange w:id="8183" w:author="Miku Nosamu" w:date="2025-07-05T17:44:00Z">
                <w:pPr>
                  <w:pStyle w:val="NormalWeb"/>
                </w:pPr>
              </w:pPrChange>
            </w:pPr>
            <w:ins w:id="8184" w:author="Miku Nosamu" w:date="2025-07-05T17:09:00Z">
              <w:r w:rsidRPr="00841217">
                <w:rPr>
                  <w:rFonts w:asciiTheme="minorHAnsi" w:hAnsiTheme="minorHAnsi" w:cstheme="minorHAnsi"/>
                  <w:sz w:val="20"/>
                  <w:szCs w:val="20"/>
                  <w:rPrChange w:id="8185" w:author="Miku Nosamu" w:date="2025-07-05T17:14:00Z">
                    <w:rPr/>
                  </w:rPrChange>
                </w:rPr>
                <w:t xml:space="preserve">Isi </w:t>
              </w:r>
              <w:proofErr w:type="spellStart"/>
              <w:r w:rsidRPr="00841217">
                <w:rPr>
                  <w:rFonts w:asciiTheme="minorHAnsi" w:hAnsiTheme="minorHAnsi" w:cstheme="minorHAnsi"/>
                  <w:sz w:val="20"/>
                  <w:szCs w:val="20"/>
                  <w:rPrChange w:id="8186" w:author="Miku Nosamu" w:date="2025-07-05T17:14:00Z">
                    <w:rPr/>
                  </w:rPrChange>
                </w:rPr>
                <w:t>semua</w:t>
              </w:r>
              <w:proofErr w:type="spellEnd"/>
              <w:r w:rsidRPr="00841217">
                <w:rPr>
                  <w:rFonts w:asciiTheme="minorHAnsi" w:hAnsiTheme="minorHAnsi" w:cstheme="minorHAnsi"/>
                  <w:sz w:val="20"/>
                  <w:szCs w:val="20"/>
                  <w:rPrChange w:id="8187" w:author="Miku Nosamu" w:date="2025-07-05T17:14:00Z">
                    <w:rPr/>
                  </w:rPrChange>
                </w:rPr>
                <w:t xml:space="preserve"> data (</w:t>
              </w:r>
              <w:proofErr w:type="spellStart"/>
              <w:r w:rsidRPr="00841217">
                <w:rPr>
                  <w:rFonts w:asciiTheme="minorHAnsi" w:hAnsiTheme="minorHAnsi" w:cstheme="minorHAnsi"/>
                  <w:sz w:val="20"/>
                  <w:szCs w:val="20"/>
                  <w:rPrChange w:id="8188" w:author="Miku Nosamu" w:date="2025-07-05T17:14:00Z">
                    <w:rPr/>
                  </w:rPrChange>
                </w:rPr>
                <w:t>nama</w:t>
              </w:r>
              <w:proofErr w:type="spellEnd"/>
              <w:r w:rsidRPr="00841217">
                <w:rPr>
                  <w:rFonts w:asciiTheme="minorHAnsi" w:hAnsiTheme="minorHAnsi" w:cstheme="minorHAnsi"/>
                  <w:sz w:val="20"/>
                  <w:szCs w:val="20"/>
                  <w:rPrChange w:id="8189" w:author="Miku Nosamu" w:date="2025-07-05T17:14:00Z">
                    <w:rPr/>
                  </w:rPrChange>
                </w:rPr>
                <w:t xml:space="preserve">, email, </w:t>
              </w:r>
              <w:proofErr w:type="spellStart"/>
              <w:r w:rsidRPr="00841217">
                <w:rPr>
                  <w:rFonts w:asciiTheme="minorHAnsi" w:hAnsiTheme="minorHAnsi" w:cstheme="minorHAnsi"/>
                  <w:sz w:val="20"/>
                  <w:szCs w:val="20"/>
                  <w:rPrChange w:id="8190" w:author="Miku Nosamu" w:date="2025-07-05T17:14:00Z">
                    <w:rPr/>
                  </w:rPrChange>
                </w:rPr>
                <w:t>posisi</w:t>
              </w:r>
              <w:proofErr w:type="spellEnd"/>
              <w:r w:rsidRPr="00841217">
                <w:rPr>
                  <w:rFonts w:asciiTheme="minorHAnsi" w:hAnsiTheme="minorHAnsi" w:cstheme="minorHAnsi"/>
                  <w:sz w:val="20"/>
                  <w:szCs w:val="20"/>
                  <w:rPrChange w:id="8191" w:author="Miku Nosamu" w:date="2025-07-05T17:14:00Z">
                    <w:rPr/>
                  </w:rPrChange>
                </w:rPr>
                <w:t xml:space="preserve">, upload </w:t>
              </w:r>
              <w:proofErr w:type="spellStart"/>
              <w:r w:rsidRPr="00841217">
                <w:rPr>
                  <w:rFonts w:asciiTheme="minorHAnsi" w:hAnsiTheme="minorHAnsi" w:cstheme="minorHAnsi"/>
                  <w:sz w:val="20"/>
                  <w:szCs w:val="20"/>
                  <w:rPrChange w:id="8192" w:author="Miku Nosamu" w:date="2025-07-05T17:14:00Z">
                    <w:rPr/>
                  </w:rPrChange>
                </w:rPr>
                <w:t>tanda</w:t>
              </w:r>
              <w:proofErr w:type="spellEnd"/>
              <w:r w:rsidRPr="00841217">
                <w:rPr>
                  <w:rFonts w:asciiTheme="minorHAnsi" w:hAnsiTheme="minorHAnsi" w:cstheme="minorHAnsi"/>
                  <w:sz w:val="20"/>
                  <w:szCs w:val="20"/>
                  <w:rPrChange w:id="8193" w:author="Miku Nosamu" w:date="2025-07-05T17:14:00Z">
                    <w:rPr/>
                  </w:rPrChange>
                </w:rPr>
                <w:t xml:space="preserve"> </w:t>
              </w:r>
              <w:proofErr w:type="spellStart"/>
              <w:r w:rsidRPr="00841217">
                <w:rPr>
                  <w:rFonts w:asciiTheme="minorHAnsi" w:hAnsiTheme="minorHAnsi" w:cstheme="minorHAnsi"/>
                  <w:sz w:val="20"/>
                  <w:szCs w:val="20"/>
                  <w:rPrChange w:id="8194" w:author="Miku Nosamu" w:date="2025-07-05T17:14:00Z">
                    <w:rPr/>
                  </w:rPrChange>
                </w:rPr>
                <w:t>tangan</w:t>
              </w:r>
              <w:proofErr w:type="spellEnd"/>
              <w:r w:rsidRPr="00841217">
                <w:rPr>
                  <w:rFonts w:asciiTheme="minorHAnsi" w:hAnsiTheme="minorHAnsi" w:cstheme="minorHAnsi"/>
                  <w:sz w:val="20"/>
                  <w:szCs w:val="20"/>
                  <w:rPrChange w:id="8195" w:author="Miku Nosamu" w:date="2025-07-05T17:14:00Z">
                    <w:rPr/>
                  </w:rPrChange>
                </w:rPr>
                <w:t xml:space="preserve">, </w:t>
              </w:r>
              <w:proofErr w:type="spellStart"/>
              <w:r w:rsidRPr="00841217">
                <w:rPr>
                  <w:rFonts w:asciiTheme="minorHAnsi" w:hAnsiTheme="minorHAnsi" w:cstheme="minorHAnsi"/>
                  <w:sz w:val="20"/>
                  <w:szCs w:val="20"/>
                  <w:rPrChange w:id="8196" w:author="Miku Nosamu" w:date="2025-07-05T17:14:00Z">
                    <w:rPr/>
                  </w:rPrChange>
                </w:rPr>
                <w:t>dsb</w:t>
              </w:r>
              <w:proofErr w:type="spellEnd"/>
              <w:r w:rsidRPr="00841217">
                <w:rPr>
                  <w:rFonts w:asciiTheme="minorHAnsi" w:hAnsiTheme="minorHAnsi" w:cstheme="minorHAnsi"/>
                  <w:sz w:val="20"/>
                  <w:szCs w:val="20"/>
                  <w:rPrChange w:id="8197" w:author="Miku Nosamu" w:date="2025-07-05T17:14:00Z">
                    <w:rPr/>
                  </w:rPrChange>
                </w:rPr>
                <w:t>)</w:t>
              </w:r>
            </w:ins>
          </w:p>
          <w:p w14:paraId="4EC09704" w14:textId="63D211AE" w:rsidR="00B505AF" w:rsidRPr="00C60156" w:rsidRDefault="00691477">
            <w:pPr>
              <w:pStyle w:val="NormalWeb"/>
              <w:numPr>
                <w:ilvl w:val="0"/>
                <w:numId w:val="101"/>
              </w:numPr>
              <w:spacing w:before="0" w:beforeAutospacing="0" w:after="0" w:afterAutospacing="0" w:line="360" w:lineRule="auto"/>
              <w:rPr>
                <w:ins w:id="8198" w:author="Miku Nosamu" w:date="2025-07-05T16:19:00Z"/>
                <w:rFonts w:asciiTheme="minorHAnsi" w:hAnsiTheme="minorHAnsi" w:cstheme="minorHAnsi"/>
                <w:szCs w:val="20"/>
                <w:rPrChange w:id="8199" w:author="Miku Nosamu" w:date="2025-07-05T17:43:00Z">
                  <w:rPr>
                    <w:ins w:id="8200" w:author="Miku Nosamu" w:date="2025-07-05T16:19:00Z"/>
                    <w:rFonts w:ascii="Arial" w:hAnsi="Arial" w:cs="Arial"/>
                    <w:noProof/>
                    <w:color w:val="auto"/>
                    <w:kern w:val="1"/>
                    <w:szCs w:val="20"/>
                    <w:lang w:val="id-ID"/>
                  </w:rPr>
                </w:rPrChange>
              </w:rPr>
              <w:pPrChange w:id="8201" w:author="Miku Nosamu" w:date="2025-07-05T17:44:00Z">
                <w:pPr>
                  <w:pStyle w:val="ListParagraph"/>
                  <w:numPr>
                    <w:numId w:val="69"/>
                  </w:numPr>
                  <w:spacing w:before="0" w:after="0" w:line="360" w:lineRule="auto"/>
                  <w:ind w:hanging="360"/>
                  <w:jc w:val="left"/>
                </w:pPr>
              </w:pPrChange>
            </w:pPr>
            <w:proofErr w:type="spellStart"/>
            <w:ins w:id="8202" w:author="Miku Nosamu" w:date="2025-07-05T17:09:00Z">
              <w:r w:rsidRPr="00841217">
                <w:rPr>
                  <w:rFonts w:asciiTheme="minorHAnsi" w:hAnsiTheme="minorHAnsi" w:cstheme="minorHAnsi"/>
                  <w:sz w:val="20"/>
                  <w:szCs w:val="20"/>
                  <w:rPrChange w:id="8203" w:author="Miku Nosamu" w:date="2025-07-05T17:14:00Z">
                    <w:rPr/>
                  </w:rPrChange>
                </w:rPr>
                <w:t>Klik</w:t>
              </w:r>
              <w:proofErr w:type="spellEnd"/>
              <w:r w:rsidRPr="00841217">
                <w:rPr>
                  <w:rFonts w:asciiTheme="minorHAnsi" w:hAnsiTheme="minorHAnsi" w:cstheme="minorHAnsi"/>
                  <w:sz w:val="20"/>
                  <w:szCs w:val="20"/>
                  <w:rPrChange w:id="8204" w:author="Miku Nosamu" w:date="2025-07-05T17:14:00Z">
                    <w:rPr/>
                  </w:rPrChange>
                </w:rPr>
                <w:t xml:space="preserve"> “Simpan”</w:t>
              </w:r>
            </w:ins>
          </w:p>
        </w:tc>
      </w:tr>
      <w:tr w:rsidR="00841217" w:rsidRPr="00841217" w14:paraId="3F380EAD" w14:textId="77777777" w:rsidTr="005877C0">
        <w:trPr>
          <w:trHeight w:val="101"/>
          <w:ins w:id="8205" w:author="Miku Nosamu" w:date="2025-07-05T16:19:00Z"/>
        </w:trPr>
        <w:tc>
          <w:tcPr>
            <w:tcW w:w="3192" w:type="dxa"/>
            <w:vAlign w:val="center"/>
          </w:tcPr>
          <w:p w14:paraId="1F05BF28" w14:textId="77777777" w:rsidR="00B505AF" w:rsidRPr="00841217" w:rsidRDefault="00B505AF" w:rsidP="005877C0">
            <w:pPr>
              <w:jc w:val="center"/>
              <w:rPr>
                <w:ins w:id="8206" w:author="Miku Nosamu" w:date="2025-07-05T16:19:00Z"/>
                <w:rFonts w:cstheme="minorHAnsi"/>
                <w:noProof/>
                <w:color w:val="auto"/>
                <w:kern w:val="1"/>
                <w:szCs w:val="20"/>
                <w:lang w:val="id-ID"/>
                <w:rPrChange w:id="8207" w:author="Miku Nosamu" w:date="2025-07-05T17:14:00Z">
                  <w:rPr>
                    <w:ins w:id="8208" w:author="Miku Nosamu" w:date="2025-07-05T16:19:00Z"/>
                    <w:rFonts w:ascii="Arial" w:hAnsi="Arial" w:cs="Arial"/>
                    <w:noProof/>
                    <w:color w:val="auto"/>
                    <w:kern w:val="1"/>
                    <w:szCs w:val="20"/>
                    <w:lang w:val="id-ID"/>
                  </w:rPr>
                </w:rPrChange>
              </w:rPr>
            </w:pPr>
            <w:ins w:id="8209" w:author="Miku Nosamu" w:date="2025-07-05T16:19:00Z">
              <w:r w:rsidRPr="00841217">
                <w:rPr>
                  <w:rFonts w:cstheme="minorHAnsi"/>
                  <w:noProof/>
                  <w:color w:val="auto"/>
                  <w:kern w:val="1"/>
                  <w:szCs w:val="20"/>
                  <w:lang w:val="id-ID"/>
                  <w:rPrChange w:id="8210"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3A832CD6" w14:textId="77777777" w:rsidR="00B505AF" w:rsidRPr="00841217" w:rsidRDefault="00B505AF" w:rsidP="005877C0">
            <w:pPr>
              <w:jc w:val="center"/>
              <w:rPr>
                <w:ins w:id="8211" w:author="Miku Nosamu" w:date="2025-07-05T16:19:00Z"/>
                <w:rFonts w:cstheme="minorHAnsi"/>
                <w:noProof/>
                <w:color w:val="auto"/>
                <w:kern w:val="1"/>
                <w:szCs w:val="20"/>
                <w:lang w:val="id-ID"/>
                <w:rPrChange w:id="8212" w:author="Miku Nosamu" w:date="2025-07-05T17:14:00Z">
                  <w:rPr>
                    <w:ins w:id="8213" w:author="Miku Nosamu" w:date="2025-07-05T16:19:00Z"/>
                    <w:rFonts w:ascii="Arial" w:hAnsi="Arial" w:cs="Arial"/>
                    <w:noProof/>
                    <w:color w:val="auto"/>
                    <w:kern w:val="1"/>
                    <w:szCs w:val="20"/>
                    <w:lang w:val="id-ID"/>
                  </w:rPr>
                </w:rPrChange>
              </w:rPr>
            </w:pPr>
            <w:ins w:id="8214" w:author="Miku Nosamu" w:date="2025-07-05T16:19:00Z">
              <w:r w:rsidRPr="00841217">
                <w:rPr>
                  <w:rFonts w:cstheme="minorHAnsi"/>
                  <w:noProof/>
                  <w:color w:val="auto"/>
                  <w:kern w:val="1"/>
                  <w:szCs w:val="20"/>
                  <w:lang w:val="id-ID"/>
                  <w:rPrChange w:id="8215"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555BD646" w14:textId="77777777" w:rsidR="00B505AF" w:rsidRPr="00841217" w:rsidRDefault="00B505AF" w:rsidP="005877C0">
            <w:pPr>
              <w:jc w:val="center"/>
              <w:rPr>
                <w:ins w:id="8216" w:author="Miku Nosamu" w:date="2025-07-05T16:19:00Z"/>
                <w:rFonts w:cstheme="minorHAnsi"/>
                <w:noProof/>
                <w:color w:val="auto"/>
                <w:kern w:val="1"/>
                <w:szCs w:val="20"/>
                <w:lang w:val="id-ID"/>
                <w:rPrChange w:id="8217" w:author="Miku Nosamu" w:date="2025-07-05T17:14:00Z">
                  <w:rPr>
                    <w:ins w:id="8218" w:author="Miku Nosamu" w:date="2025-07-05T16:19:00Z"/>
                    <w:rFonts w:ascii="Arial" w:hAnsi="Arial" w:cs="Arial"/>
                    <w:noProof/>
                    <w:color w:val="auto"/>
                    <w:kern w:val="1"/>
                    <w:szCs w:val="20"/>
                    <w:lang w:val="id-ID"/>
                  </w:rPr>
                </w:rPrChange>
              </w:rPr>
            </w:pPr>
            <w:ins w:id="8219" w:author="Miku Nosamu" w:date="2025-07-05T16:19:00Z">
              <w:r w:rsidRPr="00841217">
                <w:rPr>
                  <w:rFonts w:cstheme="minorHAnsi"/>
                  <w:noProof/>
                  <w:color w:val="auto"/>
                  <w:kern w:val="1"/>
                  <w:szCs w:val="20"/>
                  <w:lang w:val="id-ID"/>
                  <w:rPrChange w:id="8220" w:author="Miku Nosamu" w:date="2025-07-05T17:14:00Z">
                    <w:rPr>
                      <w:rFonts w:ascii="Arial" w:hAnsi="Arial" w:cs="Arial"/>
                      <w:noProof/>
                      <w:color w:val="auto"/>
                      <w:kern w:val="1"/>
                      <w:szCs w:val="20"/>
                      <w:lang w:val="id-ID"/>
                    </w:rPr>
                  </w:rPrChange>
                </w:rPr>
                <w:t>Kesimpulan</w:t>
              </w:r>
            </w:ins>
          </w:p>
        </w:tc>
      </w:tr>
      <w:tr w:rsidR="00841217" w:rsidRPr="00841217" w14:paraId="4982668F" w14:textId="77777777" w:rsidTr="005877C0">
        <w:trPr>
          <w:trHeight w:val="100"/>
          <w:ins w:id="8221" w:author="Miku Nosamu" w:date="2025-07-05T16:19:00Z"/>
        </w:trPr>
        <w:tc>
          <w:tcPr>
            <w:tcW w:w="3192" w:type="dxa"/>
            <w:vAlign w:val="center"/>
          </w:tcPr>
          <w:p w14:paraId="6497D51E" w14:textId="0C71EBB8" w:rsidR="00B505AF" w:rsidRPr="008303B6" w:rsidRDefault="00691477">
            <w:pPr>
              <w:pStyle w:val="NormalWeb"/>
              <w:spacing w:line="360" w:lineRule="auto"/>
              <w:jc w:val="center"/>
              <w:rPr>
                <w:ins w:id="8222" w:author="Miku Nosamu" w:date="2025-07-05T16:19:00Z"/>
                <w:rFonts w:asciiTheme="minorHAnsi" w:hAnsiTheme="minorHAnsi" w:cstheme="minorHAnsi"/>
                <w:szCs w:val="20"/>
                <w:rPrChange w:id="8223" w:author="Miku Nosamu" w:date="2025-07-05T17:44:00Z">
                  <w:rPr>
                    <w:ins w:id="8224" w:author="Miku Nosamu" w:date="2025-07-05T16:19:00Z"/>
                    <w:rFonts w:ascii="Arial" w:hAnsi="Arial" w:cs="Arial"/>
                    <w:noProof/>
                    <w:color w:val="auto"/>
                    <w:kern w:val="1"/>
                    <w:szCs w:val="20"/>
                    <w:lang w:val="id-ID"/>
                  </w:rPr>
                </w:rPrChange>
              </w:rPr>
              <w:pPrChange w:id="8225" w:author="Miku Nosamu" w:date="2025-07-05T17:44:00Z">
                <w:pPr>
                  <w:jc w:val="center"/>
                </w:pPr>
              </w:pPrChange>
            </w:pPr>
            <w:ins w:id="8226" w:author="Miku Nosamu" w:date="2025-07-05T17:09:00Z">
              <w:r w:rsidRPr="00841217">
                <w:rPr>
                  <w:rFonts w:asciiTheme="minorHAnsi" w:hAnsiTheme="minorHAnsi" w:cstheme="minorHAnsi"/>
                  <w:sz w:val="20"/>
                  <w:szCs w:val="20"/>
                  <w:rPrChange w:id="8227" w:author="Miku Nosamu" w:date="2025-07-05T17:14:00Z">
                    <w:rPr/>
                  </w:rPrChange>
                </w:rPr>
                <w:t xml:space="preserve">Data approver </w:t>
              </w:r>
              <w:proofErr w:type="spellStart"/>
              <w:r w:rsidRPr="00841217">
                <w:rPr>
                  <w:rFonts w:asciiTheme="minorHAnsi" w:hAnsiTheme="minorHAnsi" w:cstheme="minorHAnsi"/>
                  <w:sz w:val="20"/>
                  <w:szCs w:val="20"/>
                  <w:rPrChange w:id="8228" w:author="Miku Nosamu" w:date="2025-07-05T17:14:00Z">
                    <w:rPr/>
                  </w:rPrChange>
                </w:rPr>
                <w:t>tersimpan</w:t>
              </w:r>
              <w:proofErr w:type="spellEnd"/>
              <w:r w:rsidRPr="00841217">
                <w:rPr>
                  <w:rFonts w:asciiTheme="minorHAnsi" w:hAnsiTheme="minorHAnsi" w:cstheme="minorHAnsi"/>
                  <w:sz w:val="20"/>
                  <w:szCs w:val="20"/>
                  <w:rPrChange w:id="8229" w:author="Miku Nosamu" w:date="2025-07-05T17:14:00Z">
                    <w:rPr/>
                  </w:rPrChange>
                </w:rPr>
                <w:t xml:space="preserve"> dan </w:t>
              </w:r>
              <w:proofErr w:type="spellStart"/>
              <w:r w:rsidRPr="00841217">
                <w:rPr>
                  <w:rFonts w:asciiTheme="minorHAnsi" w:hAnsiTheme="minorHAnsi" w:cstheme="minorHAnsi"/>
                  <w:sz w:val="20"/>
                  <w:szCs w:val="20"/>
                  <w:rPrChange w:id="8230" w:author="Miku Nosamu" w:date="2025-07-05T17:14:00Z">
                    <w:rPr/>
                  </w:rPrChange>
                </w:rPr>
                <w:t>muncul</w:t>
              </w:r>
              <w:proofErr w:type="spellEnd"/>
              <w:r w:rsidRPr="00841217">
                <w:rPr>
                  <w:rFonts w:asciiTheme="minorHAnsi" w:hAnsiTheme="minorHAnsi" w:cstheme="minorHAnsi"/>
                  <w:sz w:val="20"/>
                  <w:szCs w:val="20"/>
                  <w:rPrChange w:id="8231" w:author="Miku Nosamu" w:date="2025-07-05T17:14:00Z">
                    <w:rPr/>
                  </w:rPrChange>
                </w:rPr>
                <w:t xml:space="preserve"> di daftar</w:t>
              </w:r>
            </w:ins>
          </w:p>
        </w:tc>
        <w:tc>
          <w:tcPr>
            <w:tcW w:w="3192" w:type="dxa"/>
            <w:vAlign w:val="center"/>
          </w:tcPr>
          <w:p w14:paraId="2FD7CAAC" w14:textId="096CBBA7" w:rsidR="00B505AF" w:rsidRPr="008303B6" w:rsidRDefault="00691477">
            <w:pPr>
              <w:pStyle w:val="NormalWeb"/>
              <w:spacing w:line="360" w:lineRule="auto"/>
              <w:jc w:val="center"/>
              <w:rPr>
                <w:ins w:id="8232" w:author="Miku Nosamu" w:date="2025-07-05T16:19:00Z"/>
                <w:rFonts w:asciiTheme="minorHAnsi" w:hAnsiTheme="minorHAnsi" w:cstheme="minorHAnsi"/>
                <w:szCs w:val="20"/>
                <w:rPrChange w:id="8233" w:author="Miku Nosamu" w:date="2025-07-05T17:44:00Z">
                  <w:rPr>
                    <w:ins w:id="8234" w:author="Miku Nosamu" w:date="2025-07-05T16:19:00Z"/>
                    <w:rFonts w:ascii="Arial" w:hAnsi="Arial" w:cs="Arial"/>
                    <w:noProof/>
                    <w:color w:val="auto"/>
                    <w:kern w:val="1"/>
                    <w:szCs w:val="20"/>
                    <w:lang w:val="id-ID"/>
                  </w:rPr>
                </w:rPrChange>
              </w:rPr>
              <w:pPrChange w:id="8235" w:author="Miku Nosamu" w:date="2025-07-05T17:44:00Z">
                <w:pPr>
                  <w:jc w:val="center"/>
                </w:pPr>
              </w:pPrChange>
            </w:pPr>
            <w:ins w:id="8236" w:author="Miku Nosamu" w:date="2025-07-05T17:09:00Z">
              <w:r w:rsidRPr="00841217">
                <w:rPr>
                  <w:rFonts w:asciiTheme="minorHAnsi" w:hAnsiTheme="minorHAnsi" w:cstheme="minorHAnsi"/>
                  <w:sz w:val="20"/>
                  <w:szCs w:val="20"/>
                  <w:rPrChange w:id="8237" w:author="Miku Nosamu" w:date="2025-07-05T17:14:00Z">
                    <w:rPr/>
                  </w:rPrChange>
                </w:rPr>
                <w:t xml:space="preserve">Approver </w:t>
              </w:r>
              <w:proofErr w:type="spellStart"/>
              <w:r w:rsidRPr="00841217">
                <w:rPr>
                  <w:rFonts w:asciiTheme="minorHAnsi" w:hAnsiTheme="minorHAnsi" w:cstheme="minorHAnsi"/>
                  <w:sz w:val="20"/>
                  <w:szCs w:val="20"/>
                  <w:rPrChange w:id="8238" w:author="Miku Nosamu" w:date="2025-07-05T17:14:00Z">
                    <w:rPr/>
                  </w:rPrChange>
                </w:rPr>
                <w:t>baru</w:t>
              </w:r>
              <w:proofErr w:type="spellEnd"/>
              <w:r w:rsidRPr="00841217">
                <w:rPr>
                  <w:rFonts w:asciiTheme="minorHAnsi" w:hAnsiTheme="minorHAnsi" w:cstheme="minorHAnsi"/>
                  <w:sz w:val="20"/>
                  <w:szCs w:val="20"/>
                  <w:rPrChange w:id="8239" w:author="Miku Nosamu" w:date="2025-07-05T17:14:00Z">
                    <w:rPr/>
                  </w:rPrChange>
                </w:rPr>
                <w:t xml:space="preserve"> </w:t>
              </w:r>
              <w:proofErr w:type="spellStart"/>
              <w:r w:rsidRPr="00841217">
                <w:rPr>
                  <w:rFonts w:asciiTheme="minorHAnsi" w:hAnsiTheme="minorHAnsi" w:cstheme="minorHAnsi"/>
                  <w:sz w:val="20"/>
                  <w:szCs w:val="20"/>
                  <w:rPrChange w:id="8240" w:author="Miku Nosamu" w:date="2025-07-05T17:14:00Z">
                    <w:rPr/>
                  </w:rPrChange>
                </w:rPr>
                <w:t>muncul</w:t>
              </w:r>
              <w:proofErr w:type="spellEnd"/>
              <w:r w:rsidRPr="00841217">
                <w:rPr>
                  <w:rFonts w:asciiTheme="minorHAnsi" w:hAnsiTheme="minorHAnsi" w:cstheme="minorHAnsi"/>
                  <w:sz w:val="20"/>
                  <w:szCs w:val="20"/>
                  <w:rPrChange w:id="8241" w:author="Miku Nosamu" w:date="2025-07-05T17:14:00Z">
                    <w:rPr/>
                  </w:rPrChange>
                </w:rPr>
                <w:t xml:space="preserve"> di </w:t>
              </w:r>
              <w:proofErr w:type="spellStart"/>
              <w:r w:rsidRPr="00841217">
                <w:rPr>
                  <w:rFonts w:asciiTheme="minorHAnsi" w:hAnsiTheme="minorHAnsi" w:cstheme="minorHAnsi"/>
                  <w:sz w:val="20"/>
                  <w:szCs w:val="20"/>
                  <w:rPrChange w:id="8242" w:author="Miku Nosamu" w:date="2025-07-05T17:14:00Z">
                    <w:rPr/>
                  </w:rPrChange>
                </w:rPr>
                <w:t>tabel</w:t>
              </w:r>
              <w:proofErr w:type="spellEnd"/>
              <w:r w:rsidRPr="00841217">
                <w:rPr>
                  <w:rFonts w:asciiTheme="minorHAnsi" w:hAnsiTheme="minorHAnsi" w:cstheme="minorHAnsi"/>
                  <w:sz w:val="20"/>
                  <w:szCs w:val="20"/>
                  <w:rPrChange w:id="8243" w:author="Miku Nosamu" w:date="2025-07-05T17:14:00Z">
                    <w:rPr/>
                  </w:rPrChange>
                </w:rPr>
                <w:t xml:space="preserve"> daftar approver</w:t>
              </w:r>
            </w:ins>
          </w:p>
        </w:tc>
        <w:tc>
          <w:tcPr>
            <w:tcW w:w="3192" w:type="dxa"/>
            <w:vAlign w:val="center"/>
          </w:tcPr>
          <w:p w14:paraId="0486FC1C" w14:textId="77777777" w:rsidR="00B505AF" w:rsidRPr="00841217" w:rsidRDefault="00B505AF" w:rsidP="005877C0">
            <w:pPr>
              <w:jc w:val="center"/>
              <w:rPr>
                <w:ins w:id="8244" w:author="Miku Nosamu" w:date="2025-07-05T16:19:00Z"/>
                <w:rFonts w:cstheme="minorHAnsi"/>
                <w:noProof/>
                <w:color w:val="auto"/>
                <w:kern w:val="1"/>
                <w:szCs w:val="20"/>
                <w:lang w:val="id-ID"/>
                <w:rPrChange w:id="8245" w:author="Miku Nosamu" w:date="2025-07-05T17:14:00Z">
                  <w:rPr>
                    <w:ins w:id="8246" w:author="Miku Nosamu" w:date="2025-07-05T16:19:00Z"/>
                    <w:rFonts w:ascii="Arial" w:hAnsi="Arial" w:cs="Arial"/>
                    <w:noProof/>
                    <w:color w:val="auto"/>
                    <w:kern w:val="1"/>
                    <w:szCs w:val="20"/>
                    <w:lang w:val="id-ID"/>
                  </w:rPr>
                </w:rPrChange>
              </w:rPr>
            </w:pPr>
            <w:ins w:id="8247" w:author="Miku Nosamu" w:date="2025-07-05T16:19:00Z">
              <w:r w:rsidRPr="00841217">
                <w:rPr>
                  <w:rFonts w:cstheme="minorHAnsi"/>
                  <w:noProof/>
                  <w:color w:val="auto"/>
                  <w:kern w:val="1"/>
                  <w:szCs w:val="20"/>
                  <w:lang w:val="id-ID"/>
                  <w:rPrChange w:id="8248" w:author="Miku Nosamu" w:date="2025-07-05T17:14:00Z">
                    <w:rPr>
                      <w:rFonts w:ascii="Arial" w:hAnsi="Arial" w:cs="Arial"/>
                      <w:noProof/>
                      <w:color w:val="auto"/>
                      <w:kern w:val="1"/>
                      <w:szCs w:val="20"/>
                      <w:lang w:val="id-ID"/>
                    </w:rPr>
                  </w:rPrChange>
                </w:rPr>
                <w:t>Hasil pengamatan sesuai</w:t>
              </w:r>
            </w:ins>
          </w:p>
        </w:tc>
      </w:tr>
    </w:tbl>
    <w:p w14:paraId="5A49A200" w14:textId="5429C91C" w:rsidR="00B505AF" w:rsidRPr="004873C5" w:rsidRDefault="00B505AF" w:rsidP="00546376">
      <w:pPr>
        <w:rPr>
          <w:ins w:id="8249"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841217" w:rsidRPr="00841217" w14:paraId="21502CB7" w14:textId="77777777" w:rsidTr="005877C0">
        <w:trPr>
          <w:cnfStyle w:val="100000000000" w:firstRow="1" w:lastRow="0" w:firstColumn="0" w:lastColumn="0" w:oddVBand="0" w:evenVBand="0" w:oddHBand="0" w:evenHBand="0" w:firstRowFirstColumn="0" w:firstRowLastColumn="0" w:lastRowFirstColumn="0" w:lastRowLastColumn="0"/>
          <w:ins w:id="8250" w:author="Miku Nosamu" w:date="2025-07-05T16:19:00Z"/>
        </w:trPr>
        <w:tc>
          <w:tcPr>
            <w:tcW w:w="3192" w:type="dxa"/>
            <w:vAlign w:val="center"/>
          </w:tcPr>
          <w:p w14:paraId="5D73EF2C" w14:textId="77777777" w:rsidR="00B505AF" w:rsidRPr="00841217" w:rsidRDefault="00B505AF" w:rsidP="005877C0">
            <w:pPr>
              <w:jc w:val="center"/>
              <w:rPr>
                <w:ins w:id="8251" w:author="Miku Nosamu" w:date="2025-07-05T16:19:00Z"/>
                <w:rFonts w:cstheme="minorHAnsi"/>
                <w:noProof/>
                <w:color w:val="auto"/>
                <w:kern w:val="1"/>
                <w:szCs w:val="20"/>
                <w:lang w:val="id-ID"/>
                <w:rPrChange w:id="8252" w:author="Miku Nosamu" w:date="2025-07-05T17:14:00Z">
                  <w:rPr>
                    <w:ins w:id="8253" w:author="Miku Nosamu" w:date="2025-07-05T16:19:00Z"/>
                    <w:rFonts w:ascii="Arial" w:hAnsi="Arial" w:cs="Arial"/>
                    <w:noProof/>
                    <w:color w:val="2C283A" w:themeColor="text2"/>
                    <w:kern w:val="1"/>
                    <w:szCs w:val="20"/>
                    <w:lang w:val="id-ID"/>
                  </w:rPr>
                </w:rPrChange>
              </w:rPr>
            </w:pPr>
            <w:ins w:id="8254" w:author="Miku Nosamu" w:date="2025-07-05T16:19:00Z">
              <w:r w:rsidRPr="00841217">
                <w:rPr>
                  <w:rFonts w:cstheme="minorHAnsi"/>
                  <w:noProof/>
                  <w:color w:val="auto"/>
                  <w:kern w:val="1"/>
                  <w:szCs w:val="20"/>
                  <w:lang w:val="id-ID"/>
                  <w:rPrChange w:id="8255"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43AB650B" w14:textId="6BCDC9D4" w:rsidR="00B505AF" w:rsidRPr="00841217" w:rsidRDefault="00B505AF" w:rsidP="005877C0">
            <w:pPr>
              <w:jc w:val="center"/>
              <w:rPr>
                <w:ins w:id="8256" w:author="Miku Nosamu" w:date="2025-07-05T16:19:00Z"/>
                <w:rFonts w:cstheme="minorHAnsi"/>
                <w:noProof/>
                <w:color w:val="auto"/>
                <w:kern w:val="1"/>
                <w:szCs w:val="20"/>
                <w:rPrChange w:id="8257" w:author="Miku Nosamu" w:date="2025-07-05T17:14:00Z">
                  <w:rPr>
                    <w:ins w:id="8258" w:author="Miku Nosamu" w:date="2025-07-05T16:19:00Z"/>
                    <w:rFonts w:ascii="Arial" w:hAnsi="Arial" w:cs="Arial"/>
                    <w:noProof/>
                    <w:color w:val="2C283A" w:themeColor="text2"/>
                    <w:kern w:val="1"/>
                    <w:szCs w:val="20"/>
                    <w:lang w:val="id-ID"/>
                  </w:rPr>
                </w:rPrChange>
              </w:rPr>
            </w:pPr>
            <w:ins w:id="8259" w:author="Miku Nosamu" w:date="2025-07-05T16:19:00Z">
              <w:r w:rsidRPr="00841217">
                <w:rPr>
                  <w:rFonts w:cstheme="minorHAnsi"/>
                  <w:noProof/>
                  <w:color w:val="auto"/>
                  <w:kern w:val="1"/>
                  <w:szCs w:val="20"/>
                  <w:lang w:val="id-ID"/>
                  <w:rPrChange w:id="8260" w:author="Miku Nosamu" w:date="2025-07-05T17:14:00Z">
                    <w:rPr>
                      <w:rFonts w:ascii="Arial" w:hAnsi="Arial" w:cs="Arial"/>
                      <w:noProof/>
                      <w:color w:val="2C283A" w:themeColor="text2"/>
                      <w:kern w:val="1"/>
                      <w:szCs w:val="20"/>
                      <w:lang w:val="id-ID"/>
                    </w:rPr>
                  </w:rPrChange>
                </w:rPr>
                <w:t>KU-0</w:t>
              </w:r>
            </w:ins>
            <w:ins w:id="8261" w:author="Miku Nosamu" w:date="2025-07-05T17:09:00Z">
              <w:r w:rsidR="00691477" w:rsidRPr="00841217">
                <w:rPr>
                  <w:rFonts w:cstheme="minorHAnsi"/>
                  <w:noProof/>
                  <w:color w:val="auto"/>
                  <w:kern w:val="1"/>
                  <w:szCs w:val="20"/>
                  <w:rPrChange w:id="8262" w:author="Miku Nosamu" w:date="2025-07-05T17:14:00Z">
                    <w:rPr>
                      <w:rFonts w:ascii="Arial" w:hAnsi="Arial" w:cs="Arial"/>
                      <w:noProof/>
                      <w:color w:val="2C283A" w:themeColor="text2"/>
                      <w:kern w:val="1"/>
                      <w:szCs w:val="20"/>
                    </w:rPr>
                  </w:rPrChange>
                </w:rPr>
                <w:t>32</w:t>
              </w:r>
            </w:ins>
          </w:p>
        </w:tc>
      </w:tr>
      <w:tr w:rsidR="00841217" w:rsidRPr="00841217" w14:paraId="35E224A1" w14:textId="77777777" w:rsidTr="005877C0">
        <w:trPr>
          <w:ins w:id="8263" w:author="Miku Nosamu" w:date="2025-07-05T16:19:00Z"/>
        </w:trPr>
        <w:tc>
          <w:tcPr>
            <w:tcW w:w="3192" w:type="dxa"/>
            <w:vAlign w:val="center"/>
          </w:tcPr>
          <w:p w14:paraId="1BD03A88" w14:textId="77777777" w:rsidR="00B505AF" w:rsidRPr="00841217" w:rsidRDefault="00B505AF" w:rsidP="005877C0">
            <w:pPr>
              <w:jc w:val="center"/>
              <w:rPr>
                <w:ins w:id="8264" w:author="Miku Nosamu" w:date="2025-07-05T16:19:00Z"/>
                <w:rFonts w:cstheme="minorHAnsi"/>
                <w:noProof/>
                <w:color w:val="auto"/>
                <w:kern w:val="1"/>
                <w:szCs w:val="20"/>
                <w:lang w:val="id-ID"/>
                <w:rPrChange w:id="8265" w:author="Miku Nosamu" w:date="2025-07-05T17:14:00Z">
                  <w:rPr>
                    <w:ins w:id="8266" w:author="Miku Nosamu" w:date="2025-07-05T16:19:00Z"/>
                    <w:rFonts w:ascii="Arial" w:hAnsi="Arial" w:cs="Arial"/>
                    <w:noProof/>
                    <w:color w:val="auto"/>
                    <w:kern w:val="1"/>
                    <w:szCs w:val="20"/>
                    <w:lang w:val="id-ID"/>
                  </w:rPr>
                </w:rPrChange>
              </w:rPr>
            </w:pPr>
            <w:ins w:id="8267" w:author="Miku Nosamu" w:date="2025-07-05T16:19:00Z">
              <w:r w:rsidRPr="00841217">
                <w:rPr>
                  <w:rFonts w:cstheme="minorHAnsi"/>
                  <w:noProof/>
                  <w:color w:val="auto"/>
                  <w:kern w:val="1"/>
                  <w:szCs w:val="20"/>
                  <w:lang w:val="id-ID"/>
                  <w:rPrChange w:id="8268"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1E6222EA" w14:textId="6235C363" w:rsidR="00B505AF" w:rsidRPr="008303B6" w:rsidRDefault="00691477">
            <w:pPr>
              <w:pStyle w:val="NormalWeb"/>
              <w:jc w:val="center"/>
              <w:rPr>
                <w:ins w:id="8269" w:author="Miku Nosamu" w:date="2025-07-05T16:19:00Z"/>
                <w:rFonts w:asciiTheme="minorHAnsi" w:hAnsiTheme="minorHAnsi" w:cstheme="minorHAnsi"/>
                <w:szCs w:val="20"/>
                <w:rPrChange w:id="8270" w:author="Miku Nosamu" w:date="2025-07-05T17:44:00Z">
                  <w:rPr>
                    <w:ins w:id="8271" w:author="Miku Nosamu" w:date="2025-07-05T16:19:00Z"/>
                    <w:rFonts w:ascii="Arial" w:hAnsi="Arial" w:cs="Arial"/>
                    <w:noProof/>
                    <w:color w:val="auto"/>
                    <w:kern w:val="1"/>
                    <w:szCs w:val="20"/>
                    <w:lang w:val="id-ID"/>
                  </w:rPr>
                </w:rPrChange>
              </w:rPr>
              <w:pPrChange w:id="8272" w:author="Miku Nosamu" w:date="2025-07-05T17:44:00Z">
                <w:pPr>
                  <w:jc w:val="center"/>
                </w:pPr>
              </w:pPrChange>
            </w:pPr>
            <w:proofErr w:type="spellStart"/>
            <w:ins w:id="8273" w:author="Miku Nosamu" w:date="2025-07-05T17:09:00Z">
              <w:r w:rsidRPr="00841217">
                <w:rPr>
                  <w:rFonts w:asciiTheme="minorHAnsi" w:hAnsiTheme="minorHAnsi" w:cstheme="minorHAnsi"/>
                  <w:sz w:val="20"/>
                  <w:szCs w:val="20"/>
                  <w:rPrChange w:id="8274" w:author="Miku Nosamu" w:date="2025-07-05T17:14:00Z">
                    <w:rPr/>
                  </w:rPrChange>
                </w:rPr>
                <w:t>Pengujian</w:t>
              </w:r>
              <w:proofErr w:type="spellEnd"/>
              <w:r w:rsidRPr="00841217">
                <w:rPr>
                  <w:rFonts w:asciiTheme="minorHAnsi" w:hAnsiTheme="minorHAnsi" w:cstheme="minorHAnsi"/>
                  <w:sz w:val="20"/>
                  <w:szCs w:val="20"/>
                  <w:rPrChange w:id="8275" w:author="Miku Nosamu" w:date="2025-07-05T17:14:00Z">
                    <w:rPr/>
                  </w:rPrChange>
                </w:rPr>
                <w:t xml:space="preserve"> super user </w:t>
              </w:r>
              <w:proofErr w:type="spellStart"/>
              <w:r w:rsidRPr="00841217">
                <w:rPr>
                  <w:rFonts w:asciiTheme="minorHAnsi" w:hAnsiTheme="minorHAnsi" w:cstheme="minorHAnsi"/>
                  <w:sz w:val="20"/>
                  <w:szCs w:val="20"/>
                  <w:rPrChange w:id="8276" w:author="Miku Nosamu" w:date="2025-07-05T17:14:00Z">
                    <w:rPr/>
                  </w:rPrChange>
                </w:rPr>
                <w:t>tambah</w:t>
              </w:r>
              <w:proofErr w:type="spellEnd"/>
              <w:r w:rsidRPr="00841217">
                <w:rPr>
                  <w:rFonts w:asciiTheme="minorHAnsi" w:hAnsiTheme="minorHAnsi" w:cstheme="minorHAnsi"/>
                  <w:sz w:val="20"/>
                  <w:szCs w:val="20"/>
                  <w:rPrChange w:id="8277" w:author="Miku Nosamu" w:date="2025-07-05T17:14:00Z">
                    <w:rPr/>
                  </w:rPrChange>
                </w:rPr>
                <w:t xml:space="preserve"> data approver </w:t>
              </w:r>
              <w:proofErr w:type="spellStart"/>
              <w:r w:rsidRPr="00841217">
                <w:rPr>
                  <w:rFonts w:asciiTheme="minorHAnsi" w:hAnsiTheme="minorHAnsi" w:cstheme="minorHAnsi"/>
                  <w:sz w:val="20"/>
                  <w:szCs w:val="20"/>
                  <w:rPrChange w:id="8278" w:author="Miku Nosamu" w:date="2025-07-05T17:14:00Z">
                    <w:rPr/>
                  </w:rPrChange>
                </w:rPr>
                <w:t>dengan</w:t>
              </w:r>
              <w:proofErr w:type="spellEnd"/>
              <w:r w:rsidRPr="00841217">
                <w:rPr>
                  <w:rFonts w:asciiTheme="minorHAnsi" w:hAnsiTheme="minorHAnsi" w:cstheme="minorHAnsi"/>
                  <w:sz w:val="20"/>
                  <w:szCs w:val="20"/>
                  <w:rPrChange w:id="8279" w:author="Miku Nosamu" w:date="2025-07-05T17:14:00Z">
                    <w:rPr/>
                  </w:rPrChange>
                </w:rPr>
                <w:t xml:space="preserve"> </w:t>
              </w:r>
              <w:proofErr w:type="spellStart"/>
              <w:r w:rsidRPr="00841217">
                <w:rPr>
                  <w:rFonts w:asciiTheme="minorHAnsi" w:hAnsiTheme="minorHAnsi" w:cstheme="minorHAnsi"/>
                  <w:sz w:val="20"/>
                  <w:szCs w:val="20"/>
                  <w:rPrChange w:id="8280" w:author="Miku Nosamu" w:date="2025-07-05T17:14:00Z">
                    <w:rPr/>
                  </w:rPrChange>
                </w:rPr>
                <w:t>isian</w:t>
              </w:r>
              <w:proofErr w:type="spellEnd"/>
              <w:r w:rsidRPr="00841217">
                <w:rPr>
                  <w:rFonts w:asciiTheme="minorHAnsi" w:hAnsiTheme="minorHAnsi" w:cstheme="minorHAnsi"/>
                  <w:sz w:val="20"/>
                  <w:szCs w:val="20"/>
                  <w:rPrChange w:id="8281" w:author="Miku Nosamu" w:date="2025-07-05T17:14:00Z">
                    <w:rPr/>
                  </w:rPrChange>
                </w:rPr>
                <w:t xml:space="preserve"> yang </w:t>
              </w:r>
              <w:proofErr w:type="spellStart"/>
              <w:r w:rsidRPr="00841217">
                <w:rPr>
                  <w:rFonts w:asciiTheme="minorHAnsi" w:hAnsiTheme="minorHAnsi" w:cstheme="minorHAnsi"/>
                  <w:sz w:val="20"/>
                  <w:szCs w:val="20"/>
                  <w:rPrChange w:id="8282" w:author="Miku Nosamu" w:date="2025-07-05T17:14:00Z">
                    <w:rPr/>
                  </w:rPrChange>
                </w:rPr>
                <w:t>kosong</w:t>
              </w:r>
            </w:ins>
            <w:proofErr w:type="spellEnd"/>
          </w:p>
        </w:tc>
      </w:tr>
      <w:tr w:rsidR="00841217" w:rsidRPr="00841217" w14:paraId="0A0E64A7" w14:textId="77777777" w:rsidTr="005877C0">
        <w:trPr>
          <w:ins w:id="8283" w:author="Miku Nosamu" w:date="2025-07-05T16:19:00Z"/>
        </w:trPr>
        <w:tc>
          <w:tcPr>
            <w:tcW w:w="3192" w:type="dxa"/>
            <w:vAlign w:val="center"/>
          </w:tcPr>
          <w:p w14:paraId="3FA4021D" w14:textId="77777777" w:rsidR="00B505AF" w:rsidRPr="00841217" w:rsidRDefault="00B505AF" w:rsidP="005877C0">
            <w:pPr>
              <w:jc w:val="center"/>
              <w:rPr>
                <w:ins w:id="8284" w:author="Miku Nosamu" w:date="2025-07-05T16:19:00Z"/>
                <w:rFonts w:cstheme="minorHAnsi"/>
                <w:noProof/>
                <w:color w:val="auto"/>
                <w:kern w:val="1"/>
                <w:szCs w:val="20"/>
                <w:lang w:val="id-ID"/>
                <w:rPrChange w:id="8285" w:author="Miku Nosamu" w:date="2025-07-05T17:14:00Z">
                  <w:rPr>
                    <w:ins w:id="8286" w:author="Miku Nosamu" w:date="2025-07-05T16:19:00Z"/>
                    <w:rFonts w:ascii="Arial" w:hAnsi="Arial" w:cs="Arial"/>
                    <w:noProof/>
                    <w:color w:val="auto"/>
                    <w:kern w:val="1"/>
                    <w:szCs w:val="20"/>
                    <w:lang w:val="id-ID"/>
                  </w:rPr>
                </w:rPrChange>
              </w:rPr>
            </w:pPr>
            <w:ins w:id="8287" w:author="Miku Nosamu" w:date="2025-07-05T16:19:00Z">
              <w:r w:rsidRPr="00841217">
                <w:rPr>
                  <w:rFonts w:cstheme="minorHAnsi"/>
                  <w:noProof/>
                  <w:color w:val="auto"/>
                  <w:kern w:val="1"/>
                  <w:szCs w:val="20"/>
                  <w:lang w:val="id-ID"/>
                  <w:rPrChange w:id="8288"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11F1F345" w14:textId="43958B4D" w:rsidR="00B505AF" w:rsidRPr="008303B6" w:rsidRDefault="00691477">
            <w:pPr>
              <w:pStyle w:val="NormalWeb"/>
              <w:jc w:val="center"/>
              <w:rPr>
                <w:ins w:id="8289" w:author="Miku Nosamu" w:date="2025-07-05T16:19:00Z"/>
                <w:rFonts w:asciiTheme="minorHAnsi" w:hAnsiTheme="minorHAnsi" w:cstheme="minorHAnsi"/>
                <w:szCs w:val="20"/>
                <w:rPrChange w:id="8290" w:author="Miku Nosamu" w:date="2025-07-05T17:44:00Z">
                  <w:rPr>
                    <w:ins w:id="8291" w:author="Miku Nosamu" w:date="2025-07-05T16:19:00Z"/>
                    <w:rFonts w:ascii="Arial" w:hAnsi="Arial" w:cs="Arial"/>
                    <w:noProof/>
                    <w:color w:val="auto"/>
                    <w:kern w:val="1"/>
                    <w:szCs w:val="20"/>
                    <w:lang w:val="id-ID"/>
                  </w:rPr>
                </w:rPrChange>
              </w:rPr>
              <w:pPrChange w:id="8292" w:author="Miku Nosamu" w:date="2025-07-05T17:44:00Z">
                <w:pPr>
                  <w:jc w:val="center"/>
                </w:pPr>
              </w:pPrChange>
            </w:pPr>
            <w:proofErr w:type="spellStart"/>
            <w:ins w:id="8293" w:author="Miku Nosamu" w:date="2025-07-05T17:09:00Z">
              <w:r w:rsidRPr="00841217">
                <w:rPr>
                  <w:rFonts w:asciiTheme="minorHAnsi" w:hAnsiTheme="minorHAnsi" w:cstheme="minorHAnsi"/>
                  <w:sz w:val="20"/>
                  <w:szCs w:val="20"/>
                  <w:rPrChange w:id="8294" w:author="Miku Nosamu" w:date="2025-07-05T17:14:00Z">
                    <w:rPr/>
                  </w:rPrChange>
                </w:rPr>
                <w:t>Validasi</w:t>
              </w:r>
              <w:proofErr w:type="spellEnd"/>
              <w:r w:rsidRPr="00841217">
                <w:rPr>
                  <w:rFonts w:asciiTheme="minorHAnsi" w:hAnsiTheme="minorHAnsi" w:cstheme="minorHAnsi"/>
                  <w:sz w:val="20"/>
                  <w:szCs w:val="20"/>
                  <w:rPrChange w:id="8295" w:author="Miku Nosamu" w:date="2025-07-05T17:14:00Z">
                    <w:rPr/>
                  </w:rPrChange>
                </w:rPr>
                <w:t xml:space="preserve"> input </w:t>
              </w:r>
              <w:proofErr w:type="spellStart"/>
              <w:r w:rsidRPr="00841217">
                <w:rPr>
                  <w:rFonts w:asciiTheme="minorHAnsi" w:hAnsiTheme="minorHAnsi" w:cstheme="minorHAnsi"/>
                  <w:sz w:val="20"/>
                  <w:szCs w:val="20"/>
                  <w:rPrChange w:id="8296" w:author="Miku Nosamu" w:date="2025-07-05T17:14:00Z">
                    <w:rPr/>
                  </w:rPrChange>
                </w:rPr>
                <w:t>kosong</w:t>
              </w:r>
              <w:proofErr w:type="spellEnd"/>
              <w:r w:rsidRPr="00841217">
                <w:rPr>
                  <w:rFonts w:asciiTheme="minorHAnsi" w:hAnsiTheme="minorHAnsi" w:cstheme="minorHAnsi"/>
                  <w:sz w:val="20"/>
                  <w:szCs w:val="20"/>
                  <w:rPrChange w:id="8297" w:author="Miku Nosamu" w:date="2025-07-05T17:14:00Z">
                    <w:rPr/>
                  </w:rPrChange>
                </w:rPr>
                <w:t xml:space="preserve"> </w:t>
              </w:r>
              <w:proofErr w:type="spellStart"/>
              <w:r w:rsidRPr="00841217">
                <w:rPr>
                  <w:rFonts w:asciiTheme="minorHAnsi" w:hAnsiTheme="minorHAnsi" w:cstheme="minorHAnsi"/>
                  <w:sz w:val="20"/>
                  <w:szCs w:val="20"/>
                  <w:rPrChange w:id="8298" w:author="Miku Nosamu" w:date="2025-07-05T17:14:00Z">
                    <w:rPr/>
                  </w:rPrChange>
                </w:rPr>
                <w:t>saat</w:t>
              </w:r>
              <w:proofErr w:type="spellEnd"/>
              <w:r w:rsidRPr="00841217">
                <w:rPr>
                  <w:rFonts w:asciiTheme="minorHAnsi" w:hAnsiTheme="minorHAnsi" w:cstheme="minorHAnsi"/>
                  <w:sz w:val="20"/>
                  <w:szCs w:val="20"/>
                  <w:rPrChange w:id="8299" w:author="Miku Nosamu" w:date="2025-07-05T17:14:00Z">
                    <w:rPr/>
                  </w:rPrChange>
                </w:rPr>
                <w:t xml:space="preserve"> </w:t>
              </w:r>
              <w:proofErr w:type="spellStart"/>
              <w:r w:rsidRPr="00841217">
                <w:rPr>
                  <w:rFonts w:asciiTheme="minorHAnsi" w:hAnsiTheme="minorHAnsi" w:cstheme="minorHAnsi"/>
                  <w:sz w:val="20"/>
                  <w:szCs w:val="20"/>
                  <w:rPrChange w:id="8300" w:author="Miku Nosamu" w:date="2025-07-05T17:14:00Z">
                    <w:rPr/>
                  </w:rPrChange>
                </w:rPr>
                <w:t>menambahkan</w:t>
              </w:r>
              <w:proofErr w:type="spellEnd"/>
              <w:r w:rsidRPr="00841217">
                <w:rPr>
                  <w:rFonts w:asciiTheme="minorHAnsi" w:hAnsiTheme="minorHAnsi" w:cstheme="minorHAnsi"/>
                  <w:sz w:val="20"/>
                  <w:szCs w:val="20"/>
                  <w:rPrChange w:id="8301" w:author="Miku Nosamu" w:date="2025-07-05T17:14:00Z">
                    <w:rPr/>
                  </w:rPrChange>
                </w:rPr>
                <w:t xml:space="preserve"> approver</w:t>
              </w:r>
            </w:ins>
          </w:p>
        </w:tc>
      </w:tr>
      <w:tr w:rsidR="00841217" w:rsidRPr="00841217" w14:paraId="3ABE4F05" w14:textId="77777777" w:rsidTr="005877C0">
        <w:trPr>
          <w:ins w:id="8302" w:author="Miku Nosamu" w:date="2025-07-05T16:19:00Z"/>
        </w:trPr>
        <w:tc>
          <w:tcPr>
            <w:tcW w:w="3192" w:type="dxa"/>
            <w:vAlign w:val="center"/>
          </w:tcPr>
          <w:p w14:paraId="65381230" w14:textId="77777777" w:rsidR="00B505AF" w:rsidRPr="00841217" w:rsidRDefault="00B505AF" w:rsidP="005877C0">
            <w:pPr>
              <w:jc w:val="center"/>
              <w:rPr>
                <w:ins w:id="8303" w:author="Miku Nosamu" w:date="2025-07-05T16:19:00Z"/>
                <w:rFonts w:cstheme="minorHAnsi"/>
                <w:noProof/>
                <w:color w:val="auto"/>
                <w:kern w:val="1"/>
                <w:szCs w:val="20"/>
                <w:lang w:val="id-ID"/>
                <w:rPrChange w:id="8304" w:author="Miku Nosamu" w:date="2025-07-05T17:14:00Z">
                  <w:rPr>
                    <w:ins w:id="8305" w:author="Miku Nosamu" w:date="2025-07-05T16:19:00Z"/>
                    <w:rFonts w:ascii="Arial" w:hAnsi="Arial" w:cs="Arial"/>
                    <w:noProof/>
                    <w:color w:val="auto"/>
                    <w:kern w:val="1"/>
                    <w:szCs w:val="20"/>
                    <w:lang w:val="id-ID"/>
                  </w:rPr>
                </w:rPrChange>
              </w:rPr>
            </w:pPr>
            <w:ins w:id="8306" w:author="Miku Nosamu" w:date="2025-07-05T16:19:00Z">
              <w:r w:rsidRPr="00841217">
                <w:rPr>
                  <w:rFonts w:cstheme="minorHAnsi"/>
                  <w:noProof/>
                  <w:color w:val="auto"/>
                  <w:kern w:val="1"/>
                  <w:szCs w:val="20"/>
                  <w:lang w:val="id-ID"/>
                  <w:rPrChange w:id="8307"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331EAC21" w14:textId="5B0DD6BF" w:rsidR="00B505AF" w:rsidRPr="008303B6" w:rsidRDefault="00691477">
            <w:pPr>
              <w:pStyle w:val="NormalWeb"/>
              <w:jc w:val="center"/>
              <w:rPr>
                <w:ins w:id="8308" w:author="Miku Nosamu" w:date="2025-07-05T16:19:00Z"/>
                <w:rFonts w:asciiTheme="minorHAnsi" w:hAnsiTheme="minorHAnsi" w:cstheme="minorHAnsi"/>
                <w:szCs w:val="20"/>
                <w:rPrChange w:id="8309" w:author="Miku Nosamu" w:date="2025-07-05T17:44:00Z">
                  <w:rPr>
                    <w:ins w:id="8310" w:author="Miku Nosamu" w:date="2025-07-05T16:19:00Z"/>
                    <w:rFonts w:ascii="Arial" w:hAnsi="Arial" w:cs="Arial"/>
                    <w:noProof/>
                    <w:color w:val="auto"/>
                    <w:kern w:val="1"/>
                    <w:szCs w:val="20"/>
                    <w:lang w:val="id-ID"/>
                  </w:rPr>
                </w:rPrChange>
              </w:rPr>
              <w:pPrChange w:id="8311" w:author="Miku Nosamu" w:date="2025-07-05T17:44:00Z">
                <w:pPr>
                  <w:jc w:val="center"/>
                </w:pPr>
              </w:pPrChange>
            </w:pPr>
            <w:ins w:id="8312" w:author="Miku Nosamu" w:date="2025-07-05T17:09:00Z">
              <w:r w:rsidRPr="00841217">
                <w:rPr>
                  <w:rFonts w:asciiTheme="minorHAnsi" w:hAnsiTheme="minorHAnsi" w:cstheme="minorHAnsi"/>
                  <w:sz w:val="20"/>
                  <w:szCs w:val="20"/>
                  <w:rPrChange w:id="8313" w:author="Miku Nosamu" w:date="2025-07-05T17:14:00Z">
                    <w:rPr/>
                  </w:rPrChange>
                </w:rPr>
                <w:t xml:space="preserve">Login </w:t>
              </w:r>
              <w:proofErr w:type="spellStart"/>
              <w:r w:rsidRPr="00841217">
                <w:rPr>
                  <w:rFonts w:asciiTheme="minorHAnsi" w:hAnsiTheme="minorHAnsi" w:cstheme="minorHAnsi"/>
                  <w:sz w:val="20"/>
                  <w:szCs w:val="20"/>
                  <w:rPrChange w:id="8314" w:author="Miku Nosamu" w:date="2025-07-05T17:14:00Z">
                    <w:rPr/>
                  </w:rPrChange>
                </w:rPr>
                <w:t>sebagai</w:t>
              </w:r>
              <w:proofErr w:type="spellEnd"/>
              <w:r w:rsidRPr="00841217">
                <w:rPr>
                  <w:rFonts w:asciiTheme="minorHAnsi" w:hAnsiTheme="minorHAnsi" w:cstheme="minorHAnsi"/>
                  <w:sz w:val="20"/>
                  <w:szCs w:val="20"/>
                  <w:rPrChange w:id="8315" w:author="Miku Nosamu" w:date="2025-07-05T17:14:00Z">
                    <w:rPr/>
                  </w:rPrChange>
                </w:rPr>
                <w:t xml:space="preserve"> super user</w:t>
              </w:r>
            </w:ins>
          </w:p>
        </w:tc>
      </w:tr>
      <w:tr w:rsidR="00841217" w:rsidRPr="00841217" w14:paraId="045C5636" w14:textId="77777777" w:rsidTr="005877C0">
        <w:trPr>
          <w:ins w:id="8316" w:author="Miku Nosamu" w:date="2025-07-05T16:19:00Z"/>
        </w:trPr>
        <w:tc>
          <w:tcPr>
            <w:tcW w:w="3192" w:type="dxa"/>
            <w:vAlign w:val="center"/>
          </w:tcPr>
          <w:p w14:paraId="31EA5546" w14:textId="77777777" w:rsidR="00B505AF" w:rsidRPr="00841217" w:rsidRDefault="00B505AF" w:rsidP="005877C0">
            <w:pPr>
              <w:jc w:val="center"/>
              <w:rPr>
                <w:ins w:id="8317" w:author="Miku Nosamu" w:date="2025-07-05T16:19:00Z"/>
                <w:rFonts w:cstheme="minorHAnsi"/>
                <w:noProof/>
                <w:color w:val="auto"/>
                <w:kern w:val="1"/>
                <w:szCs w:val="20"/>
                <w:lang w:val="id-ID"/>
                <w:rPrChange w:id="8318" w:author="Miku Nosamu" w:date="2025-07-05T17:14:00Z">
                  <w:rPr>
                    <w:ins w:id="8319" w:author="Miku Nosamu" w:date="2025-07-05T16:19:00Z"/>
                    <w:rFonts w:ascii="Arial" w:hAnsi="Arial" w:cs="Arial"/>
                    <w:noProof/>
                    <w:color w:val="auto"/>
                    <w:kern w:val="1"/>
                    <w:szCs w:val="20"/>
                    <w:lang w:val="id-ID"/>
                  </w:rPr>
                </w:rPrChange>
              </w:rPr>
            </w:pPr>
            <w:ins w:id="8320" w:author="Miku Nosamu" w:date="2025-07-05T16:19:00Z">
              <w:r w:rsidRPr="00841217">
                <w:rPr>
                  <w:rFonts w:cstheme="minorHAnsi"/>
                  <w:noProof/>
                  <w:color w:val="auto"/>
                  <w:kern w:val="1"/>
                  <w:szCs w:val="20"/>
                  <w:lang w:val="id-ID"/>
                  <w:rPrChange w:id="8321"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05D62BD6" w14:textId="77777777" w:rsidR="00B505AF" w:rsidRPr="00841217" w:rsidRDefault="00B505AF" w:rsidP="005877C0">
            <w:pPr>
              <w:jc w:val="center"/>
              <w:rPr>
                <w:ins w:id="8322" w:author="Miku Nosamu" w:date="2025-07-05T16:19:00Z"/>
                <w:rFonts w:cstheme="minorHAnsi"/>
                <w:noProof/>
                <w:color w:val="auto"/>
                <w:kern w:val="1"/>
                <w:szCs w:val="20"/>
                <w:rPrChange w:id="8323" w:author="Miku Nosamu" w:date="2025-07-05T17:14:00Z">
                  <w:rPr>
                    <w:ins w:id="8324" w:author="Miku Nosamu" w:date="2025-07-05T16:19:00Z"/>
                    <w:rFonts w:ascii="Arial" w:hAnsi="Arial" w:cs="Arial"/>
                    <w:noProof/>
                    <w:color w:val="auto"/>
                    <w:kern w:val="1"/>
                    <w:szCs w:val="20"/>
                  </w:rPr>
                </w:rPrChange>
              </w:rPr>
            </w:pPr>
            <w:ins w:id="8325" w:author="Miku Nosamu" w:date="2025-07-05T16:19:00Z">
              <w:r w:rsidRPr="00841217">
                <w:rPr>
                  <w:rFonts w:cstheme="minorHAnsi"/>
                  <w:noProof/>
                  <w:color w:val="auto"/>
                  <w:kern w:val="1"/>
                  <w:szCs w:val="20"/>
                  <w:rPrChange w:id="8326" w:author="Miku Nosamu" w:date="2025-07-05T17:14:00Z">
                    <w:rPr>
                      <w:rFonts w:ascii="Arial" w:hAnsi="Arial" w:cs="Arial"/>
                      <w:noProof/>
                      <w:color w:val="auto"/>
                      <w:kern w:val="1"/>
                      <w:szCs w:val="20"/>
                    </w:rPr>
                  </w:rPrChange>
                </w:rPr>
                <w:t>9 Juli 2025</w:t>
              </w:r>
            </w:ins>
          </w:p>
        </w:tc>
      </w:tr>
      <w:tr w:rsidR="00841217" w:rsidRPr="00841217" w14:paraId="6BB05AC6" w14:textId="77777777" w:rsidTr="005877C0">
        <w:trPr>
          <w:ins w:id="8327" w:author="Miku Nosamu" w:date="2025-07-05T16:19:00Z"/>
        </w:trPr>
        <w:tc>
          <w:tcPr>
            <w:tcW w:w="3192" w:type="dxa"/>
            <w:vAlign w:val="center"/>
          </w:tcPr>
          <w:p w14:paraId="65640233" w14:textId="77777777" w:rsidR="00B505AF" w:rsidRPr="00841217" w:rsidRDefault="00B505AF" w:rsidP="005877C0">
            <w:pPr>
              <w:jc w:val="center"/>
              <w:rPr>
                <w:ins w:id="8328" w:author="Miku Nosamu" w:date="2025-07-05T16:19:00Z"/>
                <w:rFonts w:cstheme="minorHAnsi"/>
                <w:noProof/>
                <w:color w:val="auto"/>
                <w:kern w:val="1"/>
                <w:szCs w:val="20"/>
                <w:lang w:val="id-ID"/>
                <w:rPrChange w:id="8329" w:author="Miku Nosamu" w:date="2025-07-05T17:14:00Z">
                  <w:rPr>
                    <w:ins w:id="8330" w:author="Miku Nosamu" w:date="2025-07-05T16:19:00Z"/>
                    <w:rFonts w:ascii="Arial" w:hAnsi="Arial" w:cs="Arial"/>
                    <w:noProof/>
                    <w:color w:val="auto"/>
                    <w:kern w:val="1"/>
                    <w:szCs w:val="20"/>
                    <w:lang w:val="id-ID"/>
                  </w:rPr>
                </w:rPrChange>
              </w:rPr>
            </w:pPr>
            <w:ins w:id="8331" w:author="Miku Nosamu" w:date="2025-07-05T16:19:00Z">
              <w:r w:rsidRPr="00841217">
                <w:rPr>
                  <w:rFonts w:cstheme="minorHAnsi"/>
                  <w:noProof/>
                  <w:color w:val="auto"/>
                  <w:kern w:val="1"/>
                  <w:szCs w:val="20"/>
                  <w:lang w:val="id-ID"/>
                  <w:rPrChange w:id="8332"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48B53B4A" w14:textId="77777777" w:rsidR="00B505AF" w:rsidRPr="00841217" w:rsidRDefault="00B505AF" w:rsidP="005877C0">
            <w:pPr>
              <w:jc w:val="center"/>
              <w:rPr>
                <w:ins w:id="8333" w:author="Miku Nosamu" w:date="2025-07-05T16:19:00Z"/>
                <w:rFonts w:cstheme="minorHAnsi"/>
                <w:noProof/>
                <w:color w:val="auto"/>
                <w:kern w:val="1"/>
                <w:szCs w:val="20"/>
                <w:lang w:val="id-ID"/>
                <w:rPrChange w:id="8334" w:author="Miku Nosamu" w:date="2025-07-05T17:14:00Z">
                  <w:rPr>
                    <w:ins w:id="8335" w:author="Miku Nosamu" w:date="2025-07-05T16:19:00Z"/>
                    <w:rFonts w:ascii="Arial" w:hAnsi="Arial" w:cs="Arial"/>
                    <w:noProof/>
                    <w:color w:val="auto"/>
                    <w:kern w:val="1"/>
                    <w:szCs w:val="20"/>
                    <w:lang w:val="id-ID"/>
                  </w:rPr>
                </w:rPrChange>
              </w:rPr>
            </w:pPr>
            <w:ins w:id="8336" w:author="Miku Nosamu" w:date="2025-07-05T16:19:00Z">
              <w:r w:rsidRPr="00841217">
                <w:rPr>
                  <w:rFonts w:cstheme="minorHAnsi"/>
                  <w:noProof/>
                  <w:color w:val="auto"/>
                  <w:kern w:val="1"/>
                  <w:szCs w:val="20"/>
                  <w:rPrChange w:id="8337" w:author="Miku Nosamu" w:date="2025-07-05T17:14:00Z">
                    <w:rPr>
                      <w:rFonts w:ascii="Arial" w:hAnsi="Arial" w:cs="Arial"/>
                      <w:noProof/>
                      <w:color w:val="auto"/>
                      <w:kern w:val="1"/>
                      <w:szCs w:val="20"/>
                    </w:rPr>
                  </w:rPrChange>
                </w:rPr>
                <w:t>Lucky Abdillah</w:t>
              </w:r>
            </w:ins>
          </w:p>
        </w:tc>
      </w:tr>
      <w:tr w:rsidR="00841217" w:rsidRPr="00841217" w14:paraId="33DAFD58" w14:textId="77777777" w:rsidTr="005877C0">
        <w:trPr>
          <w:ins w:id="8338" w:author="Miku Nosamu" w:date="2025-07-05T16:19:00Z"/>
        </w:trPr>
        <w:tc>
          <w:tcPr>
            <w:tcW w:w="9576" w:type="dxa"/>
            <w:gridSpan w:val="3"/>
            <w:vAlign w:val="center"/>
          </w:tcPr>
          <w:p w14:paraId="6797566A" w14:textId="77777777" w:rsidR="00B505AF" w:rsidRPr="00841217" w:rsidRDefault="00B505AF" w:rsidP="005877C0">
            <w:pPr>
              <w:jc w:val="center"/>
              <w:rPr>
                <w:ins w:id="8339" w:author="Miku Nosamu" w:date="2025-07-05T16:19:00Z"/>
                <w:rFonts w:cstheme="minorHAnsi"/>
                <w:noProof/>
                <w:color w:val="auto"/>
                <w:kern w:val="1"/>
                <w:szCs w:val="20"/>
                <w:lang w:val="id-ID"/>
                <w:rPrChange w:id="8340" w:author="Miku Nosamu" w:date="2025-07-05T17:14:00Z">
                  <w:rPr>
                    <w:ins w:id="8341" w:author="Miku Nosamu" w:date="2025-07-05T16:19:00Z"/>
                    <w:rFonts w:ascii="Arial" w:hAnsi="Arial" w:cs="Arial"/>
                    <w:noProof/>
                    <w:color w:val="auto"/>
                    <w:kern w:val="1"/>
                    <w:szCs w:val="20"/>
                    <w:lang w:val="id-ID"/>
                  </w:rPr>
                </w:rPrChange>
              </w:rPr>
            </w:pPr>
            <w:ins w:id="8342" w:author="Miku Nosamu" w:date="2025-07-05T16:19:00Z">
              <w:r w:rsidRPr="00841217">
                <w:rPr>
                  <w:rFonts w:cstheme="minorHAnsi"/>
                  <w:noProof/>
                  <w:color w:val="auto"/>
                  <w:kern w:val="1"/>
                  <w:szCs w:val="20"/>
                  <w:lang w:val="id-ID"/>
                  <w:rPrChange w:id="8343" w:author="Miku Nosamu" w:date="2025-07-05T17:14:00Z">
                    <w:rPr>
                      <w:rFonts w:ascii="Arial" w:hAnsi="Arial" w:cs="Arial"/>
                      <w:noProof/>
                      <w:color w:val="auto"/>
                      <w:kern w:val="1"/>
                      <w:szCs w:val="20"/>
                      <w:lang w:val="id-ID"/>
                    </w:rPr>
                  </w:rPrChange>
                </w:rPr>
                <w:t>Skenario</w:t>
              </w:r>
            </w:ins>
          </w:p>
        </w:tc>
      </w:tr>
      <w:tr w:rsidR="00841217" w:rsidRPr="00841217" w14:paraId="69990710" w14:textId="77777777" w:rsidTr="005877C0">
        <w:trPr>
          <w:ins w:id="8344" w:author="Miku Nosamu" w:date="2025-07-05T16:19:00Z"/>
        </w:trPr>
        <w:tc>
          <w:tcPr>
            <w:tcW w:w="9576" w:type="dxa"/>
            <w:gridSpan w:val="3"/>
            <w:vAlign w:val="center"/>
          </w:tcPr>
          <w:p w14:paraId="4C93754B" w14:textId="43618F6F" w:rsidR="00691477" w:rsidRPr="00841217" w:rsidRDefault="00691477">
            <w:pPr>
              <w:pStyle w:val="NormalWeb"/>
              <w:numPr>
                <w:ilvl w:val="0"/>
                <w:numId w:val="102"/>
              </w:numPr>
              <w:spacing w:before="0" w:beforeAutospacing="0" w:after="0" w:afterAutospacing="0" w:line="360" w:lineRule="auto"/>
              <w:rPr>
                <w:ins w:id="8345" w:author="Miku Nosamu" w:date="2025-07-05T17:09:00Z"/>
                <w:rFonts w:asciiTheme="minorHAnsi" w:hAnsiTheme="minorHAnsi" w:cstheme="minorHAnsi"/>
                <w:sz w:val="20"/>
                <w:szCs w:val="20"/>
                <w:rPrChange w:id="8346" w:author="Miku Nosamu" w:date="2025-07-05T17:14:00Z">
                  <w:rPr>
                    <w:ins w:id="8347" w:author="Miku Nosamu" w:date="2025-07-05T17:09:00Z"/>
                  </w:rPr>
                </w:rPrChange>
              </w:rPr>
              <w:pPrChange w:id="8348" w:author="Miku Nosamu" w:date="2025-07-05T17:44:00Z">
                <w:pPr>
                  <w:pStyle w:val="NormalWeb"/>
                </w:pPr>
              </w:pPrChange>
            </w:pPr>
            <w:proofErr w:type="spellStart"/>
            <w:ins w:id="8349" w:author="Miku Nosamu" w:date="2025-07-05T17:09:00Z">
              <w:r w:rsidRPr="00841217">
                <w:rPr>
                  <w:rFonts w:asciiTheme="minorHAnsi" w:hAnsiTheme="minorHAnsi" w:cstheme="minorHAnsi"/>
                  <w:sz w:val="20"/>
                  <w:szCs w:val="20"/>
                  <w:rPrChange w:id="8350" w:author="Miku Nosamu" w:date="2025-07-05T17:14:00Z">
                    <w:rPr/>
                  </w:rPrChange>
                </w:rPr>
                <w:t>Klik</w:t>
              </w:r>
              <w:proofErr w:type="spellEnd"/>
              <w:r w:rsidRPr="00841217">
                <w:rPr>
                  <w:rFonts w:asciiTheme="minorHAnsi" w:hAnsiTheme="minorHAnsi" w:cstheme="minorHAnsi"/>
                  <w:sz w:val="20"/>
                  <w:szCs w:val="20"/>
                  <w:rPrChange w:id="8351" w:author="Miku Nosamu" w:date="2025-07-05T17:14:00Z">
                    <w:rPr/>
                  </w:rPrChange>
                </w:rPr>
                <w:t xml:space="preserve"> “</w:t>
              </w:r>
              <w:proofErr w:type="spellStart"/>
              <w:r w:rsidRPr="00841217">
                <w:rPr>
                  <w:rFonts w:asciiTheme="minorHAnsi" w:hAnsiTheme="minorHAnsi" w:cstheme="minorHAnsi"/>
                  <w:sz w:val="20"/>
                  <w:szCs w:val="20"/>
                  <w:rPrChange w:id="8352" w:author="Miku Nosamu" w:date="2025-07-05T17:14:00Z">
                    <w:rPr/>
                  </w:rPrChange>
                </w:rPr>
                <w:t>Tambah</w:t>
              </w:r>
              <w:proofErr w:type="spellEnd"/>
              <w:r w:rsidRPr="00841217">
                <w:rPr>
                  <w:rFonts w:asciiTheme="minorHAnsi" w:hAnsiTheme="minorHAnsi" w:cstheme="minorHAnsi"/>
                  <w:sz w:val="20"/>
                  <w:szCs w:val="20"/>
                  <w:rPrChange w:id="8353" w:author="Miku Nosamu" w:date="2025-07-05T17:14:00Z">
                    <w:rPr/>
                  </w:rPrChange>
                </w:rPr>
                <w:t>”</w:t>
              </w:r>
            </w:ins>
          </w:p>
          <w:p w14:paraId="500790E4" w14:textId="1879FF9D" w:rsidR="00691477" w:rsidRPr="00841217" w:rsidRDefault="00691477">
            <w:pPr>
              <w:pStyle w:val="NormalWeb"/>
              <w:numPr>
                <w:ilvl w:val="0"/>
                <w:numId w:val="102"/>
              </w:numPr>
              <w:spacing w:before="0" w:beforeAutospacing="0" w:after="0" w:afterAutospacing="0" w:line="360" w:lineRule="auto"/>
              <w:rPr>
                <w:ins w:id="8354" w:author="Miku Nosamu" w:date="2025-07-05T17:09:00Z"/>
                <w:rFonts w:asciiTheme="minorHAnsi" w:hAnsiTheme="minorHAnsi" w:cstheme="minorHAnsi"/>
                <w:sz w:val="20"/>
                <w:szCs w:val="20"/>
                <w:rPrChange w:id="8355" w:author="Miku Nosamu" w:date="2025-07-05T17:14:00Z">
                  <w:rPr>
                    <w:ins w:id="8356" w:author="Miku Nosamu" w:date="2025-07-05T17:09:00Z"/>
                  </w:rPr>
                </w:rPrChange>
              </w:rPr>
              <w:pPrChange w:id="8357" w:author="Miku Nosamu" w:date="2025-07-05T17:44:00Z">
                <w:pPr>
                  <w:pStyle w:val="NormalWeb"/>
                </w:pPr>
              </w:pPrChange>
            </w:pPr>
            <w:proofErr w:type="spellStart"/>
            <w:ins w:id="8358" w:author="Miku Nosamu" w:date="2025-07-05T17:09:00Z">
              <w:r w:rsidRPr="00841217">
                <w:rPr>
                  <w:rFonts w:asciiTheme="minorHAnsi" w:hAnsiTheme="minorHAnsi" w:cstheme="minorHAnsi"/>
                  <w:sz w:val="20"/>
                  <w:szCs w:val="20"/>
                  <w:rPrChange w:id="8359" w:author="Miku Nosamu" w:date="2025-07-05T17:14:00Z">
                    <w:rPr/>
                  </w:rPrChange>
                </w:rPr>
                <w:t>Biarkan</w:t>
              </w:r>
              <w:proofErr w:type="spellEnd"/>
              <w:r w:rsidRPr="00841217">
                <w:rPr>
                  <w:rFonts w:asciiTheme="minorHAnsi" w:hAnsiTheme="minorHAnsi" w:cstheme="minorHAnsi"/>
                  <w:sz w:val="20"/>
                  <w:szCs w:val="20"/>
                  <w:rPrChange w:id="8360" w:author="Miku Nosamu" w:date="2025-07-05T17:14:00Z">
                    <w:rPr/>
                  </w:rPrChange>
                </w:rPr>
                <w:t xml:space="preserve"> </w:t>
              </w:r>
              <w:proofErr w:type="spellStart"/>
              <w:r w:rsidRPr="00841217">
                <w:rPr>
                  <w:rFonts w:asciiTheme="minorHAnsi" w:hAnsiTheme="minorHAnsi" w:cstheme="minorHAnsi"/>
                  <w:sz w:val="20"/>
                  <w:szCs w:val="20"/>
                  <w:rPrChange w:id="8361" w:author="Miku Nosamu" w:date="2025-07-05T17:14:00Z">
                    <w:rPr/>
                  </w:rPrChange>
                </w:rPr>
                <w:t>beberapa</w:t>
              </w:r>
              <w:proofErr w:type="spellEnd"/>
              <w:r w:rsidRPr="00841217">
                <w:rPr>
                  <w:rFonts w:asciiTheme="minorHAnsi" w:hAnsiTheme="minorHAnsi" w:cstheme="minorHAnsi"/>
                  <w:sz w:val="20"/>
                  <w:szCs w:val="20"/>
                  <w:rPrChange w:id="8362" w:author="Miku Nosamu" w:date="2025-07-05T17:14:00Z">
                    <w:rPr/>
                  </w:rPrChange>
                </w:rPr>
                <w:t xml:space="preserve"> field </w:t>
              </w:r>
              <w:proofErr w:type="spellStart"/>
              <w:r w:rsidRPr="00841217">
                <w:rPr>
                  <w:rFonts w:asciiTheme="minorHAnsi" w:hAnsiTheme="minorHAnsi" w:cstheme="minorHAnsi"/>
                  <w:sz w:val="20"/>
                  <w:szCs w:val="20"/>
                  <w:rPrChange w:id="8363" w:author="Miku Nosamu" w:date="2025-07-05T17:14:00Z">
                    <w:rPr/>
                  </w:rPrChange>
                </w:rPr>
                <w:t>kosong</w:t>
              </w:r>
              <w:proofErr w:type="spellEnd"/>
            </w:ins>
          </w:p>
          <w:p w14:paraId="74512F85" w14:textId="722AA510" w:rsidR="00B505AF" w:rsidRPr="008303B6" w:rsidRDefault="00691477">
            <w:pPr>
              <w:pStyle w:val="NormalWeb"/>
              <w:numPr>
                <w:ilvl w:val="0"/>
                <w:numId w:val="102"/>
              </w:numPr>
              <w:spacing w:before="0" w:beforeAutospacing="0" w:after="0" w:afterAutospacing="0" w:line="360" w:lineRule="auto"/>
              <w:rPr>
                <w:ins w:id="8364" w:author="Miku Nosamu" w:date="2025-07-05T16:19:00Z"/>
                <w:rFonts w:asciiTheme="minorHAnsi" w:hAnsiTheme="minorHAnsi" w:cstheme="minorHAnsi"/>
                <w:szCs w:val="20"/>
                <w:rPrChange w:id="8365" w:author="Miku Nosamu" w:date="2025-07-05T17:44:00Z">
                  <w:rPr>
                    <w:ins w:id="8366" w:author="Miku Nosamu" w:date="2025-07-05T16:19:00Z"/>
                    <w:rFonts w:ascii="Arial" w:hAnsi="Arial" w:cs="Arial"/>
                    <w:noProof/>
                    <w:color w:val="auto"/>
                    <w:kern w:val="1"/>
                    <w:szCs w:val="20"/>
                    <w:lang w:val="id-ID"/>
                  </w:rPr>
                </w:rPrChange>
              </w:rPr>
              <w:pPrChange w:id="8367" w:author="Miku Nosamu" w:date="2025-07-05T17:44:00Z">
                <w:pPr>
                  <w:pStyle w:val="ListParagraph"/>
                  <w:numPr>
                    <w:numId w:val="70"/>
                  </w:numPr>
                  <w:spacing w:before="0" w:after="0" w:line="360" w:lineRule="auto"/>
                  <w:ind w:hanging="360"/>
                  <w:jc w:val="left"/>
                </w:pPr>
              </w:pPrChange>
            </w:pPr>
            <w:proofErr w:type="spellStart"/>
            <w:ins w:id="8368" w:author="Miku Nosamu" w:date="2025-07-05T17:09:00Z">
              <w:r w:rsidRPr="00841217">
                <w:rPr>
                  <w:rFonts w:asciiTheme="minorHAnsi" w:hAnsiTheme="minorHAnsi" w:cstheme="minorHAnsi"/>
                  <w:sz w:val="20"/>
                  <w:szCs w:val="20"/>
                  <w:rPrChange w:id="8369" w:author="Miku Nosamu" w:date="2025-07-05T17:14:00Z">
                    <w:rPr/>
                  </w:rPrChange>
                </w:rPr>
                <w:t>Klik</w:t>
              </w:r>
              <w:proofErr w:type="spellEnd"/>
              <w:r w:rsidRPr="00841217">
                <w:rPr>
                  <w:rFonts w:asciiTheme="minorHAnsi" w:hAnsiTheme="minorHAnsi" w:cstheme="minorHAnsi"/>
                  <w:sz w:val="20"/>
                  <w:szCs w:val="20"/>
                  <w:rPrChange w:id="8370" w:author="Miku Nosamu" w:date="2025-07-05T17:14:00Z">
                    <w:rPr/>
                  </w:rPrChange>
                </w:rPr>
                <w:t xml:space="preserve"> “Simpan”</w:t>
              </w:r>
            </w:ins>
          </w:p>
        </w:tc>
      </w:tr>
      <w:tr w:rsidR="00841217" w:rsidRPr="00841217" w14:paraId="3EC5A0CA" w14:textId="77777777" w:rsidTr="005877C0">
        <w:trPr>
          <w:trHeight w:val="101"/>
          <w:ins w:id="8371" w:author="Miku Nosamu" w:date="2025-07-05T16:19:00Z"/>
        </w:trPr>
        <w:tc>
          <w:tcPr>
            <w:tcW w:w="3192" w:type="dxa"/>
            <w:vAlign w:val="center"/>
          </w:tcPr>
          <w:p w14:paraId="2EB0D37F" w14:textId="77777777" w:rsidR="00B505AF" w:rsidRPr="00841217" w:rsidRDefault="00B505AF" w:rsidP="005877C0">
            <w:pPr>
              <w:jc w:val="center"/>
              <w:rPr>
                <w:ins w:id="8372" w:author="Miku Nosamu" w:date="2025-07-05T16:19:00Z"/>
                <w:rFonts w:cstheme="minorHAnsi"/>
                <w:noProof/>
                <w:color w:val="auto"/>
                <w:kern w:val="1"/>
                <w:szCs w:val="20"/>
                <w:lang w:val="id-ID"/>
                <w:rPrChange w:id="8373" w:author="Miku Nosamu" w:date="2025-07-05T17:14:00Z">
                  <w:rPr>
                    <w:ins w:id="8374" w:author="Miku Nosamu" w:date="2025-07-05T16:19:00Z"/>
                    <w:rFonts w:ascii="Arial" w:hAnsi="Arial" w:cs="Arial"/>
                    <w:noProof/>
                    <w:color w:val="auto"/>
                    <w:kern w:val="1"/>
                    <w:szCs w:val="20"/>
                    <w:lang w:val="id-ID"/>
                  </w:rPr>
                </w:rPrChange>
              </w:rPr>
            </w:pPr>
            <w:ins w:id="8375" w:author="Miku Nosamu" w:date="2025-07-05T16:19:00Z">
              <w:r w:rsidRPr="00841217">
                <w:rPr>
                  <w:rFonts w:cstheme="minorHAnsi"/>
                  <w:noProof/>
                  <w:color w:val="auto"/>
                  <w:kern w:val="1"/>
                  <w:szCs w:val="20"/>
                  <w:lang w:val="id-ID"/>
                  <w:rPrChange w:id="8376"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50AE6B14" w14:textId="77777777" w:rsidR="00B505AF" w:rsidRPr="00841217" w:rsidRDefault="00B505AF" w:rsidP="005877C0">
            <w:pPr>
              <w:jc w:val="center"/>
              <w:rPr>
                <w:ins w:id="8377" w:author="Miku Nosamu" w:date="2025-07-05T16:19:00Z"/>
                <w:rFonts w:cstheme="minorHAnsi"/>
                <w:noProof/>
                <w:color w:val="auto"/>
                <w:kern w:val="1"/>
                <w:szCs w:val="20"/>
                <w:lang w:val="id-ID"/>
                <w:rPrChange w:id="8378" w:author="Miku Nosamu" w:date="2025-07-05T17:14:00Z">
                  <w:rPr>
                    <w:ins w:id="8379" w:author="Miku Nosamu" w:date="2025-07-05T16:19:00Z"/>
                    <w:rFonts w:ascii="Arial" w:hAnsi="Arial" w:cs="Arial"/>
                    <w:noProof/>
                    <w:color w:val="auto"/>
                    <w:kern w:val="1"/>
                    <w:szCs w:val="20"/>
                    <w:lang w:val="id-ID"/>
                  </w:rPr>
                </w:rPrChange>
              </w:rPr>
            </w:pPr>
            <w:ins w:id="8380" w:author="Miku Nosamu" w:date="2025-07-05T16:19:00Z">
              <w:r w:rsidRPr="00841217">
                <w:rPr>
                  <w:rFonts w:cstheme="minorHAnsi"/>
                  <w:noProof/>
                  <w:color w:val="auto"/>
                  <w:kern w:val="1"/>
                  <w:szCs w:val="20"/>
                  <w:lang w:val="id-ID"/>
                  <w:rPrChange w:id="8381"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4E4EC418" w14:textId="77777777" w:rsidR="00B505AF" w:rsidRPr="00841217" w:rsidRDefault="00B505AF" w:rsidP="005877C0">
            <w:pPr>
              <w:jc w:val="center"/>
              <w:rPr>
                <w:ins w:id="8382" w:author="Miku Nosamu" w:date="2025-07-05T16:19:00Z"/>
                <w:rFonts w:cstheme="minorHAnsi"/>
                <w:noProof/>
                <w:color w:val="auto"/>
                <w:kern w:val="1"/>
                <w:szCs w:val="20"/>
                <w:lang w:val="id-ID"/>
                <w:rPrChange w:id="8383" w:author="Miku Nosamu" w:date="2025-07-05T17:14:00Z">
                  <w:rPr>
                    <w:ins w:id="8384" w:author="Miku Nosamu" w:date="2025-07-05T16:19:00Z"/>
                    <w:rFonts w:ascii="Arial" w:hAnsi="Arial" w:cs="Arial"/>
                    <w:noProof/>
                    <w:color w:val="auto"/>
                    <w:kern w:val="1"/>
                    <w:szCs w:val="20"/>
                    <w:lang w:val="id-ID"/>
                  </w:rPr>
                </w:rPrChange>
              </w:rPr>
            </w:pPr>
            <w:ins w:id="8385" w:author="Miku Nosamu" w:date="2025-07-05T16:19:00Z">
              <w:r w:rsidRPr="00841217">
                <w:rPr>
                  <w:rFonts w:cstheme="minorHAnsi"/>
                  <w:noProof/>
                  <w:color w:val="auto"/>
                  <w:kern w:val="1"/>
                  <w:szCs w:val="20"/>
                  <w:lang w:val="id-ID"/>
                  <w:rPrChange w:id="8386" w:author="Miku Nosamu" w:date="2025-07-05T17:14:00Z">
                    <w:rPr>
                      <w:rFonts w:ascii="Arial" w:hAnsi="Arial" w:cs="Arial"/>
                      <w:noProof/>
                      <w:color w:val="auto"/>
                      <w:kern w:val="1"/>
                      <w:szCs w:val="20"/>
                      <w:lang w:val="id-ID"/>
                    </w:rPr>
                  </w:rPrChange>
                </w:rPr>
                <w:t>Kesimpulan</w:t>
              </w:r>
            </w:ins>
          </w:p>
        </w:tc>
      </w:tr>
      <w:tr w:rsidR="00841217" w:rsidRPr="00841217" w14:paraId="68B40B1B" w14:textId="77777777" w:rsidTr="005877C0">
        <w:trPr>
          <w:trHeight w:val="100"/>
          <w:ins w:id="8387" w:author="Miku Nosamu" w:date="2025-07-05T16:19:00Z"/>
        </w:trPr>
        <w:tc>
          <w:tcPr>
            <w:tcW w:w="3192" w:type="dxa"/>
            <w:vAlign w:val="center"/>
          </w:tcPr>
          <w:p w14:paraId="3EB63794" w14:textId="690B391E" w:rsidR="00B505AF" w:rsidRPr="008303B6" w:rsidRDefault="00691477">
            <w:pPr>
              <w:pStyle w:val="NormalWeb"/>
              <w:spacing w:line="360" w:lineRule="auto"/>
              <w:jc w:val="center"/>
              <w:rPr>
                <w:ins w:id="8388" w:author="Miku Nosamu" w:date="2025-07-05T16:19:00Z"/>
                <w:rFonts w:asciiTheme="minorHAnsi" w:hAnsiTheme="minorHAnsi" w:cstheme="minorHAnsi"/>
                <w:szCs w:val="20"/>
                <w:rPrChange w:id="8389" w:author="Miku Nosamu" w:date="2025-07-05T17:44:00Z">
                  <w:rPr>
                    <w:ins w:id="8390" w:author="Miku Nosamu" w:date="2025-07-05T16:19:00Z"/>
                    <w:rFonts w:ascii="Arial" w:hAnsi="Arial" w:cs="Arial"/>
                    <w:noProof/>
                    <w:color w:val="auto"/>
                    <w:kern w:val="1"/>
                    <w:szCs w:val="20"/>
                    <w:lang w:val="id-ID"/>
                  </w:rPr>
                </w:rPrChange>
              </w:rPr>
              <w:pPrChange w:id="8391" w:author="Miku Nosamu" w:date="2025-07-05T17:44:00Z">
                <w:pPr>
                  <w:jc w:val="center"/>
                </w:pPr>
              </w:pPrChange>
            </w:pPr>
            <w:proofErr w:type="spellStart"/>
            <w:ins w:id="8392" w:author="Miku Nosamu" w:date="2025-07-05T17:10:00Z">
              <w:r w:rsidRPr="00841217">
                <w:rPr>
                  <w:rFonts w:asciiTheme="minorHAnsi" w:hAnsiTheme="minorHAnsi" w:cstheme="minorHAnsi"/>
                  <w:sz w:val="20"/>
                  <w:szCs w:val="20"/>
                  <w:rPrChange w:id="8393" w:author="Miku Nosamu" w:date="2025-07-05T17:14:00Z">
                    <w:rPr/>
                  </w:rPrChange>
                </w:rPr>
                <w:t>Sistem</w:t>
              </w:r>
              <w:proofErr w:type="spellEnd"/>
              <w:r w:rsidRPr="00841217">
                <w:rPr>
                  <w:rFonts w:asciiTheme="minorHAnsi" w:hAnsiTheme="minorHAnsi" w:cstheme="minorHAnsi"/>
                  <w:sz w:val="20"/>
                  <w:szCs w:val="20"/>
                  <w:rPrChange w:id="8394" w:author="Miku Nosamu" w:date="2025-07-05T17:14:00Z">
                    <w:rPr/>
                  </w:rPrChange>
                </w:rPr>
                <w:t xml:space="preserve"> </w:t>
              </w:r>
              <w:proofErr w:type="spellStart"/>
              <w:r w:rsidRPr="00841217">
                <w:rPr>
                  <w:rFonts w:asciiTheme="minorHAnsi" w:hAnsiTheme="minorHAnsi" w:cstheme="minorHAnsi"/>
                  <w:sz w:val="20"/>
                  <w:szCs w:val="20"/>
                  <w:rPrChange w:id="8395" w:author="Miku Nosamu" w:date="2025-07-05T17:14:00Z">
                    <w:rPr/>
                  </w:rPrChange>
                </w:rPr>
                <w:t>menolak</w:t>
              </w:r>
              <w:proofErr w:type="spellEnd"/>
              <w:r w:rsidRPr="00841217">
                <w:rPr>
                  <w:rFonts w:asciiTheme="minorHAnsi" w:hAnsiTheme="minorHAnsi" w:cstheme="minorHAnsi"/>
                  <w:sz w:val="20"/>
                  <w:szCs w:val="20"/>
                  <w:rPrChange w:id="8396" w:author="Miku Nosamu" w:date="2025-07-05T17:14:00Z">
                    <w:rPr/>
                  </w:rPrChange>
                </w:rPr>
                <w:t xml:space="preserve"> input dan </w:t>
              </w:r>
              <w:proofErr w:type="spellStart"/>
              <w:r w:rsidRPr="00841217">
                <w:rPr>
                  <w:rFonts w:asciiTheme="minorHAnsi" w:hAnsiTheme="minorHAnsi" w:cstheme="minorHAnsi"/>
                  <w:sz w:val="20"/>
                  <w:szCs w:val="20"/>
                  <w:rPrChange w:id="8397" w:author="Miku Nosamu" w:date="2025-07-05T17:14:00Z">
                    <w:rPr/>
                  </w:rPrChange>
                </w:rPr>
                <w:t>menampilkan</w:t>
              </w:r>
              <w:proofErr w:type="spellEnd"/>
              <w:r w:rsidRPr="00841217">
                <w:rPr>
                  <w:rFonts w:asciiTheme="minorHAnsi" w:hAnsiTheme="minorHAnsi" w:cstheme="minorHAnsi"/>
                  <w:sz w:val="20"/>
                  <w:szCs w:val="20"/>
                  <w:rPrChange w:id="8398" w:author="Miku Nosamu" w:date="2025-07-05T17:14:00Z">
                    <w:rPr/>
                  </w:rPrChange>
                </w:rPr>
                <w:t xml:space="preserve"> </w:t>
              </w:r>
              <w:proofErr w:type="spellStart"/>
              <w:r w:rsidRPr="00841217">
                <w:rPr>
                  <w:rFonts w:asciiTheme="minorHAnsi" w:hAnsiTheme="minorHAnsi" w:cstheme="minorHAnsi"/>
                  <w:sz w:val="20"/>
                  <w:szCs w:val="20"/>
                  <w:rPrChange w:id="8399" w:author="Miku Nosamu" w:date="2025-07-05T17:14:00Z">
                    <w:rPr/>
                  </w:rPrChange>
                </w:rPr>
                <w:t>pesan</w:t>
              </w:r>
              <w:proofErr w:type="spellEnd"/>
              <w:r w:rsidRPr="00841217">
                <w:rPr>
                  <w:rFonts w:asciiTheme="minorHAnsi" w:hAnsiTheme="minorHAnsi" w:cstheme="minorHAnsi"/>
                  <w:sz w:val="20"/>
                  <w:szCs w:val="20"/>
                  <w:rPrChange w:id="8400" w:author="Miku Nosamu" w:date="2025-07-05T17:14:00Z">
                    <w:rPr/>
                  </w:rPrChange>
                </w:rPr>
                <w:t xml:space="preserve"> </w:t>
              </w:r>
              <w:proofErr w:type="spellStart"/>
              <w:r w:rsidRPr="00841217">
                <w:rPr>
                  <w:rFonts w:asciiTheme="minorHAnsi" w:hAnsiTheme="minorHAnsi" w:cstheme="minorHAnsi"/>
                  <w:sz w:val="20"/>
                  <w:szCs w:val="20"/>
                  <w:rPrChange w:id="8401" w:author="Miku Nosamu" w:date="2025-07-05T17:14:00Z">
                    <w:rPr/>
                  </w:rPrChange>
                </w:rPr>
                <w:t>validasi</w:t>
              </w:r>
            </w:ins>
            <w:proofErr w:type="spellEnd"/>
          </w:p>
        </w:tc>
        <w:tc>
          <w:tcPr>
            <w:tcW w:w="3192" w:type="dxa"/>
            <w:vAlign w:val="center"/>
          </w:tcPr>
          <w:p w14:paraId="6F7F0C91" w14:textId="6E9B19B9" w:rsidR="00B505AF" w:rsidRPr="008303B6" w:rsidRDefault="00691477">
            <w:pPr>
              <w:pStyle w:val="NormalWeb"/>
              <w:spacing w:line="360" w:lineRule="auto"/>
              <w:jc w:val="center"/>
              <w:rPr>
                <w:ins w:id="8402" w:author="Miku Nosamu" w:date="2025-07-05T16:19:00Z"/>
                <w:rFonts w:asciiTheme="minorHAnsi" w:hAnsiTheme="minorHAnsi" w:cstheme="minorHAnsi"/>
                <w:szCs w:val="20"/>
                <w:rPrChange w:id="8403" w:author="Miku Nosamu" w:date="2025-07-05T17:44:00Z">
                  <w:rPr>
                    <w:ins w:id="8404" w:author="Miku Nosamu" w:date="2025-07-05T16:19:00Z"/>
                    <w:rFonts w:ascii="Arial" w:hAnsi="Arial" w:cs="Arial"/>
                    <w:noProof/>
                    <w:color w:val="auto"/>
                    <w:kern w:val="1"/>
                    <w:szCs w:val="20"/>
                    <w:lang w:val="id-ID"/>
                  </w:rPr>
                </w:rPrChange>
              </w:rPr>
              <w:pPrChange w:id="8405" w:author="Miku Nosamu" w:date="2025-07-05T17:44:00Z">
                <w:pPr>
                  <w:jc w:val="center"/>
                </w:pPr>
              </w:pPrChange>
            </w:pPr>
            <w:proofErr w:type="spellStart"/>
            <w:ins w:id="8406" w:author="Miku Nosamu" w:date="2025-07-05T17:10:00Z">
              <w:r w:rsidRPr="00841217">
                <w:rPr>
                  <w:rFonts w:asciiTheme="minorHAnsi" w:hAnsiTheme="minorHAnsi" w:cstheme="minorHAnsi"/>
                  <w:sz w:val="20"/>
                  <w:szCs w:val="20"/>
                  <w:rPrChange w:id="8407" w:author="Miku Nosamu" w:date="2025-07-05T17:14:00Z">
                    <w:rPr/>
                  </w:rPrChange>
                </w:rPr>
                <w:t>Pesan</w:t>
              </w:r>
              <w:proofErr w:type="spellEnd"/>
              <w:r w:rsidRPr="00841217">
                <w:rPr>
                  <w:rFonts w:asciiTheme="minorHAnsi" w:hAnsiTheme="minorHAnsi" w:cstheme="minorHAnsi"/>
                  <w:sz w:val="20"/>
                  <w:szCs w:val="20"/>
                  <w:rPrChange w:id="8408" w:author="Miku Nosamu" w:date="2025-07-05T17:14:00Z">
                    <w:rPr/>
                  </w:rPrChange>
                </w:rPr>
                <w:t xml:space="preserve"> “Field </w:t>
              </w:r>
              <w:proofErr w:type="spellStart"/>
              <w:r w:rsidRPr="00841217">
                <w:rPr>
                  <w:rFonts w:asciiTheme="minorHAnsi" w:hAnsiTheme="minorHAnsi" w:cstheme="minorHAnsi"/>
                  <w:sz w:val="20"/>
                  <w:szCs w:val="20"/>
                  <w:rPrChange w:id="8409" w:author="Miku Nosamu" w:date="2025-07-05T17:14:00Z">
                    <w:rPr/>
                  </w:rPrChange>
                </w:rPr>
                <w:t>tidak</w:t>
              </w:r>
              <w:proofErr w:type="spellEnd"/>
              <w:r w:rsidRPr="00841217">
                <w:rPr>
                  <w:rFonts w:asciiTheme="minorHAnsi" w:hAnsiTheme="minorHAnsi" w:cstheme="minorHAnsi"/>
                  <w:sz w:val="20"/>
                  <w:szCs w:val="20"/>
                  <w:rPrChange w:id="8410" w:author="Miku Nosamu" w:date="2025-07-05T17:14:00Z">
                    <w:rPr/>
                  </w:rPrChange>
                </w:rPr>
                <w:t xml:space="preserve"> </w:t>
              </w:r>
              <w:proofErr w:type="spellStart"/>
              <w:r w:rsidRPr="00841217">
                <w:rPr>
                  <w:rFonts w:asciiTheme="minorHAnsi" w:hAnsiTheme="minorHAnsi" w:cstheme="minorHAnsi"/>
                  <w:sz w:val="20"/>
                  <w:szCs w:val="20"/>
                  <w:rPrChange w:id="8411" w:author="Miku Nosamu" w:date="2025-07-05T17:14:00Z">
                    <w:rPr/>
                  </w:rPrChange>
                </w:rPr>
                <w:t>boleh</w:t>
              </w:r>
              <w:proofErr w:type="spellEnd"/>
              <w:r w:rsidRPr="00841217">
                <w:rPr>
                  <w:rFonts w:asciiTheme="minorHAnsi" w:hAnsiTheme="minorHAnsi" w:cstheme="minorHAnsi"/>
                  <w:sz w:val="20"/>
                  <w:szCs w:val="20"/>
                  <w:rPrChange w:id="8412" w:author="Miku Nosamu" w:date="2025-07-05T17:14:00Z">
                    <w:rPr/>
                  </w:rPrChange>
                </w:rPr>
                <w:t xml:space="preserve"> </w:t>
              </w:r>
              <w:proofErr w:type="spellStart"/>
              <w:r w:rsidRPr="00841217">
                <w:rPr>
                  <w:rFonts w:asciiTheme="minorHAnsi" w:hAnsiTheme="minorHAnsi" w:cstheme="minorHAnsi"/>
                  <w:sz w:val="20"/>
                  <w:szCs w:val="20"/>
                  <w:rPrChange w:id="8413" w:author="Miku Nosamu" w:date="2025-07-05T17:14:00Z">
                    <w:rPr/>
                  </w:rPrChange>
                </w:rPr>
                <w:t>kosong</w:t>
              </w:r>
              <w:proofErr w:type="spellEnd"/>
              <w:r w:rsidRPr="00841217">
                <w:rPr>
                  <w:rFonts w:asciiTheme="minorHAnsi" w:hAnsiTheme="minorHAnsi" w:cstheme="minorHAnsi"/>
                  <w:sz w:val="20"/>
                  <w:szCs w:val="20"/>
                  <w:rPrChange w:id="8414" w:author="Miku Nosamu" w:date="2025-07-05T17:14:00Z">
                    <w:rPr/>
                  </w:rPrChange>
                </w:rPr>
                <w:t xml:space="preserve">” </w:t>
              </w:r>
              <w:proofErr w:type="spellStart"/>
              <w:r w:rsidRPr="00841217">
                <w:rPr>
                  <w:rFonts w:asciiTheme="minorHAnsi" w:hAnsiTheme="minorHAnsi" w:cstheme="minorHAnsi"/>
                  <w:sz w:val="20"/>
                  <w:szCs w:val="20"/>
                  <w:rPrChange w:id="8415" w:author="Miku Nosamu" w:date="2025-07-05T17:14:00Z">
                    <w:rPr/>
                  </w:rPrChange>
                </w:rPr>
                <w:t>muncul</w:t>
              </w:r>
            </w:ins>
            <w:proofErr w:type="spellEnd"/>
          </w:p>
        </w:tc>
        <w:tc>
          <w:tcPr>
            <w:tcW w:w="3192" w:type="dxa"/>
            <w:vAlign w:val="center"/>
          </w:tcPr>
          <w:p w14:paraId="781214C7" w14:textId="77777777" w:rsidR="00B505AF" w:rsidRPr="00841217" w:rsidRDefault="00B505AF" w:rsidP="005877C0">
            <w:pPr>
              <w:jc w:val="center"/>
              <w:rPr>
                <w:ins w:id="8416" w:author="Miku Nosamu" w:date="2025-07-05T16:19:00Z"/>
                <w:rFonts w:cstheme="minorHAnsi"/>
                <w:noProof/>
                <w:color w:val="auto"/>
                <w:kern w:val="1"/>
                <w:szCs w:val="20"/>
                <w:lang w:val="id-ID"/>
                <w:rPrChange w:id="8417" w:author="Miku Nosamu" w:date="2025-07-05T17:14:00Z">
                  <w:rPr>
                    <w:ins w:id="8418" w:author="Miku Nosamu" w:date="2025-07-05T16:19:00Z"/>
                    <w:rFonts w:ascii="Arial" w:hAnsi="Arial" w:cs="Arial"/>
                    <w:noProof/>
                    <w:color w:val="auto"/>
                    <w:kern w:val="1"/>
                    <w:szCs w:val="20"/>
                    <w:lang w:val="id-ID"/>
                  </w:rPr>
                </w:rPrChange>
              </w:rPr>
            </w:pPr>
            <w:ins w:id="8419" w:author="Miku Nosamu" w:date="2025-07-05T16:19:00Z">
              <w:r w:rsidRPr="00841217">
                <w:rPr>
                  <w:rFonts w:cstheme="minorHAnsi"/>
                  <w:noProof/>
                  <w:color w:val="auto"/>
                  <w:kern w:val="1"/>
                  <w:szCs w:val="20"/>
                  <w:lang w:val="id-ID"/>
                  <w:rPrChange w:id="8420" w:author="Miku Nosamu" w:date="2025-07-05T17:14:00Z">
                    <w:rPr>
                      <w:rFonts w:ascii="Arial" w:hAnsi="Arial" w:cs="Arial"/>
                      <w:noProof/>
                      <w:color w:val="auto"/>
                      <w:kern w:val="1"/>
                      <w:szCs w:val="20"/>
                      <w:lang w:val="id-ID"/>
                    </w:rPr>
                  </w:rPrChange>
                </w:rPr>
                <w:t>Hasil pengamatan sesuai</w:t>
              </w:r>
            </w:ins>
          </w:p>
        </w:tc>
      </w:tr>
    </w:tbl>
    <w:p w14:paraId="62151282" w14:textId="133CD994" w:rsidR="00B505AF" w:rsidRPr="004873C5" w:rsidRDefault="00B505AF" w:rsidP="00546376">
      <w:pPr>
        <w:rPr>
          <w:ins w:id="8421"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841217" w:rsidRPr="00841217" w14:paraId="4ED30F20" w14:textId="77777777" w:rsidTr="005877C0">
        <w:trPr>
          <w:cnfStyle w:val="100000000000" w:firstRow="1" w:lastRow="0" w:firstColumn="0" w:lastColumn="0" w:oddVBand="0" w:evenVBand="0" w:oddHBand="0" w:evenHBand="0" w:firstRowFirstColumn="0" w:firstRowLastColumn="0" w:lastRowFirstColumn="0" w:lastRowLastColumn="0"/>
          <w:ins w:id="8422" w:author="Miku Nosamu" w:date="2025-07-05T16:19:00Z"/>
        </w:trPr>
        <w:tc>
          <w:tcPr>
            <w:tcW w:w="3192" w:type="dxa"/>
            <w:vAlign w:val="center"/>
          </w:tcPr>
          <w:p w14:paraId="1508D8D5" w14:textId="77777777" w:rsidR="00B505AF" w:rsidRPr="00841217" w:rsidRDefault="00B505AF" w:rsidP="005877C0">
            <w:pPr>
              <w:jc w:val="center"/>
              <w:rPr>
                <w:ins w:id="8423" w:author="Miku Nosamu" w:date="2025-07-05T16:19:00Z"/>
                <w:rFonts w:cstheme="minorHAnsi"/>
                <w:noProof/>
                <w:color w:val="auto"/>
                <w:kern w:val="1"/>
                <w:szCs w:val="20"/>
                <w:lang w:val="id-ID"/>
                <w:rPrChange w:id="8424" w:author="Miku Nosamu" w:date="2025-07-05T17:14:00Z">
                  <w:rPr>
                    <w:ins w:id="8425" w:author="Miku Nosamu" w:date="2025-07-05T16:19:00Z"/>
                    <w:rFonts w:ascii="Arial" w:hAnsi="Arial" w:cs="Arial"/>
                    <w:noProof/>
                    <w:color w:val="2C283A" w:themeColor="text2"/>
                    <w:kern w:val="1"/>
                    <w:szCs w:val="20"/>
                    <w:lang w:val="id-ID"/>
                  </w:rPr>
                </w:rPrChange>
              </w:rPr>
            </w:pPr>
            <w:ins w:id="8426" w:author="Miku Nosamu" w:date="2025-07-05T16:19:00Z">
              <w:r w:rsidRPr="00841217">
                <w:rPr>
                  <w:rFonts w:cstheme="minorHAnsi"/>
                  <w:noProof/>
                  <w:color w:val="auto"/>
                  <w:kern w:val="1"/>
                  <w:szCs w:val="20"/>
                  <w:lang w:val="id-ID"/>
                  <w:rPrChange w:id="8427"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0F732159" w14:textId="42075D8C" w:rsidR="00B505AF" w:rsidRPr="00841217" w:rsidRDefault="00B505AF" w:rsidP="005877C0">
            <w:pPr>
              <w:jc w:val="center"/>
              <w:rPr>
                <w:ins w:id="8428" w:author="Miku Nosamu" w:date="2025-07-05T16:19:00Z"/>
                <w:rFonts w:cstheme="minorHAnsi"/>
                <w:noProof/>
                <w:color w:val="auto"/>
                <w:kern w:val="1"/>
                <w:szCs w:val="20"/>
                <w:rPrChange w:id="8429" w:author="Miku Nosamu" w:date="2025-07-05T17:14:00Z">
                  <w:rPr>
                    <w:ins w:id="8430" w:author="Miku Nosamu" w:date="2025-07-05T16:19:00Z"/>
                    <w:rFonts w:ascii="Arial" w:hAnsi="Arial" w:cs="Arial"/>
                    <w:noProof/>
                    <w:color w:val="2C283A" w:themeColor="text2"/>
                    <w:kern w:val="1"/>
                    <w:szCs w:val="20"/>
                    <w:lang w:val="id-ID"/>
                  </w:rPr>
                </w:rPrChange>
              </w:rPr>
            </w:pPr>
            <w:ins w:id="8431" w:author="Miku Nosamu" w:date="2025-07-05T16:19:00Z">
              <w:r w:rsidRPr="00841217">
                <w:rPr>
                  <w:rFonts w:cstheme="minorHAnsi"/>
                  <w:noProof/>
                  <w:color w:val="auto"/>
                  <w:kern w:val="1"/>
                  <w:szCs w:val="20"/>
                  <w:lang w:val="id-ID"/>
                  <w:rPrChange w:id="8432" w:author="Miku Nosamu" w:date="2025-07-05T17:14:00Z">
                    <w:rPr>
                      <w:rFonts w:ascii="Arial" w:hAnsi="Arial" w:cs="Arial"/>
                      <w:noProof/>
                      <w:color w:val="2C283A" w:themeColor="text2"/>
                      <w:kern w:val="1"/>
                      <w:szCs w:val="20"/>
                      <w:lang w:val="id-ID"/>
                    </w:rPr>
                  </w:rPrChange>
                </w:rPr>
                <w:t>KU-0</w:t>
              </w:r>
            </w:ins>
            <w:ins w:id="8433" w:author="Miku Nosamu" w:date="2025-07-05T17:10:00Z">
              <w:r w:rsidR="00691477" w:rsidRPr="00841217">
                <w:rPr>
                  <w:rFonts w:cstheme="minorHAnsi"/>
                  <w:noProof/>
                  <w:color w:val="auto"/>
                  <w:kern w:val="1"/>
                  <w:szCs w:val="20"/>
                  <w:rPrChange w:id="8434" w:author="Miku Nosamu" w:date="2025-07-05T17:14:00Z">
                    <w:rPr>
                      <w:rFonts w:ascii="Arial" w:hAnsi="Arial" w:cs="Arial"/>
                      <w:noProof/>
                      <w:color w:val="2C283A" w:themeColor="text2"/>
                      <w:kern w:val="1"/>
                      <w:szCs w:val="20"/>
                    </w:rPr>
                  </w:rPrChange>
                </w:rPr>
                <w:t>33</w:t>
              </w:r>
            </w:ins>
          </w:p>
        </w:tc>
      </w:tr>
      <w:tr w:rsidR="00841217" w:rsidRPr="00841217" w14:paraId="7C51DC26" w14:textId="77777777" w:rsidTr="005877C0">
        <w:trPr>
          <w:ins w:id="8435" w:author="Miku Nosamu" w:date="2025-07-05T16:19:00Z"/>
        </w:trPr>
        <w:tc>
          <w:tcPr>
            <w:tcW w:w="3192" w:type="dxa"/>
            <w:vAlign w:val="center"/>
          </w:tcPr>
          <w:p w14:paraId="11F81685" w14:textId="77777777" w:rsidR="00B505AF" w:rsidRPr="00841217" w:rsidRDefault="00B505AF" w:rsidP="005877C0">
            <w:pPr>
              <w:jc w:val="center"/>
              <w:rPr>
                <w:ins w:id="8436" w:author="Miku Nosamu" w:date="2025-07-05T16:19:00Z"/>
                <w:rFonts w:cstheme="minorHAnsi"/>
                <w:noProof/>
                <w:color w:val="auto"/>
                <w:kern w:val="1"/>
                <w:szCs w:val="20"/>
                <w:lang w:val="id-ID"/>
                <w:rPrChange w:id="8437" w:author="Miku Nosamu" w:date="2025-07-05T17:14:00Z">
                  <w:rPr>
                    <w:ins w:id="8438" w:author="Miku Nosamu" w:date="2025-07-05T16:19:00Z"/>
                    <w:rFonts w:ascii="Arial" w:hAnsi="Arial" w:cs="Arial"/>
                    <w:noProof/>
                    <w:color w:val="auto"/>
                    <w:kern w:val="1"/>
                    <w:szCs w:val="20"/>
                    <w:lang w:val="id-ID"/>
                  </w:rPr>
                </w:rPrChange>
              </w:rPr>
            </w:pPr>
            <w:ins w:id="8439" w:author="Miku Nosamu" w:date="2025-07-05T16:19:00Z">
              <w:r w:rsidRPr="00841217">
                <w:rPr>
                  <w:rFonts w:cstheme="minorHAnsi"/>
                  <w:noProof/>
                  <w:color w:val="auto"/>
                  <w:kern w:val="1"/>
                  <w:szCs w:val="20"/>
                  <w:lang w:val="id-ID"/>
                  <w:rPrChange w:id="8440"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7584A243" w14:textId="395A67E0" w:rsidR="00B505AF" w:rsidRPr="008303B6" w:rsidRDefault="00691477">
            <w:pPr>
              <w:pStyle w:val="NormalWeb"/>
              <w:jc w:val="center"/>
              <w:rPr>
                <w:ins w:id="8441" w:author="Miku Nosamu" w:date="2025-07-05T16:19:00Z"/>
                <w:rFonts w:asciiTheme="minorHAnsi" w:hAnsiTheme="minorHAnsi" w:cstheme="minorHAnsi"/>
                <w:szCs w:val="20"/>
                <w:rPrChange w:id="8442" w:author="Miku Nosamu" w:date="2025-07-05T17:44:00Z">
                  <w:rPr>
                    <w:ins w:id="8443" w:author="Miku Nosamu" w:date="2025-07-05T16:19:00Z"/>
                    <w:rFonts w:ascii="Arial" w:hAnsi="Arial" w:cs="Arial"/>
                    <w:noProof/>
                    <w:color w:val="auto"/>
                    <w:kern w:val="1"/>
                    <w:szCs w:val="20"/>
                    <w:lang w:val="id-ID"/>
                  </w:rPr>
                </w:rPrChange>
              </w:rPr>
              <w:pPrChange w:id="8444" w:author="Miku Nosamu" w:date="2025-07-05T17:44:00Z">
                <w:pPr>
                  <w:jc w:val="center"/>
                </w:pPr>
              </w:pPrChange>
            </w:pPr>
            <w:proofErr w:type="spellStart"/>
            <w:ins w:id="8445" w:author="Miku Nosamu" w:date="2025-07-05T17:10:00Z">
              <w:r w:rsidRPr="00841217">
                <w:rPr>
                  <w:rFonts w:asciiTheme="minorHAnsi" w:hAnsiTheme="minorHAnsi" w:cstheme="minorHAnsi"/>
                  <w:sz w:val="20"/>
                  <w:szCs w:val="20"/>
                  <w:rPrChange w:id="8446" w:author="Miku Nosamu" w:date="2025-07-05T17:14:00Z">
                    <w:rPr/>
                  </w:rPrChange>
                </w:rPr>
                <w:t>Pengujian</w:t>
              </w:r>
              <w:proofErr w:type="spellEnd"/>
              <w:r w:rsidRPr="00841217">
                <w:rPr>
                  <w:rFonts w:asciiTheme="minorHAnsi" w:hAnsiTheme="minorHAnsi" w:cstheme="minorHAnsi"/>
                  <w:sz w:val="20"/>
                  <w:szCs w:val="20"/>
                  <w:rPrChange w:id="8447" w:author="Miku Nosamu" w:date="2025-07-05T17:14:00Z">
                    <w:rPr/>
                  </w:rPrChange>
                </w:rPr>
                <w:t xml:space="preserve"> super user </w:t>
              </w:r>
              <w:proofErr w:type="spellStart"/>
              <w:r w:rsidRPr="00841217">
                <w:rPr>
                  <w:rFonts w:asciiTheme="minorHAnsi" w:hAnsiTheme="minorHAnsi" w:cstheme="minorHAnsi"/>
                  <w:sz w:val="20"/>
                  <w:szCs w:val="20"/>
                  <w:rPrChange w:id="8448" w:author="Miku Nosamu" w:date="2025-07-05T17:14:00Z">
                    <w:rPr/>
                  </w:rPrChange>
                </w:rPr>
                <w:t>tambah</w:t>
              </w:r>
              <w:proofErr w:type="spellEnd"/>
              <w:r w:rsidRPr="00841217">
                <w:rPr>
                  <w:rFonts w:asciiTheme="minorHAnsi" w:hAnsiTheme="minorHAnsi" w:cstheme="minorHAnsi"/>
                  <w:sz w:val="20"/>
                  <w:szCs w:val="20"/>
                  <w:rPrChange w:id="8449" w:author="Miku Nosamu" w:date="2025-07-05T17:14:00Z">
                    <w:rPr/>
                  </w:rPrChange>
                </w:rPr>
                <w:t xml:space="preserve"> data approver </w:t>
              </w:r>
              <w:proofErr w:type="spellStart"/>
              <w:r w:rsidRPr="00841217">
                <w:rPr>
                  <w:rFonts w:asciiTheme="minorHAnsi" w:hAnsiTheme="minorHAnsi" w:cstheme="minorHAnsi"/>
                  <w:sz w:val="20"/>
                  <w:szCs w:val="20"/>
                  <w:rPrChange w:id="8450" w:author="Miku Nosamu" w:date="2025-07-05T17:14:00Z">
                    <w:rPr/>
                  </w:rPrChange>
                </w:rPr>
                <w:t>dengan</w:t>
              </w:r>
              <w:proofErr w:type="spellEnd"/>
              <w:r w:rsidRPr="00841217">
                <w:rPr>
                  <w:rFonts w:asciiTheme="minorHAnsi" w:hAnsiTheme="minorHAnsi" w:cstheme="minorHAnsi"/>
                  <w:sz w:val="20"/>
                  <w:szCs w:val="20"/>
                  <w:rPrChange w:id="8451" w:author="Miku Nosamu" w:date="2025-07-05T17:14:00Z">
                    <w:rPr/>
                  </w:rPrChange>
                </w:rPr>
                <w:t xml:space="preserve"> email yang </w:t>
              </w:r>
              <w:proofErr w:type="spellStart"/>
              <w:r w:rsidRPr="00841217">
                <w:rPr>
                  <w:rFonts w:asciiTheme="minorHAnsi" w:hAnsiTheme="minorHAnsi" w:cstheme="minorHAnsi"/>
                  <w:sz w:val="20"/>
                  <w:szCs w:val="20"/>
                  <w:rPrChange w:id="8452" w:author="Miku Nosamu" w:date="2025-07-05T17:14:00Z">
                    <w:rPr/>
                  </w:rPrChange>
                </w:rPr>
                <w:t>sudah</w:t>
              </w:r>
              <w:proofErr w:type="spellEnd"/>
              <w:r w:rsidRPr="00841217">
                <w:rPr>
                  <w:rFonts w:asciiTheme="minorHAnsi" w:hAnsiTheme="minorHAnsi" w:cstheme="minorHAnsi"/>
                  <w:sz w:val="20"/>
                  <w:szCs w:val="20"/>
                  <w:rPrChange w:id="8453" w:author="Miku Nosamu" w:date="2025-07-05T17:14:00Z">
                    <w:rPr/>
                  </w:rPrChange>
                </w:rPr>
                <w:t xml:space="preserve"> </w:t>
              </w:r>
              <w:proofErr w:type="spellStart"/>
              <w:r w:rsidRPr="00841217">
                <w:rPr>
                  <w:rFonts w:asciiTheme="minorHAnsi" w:hAnsiTheme="minorHAnsi" w:cstheme="minorHAnsi"/>
                  <w:sz w:val="20"/>
                  <w:szCs w:val="20"/>
                  <w:rPrChange w:id="8454" w:author="Miku Nosamu" w:date="2025-07-05T17:14:00Z">
                    <w:rPr/>
                  </w:rPrChange>
                </w:rPr>
                <w:t>terdaftar</w:t>
              </w:r>
            </w:ins>
            <w:proofErr w:type="spellEnd"/>
          </w:p>
        </w:tc>
      </w:tr>
      <w:tr w:rsidR="00841217" w:rsidRPr="00841217" w14:paraId="1DCA7D72" w14:textId="77777777" w:rsidTr="005877C0">
        <w:trPr>
          <w:ins w:id="8455" w:author="Miku Nosamu" w:date="2025-07-05T16:19:00Z"/>
        </w:trPr>
        <w:tc>
          <w:tcPr>
            <w:tcW w:w="3192" w:type="dxa"/>
            <w:vAlign w:val="center"/>
          </w:tcPr>
          <w:p w14:paraId="6B7788BA" w14:textId="77777777" w:rsidR="00B505AF" w:rsidRPr="00841217" w:rsidRDefault="00B505AF" w:rsidP="005877C0">
            <w:pPr>
              <w:jc w:val="center"/>
              <w:rPr>
                <w:ins w:id="8456" w:author="Miku Nosamu" w:date="2025-07-05T16:19:00Z"/>
                <w:rFonts w:cstheme="minorHAnsi"/>
                <w:noProof/>
                <w:color w:val="auto"/>
                <w:kern w:val="1"/>
                <w:szCs w:val="20"/>
                <w:lang w:val="id-ID"/>
                <w:rPrChange w:id="8457" w:author="Miku Nosamu" w:date="2025-07-05T17:14:00Z">
                  <w:rPr>
                    <w:ins w:id="8458" w:author="Miku Nosamu" w:date="2025-07-05T16:19:00Z"/>
                    <w:rFonts w:ascii="Arial" w:hAnsi="Arial" w:cs="Arial"/>
                    <w:noProof/>
                    <w:color w:val="auto"/>
                    <w:kern w:val="1"/>
                    <w:szCs w:val="20"/>
                    <w:lang w:val="id-ID"/>
                  </w:rPr>
                </w:rPrChange>
              </w:rPr>
            </w:pPr>
            <w:ins w:id="8459" w:author="Miku Nosamu" w:date="2025-07-05T16:19:00Z">
              <w:r w:rsidRPr="00841217">
                <w:rPr>
                  <w:rFonts w:cstheme="minorHAnsi"/>
                  <w:noProof/>
                  <w:color w:val="auto"/>
                  <w:kern w:val="1"/>
                  <w:szCs w:val="20"/>
                  <w:lang w:val="id-ID"/>
                  <w:rPrChange w:id="8460"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63C52933" w14:textId="5C4FC0EF" w:rsidR="00B505AF" w:rsidRPr="008303B6" w:rsidRDefault="00691477">
            <w:pPr>
              <w:pStyle w:val="NormalWeb"/>
              <w:jc w:val="center"/>
              <w:rPr>
                <w:ins w:id="8461" w:author="Miku Nosamu" w:date="2025-07-05T16:19:00Z"/>
                <w:rFonts w:asciiTheme="minorHAnsi" w:hAnsiTheme="minorHAnsi" w:cstheme="minorHAnsi"/>
                <w:szCs w:val="20"/>
                <w:rPrChange w:id="8462" w:author="Miku Nosamu" w:date="2025-07-05T17:44:00Z">
                  <w:rPr>
                    <w:ins w:id="8463" w:author="Miku Nosamu" w:date="2025-07-05T16:19:00Z"/>
                    <w:rFonts w:ascii="Arial" w:hAnsi="Arial" w:cs="Arial"/>
                    <w:noProof/>
                    <w:color w:val="auto"/>
                    <w:kern w:val="1"/>
                    <w:szCs w:val="20"/>
                    <w:lang w:val="id-ID"/>
                  </w:rPr>
                </w:rPrChange>
              </w:rPr>
              <w:pPrChange w:id="8464" w:author="Miku Nosamu" w:date="2025-07-05T17:44:00Z">
                <w:pPr>
                  <w:jc w:val="center"/>
                </w:pPr>
              </w:pPrChange>
            </w:pPr>
            <w:proofErr w:type="spellStart"/>
            <w:ins w:id="8465" w:author="Miku Nosamu" w:date="2025-07-05T17:10:00Z">
              <w:r w:rsidRPr="00841217">
                <w:rPr>
                  <w:rFonts w:asciiTheme="minorHAnsi" w:hAnsiTheme="minorHAnsi" w:cstheme="minorHAnsi"/>
                  <w:sz w:val="20"/>
                  <w:szCs w:val="20"/>
                  <w:rPrChange w:id="8466" w:author="Miku Nosamu" w:date="2025-07-05T17:14:00Z">
                    <w:rPr/>
                  </w:rPrChange>
                </w:rPr>
                <w:t>Validasi</w:t>
              </w:r>
              <w:proofErr w:type="spellEnd"/>
              <w:r w:rsidRPr="00841217">
                <w:rPr>
                  <w:rFonts w:asciiTheme="minorHAnsi" w:hAnsiTheme="minorHAnsi" w:cstheme="minorHAnsi"/>
                  <w:sz w:val="20"/>
                  <w:szCs w:val="20"/>
                  <w:rPrChange w:id="8467" w:author="Miku Nosamu" w:date="2025-07-05T17:14:00Z">
                    <w:rPr/>
                  </w:rPrChange>
                </w:rPr>
                <w:t xml:space="preserve"> email </w:t>
              </w:r>
              <w:proofErr w:type="spellStart"/>
              <w:r w:rsidRPr="00841217">
                <w:rPr>
                  <w:rFonts w:asciiTheme="minorHAnsi" w:hAnsiTheme="minorHAnsi" w:cstheme="minorHAnsi"/>
                  <w:sz w:val="20"/>
                  <w:szCs w:val="20"/>
                  <w:rPrChange w:id="8468" w:author="Miku Nosamu" w:date="2025-07-05T17:14:00Z">
                    <w:rPr/>
                  </w:rPrChange>
                </w:rPr>
                <w:t>duplikat</w:t>
              </w:r>
              <w:proofErr w:type="spellEnd"/>
              <w:r w:rsidRPr="00841217">
                <w:rPr>
                  <w:rFonts w:asciiTheme="minorHAnsi" w:hAnsiTheme="minorHAnsi" w:cstheme="minorHAnsi"/>
                  <w:sz w:val="20"/>
                  <w:szCs w:val="20"/>
                  <w:rPrChange w:id="8469" w:author="Miku Nosamu" w:date="2025-07-05T17:14:00Z">
                    <w:rPr/>
                  </w:rPrChange>
                </w:rPr>
                <w:t xml:space="preserve"> </w:t>
              </w:r>
              <w:proofErr w:type="spellStart"/>
              <w:r w:rsidRPr="00841217">
                <w:rPr>
                  <w:rFonts w:asciiTheme="minorHAnsi" w:hAnsiTheme="minorHAnsi" w:cstheme="minorHAnsi"/>
                  <w:sz w:val="20"/>
                  <w:szCs w:val="20"/>
                  <w:rPrChange w:id="8470" w:author="Miku Nosamu" w:date="2025-07-05T17:14:00Z">
                    <w:rPr/>
                  </w:rPrChange>
                </w:rPr>
                <w:t>saat</w:t>
              </w:r>
              <w:proofErr w:type="spellEnd"/>
              <w:r w:rsidRPr="00841217">
                <w:rPr>
                  <w:rFonts w:asciiTheme="minorHAnsi" w:hAnsiTheme="minorHAnsi" w:cstheme="minorHAnsi"/>
                  <w:sz w:val="20"/>
                  <w:szCs w:val="20"/>
                  <w:rPrChange w:id="8471" w:author="Miku Nosamu" w:date="2025-07-05T17:14:00Z">
                    <w:rPr/>
                  </w:rPrChange>
                </w:rPr>
                <w:t xml:space="preserve"> </w:t>
              </w:r>
              <w:proofErr w:type="spellStart"/>
              <w:r w:rsidRPr="00841217">
                <w:rPr>
                  <w:rFonts w:asciiTheme="minorHAnsi" w:hAnsiTheme="minorHAnsi" w:cstheme="minorHAnsi"/>
                  <w:sz w:val="20"/>
                  <w:szCs w:val="20"/>
                  <w:rPrChange w:id="8472" w:author="Miku Nosamu" w:date="2025-07-05T17:14:00Z">
                    <w:rPr/>
                  </w:rPrChange>
                </w:rPr>
                <w:t>menambahkan</w:t>
              </w:r>
              <w:proofErr w:type="spellEnd"/>
              <w:r w:rsidRPr="00841217">
                <w:rPr>
                  <w:rFonts w:asciiTheme="minorHAnsi" w:hAnsiTheme="minorHAnsi" w:cstheme="minorHAnsi"/>
                  <w:sz w:val="20"/>
                  <w:szCs w:val="20"/>
                  <w:rPrChange w:id="8473" w:author="Miku Nosamu" w:date="2025-07-05T17:14:00Z">
                    <w:rPr/>
                  </w:rPrChange>
                </w:rPr>
                <w:t xml:space="preserve"> approver</w:t>
              </w:r>
            </w:ins>
          </w:p>
        </w:tc>
      </w:tr>
      <w:tr w:rsidR="00841217" w:rsidRPr="00841217" w14:paraId="52F9A313" w14:textId="77777777" w:rsidTr="005877C0">
        <w:trPr>
          <w:ins w:id="8474" w:author="Miku Nosamu" w:date="2025-07-05T16:19:00Z"/>
        </w:trPr>
        <w:tc>
          <w:tcPr>
            <w:tcW w:w="3192" w:type="dxa"/>
            <w:vAlign w:val="center"/>
          </w:tcPr>
          <w:p w14:paraId="7C3B31D0" w14:textId="77777777" w:rsidR="00B505AF" w:rsidRPr="00841217" w:rsidRDefault="00B505AF" w:rsidP="005877C0">
            <w:pPr>
              <w:jc w:val="center"/>
              <w:rPr>
                <w:ins w:id="8475" w:author="Miku Nosamu" w:date="2025-07-05T16:19:00Z"/>
                <w:rFonts w:cstheme="minorHAnsi"/>
                <w:noProof/>
                <w:color w:val="auto"/>
                <w:kern w:val="1"/>
                <w:szCs w:val="20"/>
                <w:lang w:val="id-ID"/>
                <w:rPrChange w:id="8476" w:author="Miku Nosamu" w:date="2025-07-05T17:14:00Z">
                  <w:rPr>
                    <w:ins w:id="8477" w:author="Miku Nosamu" w:date="2025-07-05T16:19:00Z"/>
                    <w:rFonts w:ascii="Arial" w:hAnsi="Arial" w:cs="Arial"/>
                    <w:noProof/>
                    <w:color w:val="auto"/>
                    <w:kern w:val="1"/>
                    <w:szCs w:val="20"/>
                    <w:lang w:val="id-ID"/>
                  </w:rPr>
                </w:rPrChange>
              </w:rPr>
            </w:pPr>
            <w:ins w:id="8478" w:author="Miku Nosamu" w:date="2025-07-05T16:19:00Z">
              <w:r w:rsidRPr="00841217">
                <w:rPr>
                  <w:rFonts w:cstheme="minorHAnsi"/>
                  <w:noProof/>
                  <w:color w:val="auto"/>
                  <w:kern w:val="1"/>
                  <w:szCs w:val="20"/>
                  <w:lang w:val="id-ID"/>
                  <w:rPrChange w:id="8479"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05F2E9A2" w14:textId="7AA97261" w:rsidR="00B505AF" w:rsidRPr="008303B6" w:rsidRDefault="00691477">
            <w:pPr>
              <w:pStyle w:val="NormalWeb"/>
              <w:jc w:val="center"/>
              <w:rPr>
                <w:ins w:id="8480" w:author="Miku Nosamu" w:date="2025-07-05T16:19:00Z"/>
                <w:rFonts w:asciiTheme="minorHAnsi" w:hAnsiTheme="minorHAnsi" w:cstheme="minorHAnsi"/>
                <w:szCs w:val="20"/>
                <w:rPrChange w:id="8481" w:author="Miku Nosamu" w:date="2025-07-05T17:44:00Z">
                  <w:rPr>
                    <w:ins w:id="8482" w:author="Miku Nosamu" w:date="2025-07-05T16:19:00Z"/>
                    <w:rFonts w:ascii="Arial" w:hAnsi="Arial" w:cs="Arial"/>
                    <w:noProof/>
                    <w:color w:val="auto"/>
                    <w:kern w:val="1"/>
                    <w:szCs w:val="20"/>
                    <w:lang w:val="id-ID"/>
                  </w:rPr>
                </w:rPrChange>
              </w:rPr>
              <w:pPrChange w:id="8483" w:author="Miku Nosamu" w:date="2025-07-05T17:44:00Z">
                <w:pPr>
                  <w:jc w:val="center"/>
                </w:pPr>
              </w:pPrChange>
            </w:pPr>
            <w:proofErr w:type="spellStart"/>
            <w:ins w:id="8484" w:author="Miku Nosamu" w:date="2025-07-05T17:10:00Z">
              <w:r w:rsidRPr="00841217">
                <w:rPr>
                  <w:rFonts w:asciiTheme="minorHAnsi" w:hAnsiTheme="minorHAnsi" w:cstheme="minorHAnsi"/>
                  <w:sz w:val="20"/>
                  <w:szCs w:val="20"/>
                  <w:rPrChange w:id="8485" w:author="Miku Nosamu" w:date="2025-07-05T17:14:00Z">
                    <w:rPr/>
                  </w:rPrChange>
                </w:rPr>
                <w:t>Sudah</w:t>
              </w:r>
              <w:proofErr w:type="spellEnd"/>
              <w:r w:rsidRPr="00841217">
                <w:rPr>
                  <w:rFonts w:asciiTheme="minorHAnsi" w:hAnsiTheme="minorHAnsi" w:cstheme="minorHAnsi"/>
                  <w:sz w:val="20"/>
                  <w:szCs w:val="20"/>
                  <w:rPrChange w:id="8486" w:author="Miku Nosamu" w:date="2025-07-05T17:14:00Z">
                    <w:rPr/>
                  </w:rPrChange>
                </w:rPr>
                <w:t xml:space="preserve"> </w:t>
              </w:r>
              <w:proofErr w:type="spellStart"/>
              <w:r w:rsidRPr="00841217">
                <w:rPr>
                  <w:rFonts w:asciiTheme="minorHAnsi" w:hAnsiTheme="minorHAnsi" w:cstheme="minorHAnsi"/>
                  <w:sz w:val="20"/>
                  <w:szCs w:val="20"/>
                  <w:rPrChange w:id="8487" w:author="Miku Nosamu" w:date="2025-07-05T17:14:00Z">
                    <w:rPr/>
                  </w:rPrChange>
                </w:rPr>
                <w:t>ada</w:t>
              </w:r>
              <w:proofErr w:type="spellEnd"/>
              <w:r w:rsidRPr="00841217">
                <w:rPr>
                  <w:rFonts w:asciiTheme="minorHAnsi" w:hAnsiTheme="minorHAnsi" w:cstheme="minorHAnsi"/>
                  <w:sz w:val="20"/>
                  <w:szCs w:val="20"/>
                  <w:rPrChange w:id="8488" w:author="Miku Nosamu" w:date="2025-07-05T17:14:00Z">
                    <w:rPr/>
                  </w:rPrChange>
                </w:rPr>
                <w:t xml:space="preserve"> approver </w:t>
              </w:r>
              <w:proofErr w:type="spellStart"/>
              <w:r w:rsidRPr="00841217">
                <w:rPr>
                  <w:rFonts w:asciiTheme="minorHAnsi" w:hAnsiTheme="minorHAnsi" w:cstheme="minorHAnsi"/>
                  <w:sz w:val="20"/>
                  <w:szCs w:val="20"/>
                  <w:rPrChange w:id="8489" w:author="Miku Nosamu" w:date="2025-07-05T17:14:00Z">
                    <w:rPr/>
                  </w:rPrChange>
                </w:rPr>
                <w:t>dengan</w:t>
              </w:r>
              <w:proofErr w:type="spellEnd"/>
              <w:r w:rsidRPr="00841217">
                <w:rPr>
                  <w:rFonts w:asciiTheme="minorHAnsi" w:hAnsiTheme="minorHAnsi" w:cstheme="minorHAnsi"/>
                  <w:sz w:val="20"/>
                  <w:szCs w:val="20"/>
                  <w:rPrChange w:id="8490" w:author="Miku Nosamu" w:date="2025-07-05T17:14:00Z">
                    <w:rPr/>
                  </w:rPrChange>
                </w:rPr>
                <w:t xml:space="preserve"> email yang </w:t>
              </w:r>
              <w:proofErr w:type="spellStart"/>
              <w:r w:rsidRPr="00841217">
                <w:rPr>
                  <w:rFonts w:asciiTheme="minorHAnsi" w:hAnsiTheme="minorHAnsi" w:cstheme="minorHAnsi"/>
                  <w:sz w:val="20"/>
                  <w:szCs w:val="20"/>
                  <w:rPrChange w:id="8491" w:author="Miku Nosamu" w:date="2025-07-05T17:14:00Z">
                    <w:rPr/>
                  </w:rPrChange>
                </w:rPr>
                <w:t>sama</w:t>
              </w:r>
            </w:ins>
            <w:proofErr w:type="spellEnd"/>
          </w:p>
        </w:tc>
      </w:tr>
      <w:tr w:rsidR="00841217" w:rsidRPr="00841217" w14:paraId="60AAA261" w14:textId="77777777" w:rsidTr="005877C0">
        <w:trPr>
          <w:ins w:id="8492" w:author="Miku Nosamu" w:date="2025-07-05T16:19:00Z"/>
        </w:trPr>
        <w:tc>
          <w:tcPr>
            <w:tcW w:w="3192" w:type="dxa"/>
            <w:vAlign w:val="center"/>
          </w:tcPr>
          <w:p w14:paraId="4DF1E4B8" w14:textId="77777777" w:rsidR="00B505AF" w:rsidRPr="00841217" w:rsidRDefault="00B505AF" w:rsidP="005877C0">
            <w:pPr>
              <w:jc w:val="center"/>
              <w:rPr>
                <w:ins w:id="8493" w:author="Miku Nosamu" w:date="2025-07-05T16:19:00Z"/>
                <w:rFonts w:cstheme="minorHAnsi"/>
                <w:noProof/>
                <w:color w:val="auto"/>
                <w:kern w:val="1"/>
                <w:szCs w:val="20"/>
                <w:lang w:val="id-ID"/>
                <w:rPrChange w:id="8494" w:author="Miku Nosamu" w:date="2025-07-05T17:14:00Z">
                  <w:rPr>
                    <w:ins w:id="8495" w:author="Miku Nosamu" w:date="2025-07-05T16:19:00Z"/>
                    <w:rFonts w:ascii="Arial" w:hAnsi="Arial" w:cs="Arial"/>
                    <w:noProof/>
                    <w:color w:val="auto"/>
                    <w:kern w:val="1"/>
                    <w:szCs w:val="20"/>
                    <w:lang w:val="id-ID"/>
                  </w:rPr>
                </w:rPrChange>
              </w:rPr>
            </w:pPr>
            <w:ins w:id="8496" w:author="Miku Nosamu" w:date="2025-07-05T16:19:00Z">
              <w:r w:rsidRPr="00841217">
                <w:rPr>
                  <w:rFonts w:cstheme="minorHAnsi"/>
                  <w:noProof/>
                  <w:color w:val="auto"/>
                  <w:kern w:val="1"/>
                  <w:szCs w:val="20"/>
                  <w:lang w:val="id-ID"/>
                  <w:rPrChange w:id="8497" w:author="Miku Nosamu" w:date="2025-07-05T17:14:00Z">
                    <w:rPr>
                      <w:rFonts w:ascii="Arial" w:hAnsi="Arial" w:cs="Arial"/>
                      <w:noProof/>
                      <w:color w:val="auto"/>
                      <w:kern w:val="1"/>
                      <w:szCs w:val="20"/>
                      <w:lang w:val="id-ID"/>
                    </w:rPr>
                  </w:rPrChange>
                </w:rPr>
                <w:lastRenderedPageBreak/>
                <w:t>Tanggal Pengujian</w:t>
              </w:r>
            </w:ins>
          </w:p>
        </w:tc>
        <w:tc>
          <w:tcPr>
            <w:tcW w:w="6384" w:type="dxa"/>
            <w:gridSpan w:val="2"/>
            <w:vAlign w:val="center"/>
          </w:tcPr>
          <w:p w14:paraId="53E0585C" w14:textId="77777777" w:rsidR="00B505AF" w:rsidRPr="00841217" w:rsidRDefault="00B505AF" w:rsidP="005877C0">
            <w:pPr>
              <w:jc w:val="center"/>
              <w:rPr>
                <w:ins w:id="8498" w:author="Miku Nosamu" w:date="2025-07-05T16:19:00Z"/>
                <w:rFonts w:cstheme="minorHAnsi"/>
                <w:noProof/>
                <w:color w:val="auto"/>
                <w:kern w:val="1"/>
                <w:szCs w:val="20"/>
                <w:rPrChange w:id="8499" w:author="Miku Nosamu" w:date="2025-07-05T17:14:00Z">
                  <w:rPr>
                    <w:ins w:id="8500" w:author="Miku Nosamu" w:date="2025-07-05T16:19:00Z"/>
                    <w:rFonts w:ascii="Arial" w:hAnsi="Arial" w:cs="Arial"/>
                    <w:noProof/>
                    <w:color w:val="auto"/>
                    <w:kern w:val="1"/>
                    <w:szCs w:val="20"/>
                  </w:rPr>
                </w:rPrChange>
              </w:rPr>
            </w:pPr>
            <w:ins w:id="8501" w:author="Miku Nosamu" w:date="2025-07-05T16:19:00Z">
              <w:r w:rsidRPr="00841217">
                <w:rPr>
                  <w:rFonts w:cstheme="minorHAnsi"/>
                  <w:noProof/>
                  <w:color w:val="auto"/>
                  <w:kern w:val="1"/>
                  <w:szCs w:val="20"/>
                  <w:rPrChange w:id="8502" w:author="Miku Nosamu" w:date="2025-07-05T17:14:00Z">
                    <w:rPr>
                      <w:rFonts w:ascii="Arial" w:hAnsi="Arial" w:cs="Arial"/>
                      <w:noProof/>
                      <w:color w:val="auto"/>
                      <w:kern w:val="1"/>
                      <w:szCs w:val="20"/>
                    </w:rPr>
                  </w:rPrChange>
                </w:rPr>
                <w:t>9 Juli 2025</w:t>
              </w:r>
            </w:ins>
          </w:p>
        </w:tc>
      </w:tr>
      <w:tr w:rsidR="00841217" w:rsidRPr="00841217" w14:paraId="58595F2C" w14:textId="77777777" w:rsidTr="005877C0">
        <w:trPr>
          <w:ins w:id="8503" w:author="Miku Nosamu" w:date="2025-07-05T16:19:00Z"/>
        </w:trPr>
        <w:tc>
          <w:tcPr>
            <w:tcW w:w="3192" w:type="dxa"/>
            <w:vAlign w:val="center"/>
          </w:tcPr>
          <w:p w14:paraId="0D243EBB" w14:textId="77777777" w:rsidR="00B505AF" w:rsidRPr="00841217" w:rsidRDefault="00B505AF" w:rsidP="005877C0">
            <w:pPr>
              <w:jc w:val="center"/>
              <w:rPr>
                <w:ins w:id="8504" w:author="Miku Nosamu" w:date="2025-07-05T16:19:00Z"/>
                <w:rFonts w:cstheme="minorHAnsi"/>
                <w:noProof/>
                <w:color w:val="auto"/>
                <w:kern w:val="1"/>
                <w:szCs w:val="20"/>
                <w:lang w:val="id-ID"/>
                <w:rPrChange w:id="8505" w:author="Miku Nosamu" w:date="2025-07-05T17:14:00Z">
                  <w:rPr>
                    <w:ins w:id="8506" w:author="Miku Nosamu" w:date="2025-07-05T16:19:00Z"/>
                    <w:rFonts w:ascii="Arial" w:hAnsi="Arial" w:cs="Arial"/>
                    <w:noProof/>
                    <w:color w:val="auto"/>
                    <w:kern w:val="1"/>
                    <w:szCs w:val="20"/>
                    <w:lang w:val="id-ID"/>
                  </w:rPr>
                </w:rPrChange>
              </w:rPr>
            </w:pPr>
            <w:ins w:id="8507" w:author="Miku Nosamu" w:date="2025-07-05T16:19:00Z">
              <w:r w:rsidRPr="00841217">
                <w:rPr>
                  <w:rFonts w:cstheme="minorHAnsi"/>
                  <w:noProof/>
                  <w:color w:val="auto"/>
                  <w:kern w:val="1"/>
                  <w:szCs w:val="20"/>
                  <w:lang w:val="id-ID"/>
                  <w:rPrChange w:id="8508"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42873718" w14:textId="77777777" w:rsidR="00B505AF" w:rsidRPr="00841217" w:rsidRDefault="00B505AF" w:rsidP="005877C0">
            <w:pPr>
              <w:jc w:val="center"/>
              <w:rPr>
                <w:ins w:id="8509" w:author="Miku Nosamu" w:date="2025-07-05T16:19:00Z"/>
                <w:rFonts w:cstheme="minorHAnsi"/>
                <w:noProof/>
                <w:color w:val="auto"/>
                <w:kern w:val="1"/>
                <w:szCs w:val="20"/>
                <w:lang w:val="id-ID"/>
                <w:rPrChange w:id="8510" w:author="Miku Nosamu" w:date="2025-07-05T17:14:00Z">
                  <w:rPr>
                    <w:ins w:id="8511" w:author="Miku Nosamu" w:date="2025-07-05T16:19:00Z"/>
                    <w:rFonts w:ascii="Arial" w:hAnsi="Arial" w:cs="Arial"/>
                    <w:noProof/>
                    <w:color w:val="auto"/>
                    <w:kern w:val="1"/>
                    <w:szCs w:val="20"/>
                    <w:lang w:val="id-ID"/>
                  </w:rPr>
                </w:rPrChange>
              </w:rPr>
            </w:pPr>
            <w:ins w:id="8512" w:author="Miku Nosamu" w:date="2025-07-05T16:19:00Z">
              <w:r w:rsidRPr="00841217">
                <w:rPr>
                  <w:rFonts w:cstheme="minorHAnsi"/>
                  <w:noProof/>
                  <w:color w:val="auto"/>
                  <w:kern w:val="1"/>
                  <w:szCs w:val="20"/>
                  <w:rPrChange w:id="8513" w:author="Miku Nosamu" w:date="2025-07-05T17:14:00Z">
                    <w:rPr>
                      <w:rFonts w:ascii="Arial" w:hAnsi="Arial" w:cs="Arial"/>
                      <w:noProof/>
                      <w:color w:val="auto"/>
                      <w:kern w:val="1"/>
                      <w:szCs w:val="20"/>
                    </w:rPr>
                  </w:rPrChange>
                </w:rPr>
                <w:t>Lucky Abdillah</w:t>
              </w:r>
            </w:ins>
          </w:p>
        </w:tc>
      </w:tr>
      <w:tr w:rsidR="00841217" w:rsidRPr="00841217" w14:paraId="0DCFBA26" w14:textId="77777777" w:rsidTr="005877C0">
        <w:trPr>
          <w:ins w:id="8514" w:author="Miku Nosamu" w:date="2025-07-05T16:19:00Z"/>
        </w:trPr>
        <w:tc>
          <w:tcPr>
            <w:tcW w:w="9576" w:type="dxa"/>
            <w:gridSpan w:val="3"/>
            <w:vAlign w:val="center"/>
          </w:tcPr>
          <w:p w14:paraId="77A4F173" w14:textId="77777777" w:rsidR="00B505AF" w:rsidRPr="00841217" w:rsidRDefault="00B505AF" w:rsidP="005877C0">
            <w:pPr>
              <w:jc w:val="center"/>
              <w:rPr>
                <w:ins w:id="8515" w:author="Miku Nosamu" w:date="2025-07-05T16:19:00Z"/>
                <w:rFonts w:cstheme="minorHAnsi"/>
                <w:noProof/>
                <w:color w:val="auto"/>
                <w:kern w:val="1"/>
                <w:szCs w:val="20"/>
                <w:lang w:val="id-ID"/>
                <w:rPrChange w:id="8516" w:author="Miku Nosamu" w:date="2025-07-05T17:14:00Z">
                  <w:rPr>
                    <w:ins w:id="8517" w:author="Miku Nosamu" w:date="2025-07-05T16:19:00Z"/>
                    <w:rFonts w:ascii="Arial" w:hAnsi="Arial" w:cs="Arial"/>
                    <w:noProof/>
                    <w:color w:val="auto"/>
                    <w:kern w:val="1"/>
                    <w:szCs w:val="20"/>
                    <w:lang w:val="id-ID"/>
                  </w:rPr>
                </w:rPrChange>
              </w:rPr>
            </w:pPr>
            <w:ins w:id="8518" w:author="Miku Nosamu" w:date="2025-07-05T16:19:00Z">
              <w:r w:rsidRPr="00841217">
                <w:rPr>
                  <w:rFonts w:cstheme="minorHAnsi"/>
                  <w:noProof/>
                  <w:color w:val="auto"/>
                  <w:kern w:val="1"/>
                  <w:szCs w:val="20"/>
                  <w:lang w:val="id-ID"/>
                  <w:rPrChange w:id="8519" w:author="Miku Nosamu" w:date="2025-07-05T17:14:00Z">
                    <w:rPr>
                      <w:rFonts w:ascii="Arial" w:hAnsi="Arial" w:cs="Arial"/>
                      <w:noProof/>
                      <w:color w:val="auto"/>
                      <w:kern w:val="1"/>
                      <w:szCs w:val="20"/>
                      <w:lang w:val="id-ID"/>
                    </w:rPr>
                  </w:rPrChange>
                </w:rPr>
                <w:t>Skenario</w:t>
              </w:r>
            </w:ins>
          </w:p>
        </w:tc>
      </w:tr>
      <w:tr w:rsidR="00841217" w:rsidRPr="00841217" w14:paraId="089A1DC3" w14:textId="77777777" w:rsidTr="005877C0">
        <w:trPr>
          <w:ins w:id="8520" w:author="Miku Nosamu" w:date="2025-07-05T16:19:00Z"/>
        </w:trPr>
        <w:tc>
          <w:tcPr>
            <w:tcW w:w="9576" w:type="dxa"/>
            <w:gridSpan w:val="3"/>
            <w:vAlign w:val="center"/>
          </w:tcPr>
          <w:p w14:paraId="03832F1E" w14:textId="00C88723" w:rsidR="00691477" w:rsidRPr="00841217" w:rsidRDefault="00691477">
            <w:pPr>
              <w:pStyle w:val="NormalWeb"/>
              <w:numPr>
                <w:ilvl w:val="0"/>
                <w:numId w:val="103"/>
              </w:numPr>
              <w:spacing w:before="0" w:beforeAutospacing="0" w:after="0" w:afterAutospacing="0" w:line="360" w:lineRule="auto"/>
              <w:rPr>
                <w:ins w:id="8521" w:author="Miku Nosamu" w:date="2025-07-05T17:10:00Z"/>
                <w:rFonts w:asciiTheme="minorHAnsi" w:hAnsiTheme="minorHAnsi" w:cstheme="minorHAnsi"/>
                <w:sz w:val="20"/>
                <w:szCs w:val="20"/>
                <w:rPrChange w:id="8522" w:author="Miku Nosamu" w:date="2025-07-05T17:14:00Z">
                  <w:rPr>
                    <w:ins w:id="8523" w:author="Miku Nosamu" w:date="2025-07-05T17:10:00Z"/>
                  </w:rPr>
                </w:rPrChange>
              </w:rPr>
              <w:pPrChange w:id="8524" w:author="Miku Nosamu" w:date="2025-07-05T17:45:00Z">
                <w:pPr>
                  <w:pStyle w:val="NormalWeb"/>
                </w:pPr>
              </w:pPrChange>
            </w:pPr>
            <w:ins w:id="8525" w:author="Miku Nosamu" w:date="2025-07-05T17:10:00Z">
              <w:r w:rsidRPr="00841217">
                <w:rPr>
                  <w:rFonts w:asciiTheme="minorHAnsi" w:hAnsiTheme="minorHAnsi" w:cstheme="minorHAnsi"/>
                  <w:sz w:val="20"/>
                  <w:szCs w:val="20"/>
                  <w:rPrChange w:id="8526" w:author="Miku Nosamu" w:date="2025-07-05T17:14:00Z">
                    <w:rPr/>
                  </w:rPrChange>
                </w:rPr>
                <w:t xml:space="preserve">Isi form </w:t>
              </w:r>
              <w:proofErr w:type="spellStart"/>
              <w:r w:rsidRPr="00841217">
                <w:rPr>
                  <w:rFonts w:asciiTheme="minorHAnsi" w:hAnsiTheme="minorHAnsi" w:cstheme="minorHAnsi"/>
                  <w:sz w:val="20"/>
                  <w:szCs w:val="20"/>
                  <w:rPrChange w:id="8527" w:author="Miku Nosamu" w:date="2025-07-05T17:14:00Z">
                    <w:rPr/>
                  </w:rPrChange>
                </w:rPr>
                <w:t>tambah</w:t>
              </w:r>
              <w:proofErr w:type="spellEnd"/>
              <w:r w:rsidRPr="00841217">
                <w:rPr>
                  <w:rFonts w:asciiTheme="minorHAnsi" w:hAnsiTheme="minorHAnsi" w:cstheme="minorHAnsi"/>
                  <w:sz w:val="20"/>
                  <w:szCs w:val="20"/>
                  <w:rPrChange w:id="8528" w:author="Miku Nosamu" w:date="2025-07-05T17:14:00Z">
                    <w:rPr/>
                  </w:rPrChange>
                </w:rPr>
                <w:t xml:space="preserve"> approver</w:t>
              </w:r>
            </w:ins>
          </w:p>
          <w:p w14:paraId="5AB342FA" w14:textId="3D46957A" w:rsidR="00691477" w:rsidRPr="00841217" w:rsidRDefault="00691477">
            <w:pPr>
              <w:pStyle w:val="NormalWeb"/>
              <w:numPr>
                <w:ilvl w:val="0"/>
                <w:numId w:val="103"/>
              </w:numPr>
              <w:spacing w:before="0" w:beforeAutospacing="0" w:after="0" w:afterAutospacing="0" w:line="360" w:lineRule="auto"/>
              <w:rPr>
                <w:ins w:id="8529" w:author="Miku Nosamu" w:date="2025-07-05T17:10:00Z"/>
                <w:rFonts w:asciiTheme="minorHAnsi" w:hAnsiTheme="minorHAnsi" w:cstheme="minorHAnsi"/>
                <w:sz w:val="20"/>
                <w:szCs w:val="20"/>
                <w:rPrChange w:id="8530" w:author="Miku Nosamu" w:date="2025-07-05T17:14:00Z">
                  <w:rPr>
                    <w:ins w:id="8531" w:author="Miku Nosamu" w:date="2025-07-05T17:10:00Z"/>
                  </w:rPr>
                </w:rPrChange>
              </w:rPr>
              <w:pPrChange w:id="8532" w:author="Miku Nosamu" w:date="2025-07-05T17:45:00Z">
                <w:pPr>
                  <w:pStyle w:val="NormalWeb"/>
                </w:pPr>
              </w:pPrChange>
            </w:pPr>
            <w:proofErr w:type="spellStart"/>
            <w:ins w:id="8533" w:author="Miku Nosamu" w:date="2025-07-05T17:10:00Z">
              <w:r w:rsidRPr="00841217">
                <w:rPr>
                  <w:rFonts w:asciiTheme="minorHAnsi" w:hAnsiTheme="minorHAnsi" w:cstheme="minorHAnsi"/>
                  <w:sz w:val="20"/>
                  <w:szCs w:val="20"/>
                  <w:rPrChange w:id="8534" w:author="Miku Nosamu" w:date="2025-07-05T17:14:00Z">
                    <w:rPr/>
                  </w:rPrChange>
                </w:rPr>
                <w:t>Gunakan</w:t>
              </w:r>
              <w:proofErr w:type="spellEnd"/>
              <w:r w:rsidRPr="00841217">
                <w:rPr>
                  <w:rFonts w:asciiTheme="minorHAnsi" w:hAnsiTheme="minorHAnsi" w:cstheme="minorHAnsi"/>
                  <w:sz w:val="20"/>
                  <w:szCs w:val="20"/>
                  <w:rPrChange w:id="8535" w:author="Miku Nosamu" w:date="2025-07-05T17:14:00Z">
                    <w:rPr/>
                  </w:rPrChange>
                </w:rPr>
                <w:t xml:space="preserve"> email yang </w:t>
              </w:r>
              <w:proofErr w:type="spellStart"/>
              <w:r w:rsidRPr="00841217">
                <w:rPr>
                  <w:rFonts w:asciiTheme="minorHAnsi" w:hAnsiTheme="minorHAnsi" w:cstheme="minorHAnsi"/>
                  <w:sz w:val="20"/>
                  <w:szCs w:val="20"/>
                  <w:rPrChange w:id="8536" w:author="Miku Nosamu" w:date="2025-07-05T17:14:00Z">
                    <w:rPr/>
                  </w:rPrChange>
                </w:rPr>
                <w:t>sudah</w:t>
              </w:r>
              <w:proofErr w:type="spellEnd"/>
              <w:r w:rsidRPr="00841217">
                <w:rPr>
                  <w:rFonts w:asciiTheme="minorHAnsi" w:hAnsiTheme="minorHAnsi" w:cstheme="minorHAnsi"/>
                  <w:sz w:val="20"/>
                  <w:szCs w:val="20"/>
                  <w:rPrChange w:id="8537" w:author="Miku Nosamu" w:date="2025-07-05T17:14:00Z">
                    <w:rPr/>
                  </w:rPrChange>
                </w:rPr>
                <w:t xml:space="preserve"> </w:t>
              </w:r>
              <w:proofErr w:type="spellStart"/>
              <w:r w:rsidRPr="00841217">
                <w:rPr>
                  <w:rFonts w:asciiTheme="minorHAnsi" w:hAnsiTheme="minorHAnsi" w:cstheme="minorHAnsi"/>
                  <w:sz w:val="20"/>
                  <w:szCs w:val="20"/>
                  <w:rPrChange w:id="8538" w:author="Miku Nosamu" w:date="2025-07-05T17:14:00Z">
                    <w:rPr/>
                  </w:rPrChange>
                </w:rPr>
                <w:t>terpakai</w:t>
              </w:r>
              <w:proofErr w:type="spellEnd"/>
            </w:ins>
          </w:p>
          <w:p w14:paraId="3C61A23F" w14:textId="75738617" w:rsidR="00B505AF" w:rsidRPr="008303B6" w:rsidRDefault="00691477">
            <w:pPr>
              <w:pStyle w:val="NormalWeb"/>
              <w:numPr>
                <w:ilvl w:val="0"/>
                <w:numId w:val="103"/>
              </w:numPr>
              <w:spacing w:before="0" w:beforeAutospacing="0" w:after="0" w:afterAutospacing="0" w:line="360" w:lineRule="auto"/>
              <w:rPr>
                <w:ins w:id="8539" w:author="Miku Nosamu" w:date="2025-07-05T16:19:00Z"/>
                <w:rFonts w:asciiTheme="minorHAnsi" w:hAnsiTheme="minorHAnsi" w:cstheme="minorHAnsi"/>
                <w:szCs w:val="20"/>
                <w:rPrChange w:id="8540" w:author="Miku Nosamu" w:date="2025-07-05T17:44:00Z">
                  <w:rPr>
                    <w:ins w:id="8541" w:author="Miku Nosamu" w:date="2025-07-05T16:19:00Z"/>
                    <w:rFonts w:ascii="Arial" w:hAnsi="Arial" w:cs="Arial"/>
                    <w:noProof/>
                    <w:color w:val="auto"/>
                    <w:kern w:val="1"/>
                    <w:szCs w:val="20"/>
                    <w:lang w:val="id-ID"/>
                  </w:rPr>
                </w:rPrChange>
              </w:rPr>
              <w:pPrChange w:id="8542" w:author="Miku Nosamu" w:date="2025-07-05T17:45:00Z">
                <w:pPr>
                  <w:pStyle w:val="ListParagraph"/>
                  <w:numPr>
                    <w:numId w:val="71"/>
                  </w:numPr>
                  <w:spacing w:before="0" w:after="0" w:line="360" w:lineRule="auto"/>
                  <w:ind w:hanging="360"/>
                  <w:jc w:val="left"/>
                </w:pPr>
              </w:pPrChange>
            </w:pPr>
            <w:proofErr w:type="spellStart"/>
            <w:ins w:id="8543" w:author="Miku Nosamu" w:date="2025-07-05T17:10:00Z">
              <w:r w:rsidRPr="00841217">
                <w:rPr>
                  <w:rFonts w:asciiTheme="minorHAnsi" w:hAnsiTheme="minorHAnsi" w:cstheme="minorHAnsi"/>
                  <w:sz w:val="20"/>
                  <w:szCs w:val="20"/>
                  <w:rPrChange w:id="8544" w:author="Miku Nosamu" w:date="2025-07-05T17:14:00Z">
                    <w:rPr/>
                  </w:rPrChange>
                </w:rPr>
                <w:t>Klik</w:t>
              </w:r>
              <w:proofErr w:type="spellEnd"/>
              <w:r w:rsidRPr="00841217">
                <w:rPr>
                  <w:rFonts w:asciiTheme="minorHAnsi" w:hAnsiTheme="minorHAnsi" w:cstheme="minorHAnsi"/>
                  <w:sz w:val="20"/>
                  <w:szCs w:val="20"/>
                  <w:rPrChange w:id="8545" w:author="Miku Nosamu" w:date="2025-07-05T17:14:00Z">
                    <w:rPr/>
                  </w:rPrChange>
                </w:rPr>
                <w:t xml:space="preserve"> “Simpan”</w:t>
              </w:r>
            </w:ins>
          </w:p>
        </w:tc>
      </w:tr>
      <w:tr w:rsidR="00841217" w:rsidRPr="00841217" w14:paraId="26C4E33C" w14:textId="77777777" w:rsidTr="005877C0">
        <w:trPr>
          <w:trHeight w:val="101"/>
          <w:ins w:id="8546" w:author="Miku Nosamu" w:date="2025-07-05T16:19:00Z"/>
        </w:trPr>
        <w:tc>
          <w:tcPr>
            <w:tcW w:w="3192" w:type="dxa"/>
            <w:vAlign w:val="center"/>
          </w:tcPr>
          <w:p w14:paraId="1B747146" w14:textId="77777777" w:rsidR="00B505AF" w:rsidRPr="00841217" w:rsidRDefault="00B505AF" w:rsidP="005877C0">
            <w:pPr>
              <w:jc w:val="center"/>
              <w:rPr>
                <w:ins w:id="8547" w:author="Miku Nosamu" w:date="2025-07-05T16:19:00Z"/>
                <w:rFonts w:cstheme="minorHAnsi"/>
                <w:noProof/>
                <w:color w:val="auto"/>
                <w:kern w:val="1"/>
                <w:szCs w:val="20"/>
                <w:lang w:val="id-ID"/>
                <w:rPrChange w:id="8548" w:author="Miku Nosamu" w:date="2025-07-05T17:14:00Z">
                  <w:rPr>
                    <w:ins w:id="8549" w:author="Miku Nosamu" w:date="2025-07-05T16:19:00Z"/>
                    <w:rFonts w:ascii="Arial" w:hAnsi="Arial" w:cs="Arial"/>
                    <w:noProof/>
                    <w:color w:val="auto"/>
                    <w:kern w:val="1"/>
                    <w:szCs w:val="20"/>
                    <w:lang w:val="id-ID"/>
                  </w:rPr>
                </w:rPrChange>
              </w:rPr>
            </w:pPr>
            <w:ins w:id="8550" w:author="Miku Nosamu" w:date="2025-07-05T16:19:00Z">
              <w:r w:rsidRPr="00841217">
                <w:rPr>
                  <w:rFonts w:cstheme="minorHAnsi"/>
                  <w:noProof/>
                  <w:color w:val="auto"/>
                  <w:kern w:val="1"/>
                  <w:szCs w:val="20"/>
                  <w:lang w:val="id-ID"/>
                  <w:rPrChange w:id="8551"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5D2A3D14" w14:textId="77777777" w:rsidR="00B505AF" w:rsidRPr="00841217" w:rsidRDefault="00B505AF" w:rsidP="005877C0">
            <w:pPr>
              <w:jc w:val="center"/>
              <w:rPr>
                <w:ins w:id="8552" w:author="Miku Nosamu" w:date="2025-07-05T16:19:00Z"/>
                <w:rFonts w:cstheme="minorHAnsi"/>
                <w:noProof/>
                <w:color w:val="auto"/>
                <w:kern w:val="1"/>
                <w:szCs w:val="20"/>
                <w:lang w:val="id-ID"/>
                <w:rPrChange w:id="8553" w:author="Miku Nosamu" w:date="2025-07-05T17:14:00Z">
                  <w:rPr>
                    <w:ins w:id="8554" w:author="Miku Nosamu" w:date="2025-07-05T16:19:00Z"/>
                    <w:rFonts w:ascii="Arial" w:hAnsi="Arial" w:cs="Arial"/>
                    <w:noProof/>
                    <w:color w:val="auto"/>
                    <w:kern w:val="1"/>
                    <w:szCs w:val="20"/>
                    <w:lang w:val="id-ID"/>
                  </w:rPr>
                </w:rPrChange>
              </w:rPr>
            </w:pPr>
            <w:ins w:id="8555" w:author="Miku Nosamu" w:date="2025-07-05T16:19:00Z">
              <w:r w:rsidRPr="00841217">
                <w:rPr>
                  <w:rFonts w:cstheme="minorHAnsi"/>
                  <w:noProof/>
                  <w:color w:val="auto"/>
                  <w:kern w:val="1"/>
                  <w:szCs w:val="20"/>
                  <w:lang w:val="id-ID"/>
                  <w:rPrChange w:id="8556"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38762060" w14:textId="77777777" w:rsidR="00B505AF" w:rsidRPr="00841217" w:rsidRDefault="00B505AF" w:rsidP="005877C0">
            <w:pPr>
              <w:jc w:val="center"/>
              <w:rPr>
                <w:ins w:id="8557" w:author="Miku Nosamu" w:date="2025-07-05T16:19:00Z"/>
                <w:rFonts w:cstheme="minorHAnsi"/>
                <w:noProof/>
                <w:color w:val="auto"/>
                <w:kern w:val="1"/>
                <w:szCs w:val="20"/>
                <w:lang w:val="id-ID"/>
                <w:rPrChange w:id="8558" w:author="Miku Nosamu" w:date="2025-07-05T17:14:00Z">
                  <w:rPr>
                    <w:ins w:id="8559" w:author="Miku Nosamu" w:date="2025-07-05T16:19:00Z"/>
                    <w:rFonts w:ascii="Arial" w:hAnsi="Arial" w:cs="Arial"/>
                    <w:noProof/>
                    <w:color w:val="auto"/>
                    <w:kern w:val="1"/>
                    <w:szCs w:val="20"/>
                    <w:lang w:val="id-ID"/>
                  </w:rPr>
                </w:rPrChange>
              </w:rPr>
            </w:pPr>
            <w:ins w:id="8560" w:author="Miku Nosamu" w:date="2025-07-05T16:19:00Z">
              <w:r w:rsidRPr="00841217">
                <w:rPr>
                  <w:rFonts w:cstheme="minorHAnsi"/>
                  <w:noProof/>
                  <w:color w:val="auto"/>
                  <w:kern w:val="1"/>
                  <w:szCs w:val="20"/>
                  <w:lang w:val="id-ID"/>
                  <w:rPrChange w:id="8561" w:author="Miku Nosamu" w:date="2025-07-05T17:14:00Z">
                    <w:rPr>
                      <w:rFonts w:ascii="Arial" w:hAnsi="Arial" w:cs="Arial"/>
                      <w:noProof/>
                      <w:color w:val="auto"/>
                      <w:kern w:val="1"/>
                      <w:szCs w:val="20"/>
                      <w:lang w:val="id-ID"/>
                    </w:rPr>
                  </w:rPrChange>
                </w:rPr>
                <w:t>Kesimpulan</w:t>
              </w:r>
            </w:ins>
          </w:p>
        </w:tc>
      </w:tr>
      <w:tr w:rsidR="00841217" w:rsidRPr="00841217" w14:paraId="56E35234" w14:textId="77777777" w:rsidTr="005877C0">
        <w:trPr>
          <w:trHeight w:val="100"/>
          <w:ins w:id="8562" w:author="Miku Nosamu" w:date="2025-07-05T16:19:00Z"/>
        </w:trPr>
        <w:tc>
          <w:tcPr>
            <w:tcW w:w="3192" w:type="dxa"/>
            <w:vAlign w:val="center"/>
          </w:tcPr>
          <w:p w14:paraId="6A4E3EE6" w14:textId="6BEC122B" w:rsidR="00B505AF" w:rsidRPr="008303B6" w:rsidRDefault="00691477">
            <w:pPr>
              <w:pStyle w:val="NormalWeb"/>
              <w:jc w:val="center"/>
              <w:rPr>
                <w:ins w:id="8563" w:author="Miku Nosamu" w:date="2025-07-05T16:19:00Z"/>
                <w:rFonts w:asciiTheme="minorHAnsi" w:hAnsiTheme="minorHAnsi" w:cstheme="minorHAnsi"/>
                <w:szCs w:val="20"/>
                <w:rPrChange w:id="8564" w:author="Miku Nosamu" w:date="2025-07-05T17:45:00Z">
                  <w:rPr>
                    <w:ins w:id="8565" w:author="Miku Nosamu" w:date="2025-07-05T16:19:00Z"/>
                    <w:rFonts w:ascii="Arial" w:hAnsi="Arial" w:cs="Arial"/>
                    <w:noProof/>
                    <w:color w:val="auto"/>
                    <w:kern w:val="1"/>
                    <w:szCs w:val="20"/>
                    <w:lang w:val="id-ID"/>
                  </w:rPr>
                </w:rPrChange>
              </w:rPr>
              <w:pPrChange w:id="8566" w:author="Miku Nosamu" w:date="2025-07-05T17:45:00Z">
                <w:pPr>
                  <w:jc w:val="center"/>
                </w:pPr>
              </w:pPrChange>
            </w:pPr>
            <w:proofErr w:type="spellStart"/>
            <w:ins w:id="8567" w:author="Miku Nosamu" w:date="2025-07-05T17:10:00Z">
              <w:r w:rsidRPr="00841217">
                <w:rPr>
                  <w:rFonts w:asciiTheme="minorHAnsi" w:hAnsiTheme="minorHAnsi" w:cstheme="minorHAnsi"/>
                  <w:sz w:val="20"/>
                  <w:szCs w:val="20"/>
                  <w:rPrChange w:id="8568" w:author="Miku Nosamu" w:date="2025-07-05T17:14:00Z">
                    <w:rPr/>
                  </w:rPrChange>
                </w:rPr>
                <w:t>Sistem</w:t>
              </w:r>
              <w:proofErr w:type="spellEnd"/>
              <w:r w:rsidRPr="00841217">
                <w:rPr>
                  <w:rFonts w:asciiTheme="minorHAnsi" w:hAnsiTheme="minorHAnsi" w:cstheme="minorHAnsi"/>
                  <w:sz w:val="20"/>
                  <w:szCs w:val="20"/>
                  <w:rPrChange w:id="8569" w:author="Miku Nosamu" w:date="2025-07-05T17:14:00Z">
                    <w:rPr/>
                  </w:rPrChange>
                </w:rPr>
                <w:t xml:space="preserve"> </w:t>
              </w:r>
              <w:proofErr w:type="spellStart"/>
              <w:r w:rsidRPr="00841217">
                <w:rPr>
                  <w:rFonts w:asciiTheme="minorHAnsi" w:hAnsiTheme="minorHAnsi" w:cstheme="minorHAnsi"/>
                  <w:sz w:val="20"/>
                  <w:szCs w:val="20"/>
                  <w:rPrChange w:id="8570" w:author="Miku Nosamu" w:date="2025-07-05T17:14:00Z">
                    <w:rPr/>
                  </w:rPrChange>
                </w:rPr>
                <w:t>menolak</w:t>
              </w:r>
              <w:proofErr w:type="spellEnd"/>
              <w:r w:rsidRPr="00841217">
                <w:rPr>
                  <w:rFonts w:asciiTheme="minorHAnsi" w:hAnsiTheme="minorHAnsi" w:cstheme="minorHAnsi"/>
                  <w:sz w:val="20"/>
                  <w:szCs w:val="20"/>
                  <w:rPrChange w:id="8571" w:author="Miku Nosamu" w:date="2025-07-05T17:14:00Z">
                    <w:rPr/>
                  </w:rPrChange>
                </w:rPr>
                <w:t xml:space="preserve"> dan </w:t>
              </w:r>
              <w:proofErr w:type="spellStart"/>
              <w:r w:rsidRPr="00841217">
                <w:rPr>
                  <w:rFonts w:asciiTheme="minorHAnsi" w:hAnsiTheme="minorHAnsi" w:cstheme="minorHAnsi"/>
                  <w:sz w:val="20"/>
                  <w:szCs w:val="20"/>
                  <w:rPrChange w:id="8572" w:author="Miku Nosamu" w:date="2025-07-05T17:14:00Z">
                    <w:rPr/>
                  </w:rPrChange>
                </w:rPr>
                <w:t>menampilkan</w:t>
              </w:r>
              <w:proofErr w:type="spellEnd"/>
              <w:r w:rsidRPr="00841217">
                <w:rPr>
                  <w:rFonts w:asciiTheme="minorHAnsi" w:hAnsiTheme="minorHAnsi" w:cstheme="minorHAnsi"/>
                  <w:sz w:val="20"/>
                  <w:szCs w:val="20"/>
                  <w:rPrChange w:id="8573" w:author="Miku Nosamu" w:date="2025-07-05T17:14:00Z">
                    <w:rPr/>
                  </w:rPrChange>
                </w:rPr>
                <w:t xml:space="preserve"> </w:t>
              </w:r>
              <w:proofErr w:type="spellStart"/>
              <w:r w:rsidRPr="00841217">
                <w:rPr>
                  <w:rFonts w:asciiTheme="minorHAnsi" w:hAnsiTheme="minorHAnsi" w:cstheme="minorHAnsi"/>
                  <w:sz w:val="20"/>
                  <w:szCs w:val="20"/>
                  <w:rPrChange w:id="8574" w:author="Miku Nosamu" w:date="2025-07-05T17:14:00Z">
                    <w:rPr/>
                  </w:rPrChange>
                </w:rPr>
                <w:t>pesan</w:t>
              </w:r>
              <w:proofErr w:type="spellEnd"/>
              <w:r w:rsidRPr="00841217">
                <w:rPr>
                  <w:rFonts w:asciiTheme="minorHAnsi" w:hAnsiTheme="minorHAnsi" w:cstheme="minorHAnsi"/>
                  <w:sz w:val="20"/>
                  <w:szCs w:val="20"/>
                  <w:rPrChange w:id="8575" w:author="Miku Nosamu" w:date="2025-07-05T17:14:00Z">
                    <w:rPr/>
                  </w:rPrChange>
                </w:rPr>
                <w:t xml:space="preserve"> </w:t>
              </w:r>
              <w:proofErr w:type="spellStart"/>
              <w:r w:rsidRPr="00841217">
                <w:rPr>
                  <w:rFonts w:asciiTheme="minorHAnsi" w:hAnsiTheme="minorHAnsi" w:cstheme="minorHAnsi"/>
                  <w:sz w:val="20"/>
                  <w:szCs w:val="20"/>
                  <w:rPrChange w:id="8576" w:author="Miku Nosamu" w:date="2025-07-05T17:14:00Z">
                    <w:rPr/>
                  </w:rPrChange>
                </w:rPr>
                <w:t>bahwa</w:t>
              </w:r>
              <w:proofErr w:type="spellEnd"/>
              <w:r w:rsidRPr="00841217">
                <w:rPr>
                  <w:rFonts w:asciiTheme="minorHAnsi" w:hAnsiTheme="minorHAnsi" w:cstheme="minorHAnsi"/>
                  <w:sz w:val="20"/>
                  <w:szCs w:val="20"/>
                  <w:rPrChange w:id="8577" w:author="Miku Nosamu" w:date="2025-07-05T17:14:00Z">
                    <w:rPr/>
                  </w:rPrChange>
                </w:rPr>
                <w:t xml:space="preserve"> email </w:t>
              </w:r>
              <w:proofErr w:type="spellStart"/>
              <w:r w:rsidRPr="00841217">
                <w:rPr>
                  <w:rFonts w:asciiTheme="minorHAnsi" w:hAnsiTheme="minorHAnsi" w:cstheme="minorHAnsi"/>
                  <w:sz w:val="20"/>
                  <w:szCs w:val="20"/>
                  <w:rPrChange w:id="8578" w:author="Miku Nosamu" w:date="2025-07-05T17:14:00Z">
                    <w:rPr/>
                  </w:rPrChange>
                </w:rPr>
                <w:t>sudah</w:t>
              </w:r>
              <w:proofErr w:type="spellEnd"/>
              <w:r w:rsidRPr="00841217">
                <w:rPr>
                  <w:rFonts w:asciiTheme="minorHAnsi" w:hAnsiTheme="minorHAnsi" w:cstheme="minorHAnsi"/>
                  <w:sz w:val="20"/>
                  <w:szCs w:val="20"/>
                  <w:rPrChange w:id="8579" w:author="Miku Nosamu" w:date="2025-07-05T17:14:00Z">
                    <w:rPr/>
                  </w:rPrChange>
                </w:rPr>
                <w:t xml:space="preserve"> </w:t>
              </w:r>
              <w:proofErr w:type="spellStart"/>
              <w:r w:rsidRPr="00841217">
                <w:rPr>
                  <w:rFonts w:asciiTheme="minorHAnsi" w:hAnsiTheme="minorHAnsi" w:cstheme="minorHAnsi"/>
                  <w:sz w:val="20"/>
                  <w:szCs w:val="20"/>
                  <w:rPrChange w:id="8580" w:author="Miku Nosamu" w:date="2025-07-05T17:14:00Z">
                    <w:rPr/>
                  </w:rPrChange>
                </w:rPr>
                <w:t>digunakan</w:t>
              </w:r>
            </w:ins>
            <w:proofErr w:type="spellEnd"/>
          </w:p>
        </w:tc>
        <w:tc>
          <w:tcPr>
            <w:tcW w:w="3192" w:type="dxa"/>
            <w:vAlign w:val="center"/>
          </w:tcPr>
          <w:p w14:paraId="56CFF00B" w14:textId="5A81F886" w:rsidR="00B505AF" w:rsidRPr="008303B6" w:rsidRDefault="00691477">
            <w:pPr>
              <w:pStyle w:val="NormalWeb"/>
              <w:jc w:val="center"/>
              <w:rPr>
                <w:ins w:id="8581" w:author="Miku Nosamu" w:date="2025-07-05T16:19:00Z"/>
                <w:rFonts w:asciiTheme="minorHAnsi" w:hAnsiTheme="minorHAnsi" w:cstheme="minorHAnsi"/>
                <w:szCs w:val="20"/>
                <w:rPrChange w:id="8582" w:author="Miku Nosamu" w:date="2025-07-05T17:45:00Z">
                  <w:rPr>
                    <w:ins w:id="8583" w:author="Miku Nosamu" w:date="2025-07-05T16:19:00Z"/>
                    <w:rFonts w:ascii="Arial" w:hAnsi="Arial" w:cs="Arial"/>
                    <w:noProof/>
                    <w:color w:val="auto"/>
                    <w:kern w:val="1"/>
                    <w:szCs w:val="20"/>
                    <w:lang w:val="id-ID"/>
                  </w:rPr>
                </w:rPrChange>
              </w:rPr>
              <w:pPrChange w:id="8584" w:author="Miku Nosamu" w:date="2025-07-05T17:45:00Z">
                <w:pPr>
                  <w:jc w:val="center"/>
                </w:pPr>
              </w:pPrChange>
            </w:pPr>
            <w:proofErr w:type="spellStart"/>
            <w:ins w:id="8585" w:author="Miku Nosamu" w:date="2025-07-05T17:10:00Z">
              <w:r w:rsidRPr="00841217">
                <w:rPr>
                  <w:rFonts w:asciiTheme="minorHAnsi" w:hAnsiTheme="minorHAnsi" w:cstheme="minorHAnsi"/>
                  <w:sz w:val="20"/>
                  <w:szCs w:val="20"/>
                  <w:rPrChange w:id="8586" w:author="Miku Nosamu" w:date="2025-07-05T17:14:00Z">
                    <w:rPr/>
                  </w:rPrChange>
                </w:rPr>
                <w:t>Muncul</w:t>
              </w:r>
              <w:proofErr w:type="spellEnd"/>
              <w:r w:rsidRPr="00841217">
                <w:rPr>
                  <w:rFonts w:asciiTheme="minorHAnsi" w:hAnsiTheme="minorHAnsi" w:cstheme="minorHAnsi"/>
                  <w:sz w:val="20"/>
                  <w:szCs w:val="20"/>
                  <w:rPrChange w:id="8587" w:author="Miku Nosamu" w:date="2025-07-05T17:14:00Z">
                    <w:rPr/>
                  </w:rPrChange>
                </w:rPr>
                <w:t xml:space="preserve"> </w:t>
              </w:r>
              <w:proofErr w:type="spellStart"/>
              <w:r w:rsidRPr="00841217">
                <w:rPr>
                  <w:rFonts w:asciiTheme="minorHAnsi" w:hAnsiTheme="minorHAnsi" w:cstheme="minorHAnsi"/>
                  <w:sz w:val="20"/>
                  <w:szCs w:val="20"/>
                  <w:rPrChange w:id="8588" w:author="Miku Nosamu" w:date="2025-07-05T17:14:00Z">
                    <w:rPr/>
                  </w:rPrChange>
                </w:rPr>
                <w:t>pesan</w:t>
              </w:r>
              <w:proofErr w:type="spellEnd"/>
              <w:r w:rsidRPr="00841217">
                <w:rPr>
                  <w:rFonts w:asciiTheme="minorHAnsi" w:hAnsiTheme="minorHAnsi" w:cstheme="minorHAnsi"/>
                  <w:sz w:val="20"/>
                  <w:szCs w:val="20"/>
                  <w:rPrChange w:id="8589" w:author="Miku Nosamu" w:date="2025-07-05T17:14:00Z">
                    <w:rPr/>
                  </w:rPrChange>
                </w:rPr>
                <w:t xml:space="preserve"> “Email </w:t>
              </w:r>
              <w:proofErr w:type="spellStart"/>
              <w:r w:rsidRPr="00841217">
                <w:rPr>
                  <w:rFonts w:asciiTheme="minorHAnsi" w:hAnsiTheme="minorHAnsi" w:cstheme="minorHAnsi"/>
                  <w:sz w:val="20"/>
                  <w:szCs w:val="20"/>
                  <w:rPrChange w:id="8590" w:author="Miku Nosamu" w:date="2025-07-05T17:14:00Z">
                    <w:rPr/>
                  </w:rPrChange>
                </w:rPr>
                <w:t>sudah</w:t>
              </w:r>
              <w:proofErr w:type="spellEnd"/>
              <w:r w:rsidRPr="00841217">
                <w:rPr>
                  <w:rFonts w:asciiTheme="minorHAnsi" w:hAnsiTheme="minorHAnsi" w:cstheme="minorHAnsi"/>
                  <w:sz w:val="20"/>
                  <w:szCs w:val="20"/>
                  <w:rPrChange w:id="8591" w:author="Miku Nosamu" w:date="2025-07-05T17:14:00Z">
                    <w:rPr/>
                  </w:rPrChange>
                </w:rPr>
                <w:t xml:space="preserve"> </w:t>
              </w:r>
              <w:proofErr w:type="spellStart"/>
              <w:r w:rsidRPr="00841217">
                <w:rPr>
                  <w:rFonts w:asciiTheme="minorHAnsi" w:hAnsiTheme="minorHAnsi" w:cstheme="minorHAnsi"/>
                  <w:sz w:val="20"/>
                  <w:szCs w:val="20"/>
                  <w:rPrChange w:id="8592" w:author="Miku Nosamu" w:date="2025-07-05T17:14:00Z">
                    <w:rPr/>
                  </w:rPrChange>
                </w:rPr>
                <w:t>digunakan</w:t>
              </w:r>
              <w:proofErr w:type="spellEnd"/>
              <w:r w:rsidRPr="00841217">
                <w:rPr>
                  <w:rFonts w:asciiTheme="minorHAnsi" w:hAnsiTheme="minorHAnsi" w:cstheme="minorHAnsi"/>
                  <w:sz w:val="20"/>
                  <w:szCs w:val="20"/>
                  <w:rPrChange w:id="8593" w:author="Miku Nosamu" w:date="2025-07-05T17:14:00Z">
                    <w:rPr/>
                  </w:rPrChange>
                </w:rPr>
                <w:t>”</w:t>
              </w:r>
            </w:ins>
          </w:p>
        </w:tc>
        <w:tc>
          <w:tcPr>
            <w:tcW w:w="3192" w:type="dxa"/>
            <w:vAlign w:val="center"/>
          </w:tcPr>
          <w:p w14:paraId="0238C4D2" w14:textId="77777777" w:rsidR="00B505AF" w:rsidRPr="00841217" w:rsidRDefault="00B505AF" w:rsidP="005877C0">
            <w:pPr>
              <w:jc w:val="center"/>
              <w:rPr>
                <w:ins w:id="8594" w:author="Miku Nosamu" w:date="2025-07-05T16:19:00Z"/>
                <w:rFonts w:cstheme="minorHAnsi"/>
                <w:noProof/>
                <w:color w:val="auto"/>
                <w:kern w:val="1"/>
                <w:szCs w:val="20"/>
                <w:lang w:val="id-ID"/>
                <w:rPrChange w:id="8595" w:author="Miku Nosamu" w:date="2025-07-05T17:14:00Z">
                  <w:rPr>
                    <w:ins w:id="8596" w:author="Miku Nosamu" w:date="2025-07-05T16:19:00Z"/>
                    <w:rFonts w:ascii="Arial" w:hAnsi="Arial" w:cs="Arial"/>
                    <w:noProof/>
                    <w:color w:val="auto"/>
                    <w:kern w:val="1"/>
                    <w:szCs w:val="20"/>
                    <w:lang w:val="id-ID"/>
                  </w:rPr>
                </w:rPrChange>
              </w:rPr>
            </w:pPr>
            <w:ins w:id="8597" w:author="Miku Nosamu" w:date="2025-07-05T16:19:00Z">
              <w:r w:rsidRPr="00841217">
                <w:rPr>
                  <w:rFonts w:cstheme="minorHAnsi"/>
                  <w:noProof/>
                  <w:color w:val="auto"/>
                  <w:kern w:val="1"/>
                  <w:szCs w:val="20"/>
                  <w:lang w:val="id-ID"/>
                  <w:rPrChange w:id="8598" w:author="Miku Nosamu" w:date="2025-07-05T17:14:00Z">
                    <w:rPr>
                      <w:rFonts w:ascii="Arial" w:hAnsi="Arial" w:cs="Arial"/>
                      <w:noProof/>
                      <w:color w:val="auto"/>
                      <w:kern w:val="1"/>
                      <w:szCs w:val="20"/>
                      <w:lang w:val="id-ID"/>
                    </w:rPr>
                  </w:rPrChange>
                </w:rPr>
                <w:t>Hasil pengamatan sesuai</w:t>
              </w:r>
            </w:ins>
          </w:p>
        </w:tc>
      </w:tr>
    </w:tbl>
    <w:p w14:paraId="2073C993" w14:textId="377D0EBF" w:rsidR="00B505AF" w:rsidRPr="004873C5" w:rsidRDefault="00B505AF" w:rsidP="00546376">
      <w:pPr>
        <w:rPr>
          <w:ins w:id="8599"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239EFDCD" w14:textId="77777777" w:rsidTr="005877C0">
        <w:trPr>
          <w:cnfStyle w:val="100000000000" w:firstRow="1" w:lastRow="0" w:firstColumn="0" w:lastColumn="0" w:oddVBand="0" w:evenVBand="0" w:oddHBand="0" w:evenHBand="0" w:firstRowFirstColumn="0" w:firstRowLastColumn="0" w:lastRowFirstColumn="0" w:lastRowLastColumn="0"/>
          <w:ins w:id="8600" w:author="Miku Nosamu" w:date="2025-07-05T16:19:00Z"/>
        </w:trPr>
        <w:tc>
          <w:tcPr>
            <w:tcW w:w="3192" w:type="dxa"/>
            <w:vAlign w:val="center"/>
          </w:tcPr>
          <w:p w14:paraId="77159C13" w14:textId="77777777" w:rsidR="00B505AF" w:rsidRPr="00841217" w:rsidRDefault="00B505AF" w:rsidP="005877C0">
            <w:pPr>
              <w:jc w:val="center"/>
              <w:rPr>
                <w:ins w:id="8601" w:author="Miku Nosamu" w:date="2025-07-05T16:19:00Z"/>
                <w:rFonts w:cstheme="minorHAnsi"/>
                <w:noProof/>
                <w:color w:val="auto"/>
                <w:kern w:val="1"/>
                <w:szCs w:val="20"/>
                <w:lang w:val="id-ID"/>
                <w:rPrChange w:id="8602" w:author="Miku Nosamu" w:date="2025-07-05T17:14:00Z">
                  <w:rPr>
                    <w:ins w:id="8603" w:author="Miku Nosamu" w:date="2025-07-05T16:19:00Z"/>
                    <w:rFonts w:ascii="Arial" w:hAnsi="Arial" w:cs="Arial"/>
                    <w:noProof/>
                    <w:color w:val="2C283A" w:themeColor="text2"/>
                    <w:kern w:val="1"/>
                    <w:szCs w:val="20"/>
                    <w:lang w:val="id-ID"/>
                  </w:rPr>
                </w:rPrChange>
              </w:rPr>
            </w:pPr>
            <w:ins w:id="8604" w:author="Miku Nosamu" w:date="2025-07-05T16:19:00Z">
              <w:r w:rsidRPr="00841217">
                <w:rPr>
                  <w:rFonts w:cstheme="minorHAnsi"/>
                  <w:noProof/>
                  <w:color w:val="auto"/>
                  <w:kern w:val="1"/>
                  <w:szCs w:val="20"/>
                  <w:lang w:val="id-ID"/>
                  <w:rPrChange w:id="8605"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13118EC6" w14:textId="425FFF4E" w:rsidR="00B505AF" w:rsidRPr="00841217" w:rsidRDefault="00B505AF" w:rsidP="005877C0">
            <w:pPr>
              <w:jc w:val="center"/>
              <w:rPr>
                <w:ins w:id="8606" w:author="Miku Nosamu" w:date="2025-07-05T16:19:00Z"/>
                <w:rFonts w:cstheme="minorHAnsi"/>
                <w:noProof/>
                <w:color w:val="auto"/>
                <w:kern w:val="1"/>
                <w:szCs w:val="20"/>
                <w:rPrChange w:id="8607" w:author="Miku Nosamu" w:date="2025-07-05T17:14:00Z">
                  <w:rPr>
                    <w:ins w:id="8608" w:author="Miku Nosamu" w:date="2025-07-05T16:19:00Z"/>
                    <w:rFonts w:ascii="Arial" w:hAnsi="Arial" w:cs="Arial"/>
                    <w:noProof/>
                    <w:color w:val="2C283A" w:themeColor="text2"/>
                    <w:kern w:val="1"/>
                    <w:szCs w:val="20"/>
                    <w:lang w:val="id-ID"/>
                  </w:rPr>
                </w:rPrChange>
              </w:rPr>
            </w:pPr>
            <w:ins w:id="8609" w:author="Miku Nosamu" w:date="2025-07-05T16:19:00Z">
              <w:r w:rsidRPr="00841217">
                <w:rPr>
                  <w:rFonts w:cstheme="minorHAnsi"/>
                  <w:noProof/>
                  <w:color w:val="auto"/>
                  <w:kern w:val="1"/>
                  <w:szCs w:val="20"/>
                  <w:lang w:val="id-ID"/>
                  <w:rPrChange w:id="8610" w:author="Miku Nosamu" w:date="2025-07-05T17:14:00Z">
                    <w:rPr>
                      <w:rFonts w:ascii="Arial" w:hAnsi="Arial" w:cs="Arial"/>
                      <w:noProof/>
                      <w:color w:val="2C283A" w:themeColor="text2"/>
                      <w:kern w:val="1"/>
                      <w:szCs w:val="20"/>
                      <w:lang w:val="id-ID"/>
                    </w:rPr>
                  </w:rPrChange>
                </w:rPr>
                <w:t>KU-0</w:t>
              </w:r>
            </w:ins>
            <w:ins w:id="8611" w:author="Miku Nosamu" w:date="2025-07-05T17:10:00Z">
              <w:r w:rsidR="00691477" w:rsidRPr="00841217">
                <w:rPr>
                  <w:rFonts w:cstheme="minorHAnsi"/>
                  <w:noProof/>
                  <w:color w:val="auto"/>
                  <w:kern w:val="1"/>
                  <w:szCs w:val="20"/>
                  <w:rPrChange w:id="8612" w:author="Miku Nosamu" w:date="2025-07-05T17:14:00Z">
                    <w:rPr>
                      <w:rFonts w:ascii="Arial" w:hAnsi="Arial" w:cs="Arial"/>
                      <w:noProof/>
                      <w:color w:val="2C283A" w:themeColor="text2"/>
                      <w:kern w:val="1"/>
                      <w:szCs w:val="20"/>
                    </w:rPr>
                  </w:rPrChange>
                </w:rPr>
                <w:t>34</w:t>
              </w:r>
            </w:ins>
          </w:p>
        </w:tc>
      </w:tr>
      <w:tr w:rsidR="00841217" w:rsidRPr="00841217" w14:paraId="4E1C5D57" w14:textId="77777777" w:rsidTr="005877C0">
        <w:trPr>
          <w:ins w:id="8613" w:author="Miku Nosamu" w:date="2025-07-05T16:19:00Z"/>
        </w:trPr>
        <w:tc>
          <w:tcPr>
            <w:tcW w:w="3192" w:type="dxa"/>
            <w:vAlign w:val="center"/>
          </w:tcPr>
          <w:p w14:paraId="257B59F8" w14:textId="77777777" w:rsidR="00B505AF" w:rsidRPr="00841217" w:rsidRDefault="00B505AF" w:rsidP="005877C0">
            <w:pPr>
              <w:jc w:val="center"/>
              <w:rPr>
                <w:ins w:id="8614" w:author="Miku Nosamu" w:date="2025-07-05T16:19:00Z"/>
                <w:rFonts w:cstheme="minorHAnsi"/>
                <w:noProof/>
                <w:color w:val="auto"/>
                <w:kern w:val="1"/>
                <w:szCs w:val="20"/>
                <w:lang w:val="id-ID"/>
                <w:rPrChange w:id="8615" w:author="Miku Nosamu" w:date="2025-07-05T17:14:00Z">
                  <w:rPr>
                    <w:ins w:id="8616" w:author="Miku Nosamu" w:date="2025-07-05T16:19:00Z"/>
                    <w:rFonts w:ascii="Arial" w:hAnsi="Arial" w:cs="Arial"/>
                    <w:noProof/>
                    <w:color w:val="auto"/>
                    <w:kern w:val="1"/>
                    <w:szCs w:val="20"/>
                    <w:lang w:val="id-ID"/>
                  </w:rPr>
                </w:rPrChange>
              </w:rPr>
            </w:pPr>
            <w:ins w:id="8617" w:author="Miku Nosamu" w:date="2025-07-05T16:19:00Z">
              <w:r w:rsidRPr="00841217">
                <w:rPr>
                  <w:rFonts w:cstheme="minorHAnsi"/>
                  <w:noProof/>
                  <w:color w:val="auto"/>
                  <w:kern w:val="1"/>
                  <w:szCs w:val="20"/>
                  <w:lang w:val="id-ID"/>
                  <w:rPrChange w:id="8618"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0837574A" w14:textId="47282517" w:rsidR="00B505AF" w:rsidRPr="008303B6" w:rsidRDefault="00691477">
            <w:pPr>
              <w:pStyle w:val="NormalWeb"/>
              <w:jc w:val="center"/>
              <w:rPr>
                <w:ins w:id="8619" w:author="Miku Nosamu" w:date="2025-07-05T16:19:00Z"/>
                <w:rFonts w:asciiTheme="minorHAnsi" w:hAnsiTheme="minorHAnsi" w:cstheme="minorHAnsi"/>
                <w:szCs w:val="20"/>
                <w:rPrChange w:id="8620" w:author="Miku Nosamu" w:date="2025-07-05T17:45:00Z">
                  <w:rPr>
                    <w:ins w:id="8621" w:author="Miku Nosamu" w:date="2025-07-05T16:19:00Z"/>
                    <w:rFonts w:ascii="Arial" w:hAnsi="Arial" w:cs="Arial"/>
                    <w:noProof/>
                    <w:color w:val="auto"/>
                    <w:kern w:val="1"/>
                    <w:szCs w:val="20"/>
                    <w:lang w:val="id-ID"/>
                  </w:rPr>
                </w:rPrChange>
              </w:rPr>
              <w:pPrChange w:id="8622" w:author="Miku Nosamu" w:date="2025-07-05T17:45:00Z">
                <w:pPr>
                  <w:jc w:val="center"/>
                </w:pPr>
              </w:pPrChange>
            </w:pPr>
            <w:proofErr w:type="spellStart"/>
            <w:ins w:id="8623" w:author="Miku Nosamu" w:date="2025-07-05T17:10:00Z">
              <w:r w:rsidRPr="00841217">
                <w:rPr>
                  <w:rFonts w:asciiTheme="minorHAnsi" w:hAnsiTheme="minorHAnsi" w:cstheme="minorHAnsi"/>
                  <w:sz w:val="20"/>
                  <w:szCs w:val="20"/>
                  <w:rPrChange w:id="8624" w:author="Miku Nosamu" w:date="2025-07-05T17:14:00Z">
                    <w:rPr/>
                  </w:rPrChange>
                </w:rPr>
                <w:t>Pengujian</w:t>
              </w:r>
              <w:proofErr w:type="spellEnd"/>
              <w:r w:rsidRPr="00841217">
                <w:rPr>
                  <w:rFonts w:asciiTheme="minorHAnsi" w:hAnsiTheme="minorHAnsi" w:cstheme="minorHAnsi"/>
                  <w:sz w:val="20"/>
                  <w:szCs w:val="20"/>
                  <w:rPrChange w:id="8625" w:author="Miku Nosamu" w:date="2025-07-05T17:14:00Z">
                    <w:rPr/>
                  </w:rPrChange>
                </w:rPr>
                <w:t xml:space="preserve"> super user </w:t>
              </w:r>
              <w:proofErr w:type="spellStart"/>
              <w:r w:rsidRPr="00841217">
                <w:rPr>
                  <w:rFonts w:asciiTheme="minorHAnsi" w:hAnsiTheme="minorHAnsi" w:cstheme="minorHAnsi"/>
                  <w:sz w:val="20"/>
                  <w:szCs w:val="20"/>
                  <w:rPrChange w:id="8626" w:author="Miku Nosamu" w:date="2025-07-05T17:14:00Z">
                    <w:rPr/>
                  </w:rPrChange>
                </w:rPr>
                <w:t>tambah</w:t>
              </w:r>
              <w:proofErr w:type="spellEnd"/>
              <w:r w:rsidRPr="00841217">
                <w:rPr>
                  <w:rFonts w:asciiTheme="minorHAnsi" w:hAnsiTheme="minorHAnsi" w:cstheme="minorHAnsi"/>
                  <w:sz w:val="20"/>
                  <w:szCs w:val="20"/>
                  <w:rPrChange w:id="8627" w:author="Miku Nosamu" w:date="2025-07-05T17:14:00Z">
                    <w:rPr/>
                  </w:rPrChange>
                </w:rPr>
                <w:t xml:space="preserve"> data approver </w:t>
              </w:r>
              <w:proofErr w:type="spellStart"/>
              <w:r w:rsidRPr="00841217">
                <w:rPr>
                  <w:rFonts w:asciiTheme="minorHAnsi" w:hAnsiTheme="minorHAnsi" w:cstheme="minorHAnsi"/>
                  <w:sz w:val="20"/>
                  <w:szCs w:val="20"/>
                  <w:rPrChange w:id="8628" w:author="Miku Nosamu" w:date="2025-07-05T17:14:00Z">
                    <w:rPr/>
                  </w:rPrChange>
                </w:rPr>
                <w:t>dengan</w:t>
              </w:r>
              <w:proofErr w:type="spellEnd"/>
              <w:r w:rsidRPr="00841217">
                <w:rPr>
                  <w:rFonts w:asciiTheme="minorHAnsi" w:hAnsiTheme="minorHAnsi" w:cstheme="minorHAnsi"/>
                  <w:sz w:val="20"/>
                  <w:szCs w:val="20"/>
                  <w:rPrChange w:id="8629" w:author="Miku Nosamu" w:date="2025-07-05T17:14:00Z">
                    <w:rPr/>
                  </w:rPrChange>
                </w:rPr>
                <w:t xml:space="preserve"> upload </w:t>
              </w:r>
              <w:proofErr w:type="spellStart"/>
              <w:r w:rsidRPr="00841217">
                <w:rPr>
                  <w:rFonts w:asciiTheme="minorHAnsi" w:hAnsiTheme="minorHAnsi" w:cstheme="minorHAnsi"/>
                  <w:sz w:val="20"/>
                  <w:szCs w:val="20"/>
                  <w:rPrChange w:id="8630" w:author="Miku Nosamu" w:date="2025-07-05T17:14:00Z">
                    <w:rPr/>
                  </w:rPrChange>
                </w:rPr>
                <w:t>tanda</w:t>
              </w:r>
              <w:proofErr w:type="spellEnd"/>
              <w:r w:rsidRPr="00841217">
                <w:rPr>
                  <w:rFonts w:asciiTheme="minorHAnsi" w:hAnsiTheme="minorHAnsi" w:cstheme="minorHAnsi"/>
                  <w:sz w:val="20"/>
                  <w:szCs w:val="20"/>
                  <w:rPrChange w:id="8631" w:author="Miku Nosamu" w:date="2025-07-05T17:14:00Z">
                    <w:rPr/>
                  </w:rPrChange>
                </w:rPr>
                <w:t xml:space="preserve"> </w:t>
              </w:r>
              <w:proofErr w:type="spellStart"/>
              <w:r w:rsidRPr="00841217">
                <w:rPr>
                  <w:rFonts w:asciiTheme="minorHAnsi" w:hAnsiTheme="minorHAnsi" w:cstheme="minorHAnsi"/>
                  <w:sz w:val="20"/>
                  <w:szCs w:val="20"/>
                  <w:rPrChange w:id="8632" w:author="Miku Nosamu" w:date="2025-07-05T17:14:00Z">
                    <w:rPr/>
                  </w:rPrChange>
                </w:rPr>
                <w:t>tangan</w:t>
              </w:r>
              <w:proofErr w:type="spellEnd"/>
              <w:r w:rsidRPr="00841217">
                <w:rPr>
                  <w:rFonts w:asciiTheme="minorHAnsi" w:hAnsiTheme="minorHAnsi" w:cstheme="minorHAnsi"/>
                  <w:sz w:val="20"/>
                  <w:szCs w:val="20"/>
                  <w:rPrChange w:id="8633" w:author="Miku Nosamu" w:date="2025-07-05T17:14:00Z">
                    <w:rPr/>
                  </w:rPrChange>
                </w:rPr>
                <w:t xml:space="preserve"> </w:t>
              </w:r>
              <w:proofErr w:type="spellStart"/>
              <w:r w:rsidRPr="00841217">
                <w:rPr>
                  <w:rFonts w:asciiTheme="minorHAnsi" w:hAnsiTheme="minorHAnsi" w:cstheme="minorHAnsi"/>
                  <w:sz w:val="20"/>
                  <w:szCs w:val="20"/>
                  <w:rPrChange w:id="8634" w:author="Miku Nosamu" w:date="2025-07-05T17:14:00Z">
                    <w:rPr/>
                  </w:rPrChange>
                </w:rPr>
                <w:t>dengan</w:t>
              </w:r>
              <w:proofErr w:type="spellEnd"/>
              <w:r w:rsidRPr="00841217">
                <w:rPr>
                  <w:rFonts w:asciiTheme="minorHAnsi" w:hAnsiTheme="minorHAnsi" w:cstheme="minorHAnsi"/>
                  <w:sz w:val="20"/>
                  <w:szCs w:val="20"/>
                  <w:rPrChange w:id="8635" w:author="Miku Nosamu" w:date="2025-07-05T17:14:00Z">
                    <w:rPr/>
                  </w:rPrChange>
                </w:rPr>
                <w:t xml:space="preserve"> format </w:t>
              </w:r>
              <w:proofErr w:type="spellStart"/>
              <w:r w:rsidRPr="00841217">
                <w:rPr>
                  <w:rFonts w:asciiTheme="minorHAnsi" w:hAnsiTheme="minorHAnsi" w:cstheme="minorHAnsi"/>
                  <w:sz w:val="20"/>
                  <w:szCs w:val="20"/>
                  <w:rPrChange w:id="8636" w:author="Miku Nosamu" w:date="2025-07-05T17:14:00Z">
                    <w:rPr/>
                  </w:rPrChange>
                </w:rPr>
                <w:t>selain</w:t>
              </w:r>
              <w:proofErr w:type="spellEnd"/>
              <w:r w:rsidRPr="00841217">
                <w:rPr>
                  <w:rFonts w:asciiTheme="minorHAnsi" w:hAnsiTheme="minorHAnsi" w:cstheme="minorHAnsi"/>
                  <w:sz w:val="20"/>
                  <w:szCs w:val="20"/>
                  <w:rPrChange w:id="8637" w:author="Miku Nosamu" w:date="2025-07-05T17:14:00Z">
                    <w:rPr/>
                  </w:rPrChange>
                </w:rPr>
                <w:t xml:space="preserve"> jpg/</w:t>
              </w:r>
              <w:proofErr w:type="spellStart"/>
              <w:r w:rsidRPr="00841217">
                <w:rPr>
                  <w:rFonts w:asciiTheme="minorHAnsi" w:hAnsiTheme="minorHAnsi" w:cstheme="minorHAnsi"/>
                  <w:sz w:val="20"/>
                  <w:szCs w:val="20"/>
                  <w:rPrChange w:id="8638" w:author="Miku Nosamu" w:date="2025-07-05T17:14:00Z">
                    <w:rPr/>
                  </w:rPrChange>
                </w:rPr>
                <w:t>png</w:t>
              </w:r>
            </w:ins>
            <w:proofErr w:type="spellEnd"/>
          </w:p>
        </w:tc>
      </w:tr>
      <w:tr w:rsidR="00841217" w:rsidRPr="00841217" w14:paraId="05D990B4" w14:textId="77777777" w:rsidTr="005877C0">
        <w:trPr>
          <w:ins w:id="8639" w:author="Miku Nosamu" w:date="2025-07-05T16:19:00Z"/>
        </w:trPr>
        <w:tc>
          <w:tcPr>
            <w:tcW w:w="3192" w:type="dxa"/>
            <w:vAlign w:val="center"/>
          </w:tcPr>
          <w:p w14:paraId="3135B9EF" w14:textId="77777777" w:rsidR="00B505AF" w:rsidRPr="00841217" w:rsidRDefault="00B505AF" w:rsidP="005877C0">
            <w:pPr>
              <w:jc w:val="center"/>
              <w:rPr>
                <w:ins w:id="8640" w:author="Miku Nosamu" w:date="2025-07-05T16:19:00Z"/>
                <w:rFonts w:cstheme="minorHAnsi"/>
                <w:noProof/>
                <w:color w:val="auto"/>
                <w:kern w:val="1"/>
                <w:szCs w:val="20"/>
                <w:lang w:val="id-ID"/>
                <w:rPrChange w:id="8641" w:author="Miku Nosamu" w:date="2025-07-05T17:14:00Z">
                  <w:rPr>
                    <w:ins w:id="8642" w:author="Miku Nosamu" w:date="2025-07-05T16:19:00Z"/>
                    <w:rFonts w:ascii="Arial" w:hAnsi="Arial" w:cs="Arial"/>
                    <w:noProof/>
                    <w:color w:val="auto"/>
                    <w:kern w:val="1"/>
                    <w:szCs w:val="20"/>
                    <w:lang w:val="id-ID"/>
                  </w:rPr>
                </w:rPrChange>
              </w:rPr>
            </w:pPr>
            <w:ins w:id="8643" w:author="Miku Nosamu" w:date="2025-07-05T16:19:00Z">
              <w:r w:rsidRPr="00841217">
                <w:rPr>
                  <w:rFonts w:cstheme="minorHAnsi"/>
                  <w:noProof/>
                  <w:color w:val="auto"/>
                  <w:kern w:val="1"/>
                  <w:szCs w:val="20"/>
                  <w:lang w:val="id-ID"/>
                  <w:rPrChange w:id="8644"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752ACBCE" w14:textId="6A23B939" w:rsidR="00B505AF" w:rsidRPr="008303B6" w:rsidRDefault="00691477">
            <w:pPr>
              <w:pStyle w:val="NormalWeb"/>
              <w:jc w:val="center"/>
              <w:rPr>
                <w:ins w:id="8645" w:author="Miku Nosamu" w:date="2025-07-05T16:19:00Z"/>
                <w:rFonts w:asciiTheme="minorHAnsi" w:hAnsiTheme="minorHAnsi" w:cstheme="minorHAnsi"/>
                <w:szCs w:val="20"/>
                <w:rPrChange w:id="8646" w:author="Miku Nosamu" w:date="2025-07-05T17:45:00Z">
                  <w:rPr>
                    <w:ins w:id="8647" w:author="Miku Nosamu" w:date="2025-07-05T16:19:00Z"/>
                    <w:rFonts w:ascii="Arial" w:hAnsi="Arial" w:cs="Arial"/>
                    <w:noProof/>
                    <w:color w:val="auto"/>
                    <w:kern w:val="1"/>
                    <w:szCs w:val="20"/>
                    <w:lang w:val="id-ID"/>
                  </w:rPr>
                </w:rPrChange>
              </w:rPr>
              <w:pPrChange w:id="8648" w:author="Miku Nosamu" w:date="2025-07-05T17:45:00Z">
                <w:pPr>
                  <w:jc w:val="center"/>
                </w:pPr>
              </w:pPrChange>
            </w:pPr>
            <w:proofErr w:type="spellStart"/>
            <w:ins w:id="8649" w:author="Miku Nosamu" w:date="2025-07-05T17:10:00Z">
              <w:r w:rsidRPr="00841217">
                <w:rPr>
                  <w:rFonts w:asciiTheme="minorHAnsi" w:hAnsiTheme="minorHAnsi" w:cstheme="minorHAnsi"/>
                  <w:sz w:val="20"/>
                  <w:szCs w:val="20"/>
                  <w:rPrChange w:id="8650" w:author="Miku Nosamu" w:date="2025-07-05T17:14:00Z">
                    <w:rPr/>
                  </w:rPrChange>
                </w:rPr>
                <w:t>Validasi</w:t>
              </w:r>
              <w:proofErr w:type="spellEnd"/>
              <w:r w:rsidRPr="00841217">
                <w:rPr>
                  <w:rFonts w:asciiTheme="minorHAnsi" w:hAnsiTheme="minorHAnsi" w:cstheme="minorHAnsi"/>
                  <w:sz w:val="20"/>
                  <w:szCs w:val="20"/>
                  <w:rPrChange w:id="8651" w:author="Miku Nosamu" w:date="2025-07-05T17:14:00Z">
                    <w:rPr/>
                  </w:rPrChange>
                </w:rPr>
                <w:t xml:space="preserve"> format file </w:t>
              </w:r>
              <w:proofErr w:type="spellStart"/>
              <w:r w:rsidRPr="00841217">
                <w:rPr>
                  <w:rFonts w:asciiTheme="minorHAnsi" w:hAnsiTheme="minorHAnsi" w:cstheme="minorHAnsi"/>
                  <w:sz w:val="20"/>
                  <w:szCs w:val="20"/>
                  <w:rPrChange w:id="8652" w:author="Miku Nosamu" w:date="2025-07-05T17:14:00Z">
                    <w:rPr/>
                  </w:rPrChange>
                </w:rPr>
                <w:t>saat</w:t>
              </w:r>
              <w:proofErr w:type="spellEnd"/>
              <w:r w:rsidRPr="00841217">
                <w:rPr>
                  <w:rFonts w:asciiTheme="minorHAnsi" w:hAnsiTheme="minorHAnsi" w:cstheme="minorHAnsi"/>
                  <w:sz w:val="20"/>
                  <w:szCs w:val="20"/>
                  <w:rPrChange w:id="8653" w:author="Miku Nosamu" w:date="2025-07-05T17:14:00Z">
                    <w:rPr/>
                  </w:rPrChange>
                </w:rPr>
                <w:t xml:space="preserve"> upload </w:t>
              </w:r>
              <w:proofErr w:type="spellStart"/>
              <w:r w:rsidRPr="00841217">
                <w:rPr>
                  <w:rFonts w:asciiTheme="minorHAnsi" w:hAnsiTheme="minorHAnsi" w:cstheme="minorHAnsi"/>
                  <w:sz w:val="20"/>
                  <w:szCs w:val="20"/>
                  <w:rPrChange w:id="8654" w:author="Miku Nosamu" w:date="2025-07-05T17:14:00Z">
                    <w:rPr/>
                  </w:rPrChange>
                </w:rPr>
                <w:t>tanda</w:t>
              </w:r>
              <w:proofErr w:type="spellEnd"/>
              <w:r w:rsidRPr="00841217">
                <w:rPr>
                  <w:rFonts w:asciiTheme="minorHAnsi" w:hAnsiTheme="minorHAnsi" w:cstheme="minorHAnsi"/>
                  <w:sz w:val="20"/>
                  <w:szCs w:val="20"/>
                  <w:rPrChange w:id="8655" w:author="Miku Nosamu" w:date="2025-07-05T17:14:00Z">
                    <w:rPr/>
                  </w:rPrChange>
                </w:rPr>
                <w:t xml:space="preserve"> </w:t>
              </w:r>
              <w:proofErr w:type="spellStart"/>
              <w:r w:rsidRPr="00841217">
                <w:rPr>
                  <w:rFonts w:asciiTheme="minorHAnsi" w:hAnsiTheme="minorHAnsi" w:cstheme="minorHAnsi"/>
                  <w:sz w:val="20"/>
                  <w:szCs w:val="20"/>
                  <w:rPrChange w:id="8656" w:author="Miku Nosamu" w:date="2025-07-05T17:14:00Z">
                    <w:rPr/>
                  </w:rPrChange>
                </w:rPr>
                <w:t>tangan</w:t>
              </w:r>
            </w:ins>
            <w:proofErr w:type="spellEnd"/>
          </w:p>
        </w:tc>
      </w:tr>
      <w:tr w:rsidR="00841217" w:rsidRPr="00841217" w14:paraId="5459C798" w14:textId="77777777" w:rsidTr="005877C0">
        <w:trPr>
          <w:ins w:id="8657" w:author="Miku Nosamu" w:date="2025-07-05T16:19:00Z"/>
        </w:trPr>
        <w:tc>
          <w:tcPr>
            <w:tcW w:w="3192" w:type="dxa"/>
            <w:vAlign w:val="center"/>
          </w:tcPr>
          <w:p w14:paraId="06910E67" w14:textId="77777777" w:rsidR="00B505AF" w:rsidRPr="00841217" w:rsidRDefault="00B505AF" w:rsidP="005877C0">
            <w:pPr>
              <w:jc w:val="center"/>
              <w:rPr>
                <w:ins w:id="8658" w:author="Miku Nosamu" w:date="2025-07-05T16:19:00Z"/>
                <w:rFonts w:cstheme="minorHAnsi"/>
                <w:noProof/>
                <w:color w:val="auto"/>
                <w:kern w:val="1"/>
                <w:szCs w:val="20"/>
                <w:lang w:val="id-ID"/>
                <w:rPrChange w:id="8659" w:author="Miku Nosamu" w:date="2025-07-05T17:14:00Z">
                  <w:rPr>
                    <w:ins w:id="8660" w:author="Miku Nosamu" w:date="2025-07-05T16:19:00Z"/>
                    <w:rFonts w:ascii="Arial" w:hAnsi="Arial" w:cs="Arial"/>
                    <w:noProof/>
                    <w:color w:val="auto"/>
                    <w:kern w:val="1"/>
                    <w:szCs w:val="20"/>
                    <w:lang w:val="id-ID"/>
                  </w:rPr>
                </w:rPrChange>
              </w:rPr>
            </w:pPr>
            <w:ins w:id="8661" w:author="Miku Nosamu" w:date="2025-07-05T16:19:00Z">
              <w:r w:rsidRPr="00841217">
                <w:rPr>
                  <w:rFonts w:cstheme="minorHAnsi"/>
                  <w:noProof/>
                  <w:color w:val="auto"/>
                  <w:kern w:val="1"/>
                  <w:szCs w:val="20"/>
                  <w:lang w:val="id-ID"/>
                  <w:rPrChange w:id="8662"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05E24410" w14:textId="77859FB0" w:rsidR="00B505AF" w:rsidRPr="008303B6" w:rsidRDefault="00691477">
            <w:pPr>
              <w:pStyle w:val="NormalWeb"/>
              <w:jc w:val="center"/>
              <w:rPr>
                <w:ins w:id="8663" w:author="Miku Nosamu" w:date="2025-07-05T16:19:00Z"/>
                <w:rFonts w:asciiTheme="minorHAnsi" w:hAnsiTheme="minorHAnsi" w:cstheme="minorHAnsi"/>
                <w:szCs w:val="20"/>
                <w:rPrChange w:id="8664" w:author="Miku Nosamu" w:date="2025-07-05T17:45:00Z">
                  <w:rPr>
                    <w:ins w:id="8665" w:author="Miku Nosamu" w:date="2025-07-05T16:19:00Z"/>
                    <w:rFonts w:ascii="Arial" w:hAnsi="Arial" w:cs="Arial"/>
                    <w:noProof/>
                    <w:color w:val="auto"/>
                    <w:kern w:val="1"/>
                    <w:szCs w:val="20"/>
                    <w:lang w:val="id-ID"/>
                  </w:rPr>
                </w:rPrChange>
              </w:rPr>
              <w:pPrChange w:id="8666" w:author="Miku Nosamu" w:date="2025-07-05T17:45:00Z">
                <w:pPr>
                  <w:jc w:val="center"/>
                </w:pPr>
              </w:pPrChange>
            </w:pPr>
            <w:ins w:id="8667" w:author="Miku Nosamu" w:date="2025-07-05T17:10:00Z">
              <w:r w:rsidRPr="00841217">
                <w:rPr>
                  <w:rFonts w:asciiTheme="minorHAnsi" w:hAnsiTheme="minorHAnsi" w:cstheme="minorHAnsi"/>
                  <w:sz w:val="20"/>
                  <w:szCs w:val="20"/>
                  <w:rPrChange w:id="8668" w:author="Miku Nosamu" w:date="2025-07-05T17:14:00Z">
                    <w:rPr/>
                  </w:rPrChange>
                </w:rPr>
                <w:t>Super user login</w:t>
              </w:r>
            </w:ins>
          </w:p>
        </w:tc>
      </w:tr>
      <w:tr w:rsidR="00841217" w:rsidRPr="00841217" w14:paraId="55A63EA2" w14:textId="77777777" w:rsidTr="005877C0">
        <w:trPr>
          <w:ins w:id="8669" w:author="Miku Nosamu" w:date="2025-07-05T16:19:00Z"/>
        </w:trPr>
        <w:tc>
          <w:tcPr>
            <w:tcW w:w="3192" w:type="dxa"/>
            <w:vAlign w:val="center"/>
          </w:tcPr>
          <w:p w14:paraId="134AEB63" w14:textId="77777777" w:rsidR="00B505AF" w:rsidRPr="00841217" w:rsidRDefault="00B505AF" w:rsidP="005877C0">
            <w:pPr>
              <w:jc w:val="center"/>
              <w:rPr>
                <w:ins w:id="8670" w:author="Miku Nosamu" w:date="2025-07-05T16:19:00Z"/>
                <w:rFonts w:cstheme="minorHAnsi"/>
                <w:noProof/>
                <w:color w:val="auto"/>
                <w:kern w:val="1"/>
                <w:szCs w:val="20"/>
                <w:lang w:val="id-ID"/>
                <w:rPrChange w:id="8671" w:author="Miku Nosamu" w:date="2025-07-05T17:14:00Z">
                  <w:rPr>
                    <w:ins w:id="8672" w:author="Miku Nosamu" w:date="2025-07-05T16:19:00Z"/>
                    <w:rFonts w:ascii="Arial" w:hAnsi="Arial" w:cs="Arial"/>
                    <w:noProof/>
                    <w:color w:val="auto"/>
                    <w:kern w:val="1"/>
                    <w:szCs w:val="20"/>
                    <w:lang w:val="id-ID"/>
                  </w:rPr>
                </w:rPrChange>
              </w:rPr>
            </w:pPr>
            <w:ins w:id="8673" w:author="Miku Nosamu" w:date="2025-07-05T16:19:00Z">
              <w:r w:rsidRPr="00841217">
                <w:rPr>
                  <w:rFonts w:cstheme="minorHAnsi"/>
                  <w:noProof/>
                  <w:color w:val="auto"/>
                  <w:kern w:val="1"/>
                  <w:szCs w:val="20"/>
                  <w:lang w:val="id-ID"/>
                  <w:rPrChange w:id="8674"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3C34EE49" w14:textId="77777777" w:rsidR="00B505AF" w:rsidRPr="00841217" w:rsidRDefault="00B505AF">
            <w:pPr>
              <w:jc w:val="center"/>
              <w:rPr>
                <w:ins w:id="8675" w:author="Miku Nosamu" w:date="2025-07-05T16:19:00Z"/>
                <w:rFonts w:cstheme="minorHAnsi"/>
                <w:noProof/>
                <w:color w:val="auto"/>
                <w:kern w:val="1"/>
                <w:szCs w:val="20"/>
                <w:rPrChange w:id="8676" w:author="Miku Nosamu" w:date="2025-07-05T17:14:00Z">
                  <w:rPr>
                    <w:ins w:id="8677" w:author="Miku Nosamu" w:date="2025-07-05T16:19:00Z"/>
                    <w:rFonts w:ascii="Arial" w:hAnsi="Arial" w:cs="Arial"/>
                    <w:noProof/>
                    <w:color w:val="auto"/>
                    <w:kern w:val="1"/>
                    <w:szCs w:val="20"/>
                  </w:rPr>
                </w:rPrChange>
              </w:rPr>
            </w:pPr>
            <w:ins w:id="8678" w:author="Miku Nosamu" w:date="2025-07-05T16:19:00Z">
              <w:r w:rsidRPr="00841217">
                <w:rPr>
                  <w:rFonts w:cstheme="minorHAnsi"/>
                  <w:noProof/>
                  <w:color w:val="auto"/>
                  <w:kern w:val="1"/>
                  <w:szCs w:val="20"/>
                  <w:rPrChange w:id="8679" w:author="Miku Nosamu" w:date="2025-07-05T17:14:00Z">
                    <w:rPr>
                      <w:rFonts w:ascii="Arial" w:hAnsi="Arial" w:cs="Arial"/>
                      <w:noProof/>
                      <w:color w:val="auto"/>
                      <w:kern w:val="1"/>
                      <w:szCs w:val="20"/>
                    </w:rPr>
                  </w:rPrChange>
                </w:rPr>
                <w:t>9 Juli 2025</w:t>
              </w:r>
            </w:ins>
          </w:p>
        </w:tc>
      </w:tr>
      <w:tr w:rsidR="00841217" w:rsidRPr="00841217" w14:paraId="74AD28BB" w14:textId="77777777" w:rsidTr="005877C0">
        <w:trPr>
          <w:ins w:id="8680" w:author="Miku Nosamu" w:date="2025-07-05T16:19:00Z"/>
        </w:trPr>
        <w:tc>
          <w:tcPr>
            <w:tcW w:w="3192" w:type="dxa"/>
            <w:vAlign w:val="center"/>
          </w:tcPr>
          <w:p w14:paraId="65BDBE11" w14:textId="77777777" w:rsidR="00B505AF" w:rsidRPr="00841217" w:rsidRDefault="00B505AF" w:rsidP="005877C0">
            <w:pPr>
              <w:jc w:val="center"/>
              <w:rPr>
                <w:ins w:id="8681" w:author="Miku Nosamu" w:date="2025-07-05T16:19:00Z"/>
                <w:rFonts w:cstheme="minorHAnsi"/>
                <w:noProof/>
                <w:color w:val="auto"/>
                <w:kern w:val="1"/>
                <w:szCs w:val="20"/>
                <w:lang w:val="id-ID"/>
                <w:rPrChange w:id="8682" w:author="Miku Nosamu" w:date="2025-07-05T17:14:00Z">
                  <w:rPr>
                    <w:ins w:id="8683" w:author="Miku Nosamu" w:date="2025-07-05T16:19:00Z"/>
                    <w:rFonts w:ascii="Arial" w:hAnsi="Arial" w:cs="Arial"/>
                    <w:noProof/>
                    <w:color w:val="auto"/>
                    <w:kern w:val="1"/>
                    <w:szCs w:val="20"/>
                    <w:lang w:val="id-ID"/>
                  </w:rPr>
                </w:rPrChange>
              </w:rPr>
            </w:pPr>
            <w:ins w:id="8684" w:author="Miku Nosamu" w:date="2025-07-05T16:19:00Z">
              <w:r w:rsidRPr="00841217">
                <w:rPr>
                  <w:rFonts w:cstheme="minorHAnsi"/>
                  <w:noProof/>
                  <w:color w:val="auto"/>
                  <w:kern w:val="1"/>
                  <w:szCs w:val="20"/>
                  <w:lang w:val="id-ID"/>
                  <w:rPrChange w:id="8685"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3B317DA0" w14:textId="77777777" w:rsidR="00B505AF" w:rsidRPr="00841217" w:rsidRDefault="00B505AF" w:rsidP="005877C0">
            <w:pPr>
              <w:jc w:val="center"/>
              <w:rPr>
                <w:ins w:id="8686" w:author="Miku Nosamu" w:date="2025-07-05T16:19:00Z"/>
                <w:rFonts w:cstheme="minorHAnsi"/>
                <w:noProof/>
                <w:color w:val="auto"/>
                <w:kern w:val="1"/>
                <w:szCs w:val="20"/>
                <w:lang w:val="id-ID"/>
                <w:rPrChange w:id="8687" w:author="Miku Nosamu" w:date="2025-07-05T17:14:00Z">
                  <w:rPr>
                    <w:ins w:id="8688" w:author="Miku Nosamu" w:date="2025-07-05T16:19:00Z"/>
                    <w:rFonts w:ascii="Arial" w:hAnsi="Arial" w:cs="Arial"/>
                    <w:noProof/>
                    <w:color w:val="auto"/>
                    <w:kern w:val="1"/>
                    <w:szCs w:val="20"/>
                    <w:lang w:val="id-ID"/>
                  </w:rPr>
                </w:rPrChange>
              </w:rPr>
            </w:pPr>
            <w:ins w:id="8689" w:author="Miku Nosamu" w:date="2025-07-05T16:19:00Z">
              <w:r w:rsidRPr="00841217">
                <w:rPr>
                  <w:rFonts w:cstheme="minorHAnsi"/>
                  <w:noProof/>
                  <w:color w:val="auto"/>
                  <w:kern w:val="1"/>
                  <w:szCs w:val="20"/>
                  <w:rPrChange w:id="8690" w:author="Miku Nosamu" w:date="2025-07-05T17:14:00Z">
                    <w:rPr>
                      <w:rFonts w:ascii="Arial" w:hAnsi="Arial" w:cs="Arial"/>
                      <w:noProof/>
                      <w:color w:val="auto"/>
                      <w:kern w:val="1"/>
                      <w:szCs w:val="20"/>
                    </w:rPr>
                  </w:rPrChange>
                </w:rPr>
                <w:t>Lucky Abdillah</w:t>
              </w:r>
            </w:ins>
          </w:p>
        </w:tc>
      </w:tr>
      <w:tr w:rsidR="00841217" w:rsidRPr="00841217" w14:paraId="58E11754" w14:textId="77777777" w:rsidTr="005877C0">
        <w:trPr>
          <w:ins w:id="8691" w:author="Miku Nosamu" w:date="2025-07-05T16:19:00Z"/>
        </w:trPr>
        <w:tc>
          <w:tcPr>
            <w:tcW w:w="9576" w:type="dxa"/>
            <w:gridSpan w:val="3"/>
            <w:vAlign w:val="center"/>
          </w:tcPr>
          <w:p w14:paraId="32008452" w14:textId="77777777" w:rsidR="00B505AF" w:rsidRPr="00841217" w:rsidRDefault="00B505AF" w:rsidP="005877C0">
            <w:pPr>
              <w:jc w:val="center"/>
              <w:rPr>
                <w:ins w:id="8692" w:author="Miku Nosamu" w:date="2025-07-05T16:19:00Z"/>
                <w:rFonts w:cstheme="minorHAnsi"/>
                <w:noProof/>
                <w:color w:val="auto"/>
                <w:kern w:val="1"/>
                <w:szCs w:val="20"/>
                <w:lang w:val="id-ID"/>
                <w:rPrChange w:id="8693" w:author="Miku Nosamu" w:date="2025-07-05T17:14:00Z">
                  <w:rPr>
                    <w:ins w:id="8694" w:author="Miku Nosamu" w:date="2025-07-05T16:19:00Z"/>
                    <w:rFonts w:ascii="Arial" w:hAnsi="Arial" w:cs="Arial"/>
                    <w:noProof/>
                    <w:color w:val="auto"/>
                    <w:kern w:val="1"/>
                    <w:szCs w:val="20"/>
                    <w:lang w:val="id-ID"/>
                  </w:rPr>
                </w:rPrChange>
              </w:rPr>
            </w:pPr>
            <w:ins w:id="8695" w:author="Miku Nosamu" w:date="2025-07-05T16:19:00Z">
              <w:r w:rsidRPr="00841217">
                <w:rPr>
                  <w:rFonts w:cstheme="minorHAnsi"/>
                  <w:noProof/>
                  <w:color w:val="auto"/>
                  <w:kern w:val="1"/>
                  <w:szCs w:val="20"/>
                  <w:lang w:val="id-ID"/>
                  <w:rPrChange w:id="8696" w:author="Miku Nosamu" w:date="2025-07-05T17:14:00Z">
                    <w:rPr>
                      <w:rFonts w:ascii="Arial" w:hAnsi="Arial" w:cs="Arial"/>
                      <w:noProof/>
                      <w:color w:val="auto"/>
                      <w:kern w:val="1"/>
                      <w:szCs w:val="20"/>
                      <w:lang w:val="id-ID"/>
                    </w:rPr>
                  </w:rPrChange>
                </w:rPr>
                <w:t>Skenario</w:t>
              </w:r>
            </w:ins>
          </w:p>
        </w:tc>
      </w:tr>
      <w:tr w:rsidR="00841217" w:rsidRPr="00841217" w14:paraId="02B702AB" w14:textId="77777777" w:rsidTr="005877C0">
        <w:trPr>
          <w:ins w:id="8697" w:author="Miku Nosamu" w:date="2025-07-05T16:19:00Z"/>
        </w:trPr>
        <w:tc>
          <w:tcPr>
            <w:tcW w:w="9576" w:type="dxa"/>
            <w:gridSpan w:val="3"/>
            <w:vAlign w:val="center"/>
          </w:tcPr>
          <w:p w14:paraId="2AFB8282" w14:textId="24BF9B7C" w:rsidR="00691477" w:rsidRPr="00841217" w:rsidRDefault="00691477">
            <w:pPr>
              <w:pStyle w:val="NormalWeb"/>
              <w:numPr>
                <w:ilvl w:val="0"/>
                <w:numId w:val="104"/>
              </w:numPr>
              <w:spacing w:before="0" w:beforeAutospacing="0" w:after="0" w:afterAutospacing="0" w:line="360" w:lineRule="auto"/>
              <w:rPr>
                <w:ins w:id="8698" w:author="Miku Nosamu" w:date="2025-07-05T17:10:00Z"/>
                <w:rFonts w:asciiTheme="minorHAnsi" w:hAnsiTheme="minorHAnsi" w:cstheme="minorHAnsi"/>
                <w:sz w:val="20"/>
                <w:szCs w:val="20"/>
                <w:rPrChange w:id="8699" w:author="Miku Nosamu" w:date="2025-07-05T17:14:00Z">
                  <w:rPr>
                    <w:ins w:id="8700" w:author="Miku Nosamu" w:date="2025-07-05T17:10:00Z"/>
                  </w:rPr>
                </w:rPrChange>
              </w:rPr>
              <w:pPrChange w:id="8701" w:author="Miku Nosamu" w:date="2025-07-05T17:45:00Z">
                <w:pPr>
                  <w:pStyle w:val="NormalWeb"/>
                </w:pPr>
              </w:pPrChange>
            </w:pPr>
            <w:proofErr w:type="spellStart"/>
            <w:ins w:id="8702" w:author="Miku Nosamu" w:date="2025-07-05T17:10:00Z">
              <w:r w:rsidRPr="00841217">
                <w:rPr>
                  <w:rFonts w:asciiTheme="minorHAnsi" w:hAnsiTheme="minorHAnsi" w:cstheme="minorHAnsi"/>
                  <w:sz w:val="20"/>
                  <w:szCs w:val="20"/>
                  <w:rPrChange w:id="8703" w:author="Miku Nosamu" w:date="2025-07-05T17:14:00Z">
                    <w:rPr/>
                  </w:rPrChange>
                </w:rPr>
                <w:t>Tambah</w:t>
              </w:r>
              <w:proofErr w:type="spellEnd"/>
              <w:r w:rsidRPr="00841217">
                <w:rPr>
                  <w:rFonts w:asciiTheme="minorHAnsi" w:hAnsiTheme="minorHAnsi" w:cstheme="minorHAnsi"/>
                  <w:sz w:val="20"/>
                  <w:szCs w:val="20"/>
                  <w:rPrChange w:id="8704" w:author="Miku Nosamu" w:date="2025-07-05T17:14:00Z">
                    <w:rPr/>
                  </w:rPrChange>
                </w:rPr>
                <w:t xml:space="preserve"> approver</w:t>
              </w:r>
            </w:ins>
          </w:p>
          <w:p w14:paraId="0DCA85DA" w14:textId="2F1BB1E0" w:rsidR="00691477" w:rsidRPr="00841217" w:rsidRDefault="00691477">
            <w:pPr>
              <w:pStyle w:val="NormalWeb"/>
              <w:numPr>
                <w:ilvl w:val="0"/>
                <w:numId w:val="104"/>
              </w:numPr>
              <w:spacing w:before="0" w:beforeAutospacing="0" w:after="0" w:afterAutospacing="0" w:line="360" w:lineRule="auto"/>
              <w:rPr>
                <w:ins w:id="8705" w:author="Miku Nosamu" w:date="2025-07-05T17:10:00Z"/>
                <w:rFonts w:asciiTheme="minorHAnsi" w:hAnsiTheme="minorHAnsi" w:cstheme="minorHAnsi"/>
                <w:sz w:val="20"/>
                <w:szCs w:val="20"/>
                <w:rPrChange w:id="8706" w:author="Miku Nosamu" w:date="2025-07-05T17:14:00Z">
                  <w:rPr>
                    <w:ins w:id="8707" w:author="Miku Nosamu" w:date="2025-07-05T17:10:00Z"/>
                  </w:rPr>
                </w:rPrChange>
              </w:rPr>
              <w:pPrChange w:id="8708" w:author="Miku Nosamu" w:date="2025-07-05T17:45:00Z">
                <w:pPr>
                  <w:pStyle w:val="NormalWeb"/>
                </w:pPr>
              </w:pPrChange>
            </w:pPr>
            <w:ins w:id="8709" w:author="Miku Nosamu" w:date="2025-07-05T17:10:00Z">
              <w:r w:rsidRPr="00841217">
                <w:rPr>
                  <w:rFonts w:asciiTheme="minorHAnsi" w:hAnsiTheme="minorHAnsi" w:cstheme="minorHAnsi"/>
                  <w:sz w:val="20"/>
                  <w:szCs w:val="20"/>
                  <w:rPrChange w:id="8710" w:author="Miku Nosamu" w:date="2025-07-05T17:14:00Z">
                    <w:rPr/>
                  </w:rPrChange>
                </w:rPr>
                <w:t xml:space="preserve">Upload file </w:t>
              </w:r>
              <w:proofErr w:type="spellStart"/>
              <w:r w:rsidRPr="00841217">
                <w:rPr>
                  <w:rFonts w:asciiTheme="minorHAnsi" w:hAnsiTheme="minorHAnsi" w:cstheme="minorHAnsi"/>
                  <w:sz w:val="20"/>
                  <w:szCs w:val="20"/>
                  <w:rPrChange w:id="8711" w:author="Miku Nosamu" w:date="2025-07-05T17:14:00Z">
                    <w:rPr/>
                  </w:rPrChange>
                </w:rPr>
                <w:t>tanda</w:t>
              </w:r>
              <w:proofErr w:type="spellEnd"/>
              <w:r w:rsidRPr="00841217">
                <w:rPr>
                  <w:rFonts w:asciiTheme="minorHAnsi" w:hAnsiTheme="minorHAnsi" w:cstheme="minorHAnsi"/>
                  <w:sz w:val="20"/>
                  <w:szCs w:val="20"/>
                  <w:rPrChange w:id="8712" w:author="Miku Nosamu" w:date="2025-07-05T17:14:00Z">
                    <w:rPr/>
                  </w:rPrChange>
                </w:rPr>
                <w:t xml:space="preserve"> </w:t>
              </w:r>
              <w:proofErr w:type="spellStart"/>
              <w:r w:rsidRPr="00841217">
                <w:rPr>
                  <w:rFonts w:asciiTheme="minorHAnsi" w:hAnsiTheme="minorHAnsi" w:cstheme="minorHAnsi"/>
                  <w:sz w:val="20"/>
                  <w:szCs w:val="20"/>
                  <w:rPrChange w:id="8713" w:author="Miku Nosamu" w:date="2025-07-05T17:14:00Z">
                    <w:rPr/>
                  </w:rPrChange>
                </w:rPr>
                <w:t>tangan</w:t>
              </w:r>
              <w:proofErr w:type="spellEnd"/>
              <w:r w:rsidRPr="00841217">
                <w:rPr>
                  <w:rFonts w:asciiTheme="minorHAnsi" w:hAnsiTheme="minorHAnsi" w:cstheme="minorHAnsi"/>
                  <w:sz w:val="20"/>
                  <w:szCs w:val="20"/>
                  <w:rPrChange w:id="8714" w:author="Miku Nosamu" w:date="2025-07-05T17:14:00Z">
                    <w:rPr/>
                  </w:rPrChange>
                </w:rPr>
                <w:t xml:space="preserve"> </w:t>
              </w:r>
              <w:proofErr w:type="spellStart"/>
              <w:r w:rsidRPr="00841217">
                <w:rPr>
                  <w:rFonts w:asciiTheme="minorHAnsi" w:hAnsiTheme="minorHAnsi" w:cstheme="minorHAnsi"/>
                  <w:sz w:val="20"/>
                  <w:szCs w:val="20"/>
                  <w:rPrChange w:id="8715" w:author="Miku Nosamu" w:date="2025-07-05T17:14:00Z">
                    <w:rPr/>
                  </w:rPrChange>
                </w:rPr>
                <w:t>berformat</w:t>
              </w:r>
              <w:proofErr w:type="spellEnd"/>
              <w:r w:rsidRPr="00841217">
                <w:rPr>
                  <w:rFonts w:asciiTheme="minorHAnsi" w:hAnsiTheme="minorHAnsi" w:cstheme="minorHAnsi"/>
                  <w:sz w:val="20"/>
                  <w:szCs w:val="20"/>
                  <w:rPrChange w:id="8716" w:author="Miku Nosamu" w:date="2025-07-05T17:14:00Z">
                    <w:rPr/>
                  </w:rPrChange>
                </w:rPr>
                <w:t xml:space="preserve"> PDF</w:t>
              </w:r>
            </w:ins>
          </w:p>
          <w:p w14:paraId="658A38EE" w14:textId="40D63E16" w:rsidR="00B505AF" w:rsidRPr="008303B6" w:rsidRDefault="00691477">
            <w:pPr>
              <w:pStyle w:val="NormalWeb"/>
              <w:numPr>
                <w:ilvl w:val="0"/>
                <w:numId w:val="104"/>
              </w:numPr>
              <w:spacing w:before="0" w:beforeAutospacing="0" w:after="0" w:afterAutospacing="0" w:line="360" w:lineRule="auto"/>
              <w:rPr>
                <w:ins w:id="8717" w:author="Miku Nosamu" w:date="2025-07-05T16:19:00Z"/>
                <w:rFonts w:asciiTheme="minorHAnsi" w:hAnsiTheme="minorHAnsi" w:cstheme="minorHAnsi"/>
                <w:szCs w:val="20"/>
                <w:rPrChange w:id="8718" w:author="Miku Nosamu" w:date="2025-07-05T17:45:00Z">
                  <w:rPr>
                    <w:ins w:id="8719" w:author="Miku Nosamu" w:date="2025-07-05T16:19:00Z"/>
                    <w:rFonts w:ascii="Arial" w:hAnsi="Arial" w:cs="Arial"/>
                    <w:noProof/>
                    <w:color w:val="auto"/>
                    <w:kern w:val="1"/>
                    <w:szCs w:val="20"/>
                    <w:lang w:val="id-ID"/>
                  </w:rPr>
                </w:rPrChange>
              </w:rPr>
              <w:pPrChange w:id="8720" w:author="Miku Nosamu" w:date="2025-07-05T17:45:00Z">
                <w:pPr>
                  <w:pStyle w:val="ListParagraph"/>
                  <w:numPr>
                    <w:numId w:val="72"/>
                  </w:numPr>
                  <w:spacing w:before="0" w:after="0" w:line="360" w:lineRule="auto"/>
                  <w:ind w:hanging="360"/>
                  <w:jc w:val="left"/>
                </w:pPr>
              </w:pPrChange>
            </w:pPr>
            <w:proofErr w:type="spellStart"/>
            <w:ins w:id="8721" w:author="Miku Nosamu" w:date="2025-07-05T17:10:00Z">
              <w:r w:rsidRPr="00841217">
                <w:rPr>
                  <w:rFonts w:asciiTheme="minorHAnsi" w:hAnsiTheme="minorHAnsi" w:cstheme="minorHAnsi"/>
                  <w:sz w:val="20"/>
                  <w:szCs w:val="20"/>
                  <w:rPrChange w:id="8722" w:author="Miku Nosamu" w:date="2025-07-05T17:14:00Z">
                    <w:rPr/>
                  </w:rPrChange>
                </w:rPr>
                <w:t>Klik</w:t>
              </w:r>
              <w:proofErr w:type="spellEnd"/>
              <w:r w:rsidRPr="00841217">
                <w:rPr>
                  <w:rFonts w:asciiTheme="minorHAnsi" w:hAnsiTheme="minorHAnsi" w:cstheme="minorHAnsi"/>
                  <w:sz w:val="20"/>
                  <w:szCs w:val="20"/>
                  <w:rPrChange w:id="8723" w:author="Miku Nosamu" w:date="2025-07-05T17:14:00Z">
                    <w:rPr/>
                  </w:rPrChange>
                </w:rPr>
                <w:t xml:space="preserve"> “Simpan”</w:t>
              </w:r>
            </w:ins>
          </w:p>
        </w:tc>
      </w:tr>
      <w:tr w:rsidR="00841217" w:rsidRPr="00841217" w14:paraId="178259C9" w14:textId="77777777" w:rsidTr="005877C0">
        <w:trPr>
          <w:trHeight w:val="101"/>
          <w:ins w:id="8724" w:author="Miku Nosamu" w:date="2025-07-05T16:19:00Z"/>
        </w:trPr>
        <w:tc>
          <w:tcPr>
            <w:tcW w:w="3192" w:type="dxa"/>
            <w:vAlign w:val="center"/>
          </w:tcPr>
          <w:p w14:paraId="41EE056E" w14:textId="77777777" w:rsidR="00B505AF" w:rsidRPr="00841217" w:rsidRDefault="00B505AF" w:rsidP="005877C0">
            <w:pPr>
              <w:jc w:val="center"/>
              <w:rPr>
                <w:ins w:id="8725" w:author="Miku Nosamu" w:date="2025-07-05T16:19:00Z"/>
                <w:rFonts w:cstheme="minorHAnsi"/>
                <w:noProof/>
                <w:color w:val="auto"/>
                <w:kern w:val="1"/>
                <w:szCs w:val="20"/>
                <w:lang w:val="id-ID"/>
                <w:rPrChange w:id="8726" w:author="Miku Nosamu" w:date="2025-07-05T17:14:00Z">
                  <w:rPr>
                    <w:ins w:id="8727" w:author="Miku Nosamu" w:date="2025-07-05T16:19:00Z"/>
                    <w:rFonts w:ascii="Arial" w:hAnsi="Arial" w:cs="Arial"/>
                    <w:noProof/>
                    <w:color w:val="auto"/>
                    <w:kern w:val="1"/>
                    <w:szCs w:val="20"/>
                    <w:lang w:val="id-ID"/>
                  </w:rPr>
                </w:rPrChange>
              </w:rPr>
            </w:pPr>
            <w:ins w:id="8728" w:author="Miku Nosamu" w:date="2025-07-05T16:19:00Z">
              <w:r w:rsidRPr="00841217">
                <w:rPr>
                  <w:rFonts w:cstheme="minorHAnsi"/>
                  <w:noProof/>
                  <w:color w:val="auto"/>
                  <w:kern w:val="1"/>
                  <w:szCs w:val="20"/>
                  <w:lang w:val="id-ID"/>
                  <w:rPrChange w:id="8729"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6353265A" w14:textId="77777777" w:rsidR="00B505AF" w:rsidRPr="00841217" w:rsidRDefault="00B505AF" w:rsidP="005877C0">
            <w:pPr>
              <w:jc w:val="center"/>
              <w:rPr>
                <w:ins w:id="8730" w:author="Miku Nosamu" w:date="2025-07-05T16:19:00Z"/>
                <w:rFonts w:cstheme="minorHAnsi"/>
                <w:noProof/>
                <w:color w:val="auto"/>
                <w:kern w:val="1"/>
                <w:szCs w:val="20"/>
                <w:lang w:val="id-ID"/>
                <w:rPrChange w:id="8731" w:author="Miku Nosamu" w:date="2025-07-05T17:14:00Z">
                  <w:rPr>
                    <w:ins w:id="8732" w:author="Miku Nosamu" w:date="2025-07-05T16:19:00Z"/>
                    <w:rFonts w:ascii="Arial" w:hAnsi="Arial" w:cs="Arial"/>
                    <w:noProof/>
                    <w:color w:val="auto"/>
                    <w:kern w:val="1"/>
                    <w:szCs w:val="20"/>
                    <w:lang w:val="id-ID"/>
                  </w:rPr>
                </w:rPrChange>
              </w:rPr>
            </w:pPr>
            <w:ins w:id="8733" w:author="Miku Nosamu" w:date="2025-07-05T16:19:00Z">
              <w:r w:rsidRPr="00841217">
                <w:rPr>
                  <w:rFonts w:cstheme="minorHAnsi"/>
                  <w:noProof/>
                  <w:color w:val="auto"/>
                  <w:kern w:val="1"/>
                  <w:szCs w:val="20"/>
                  <w:lang w:val="id-ID"/>
                  <w:rPrChange w:id="8734"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07F32FED" w14:textId="77777777" w:rsidR="00B505AF" w:rsidRPr="00841217" w:rsidRDefault="00B505AF" w:rsidP="005877C0">
            <w:pPr>
              <w:jc w:val="center"/>
              <w:rPr>
                <w:ins w:id="8735" w:author="Miku Nosamu" w:date="2025-07-05T16:19:00Z"/>
                <w:rFonts w:cstheme="minorHAnsi"/>
                <w:noProof/>
                <w:color w:val="auto"/>
                <w:kern w:val="1"/>
                <w:szCs w:val="20"/>
                <w:lang w:val="id-ID"/>
                <w:rPrChange w:id="8736" w:author="Miku Nosamu" w:date="2025-07-05T17:14:00Z">
                  <w:rPr>
                    <w:ins w:id="8737" w:author="Miku Nosamu" w:date="2025-07-05T16:19:00Z"/>
                    <w:rFonts w:ascii="Arial" w:hAnsi="Arial" w:cs="Arial"/>
                    <w:noProof/>
                    <w:color w:val="auto"/>
                    <w:kern w:val="1"/>
                    <w:szCs w:val="20"/>
                    <w:lang w:val="id-ID"/>
                  </w:rPr>
                </w:rPrChange>
              </w:rPr>
            </w:pPr>
            <w:ins w:id="8738" w:author="Miku Nosamu" w:date="2025-07-05T16:19:00Z">
              <w:r w:rsidRPr="00841217">
                <w:rPr>
                  <w:rFonts w:cstheme="minorHAnsi"/>
                  <w:noProof/>
                  <w:color w:val="auto"/>
                  <w:kern w:val="1"/>
                  <w:szCs w:val="20"/>
                  <w:lang w:val="id-ID"/>
                  <w:rPrChange w:id="8739" w:author="Miku Nosamu" w:date="2025-07-05T17:14:00Z">
                    <w:rPr>
                      <w:rFonts w:ascii="Arial" w:hAnsi="Arial" w:cs="Arial"/>
                      <w:noProof/>
                      <w:color w:val="auto"/>
                      <w:kern w:val="1"/>
                      <w:szCs w:val="20"/>
                      <w:lang w:val="id-ID"/>
                    </w:rPr>
                  </w:rPrChange>
                </w:rPr>
                <w:t>Kesimpulan</w:t>
              </w:r>
            </w:ins>
          </w:p>
        </w:tc>
      </w:tr>
      <w:tr w:rsidR="00841217" w:rsidRPr="00841217" w14:paraId="631F1DB0" w14:textId="77777777" w:rsidTr="005877C0">
        <w:trPr>
          <w:trHeight w:val="100"/>
          <w:ins w:id="8740" w:author="Miku Nosamu" w:date="2025-07-05T16:19:00Z"/>
        </w:trPr>
        <w:tc>
          <w:tcPr>
            <w:tcW w:w="3192" w:type="dxa"/>
            <w:vAlign w:val="center"/>
          </w:tcPr>
          <w:p w14:paraId="7EBB40D1" w14:textId="76189BDE" w:rsidR="00B505AF" w:rsidRPr="008303B6" w:rsidRDefault="00691477">
            <w:pPr>
              <w:pStyle w:val="NormalWeb"/>
              <w:spacing w:line="360" w:lineRule="auto"/>
              <w:jc w:val="center"/>
              <w:rPr>
                <w:ins w:id="8741" w:author="Miku Nosamu" w:date="2025-07-05T16:19:00Z"/>
                <w:rFonts w:asciiTheme="minorHAnsi" w:hAnsiTheme="minorHAnsi" w:cstheme="minorHAnsi"/>
                <w:szCs w:val="20"/>
                <w:rPrChange w:id="8742" w:author="Miku Nosamu" w:date="2025-07-05T17:45:00Z">
                  <w:rPr>
                    <w:ins w:id="8743" w:author="Miku Nosamu" w:date="2025-07-05T16:19:00Z"/>
                    <w:rFonts w:ascii="Arial" w:hAnsi="Arial" w:cs="Arial"/>
                    <w:noProof/>
                    <w:color w:val="auto"/>
                    <w:kern w:val="1"/>
                    <w:szCs w:val="20"/>
                    <w:lang w:val="id-ID"/>
                  </w:rPr>
                </w:rPrChange>
              </w:rPr>
              <w:pPrChange w:id="8744" w:author="Miku Nosamu" w:date="2025-07-05T17:45:00Z">
                <w:pPr>
                  <w:jc w:val="center"/>
                </w:pPr>
              </w:pPrChange>
            </w:pPr>
            <w:proofErr w:type="spellStart"/>
            <w:ins w:id="8745" w:author="Miku Nosamu" w:date="2025-07-05T17:10:00Z">
              <w:r w:rsidRPr="00841217">
                <w:rPr>
                  <w:rFonts w:asciiTheme="minorHAnsi" w:hAnsiTheme="minorHAnsi" w:cstheme="minorHAnsi"/>
                  <w:sz w:val="20"/>
                  <w:szCs w:val="20"/>
                  <w:rPrChange w:id="8746" w:author="Miku Nosamu" w:date="2025-07-05T17:14:00Z">
                    <w:rPr/>
                  </w:rPrChange>
                </w:rPr>
                <w:t>Sistem</w:t>
              </w:r>
              <w:proofErr w:type="spellEnd"/>
              <w:r w:rsidRPr="00841217">
                <w:rPr>
                  <w:rFonts w:asciiTheme="minorHAnsi" w:hAnsiTheme="minorHAnsi" w:cstheme="minorHAnsi"/>
                  <w:sz w:val="20"/>
                  <w:szCs w:val="20"/>
                  <w:rPrChange w:id="8747" w:author="Miku Nosamu" w:date="2025-07-05T17:14:00Z">
                    <w:rPr/>
                  </w:rPrChange>
                </w:rPr>
                <w:t xml:space="preserve"> </w:t>
              </w:r>
              <w:proofErr w:type="spellStart"/>
              <w:r w:rsidRPr="00841217">
                <w:rPr>
                  <w:rFonts w:asciiTheme="minorHAnsi" w:hAnsiTheme="minorHAnsi" w:cstheme="minorHAnsi"/>
                  <w:sz w:val="20"/>
                  <w:szCs w:val="20"/>
                  <w:rPrChange w:id="8748" w:author="Miku Nosamu" w:date="2025-07-05T17:14:00Z">
                    <w:rPr/>
                  </w:rPrChange>
                </w:rPr>
                <w:t>menolak</w:t>
              </w:r>
              <w:proofErr w:type="spellEnd"/>
              <w:r w:rsidRPr="00841217">
                <w:rPr>
                  <w:rFonts w:asciiTheme="minorHAnsi" w:hAnsiTheme="minorHAnsi" w:cstheme="minorHAnsi"/>
                  <w:sz w:val="20"/>
                  <w:szCs w:val="20"/>
                  <w:rPrChange w:id="8749" w:author="Miku Nosamu" w:date="2025-07-05T17:14:00Z">
                    <w:rPr/>
                  </w:rPrChange>
                </w:rPr>
                <w:t xml:space="preserve"> file dan </w:t>
              </w:r>
              <w:proofErr w:type="spellStart"/>
              <w:r w:rsidRPr="00841217">
                <w:rPr>
                  <w:rFonts w:asciiTheme="minorHAnsi" w:hAnsiTheme="minorHAnsi" w:cstheme="minorHAnsi"/>
                  <w:sz w:val="20"/>
                  <w:szCs w:val="20"/>
                  <w:rPrChange w:id="8750" w:author="Miku Nosamu" w:date="2025-07-05T17:14:00Z">
                    <w:rPr/>
                  </w:rPrChange>
                </w:rPr>
                <w:t>beri</w:t>
              </w:r>
              <w:proofErr w:type="spellEnd"/>
              <w:r w:rsidRPr="00841217">
                <w:rPr>
                  <w:rFonts w:asciiTheme="minorHAnsi" w:hAnsiTheme="minorHAnsi" w:cstheme="minorHAnsi"/>
                  <w:sz w:val="20"/>
                  <w:szCs w:val="20"/>
                  <w:rPrChange w:id="8751" w:author="Miku Nosamu" w:date="2025-07-05T17:14:00Z">
                    <w:rPr/>
                  </w:rPrChange>
                </w:rPr>
                <w:t xml:space="preserve"> </w:t>
              </w:r>
              <w:proofErr w:type="spellStart"/>
              <w:r w:rsidRPr="00841217">
                <w:rPr>
                  <w:rFonts w:asciiTheme="minorHAnsi" w:hAnsiTheme="minorHAnsi" w:cstheme="minorHAnsi"/>
                  <w:sz w:val="20"/>
                  <w:szCs w:val="20"/>
                  <w:rPrChange w:id="8752" w:author="Miku Nosamu" w:date="2025-07-05T17:14:00Z">
                    <w:rPr/>
                  </w:rPrChange>
                </w:rPr>
                <w:t>pesan</w:t>
              </w:r>
              <w:proofErr w:type="spellEnd"/>
              <w:r w:rsidRPr="00841217">
                <w:rPr>
                  <w:rFonts w:asciiTheme="minorHAnsi" w:hAnsiTheme="minorHAnsi" w:cstheme="minorHAnsi"/>
                  <w:sz w:val="20"/>
                  <w:szCs w:val="20"/>
                  <w:rPrChange w:id="8753" w:author="Miku Nosamu" w:date="2025-07-05T17:14:00Z">
                    <w:rPr/>
                  </w:rPrChange>
                </w:rPr>
                <w:t xml:space="preserve"> </w:t>
              </w:r>
              <w:proofErr w:type="spellStart"/>
              <w:r w:rsidRPr="00841217">
                <w:rPr>
                  <w:rFonts w:asciiTheme="minorHAnsi" w:hAnsiTheme="minorHAnsi" w:cstheme="minorHAnsi"/>
                  <w:sz w:val="20"/>
                  <w:szCs w:val="20"/>
                  <w:rPrChange w:id="8754" w:author="Miku Nosamu" w:date="2025-07-05T17:14:00Z">
                    <w:rPr/>
                  </w:rPrChange>
                </w:rPr>
                <w:t>validasi</w:t>
              </w:r>
            </w:ins>
            <w:proofErr w:type="spellEnd"/>
          </w:p>
        </w:tc>
        <w:tc>
          <w:tcPr>
            <w:tcW w:w="3192" w:type="dxa"/>
            <w:vAlign w:val="center"/>
          </w:tcPr>
          <w:p w14:paraId="70B29918" w14:textId="29209799" w:rsidR="00B505AF" w:rsidRPr="008303B6" w:rsidRDefault="00691477">
            <w:pPr>
              <w:pStyle w:val="NormalWeb"/>
              <w:spacing w:line="360" w:lineRule="auto"/>
              <w:jc w:val="center"/>
              <w:rPr>
                <w:ins w:id="8755" w:author="Miku Nosamu" w:date="2025-07-05T16:19:00Z"/>
                <w:rFonts w:asciiTheme="minorHAnsi" w:hAnsiTheme="minorHAnsi" w:cstheme="minorHAnsi"/>
                <w:szCs w:val="20"/>
                <w:rPrChange w:id="8756" w:author="Miku Nosamu" w:date="2025-07-05T17:45:00Z">
                  <w:rPr>
                    <w:ins w:id="8757" w:author="Miku Nosamu" w:date="2025-07-05T16:19:00Z"/>
                    <w:rFonts w:ascii="Arial" w:hAnsi="Arial" w:cs="Arial"/>
                    <w:noProof/>
                    <w:color w:val="auto"/>
                    <w:kern w:val="1"/>
                    <w:szCs w:val="20"/>
                    <w:lang w:val="id-ID"/>
                  </w:rPr>
                </w:rPrChange>
              </w:rPr>
              <w:pPrChange w:id="8758" w:author="Miku Nosamu" w:date="2025-07-05T17:45:00Z">
                <w:pPr>
                  <w:jc w:val="center"/>
                </w:pPr>
              </w:pPrChange>
            </w:pPr>
            <w:proofErr w:type="spellStart"/>
            <w:ins w:id="8759" w:author="Miku Nosamu" w:date="2025-07-05T17:11:00Z">
              <w:r w:rsidRPr="00841217">
                <w:rPr>
                  <w:rFonts w:asciiTheme="minorHAnsi" w:hAnsiTheme="minorHAnsi" w:cstheme="minorHAnsi"/>
                  <w:sz w:val="20"/>
                  <w:szCs w:val="20"/>
                  <w:rPrChange w:id="8760" w:author="Miku Nosamu" w:date="2025-07-05T17:14:00Z">
                    <w:rPr/>
                  </w:rPrChange>
                </w:rPr>
                <w:t>Pesan</w:t>
              </w:r>
              <w:proofErr w:type="spellEnd"/>
              <w:r w:rsidRPr="00841217">
                <w:rPr>
                  <w:rFonts w:asciiTheme="minorHAnsi" w:hAnsiTheme="minorHAnsi" w:cstheme="minorHAnsi"/>
                  <w:sz w:val="20"/>
                  <w:szCs w:val="20"/>
                  <w:rPrChange w:id="8761" w:author="Miku Nosamu" w:date="2025-07-05T17:14:00Z">
                    <w:rPr/>
                  </w:rPrChange>
                </w:rPr>
                <w:t xml:space="preserve"> “Format </w:t>
              </w:r>
              <w:proofErr w:type="spellStart"/>
              <w:r w:rsidRPr="00841217">
                <w:rPr>
                  <w:rFonts w:asciiTheme="minorHAnsi" w:hAnsiTheme="minorHAnsi" w:cstheme="minorHAnsi"/>
                  <w:sz w:val="20"/>
                  <w:szCs w:val="20"/>
                  <w:rPrChange w:id="8762" w:author="Miku Nosamu" w:date="2025-07-05T17:14:00Z">
                    <w:rPr/>
                  </w:rPrChange>
                </w:rPr>
                <w:t>tanda</w:t>
              </w:r>
              <w:proofErr w:type="spellEnd"/>
              <w:r w:rsidRPr="00841217">
                <w:rPr>
                  <w:rFonts w:asciiTheme="minorHAnsi" w:hAnsiTheme="minorHAnsi" w:cstheme="minorHAnsi"/>
                  <w:sz w:val="20"/>
                  <w:szCs w:val="20"/>
                  <w:rPrChange w:id="8763" w:author="Miku Nosamu" w:date="2025-07-05T17:14:00Z">
                    <w:rPr/>
                  </w:rPrChange>
                </w:rPr>
                <w:t xml:space="preserve"> </w:t>
              </w:r>
              <w:proofErr w:type="spellStart"/>
              <w:r w:rsidRPr="00841217">
                <w:rPr>
                  <w:rFonts w:asciiTheme="minorHAnsi" w:hAnsiTheme="minorHAnsi" w:cstheme="minorHAnsi"/>
                  <w:sz w:val="20"/>
                  <w:szCs w:val="20"/>
                  <w:rPrChange w:id="8764" w:author="Miku Nosamu" w:date="2025-07-05T17:14:00Z">
                    <w:rPr/>
                  </w:rPrChange>
                </w:rPr>
                <w:t>tangan</w:t>
              </w:r>
              <w:proofErr w:type="spellEnd"/>
              <w:r w:rsidRPr="00841217">
                <w:rPr>
                  <w:rFonts w:asciiTheme="minorHAnsi" w:hAnsiTheme="minorHAnsi" w:cstheme="minorHAnsi"/>
                  <w:sz w:val="20"/>
                  <w:szCs w:val="20"/>
                  <w:rPrChange w:id="8765" w:author="Miku Nosamu" w:date="2025-07-05T17:14:00Z">
                    <w:rPr/>
                  </w:rPrChange>
                </w:rPr>
                <w:t xml:space="preserve"> </w:t>
              </w:r>
              <w:proofErr w:type="spellStart"/>
              <w:r w:rsidRPr="00841217">
                <w:rPr>
                  <w:rFonts w:asciiTheme="minorHAnsi" w:hAnsiTheme="minorHAnsi" w:cstheme="minorHAnsi"/>
                  <w:sz w:val="20"/>
                  <w:szCs w:val="20"/>
                  <w:rPrChange w:id="8766" w:author="Miku Nosamu" w:date="2025-07-05T17:14:00Z">
                    <w:rPr/>
                  </w:rPrChange>
                </w:rPr>
                <w:t>harus</w:t>
              </w:r>
              <w:proofErr w:type="spellEnd"/>
              <w:r w:rsidRPr="00841217">
                <w:rPr>
                  <w:rFonts w:asciiTheme="minorHAnsi" w:hAnsiTheme="minorHAnsi" w:cstheme="minorHAnsi"/>
                  <w:sz w:val="20"/>
                  <w:szCs w:val="20"/>
                  <w:rPrChange w:id="8767" w:author="Miku Nosamu" w:date="2025-07-05T17:14:00Z">
                    <w:rPr/>
                  </w:rPrChange>
                </w:rPr>
                <w:t xml:space="preserve"> JPG </w:t>
              </w:r>
              <w:proofErr w:type="spellStart"/>
              <w:r w:rsidRPr="00841217">
                <w:rPr>
                  <w:rFonts w:asciiTheme="minorHAnsi" w:hAnsiTheme="minorHAnsi" w:cstheme="minorHAnsi"/>
                  <w:sz w:val="20"/>
                  <w:szCs w:val="20"/>
                  <w:rPrChange w:id="8768" w:author="Miku Nosamu" w:date="2025-07-05T17:14:00Z">
                    <w:rPr/>
                  </w:rPrChange>
                </w:rPr>
                <w:t>atau</w:t>
              </w:r>
              <w:proofErr w:type="spellEnd"/>
              <w:r w:rsidRPr="00841217">
                <w:rPr>
                  <w:rFonts w:asciiTheme="minorHAnsi" w:hAnsiTheme="minorHAnsi" w:cstheme="minorHAnsi"/>
                  <w:sz w:val="20"/>
                  <w:szCs w:val="20"/>
                  <w:rPrChange w:id="8769" w:author="Miku Nosamu" w:date="2025-07-05T17:14:00Z">
                    <w:rPr/>
                  </w:rPrChange>
                </w:rPr>
                <w:t xml:space="preserve"> PNG” </w:t>
              </w:r>
              <w:proofErr w:type="spellStart"/>
              <w:r w:rsidRPr="00841217">
                <w:rPr>
                  <w:rFonts w:asciiTheme="minorHAnsi" w:hAnsiTheme="minorHAnsi" w:cstheme="minorHAnsi"/>
                  <w:sz w:val="20"/>
                  <w:szCs w:val="20"/>
                  <w:rPrChange w:id="8770" w:author="Miku Nosamu" w:date="2025-07-05T17:14:00Z">
                    <w:rPr/>
                  </w:rPrChange>
                </w:rPr>
                <w:t>muncul</w:t>
              </w:r>
            </w:ins>
            <w:proofErr w:type="spellEnd"/>
          </w:p>
        </w:tc>
        <w:tc>
          <w:tcPr>
            <w:tcW w:w="3192" w:type="dxa"/>
            <w:vAlign w:val="center"/>
          </w:tcPr>
          <w:p w14:paraId="0EA821A3" w14:textId="77777777" w:rsidR="00B505AF" w:rsidRPr="00841217" w:rsidRDefault="00B505AF" w:rsidP="005877C0">
            <w:pPr>
              <w:jc w:val="center"/>
              <w:rPr>
                <w:ins w:id="8771" w:author="Miku Nosamu" w:date="2025-07-05T16:19:00Z"/>
                <w:rFonts w:cstheme="minorHAnsi"/>
                <w:noProof/>
                <w:color w:val="auto"/>
                <w:kern w:val="1"/>
                <w:szCs w:val="20"/>
                <w:lang w:val="id-ID"/>
                <w:rPrChange w:id="8772" w:author="Miku Nosamu" w:date="2025-07-05T17:14:00Z">
                  <w:rPr>
                    <w:ins w:id="8773" w:author="Miku Nosamu" w:date="2025-07-05T16:19:00Z"/>
                    <w:rFonts w:ascii="Arial" w:hAnsi="Arial" w:cs="Arial"/>
                    <w:noProof/>
                    <w:color w:val="auto"/>
                    <w:kern w:val="1"/>
                    <w:szCs w:val="20"/>
                    <w:lang w:val="id-ID"/>
                  </w:rPr>
                </w:rPrChange>
              </w:rPr>
            </w:pPr>
            <w:ins w:id="8774" w:author="Miku Nosamu" w:date="2025-07-05T16:19:00Z">
              <w:r w:rsidRPr="00841217">
                <w:rPr>
                  <w:rFonts w:cstheme="minorHAnsi"/>
                  <w:noProof/>
                  <w:color w:val="auto"/>
                  <w:kern w:val="1"/>
                  <w:szCs w:val="20"/>
                  <w:lang w:val="id-ID"/>
                  <w:rPrChange w:id="8775" w:author="Miku Nosamu" w:date="2025-07-05T17:14:00Z">
                    <w:rPr>
                      <w:rFonts w:ascii="Arial" w:hAnsi="Arial" w:cs="Arial"/>
                      <w:noProof/>
                      <w:color w:val="auto"/>
                      <w:kern w:val="1"/>
                      <w:szCs w:val="20"/>
                      <w:lang w:val="id-ID"/>
                    </w:rPr>
                  </w:rPrChange>
                </w:rPr>
                <w:t>Hasil pengamatan sesuai</w:t>
              </w:r>
            </w:ins>
          </w:p>
        </w:tc>
      </w:tr>
    </w:tbl>
    <w:p w14:paraId="53AB8B8E" w14:textId="37BFE79C" w:rsidR="00B505AF" w:rsidRPr="004873C5" w:rsidRDefault="00B505AF" w:rsidP="00546376">
      <w:pPr>
        <w:rPr>
          <w:ins w:id="8776"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5185EAA9" w14:textId="77777777" w:rsidTr="005877C0">
        <w:trPr>
          <w:cnfStyle w:val="100000000000" w:firstRow="1" w:lastRow="0" w:firstColumn="0" w:lastColumn="0" w:oddVBand="0" w:evenVBand="0" w:oddHBand="0" w:evenHBand="0" w:firstRowFirstColumn="0" w:firstRowLastColumn="0" w:lastRowFirstColumn="0" w:lastRowLastColumn="0"/>
          <w:ins w:id="8777" w:author="Miku Nosamu" w:date="2025-07-05T16:19:00Z"/>
        </w:trPr>
        <w:tc>
          <w:tcPr>
            <w:tcW w:w="3192" w:type="dxa"/>
            <w:vAlign w:val="center"/>
          </w:tcPr>
          <w:p w14:paraId="22177B8B" w14:textId="77777777" w:rsidR="00B505AF" w:rsidRPr="00841217" w:rsidRDefault="00B505AF" w:rsidP="005877C0">
            <w:pPr>
              <w:jc w:val="center"/>
              <w:rPr>
                <w:ins w:id="8778" w:author="Miku Nosamu" w:date="2025-07-05T16:19:00Z"/>
                <w:rFonts w:cstheme="minorHAnsi"/>
                <w:noProof/>
                <w:color w:val="auto"/>
                <w:kern w:val="1"/>
                <w:szCs w:val="20"/>
                <w:lang w:val="id-ID"/>
                <w:rPrChange w:id="8779" w:author="Miku Nosamu" w:date="2025-07-05T17:14:00Z">
                  <w:rPr>
                    <w:ins w:id="8780" w:author="Miku Nosamu" w:date="2025-07-05T16:19:00Z"/>
                    <w:rFonts w:ascii="Arial" w:hAnsi="Arial" w:cs="Arial"/>
                    <w:noProof/>
                    <w:color w:val="2C283A" w:themeColor="text2"/>
                    <w:kern w:val="1"/>
                    <w:szCs w:val="20"/>
                    <w:lang w:val="id-ID"/>
                  </w:rPr>
                </w:rPrChange>
              </w:rPr>
            </w:pPr>
            <w:ins w:id="8781" w:author="Miku Nosamu" w:date="2025-07-05T16:19:00Z">
              <w:r w:rsidRPr="00841217">
                <w:rPr>
                  <w:rFonts w:cstheme="minorHAnsi"/>
                  <w:noProof/>
                  <w:color w:val="auto"/>
                  <w:kern w:val="1"/>
                  <w:szCs w:val="20"/>
                  <w:lang w:val="id-ID"/>
                  <w:rPrChange w:id="8782"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79EB4368" w14:textId="3A0133EA" w:rsidR="00B505AF" w:rsidRPr="00841217" w:rsidRDefault="00B505AF" w:rsidP="005877C0">
            <w:pPr>
              <w:jc w:val="center"/>
              <w:rPr>
                <w:ins w:id="8783" w:author="Miku Nosamu" w:date="2025-07-05T16:19:00Z"/>
                <w:rFonts w:cstheme="minorHAnsi"/>
                <w:noProof/>
                <w:color w:val="auto"/>
                <w:kern w:val="1"/>
                <w:szCs w:val="20"/>
                <w:rPrChange w:id="8784" w:author="Miku Nosamu" w:date="2025-07-05T17:14:00Z">
                  <w:rPr>
                    <w:ins w:id="8785" w:author="Miku Nosamu" w:date="2025-07-05T16:19:00Z"/>
                    <w:rFonts w:ascii="Arial" w:hAnsi="Arial" w:cs="Arial"/>
                    <w:noProof/>
                    <w:color w:val="2C283A" w:themeColor="text2"/>
                    <w:kern w:val="1"/>
                    <w:szCs w:val="20"/>
                    <w:lang w:val="id-ID"/>
                  </w:rPr>
                </w:rPrChange>
              </w:rPr>
            </w:pPr>
            <w:ins w:id="8786" w:author="Miku Nosamu" w:date="2025-07-05T16:19:00Z">
              <w:r w:rsidRPr="00841217">
                <w:rPr>
                  <w:rFonts w:cstheme="minorHAnsi"/>
                  <w:noProof/>
                  <w:color w:val="auto"/>
                  <w:kern w:val="1"/>
                  <w:szCs w:val="20"/>
                  <w:lang w:val="id-ID"/>
                  <w:rPrChange w:id="8787" w:author="Miku Nosamu" w:date="2025-07-05T17:14:00Z">
                    <w:rPr>
                      <w:rFonts w:ascii="Arial" w:hAnsi="Arial" w:cs="Arial"/>
                      <w:noProof/>
                      <w:color w:val="2C283A" w:themeColor="text2"/>
                      <w:kern w:val="1"/>
                      <w:szCs w:val="20"/>
                      <w:lang w:val="id-ID"/>
                    </w:rPr>
                  </w:rPrChange>
                </w:rPr>
                <w:t>KU-0</w:t>
              </w:r>
            </w:ins>
            <w:ins w:id="8788" w:author="Miku Nosamu" w:date="2025-07-05T17:11:00Z">
              <w:r w:rsidR="00691477" w:rsidRPr="00841217">
                <w:rPr>
                  <w:rFonts w:cstheme="minorHAnsi"/>
                  <w:noProof/>
                  <w:color w:val="auto"/>
                  <w:kern w:val="1"/>
                  <w:szCs w:val="20"/>
                  <w:rPrChange w:id="8789" w:author="Miku Nosamu" w:date="2025-07-05T17:14:00Z">
                    <w:rPr>
                      <w:rFonts w:ascii="Arial" w:hAnsi="Arial" w:cs="Arial"/>
                      <w:noProof/>
                      <w:color w:val="2C283A" w:themeColor="text2"/>
                      <w:kern w:val="1"/>
                      <w:szCs w:val="20"/>
                    </w:rPr>
                  </w:rPrChange>
                </w:rPr>
                <w:t>35</w:t>
              </w:r>
            </w:ins>
          </w:p>
        </w:tc>
      </w:tr>
      <w:tr w:rsidR="00841217" w:rsidRPr="00841217" w14:paraId="4C66063C" w14:textId="77777777" w:rsidTr="005877C0">
        <w:trPr>
          <w:ins w:id="8790" w:author="Miku Nosamu" w:date="2025-07-05T16:19:00Z"/>
        </w:trPr>
        <w:tc>
          <w:tcPr>
            <w:tcW w:w="3192" w:type="dxa"/>
            <w:vAlign w:val="center"/>
          </w:tcPr>
          <w:p w14:paraId="1988353B" w14:textId="77777777" w:rsidR="00B505AF" w:rsidRPr="00841217" w:rsidRDefault="00B505AF" w:rsidP="005877C0">
            <w:pPr>
              <w:jc w:val="center"/>
              <w:rPr>
                <w:ins w:id="8791" w:author="Miku Nosamu" w:date="2025-07-05T16:19:00Z"/>
                <w:rFonts w:cstheme="minorHAnsi"/>
                <w:noProof/>
                <w:color w:val="auto"/>
                <w:kern w:val="1"/>
                <w:szCs w:val="20"/>
                <w:lang w:val="id-ID"/>
                <w:rPrChange w:id="8792" w:author="Miku Nosamu" w:date="2025-07-05T17:14:00Z">
                  <w:rPr>
                    <w:ins w:id="8793" w:author="Miku Nosamu" w:date="2025-07-05T16:19:00Z"/>
                    <w:rFonts w:ascii="Arial" w:hAnsi="Arial" w:cs="Arial"/>
                    <w:noProof/>
                    <w:color w:val="auto"/>
                    <w:kern w:val="1"/>
                    <w:szCs w:val="20"/>
                    <w:lang w:val="id-ID"/>
                  </w:rPr>
                </w:rPrChange>
              </w:rPr>
            </w:pPr>
            <w:ins w:id="8794" w:author="Miku Nosamu" w:date="2025-07-05T16:19:00Z">
              <w:r w:rsidRPr="00841217">
                <w:rPr>
                  <w:rFonts w:cstheme="minorHAnsi"/>
                  <w:noProof/>
                  <w:color w:val="auto"/>
                  <w:kern w:val="1"/>
                  <w:szCs w:val="20"/>
                  <w:lang w:val="id-ID"/>
                  <w:rPrChange w:id="8795"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196ED820" w14:textId="5FDED684" w:rsidR="00B505AF" w:rsidRPr="008303B6" w:rsidRDefault="00691477">
            <w:pPr>
              <w:pStyle w:val="NormalWeb"/>
              <w:jc w:val="center"/>
              <w:rPr>
                <w:ins w:id="8796" w:author="Miku Nosamu" w:date="2025-07-05T16:19:00Z"/>
                <w:rFonts w:asciiTheme="minorHAnsi" w:hAnsiTheme="minorHAnsi" w:cstheme="minorHAnsi"/>
                <w:szCs w:val="20"/>
                <w:rPrChange w:id="8797" w:author="Miku Nosamu" w:date="2025-07-05T17:45:00Z">
                  <w:rPr>
                    <w:ins w:id="8798" w:author="Miku Nosamu" w:date="2025-07-05T16:19:00Z"/>
                    <w:rFonts w:ascii="Arial" w:hAnsi="Arial" w:cs="Arial"/>
                    <w:noProof/>
                    <w:color w:val="auto"/>
                    <w:kern w:val="1"/>
                    <w:szCs w:val="20"/>
                    <w:lang w:val="id-ID"/>
                  </w:rPr>
                </w:rPrChange>
              </w:rPr>
              <w:pPrChange w:id="8799" w:author="Miku Nosamu" w:date="2025-07-05T17:45:00Z">
                <w:pPr>
                  <w:jc w:val="center"/>
                </w:pPr>
              </w:pPrChange>
            </w:pPr>
            <w:proofErr w:type="spellStart"/>
            <w:ins w:id="8800" w:author="Miku Nosamu" w:date="2025-07-05T17:11:00Z">
              <w:r w:rsidRPr="00841217">
                <w:rPr>
                  <w:rFonts w:asciiTheme="minorHAnsi" w:hAnsiTheme="minorHAnsi" w:cstheme="minorHAnsi"/>
                  <w:sz w:val="20"/>
                  <w:szCs w:val="20"/>
                  <w:rPrChange w:id="8801" w:author="Miku Nosamu" w:date="2025-07-05T17:14:00Z">
                    <w:rPr/>
                  </w:rPrChange>
                </w:rPr>
                <w:t>Pengujian</w:t>
              </w:r>
              <w:proofErr w:type="spellEnd"/>
              <w:r w:rsidRPr="00841217">
                <w:rPr>
                  <w:rFonts w:asciiTheme="minorHAnsi" w:hAnsiTheme="minorHAnsi" w:cstheme="minorHAnsi"/>
                  <w:sz w:val="20"/>
                  <w:szCs w:val="20"/>
                  <w:rPrChange w:id="8802" w:author="Miku Nosamu" w:date="2025-07-05T17:14:00Z">
                    <w:rPr/>
                  </w:rPrChange>
                </w:rPr>
                <w:t xml:space="preserve"> super user </w:t>
              </w:r>
              <w:proofErr w:type="spellStart"/>
              <w:r w:rsidRPr="00841217">
                <w:rPr>
                  <w:rFonts w:asciiTheme="minorHAnsi" w:hAnsiTheme="minorHAnsi" w:cstheme="minorHAnsi"/>
                  <w:sz w:val="20"/>
                  <w:szCs w:val="20"/>
                  <w:rPrChange w:id="8803" w:author="Miku Nosamu" w:date="2025-07-05T17:14:00Z">
                    <w:rPr/>
                  </w:rPrChange>
                </w:rPr>
                <w:t>ubah</w:t>
              </w:r>
              <w:proofErr w:type="spellEnd"/>
              <w:r w:rsidRPr="00841217">
                <w:rPr>
                  <w:rFonts w:asciiTheme="minorHAnsi" w:hAnsiTheme="minorHAnsi" w:cstheme="minorHAnsi"/>
                  <w:sz w:val="20"/>
                  <w:szCs w:val="20"/>
                  <w:rPrChange w:id="8804" w:author="Miku Nosamu" w:date="2025-07-05T17:14:00Z">
                    <w:rPr/>
                  </w:rPrChange>
                </w:rPr>
                <w:t xml:space="preserve"> data approver</w:t>
              </w:r>
            </w:ins>
          </w:p>
        </w:tc>
      </w:tr>
      <w:tr w:rsidR="00841217" w:rsidRPr="00841217" w14:paraId="79DCA811" w14:textId="77777777" w:rsidTr="005877C0">
        <w:trPr>
          <w:ins w:id="8805" w:author="Miku Nosamu" w:date="2025-07-05T16:19:00Z"/>
        </w:trPr>
        <w:tc>
          <w:tcPr>
            <w:tcW w:w="3192" w:type="dxa"/>
            <w:vAlign w:val="center"/>
          </w:tcPr>
          <w:p w14:paraId="010A17FF" w14:textId="77777777" w:rsidR="00B505AF" w:rsidRPr="00841217" w:rsidRDefault="00B505AF" w:rsidP="005877C0">
            <w:pPr>
              <w:jc w:val="center"/>
              <w:rPr>
                <w:ins w:id="8806" w:author="Miku Nosamu" w:date="2025-07-05T16:19:00Z"/>
                <w:rFonts w:cstheme="minorHAnsi"/>
                <w:noProof/>
                <w:color w:val="auto"/>
                <w:kern w:val="1"/>
                <w:szCs w:val="20"/>
                <w:lang w:val="id-ID"/>
                <w:rPrChange w:id="8807" w:author="Miku Nosamu" w:date="2025-07-05T17:14:00Z">
                  <w:rPr>
                    <w:ins w:id="8808" w:author="Miku Nosamu" w:date="2025-07-05T16:19:00Z"/>
                    <w:rFonts w:ascii="Arial" w:hAnsi="Arial" w:cs="Arial"/>
                    <w:noProof/>
                    <w:color w:val="auto"/>
                    <w:kern w:val="1"/>
                    <w:szCs w:val="20"/>
                    <w:lang w:val="id-ID"/>
                  </w:rPr>
                </w:rPrChange>
              </w:rPr>
            </w:pPr>
            <w:ins w:id="8809" w:author="Miku Nosamu" w:date="2025-07-05T16:19:00Z">
              <w:r w:rsidRPr="00841217">
                <w:rPr>
                  <w:rFonts w:cstheme="minorHAnsi"/>
                  <w:noProof/>
                  <w:color w:val="auto"/>
                  <w:kern w:val="1"/>
                  <w:szCs w:val="20"/>
                  <w:lang w:val="id-ID"/>
                  <w:rPrChange w:id="8810"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7B475033" w14:textId="02D8633E" w:rsidR="00B505AF" w:rsidRPr="008303B6" w:rsidRDefault="00691477">
            <w:pPr>
              <w:pStyle w:val="NormalWeb"/>
              <w:jc w:val="center"/>
              <w:rPr>
                <w:ins w:id="8811" w:author="Miku Nosamu" w:date="2025-07-05T16:19:00Z"/>
                <w:rFonts w:asciiTheme="minorHAnsi" w:hAnsiTheme="minorHAnsi" w:cstheme="minorHAnsi"/>
                <w:szCs w:val="20"/>
                <w:rPrChange w:id="8812" w:author="Miku Nosamu" w:date="2025-07-05T17:45:00Z">
                  <w:rPr>
                    <w:ins w:id="8813" w:author="Miku Nosamu" w:date="2025-07-05T16:19:00Z"/>
                    <w:rFonts w:ascii="Arial" w:hAnsi="Arial" w:cs="Arial"/>
                    <w:noProof/>
                    <w:color w:val="auto"/>
                    <w:kern w:val="1"/>
                    <w:szCs w:val="20"/>
                    <w:lang w:val="id-ID"/>
                  </w:rPr>
                </w:rPrChange>
              </w:rPr>
              <w:pPrChange w:id="8814" w:author="Miku Nosamu" w:date="2025-07-05T17:45:00Z">
                <w:pPr>
                  <w:jc w:val="center"/>
                </w:pPr>
              </w:pPrChange>
            </w:pPr>
            <w:ins w:id="8815" w:author="Miku Nosamu" w:date="2025-07-05T17:11:00Z">
              <w:r w:rsidRPr="00841217">
                <w:rPr>
                  <w:rFonts w:asciiTheme="minorHAnsi" w:hAnsiTheme="minorHAnsi" w:cstheme="minorHAnsi"/>
                  <w:sz w:val="20"/>
                  <w:szCs w:val="20"/>
                  <w:rPrChange w:id="8816" w:author="Miku Nosamu" w:date="2025-07-05T17:14:00Z">
                    <w:rPr/>
                  </w:rPrChange>
                </w:rPr>
                <w:t xml:space="preserve">Super user </w:t>
              </w:r>
              <w:proofErr w:type="spellStart"/>
              <w:r w:rsidRPr="00841217">
                <w:rPr>
                  <w:rFonts w:asciiTheme="minorHAnsi" w:hAnsiTheme="minorHAnsi" w:cstheme="minorHAnsi"/>
                  <w:sz w:val="20"/>
                  <w:szCs w:val="20"/>
                  <w:rPrChange w:id="8817" w:author="Miku Nosamu" w:date="2025-07-05T17:14:00Z">
                    <w:rPr/>
                  </w:rPrChange>
                </w:rPr>
                <w:t>mengedit</w:t>
              </w:r>
              <w:proofErr w:type="spellEnd"/>
              <w:r w:rsidRPr="00841217">
                <w:rPr>
                  <w:rFonts w:asciiTheme="minorHAnsi" w:hAnsiTheme="minorHAnsi" w:cstheme="minorHAnsi"/>
                  <w:sz w:val="20"/>
                  <w:szCs w:val="20"/>
                  <w:rPrChange w:id="8818" w:author="Miku Nosamu" w:date="2025-07-05T17:14:00Z">
                    <w:rPr/>
                  </w:rPrChange>
                </w:rPr>
                <w:t xml:space="preserve"> </w:t>
              </w:r>
              <w:proofErr w:type="spellStart"/>
              <w:r w:rsidRPr="00841217">
                <w:rPr>
                  <w:rFonts w:asciiTheme="minorHAnsi" w:hAnsiTheme="minorHAnsi" w:cstheme="minorHAnsi"/>
                  <w:sz w:val="20"/>
                  <w:szCs w:val="20"/>
                  <w:rPrChange w:id="8819" w:author="Miku Nosamu" w:date="2025-07-05T17:14:00Z">
                    <w:rPr/>
                  </w:rPrChange>
                </w:rPr>
                <w:t>informasi</w:t>
              </w:r>
              <w:proofErr w:type="spellEnd"/>
              <w:r w:rsidRPr="00841217">
                <w:rPr>
                  <w:rFonts w:asciiTheme="minorHAnsi" w:hAnsiTheme="minorHAnsi" w:cstheme="minorHAnsi"/>
                  <w:sz w:val="20"/>
                  <w:szCs w:val="20"/>
                  <w:rPrChange w:id="8820" w:author="Miku Nosamu" w:date="2025-07-05T17:14:00Z">
                    <w:rPr/>
                  </w:rPrChange>
                </w:rPr>
                <w:t xml:space="preserve"> approver yang </w:t>
              </w:r>
              <w:proofErr w:type="spellStart"/>
              <w:r w:rsidRPr="00841217">
                <w:rPr>
                  <w:rFonts w:asciiTheme="minorHAnsi" w:hAnsiTheme="minorHAnsi" w:cstheme="minorHAnsi"/>
                  <w:sz w:val="20"/>
                  <w:szCs w:val="20"/>
                  <w:rPrChange w:id="8821" w:author="Miku Nosamu" w:date="2025-07-05T17:14:00Z">
                    <w:rPr/>
                  </w:rPrChange>
                </w:rPr>
                <w:t>sudah</w:t>
              </w:r>
              <w:proofErr w:type="spellEnd"/>
              <w:r w:rsidRPr="00841217">
                <w:rPr>
                  <w:rFonts w:asciiTheme="minorHAnsi" w:hAnsiTheme="minorHAnsi" w:cstheme="minorHAnsi"/>
                  <w:sz w:val="20"/>
                  <w:szCs w:val="20"/>
                  <w:rPrChange w:id="8822" w:author="Miku Nosamu" w:date="2025-07-05T17:14:00Z">
                    <w:rPr/>
                  </w:rPrChange>
                </w:rPr>
                <w:t xml:space="preserve"> </w:t>
              </w:r>
              <w:proofErr w:type="spellStart"/>
              <w:r w:rsidRPr="00841217">
                <w:rPr>
                  <w:rFonts w:asciiTheme="minorHAnsi" w:hAnsiTheme="minorHAnsi" w:cstheme="minorHAnsi"/>
                  <w:sz w:val="20"/>
                  <w:szCs w:val="20"/>
                  <w:rPrChange w:id="8823" w:author="Miku Nosamu" w:date="2025-07-05T17:14:00Z">
                    <w:rPr/>
                  </w:rPrChange>
                </w:rPr>
                <w:t>ada</w:t>
              </w:r>
            </w:ins>
            <w:proofErr w:type="spellEnd"/>
          </w:p>
        </w:tc>
      </w:tr>
      <w:tr w:rsidR="00841217" w:rsidRPr="00841217" w14:paraId="07CD7C06" w14:textId="77777777" w:rsidTr="005877C0">
        <w:trPr>
          <w:ins w:id="8824" w:author="Miku Nosamu" w:date="2025-07-05T16:19:00Z"/>
        </w:trPr>
        <w:tc>
          <w:tcPr>
            <w:tcW w:w="3192" w:type="dxa"/>
            <w:vAlign w:val="center"/>
          </w:tcPr>
          <w:p w14:paraId="21287D01" w14:textId="77777777" w:rsidR="00B505AF" w:rsidRPr="00841217" w:rsidRDefault="00B505AF" w:rsidP="005877C0">
            <w:pPr>
              <w:jc w:val="center"/>
              <w:rPr>
                <w:ins w:id="8825" w:author="Miku Nosamu" w:date="2025-07-05T16:19:00Z"/>
                <w:rFonts w:cstheme="minorHAnsi"/>
                <w:noProof/>
                <w:color w:val="auto"/>
                <w:kern w:val="1"/>
                <w:szCs w:val="20"/>
                <w:lang w:val="id-ID"/>
                <w:rPrChange w:id="8826" w:author="Miku Nosamu" w:date="2025-07-05T17:14:00Z">
                  <w:rPr>
                    <w:ins w:id="8827" w:author="Miku Nosamu" w:date="2025-07-05T16:19:00Z"/>
                    <w:rFonts w:ascii="Arial" w:hAnsi="Arial" w:cs="Arial"/>
                    <w:noProof/>
                    <w:color w:val="auto"/>
                    <w:kern w:val="1"/>
                    <w:szCs w:val="20"/>
                    <w:lang w:val="id-ID"/>
                  </w:rPr>
                </w:rPrChange>
              </w:rPr>
            </w:pPr>
            <w:ins w:id="8828" w:author="Miku Nosamu" w:date="2025-07-05T16:19:00Z">
              <w:r w:rsidRPr="00841217">
                <w:rPr>
                  <w:rFonts w:cstheme="minorHAnsi"/>
                  <w:noProof/>
                  <w:color w:val="auto"/>
                  <w:kern w:val="1"/>
                  <w:szCs w:val="20"/>
                  <w:lang w:val="id-ID"/>
                  <w:rPrChange w:id="8829"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29504756" w14:textId="4263FA78" w:rsidR="00B505AF" w:rsidRPr="008303B6" w:rsidRDefault="00691477">
            <w:pPr>
              <w:pStyle w:val="NormalWeb"/>
              <w:jc w:val="center"/>
              <w:rPr>
                <w:ins w:id="8830" w:author="Miku Nosamu" w:date="2025-07-05T16:19:00Z"/>
                <w:rFonts w:asciiTheme="minorHAnsi" w:hAnsiTheme="minorHAnsi" w:cstheme="minorHAnsi"/>
                <w:szCs w:val="20"/>
                <w:rPrChange w:id="8831" w:author="Miku Nosamu" w:date="2025-07-05T17:45:00Z">
                  <w:rPr>
                    <w:ins w:id="8832" w:author="Miku Nosamu" w:date="2025-07-05T16:19:00Z"/>
                    <w:rFonts w:ascii="Arial" w:hAnsi="Arial" w:cs="Arial"/>
                    <w:noProof/>
                    <w:color w:val="auto"/>
                    <w:kern w:val="1"/>
                    <w:szCs w:val="20"/>
                    <w:lang w:val="id-ID"/>
                  </w:rPr>
                </w:rPrChange>
              </w:rPr>
              <w:pPrChange w:id="8833" w:author="Miku Nosamu" w:date="2025-07-05T17:45:00Z">
                <w:pPr>
                  <w:jc w:val="center"/>
                </w:pPr>
              </w:pPrChange>
            </w:pPr>
            <w:proofErr w:type="spellStart"/>
            <w:ins w:id="8834" w:author="Miku Nosamu" w:date="2025-07-05T17:11:00Z">
              <w:r w:rsidRPr="00841217">
                <w:rPr>
                  <w:rFonts w:asciiTheme="minorHAnsi" w:hAnsiTheme="minorHAnsi" w:cstheme="minorHAnsi"/>
                  <w:sz w:val="20"/>
                  <w:szCs w:val="20"/>
                  <w:rPrChange w:id="8835" w:author="Miku Nosamu" w:date="2025-07-05T17:14:00Z">
                    <w:rPr/>
                  </w:rPrChange>
                </w:rPr>
                <w:t>Sudah</w:t>
              </w:r>
              <w:proofErr w:type="spellEnd"/>
              <w:r w:rsidRPr="00841217">
                <w:rPr>
                  <w:rFonts w:asciiTheme="minorHAnsi" w:hAnsiTheme="minorHAnsi" w:cstheme="minorHAnsi"/>
                  <w:sz w:val="20"/>
                  <w:szCs w:val="20"/>
                  <w:rPrChange w:id="8836" w:author="Miku Nosamu" w:date="2025-07-05T17:14:00Z">
                    <w:rPr/>
                  </w:rPrChange>
                </w:rPr>
                <w:t xml:space="preserve"> </w:t>
              </w:r>
              <w:proofErr w:type="spellStart"/>
              <w:r w:rsidRPr="00841217">
                <w:rPr>
                  <w:rFonts w:asciiTheme="minorHAnsi" w:hAnsiTheme="minorHAnsi" w:cstheme="minorHAnsi"/>
                  <w:sz w:val="20"/>
                  <w:szCs w:val="20"/>
                  <w:rPrChange w:id="8837" w:author="Miku Nosamu" w:date="2025-07-05T17:14:00Z">
                    <w:rPr/>
                  </w:rPrChange>
                </w:rPr>
                <w:t>ada</w:t>
              </w:r>
              <w:proofErr w:type="spellEnd"/>
              <w:r w:rsidRPr="00841217">
                <w:rPr>
                  <w:rFonts w:asciiTheme="minorHAnsi" w:hAnsiTheme="minorHAnsi" w:cstheme="minorHAnsi"/>
                  <w:sz w:val="20"/>
                  <w:szCs w:val="20"/>
                  <w:rPrChange w:id="8838" w:author="Miku Nosamu" w:date="2025-07-05T17:14:00Z">
                    <w:rPr/>
                  </w:rPrChange>
                </w:rPr>
                <w:t xml:space="preserve"> approver yang </w:t>
              </w:r>
              <w:proofErr w:type="spellStart"/>
              <w:r w:rsidRPr="00841217">
                <w:rPr>
                  <w:rFonts w:asciiTheme="minorHAnsi" w:hAnsiTheme="minorHAnsi" w:cstheme="minorHAnsi"/>
                  <w:sz w:val="20"/>
                  <w:szCs w:val="20"/>
                  <w:rPrChange w:id="8839" w:author="Miku Nosamu" w:date="2025-07-05T17:14:00Z">
                    <w:rPr/>
                  </w:rPrChange>
                </w:rPr>
                <w:t>terdaftar</w:t>
              </w:r>
            </w:ins>
            <w:proofErr w:type="spellEnd"/>
          </w:p>
        </w:tc>
      </w:tr>
      <w:tr w:rsidR="00841217" w:rsidRPr="00841217" w14:paraId="21D1DB5E" w14:textId="77777777" w:rsidTr="005877C0">
        <w:trPr>
          <w:ins w:id="8840" w:author="Miku Nosamu" w:date="2025-07-05T16:19:00Z"/>
        </w:trPr>
        <w:tc>
          <w:tcPr>
            <w:tcW w:w="3192" w:type="dxa"/>
            <w:vAlign w:val="center"/>
          </w:tcPr>
          <w:p w14:paraId="711B941F" w14:textId="77777777" w:rsidR="00B505AF" w:rsidRPr="00841217" w:rsidRDefault="00B505AF" w:rsidP="005877C0">
            <w:pPr>
              <w:jc w:val="center"/>
              <w:rPr>
                <w:ins w:id="8841" w:author="Miku Nosamu" w:date="2025-07-05T16:19:00Z"/>
                <w:rFonts w:cstheme="minorHAnsi"/>
                <w:noProof/>
                <w:color w:val="auto"/>
                <w:kern w:val="1"/>
                <w:szCs w:val="20"/>
                <w:lang w:val="id-ID"/>
                <w:rPrChange w:id="8842" w:author="Miku Nosamu" w:date="2025-07-05T17:14:00Z">
                  <w:rPr>
                    <w:ins w:id="8843" w:author="Miku Nosamu" w:date="2025-07-05T16:19:00Z"/>
                    <w:rFonts w:ascii="Arial" w:hAnsi="Arial" w:cs="Arial"/>
                    <w:noProof/>
                    <w:color w:val="auto"/>
                    <w:kern w:val="1"/>
                    <w:szCs w:val="20"/>
                    <w:lang w:val="id-ID"/>
                  </w:rPr>
                </w:rPrChange>
              </w:rPr>
            </w:pPr>
            <w:ins w:id="8844" w:author="Miku Nosamu" w:date="2025-07-05T16:19:00Z">
              <w:r w:rsidRPr="00841217">
                <w:rPr>
                  <w:rFonts w:cstheme="minorHAnsi"/>
                  <w:noProof/>
                  <w:color w:val="auto"/>
                  <w:kern w:val="1"/>
                  <w:szCs w:val="20"/>
                  <w:lang w:val="id-ID"/>
                  <w:rPrChange w:id="8845"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4A0E4DF7" w14:textId="77777777" w:rsidR="00B505AF" w:rsidRPr="00841217" w:rsidRDefault="00B505AF">
            <w:pPr>
              <w:jc w:val="center"/>
              <w:rPr>
                <w:ins w:id="8846" w:author="Miku Nosamu" w:date="2025-07-05T16:19:00Z"/>
                <w:rFonts w:cstheme="minorHAnsi"/>
                <w:noProof/>
                <w:color w:val="auto"/>
                <w:kern w:val="1"/>
                <w:szCs w:val="20"/>
                <w:rPrChange w:id="8847" w:author="Miku Nosamu" w:date="2025-07-05T17:14:00Z">
                  <w:rPr>
                    <w:ins w:id="8848" w:author="Miku Nosamu" w:date="2025-07-05T16:19:00Z"/>
                    <w:rFonts w:ascii="Arial" w:hAnsi="Arial" w:cs="Arial"/>
                    <w:noProof/>
                    <w:color w:val="auto"/>
                    <w:kern w:val="1"/>
                    <w:szCs w:val="20"/>
                  </w:rPr>
                </w:rPrChange>
              </w:rPr>
            </w:pPr>
            <w:ins w:id="8849" w:author="Miku Nosamu" w:date="2025-07-05T16:19:00Z">
              <w:r w:rsidRPr="00841217">
                <w:rPr>
                  <w:rFonts w:cstheme="minorHAnsi"/>
                  <w:noProof/>
                  <w:color w:val="auto"/>
                  <w:kern w:val="1"/>
                  <w:szCs w:val="20"/>
                  <w:rPrChange w:id="8850" w:author="Miku Nosamu" w:date="2025-07-05T17:14:00Z">
                    <w:rPr>
                      <w:rFonts w:ascii="Arial" w:hAnsi="Arial" w:cs="Arial"/>
                      <w:noProof/>
                      <w:color w:val="auto"/>
                      <w:kern w:val="1"/>
                      <w:szCs w:val="20"/>
                    </w:rPr>
                  </w:rPrChange>
                </w:rPr>
                <w:t>9 Juli 2025</w:t>
              </w:r>
            </w:ins>
          </w:p>
        </w:tc>
      </w:tr>
      <w:tr w:rsidR="00841217" w:rsidRPr="00841217" w14:paraId="7452896D" w14:textId="77777777" w:rsidTr="005877C0">
        <w:trPr>
          <w:ins w:id="8851" w:author="Miku Nosamu" w:date="2025-07-05T16:19:00Z"/>
        </w:trPr>
        <w:tc>
          <w:tcPr>
            <w:tcW w:w="3192" w:type="dxa"/>
            <w:vAlign w:val="center"/>
          </w:tcPr>
          <w:p w14:paraId="0AD96870" w14:textId="77777777" w:rsidR="00B505AF" w:rsidRPr="00841217" w:rsidRDefault="00B505AF" w:rsidP="005877C0">
            <w:pPr>
              <w:jc w:val="center"/>
              <w:rPr>
                <w:ins w:id="8852" w:author="Miku Nosamu" w:date="2025-07-05T16:19:00Z"/>
                <w:rFonts w:cstheme="minorHAnsi"/>
                <w:noProof/>
                <w:color w:val="auto"/>
                <w:kern w:val="1"/>
                <w:szCs w:val="20"/>
                <w:lang w:val="id-ID"/>
                <w:rPrChange w:id="8853" w:author="Miku Nosamu" w:date="2025-07-05T17:14:00Z">
                  <w:rPr>
                    <w:ins w:id="8854" w:author="Miku Nosamu" w:date="2025-07-05T16:19:00Z"/>
                    <w:rFonts w:ascii="Arial" w:hAnsi="Arial" w:cs="Arial"/>
                    <w:noProof/>
                    <w:color w:val="auto"/>
                    <w:kern w:val="1"/>
                    <w:szCs w:val="20"/>
                    <w:lang w:val="id-ID"/>
                  </w:rPr>
                </w:rPrChange>
              </w:rPr>
            </w:pPr>
            <w:ins w:id="8855" w:author="Miku Nosamu" w:date="2025-07-05T16:19:00Z">
              <w:r w:rsidRPr="00841217">
                <w:rPr>
                  <w:rFonts w:cstheme="minorHAnsi"/>
                  <w:noProof/>
                  <w:color w:val="auto"/>
                  <w:kern w:val="1"/>
                  <w:szCs w:val="20"/>
                  <w:lang w:val="id-ID"/>
                  <w:rPrChange w:id="8856" w:author="Miku Nosamu" w:date="2025-07-05T17:14:00Z">
                    <w:rPr>
                      <w:rFonts w:ascii="Arial" w:hAnsi="Arial" w:cs="Arial"/>
                      <w:noProof/>
                      <w:color w:val="auto"/>
                      <w:kern w:val="1"/>
                      <w:szCs w:val="20"/>
                      <w:lang w:val="id-ID"/>
                    </w:rPr>
                  </w:rPrChange>
                </w:rPr>
                <w:lastRenderedPageBreak/>
                <w:t>Penguji</w:t>
              </w:r>
            </w:ins>
          </w:p>
        </w:tc>
        <w:tc>
          <w:tcPr>
            <w:tcW w:w="6384" w:type="dxa"/>
            <w:gridSpan w:val="2"/>
            <w:vAlign w:val="center"/>
          </w:tcPr>
          <w:p w14:paraId="51884882" w14:textId="77777777" w:rsidR="00B505AF" w:rsidRPr="00841217" w:rsidRDefault="00B505AF" w:rsidP="005877C0">
            <w:pPr>
              <w:jc w:val="center"/>
              <w:rPr>
                <w:ins w:id="8857" w:author="Miku Nosamu" w:date="2025-07-05T16:19:00Z"/>
                <w:rFonts w:cstheme="minorHAnsi"/>
                <w:noProof/>
                <w:color w:val="auto"/>
                <w:kern w:val="1"/>
                <w:szCs w:val="20"/>
                <w:lang w:val="id-ID"/>
                <w:rPrChange w:id="8858" w:author="Miku Nosamu" w:date="2025-07-05T17:14:00Z">
                  <w:rPr>
                    <w:ins w:id="8859" w:author="Miku Nosamu" w:date="2025-07-05T16:19:00Z"/>
                    <w:rFonts w:ascii="Arial" w:hAnsi="Arial" w:cs="Arial"/>
                    <w:noProof/>
                    <w:color w:val="auto"/>
                    <w:kern w:val="1"/>
                    <w:szCs w:val="20"/>
                    <w:lang w:val="id-ID"/>
                  </w:rPr>
                </w:rPrChange>
              </w:rPr>
            </w:pPr>
            <w:ins w:id="8860" w:author="Miku Nosamu" w:date="2025-07-05T16:19:00Z">
              <w:r w:rsidRPr="00841217">
                <w:rPr>
                  <w:rFonts w:cstheme="minorHAnsi"/>
                  <w:noProof/>
                  <w:color w:val="auto"/>
                  <w:kern w:val="1"/>
                  <w:szCs w:val="20"/>
                  <w:rPrChange w:id="8861" w:author="Miku Nosamu" w:date="2025-07-05T17:14:00Z">
                    <w:rPr>
                      <w:rFonts w:ascii="Arial" w:hAnsi="Arial" w:cs="Arial"/>
                      <w:noProof/>
                      <w:color w:val="auto"/>
                      <w:kern w:val="1"/>
                      <w:szCs w:val="20"/>
                    </w:rPr>
                  </w:rPrChange>
                </w:rPr>
                <w:t>Lucky Abdillah</w:t>
              </w:r>
            </w:ins>
          </w:p>
        </w:tc>
      </w:tr>
      <w:tr w:rsidR="00841217" w:rsidRPr="00841217" w14:paraId="48FF8C41" w14:textId="77777777" w:rsidTr="005877C0">
        <w:trPr>
          <w:ins w:id="8862" w:author="Miku Nosamu" w:date="2025-07-05T16:19:00Z"/>
        </w:trPr>
        <w:tc>
          <w:tcPr>
            <w:tcW w:w="9576" w:type="dxa"/>
            <w:gridSpan w:val="3"/>
            <w:vAlign w:val="center"/>
          </w:tcPr>
          <w:p w14:paraId="1D6F1183" w14:textId="77777777" w:rsidR="00B505AF" w:rsidRPr="00841217" w:rsidRDefault="00B505AF" w:rsidP="005877C0">
            <w:pPr>
              <w:jc w:val="center"/>
              <w:rPr>
                <w:ins w:id="8863" w:author="Miku Nosamu" w:date="2025-07-05T16:19:00Z"/>
                <w:rFonts w:cstheme="minorHAnsi"/>
                <w:noProof/>
                <w:color w:val="auto"/>
                <w:kern w:val="1"/>
                <w:szCs w:val="20"/>
                <w:lang w:val="id-ID"/>
                <w:rPrChange w:id="8864" w:author="Miku Nosamu" w:date="2025-07-05T17:14:00Z">
                  <w:rPr>
                    <w:ins w:id="8865" w:author="Miku Nosamu" w:date="2025-07-05T16:19:00Z"/>
                    <w:rFonts w:ascii="Arial" w:hAnsi="Arial" w:cs="Arial"/>
                    <w:noProof/>
                    <w:color w:val="auto"/>
                    <w:kern w:val="1"/>
                    <w:szCs w:val="20"/>
                    <w:lang w:val="id-ID"/>
                  </w:rPr>
                </w:rPrChange>
              </w:rPr>
            </w:pPr>
            <w:ins w:id="8866" w:author="Miku Nosamu" w:date="2025-07-05T16:19:00Z">
              <w:r w:rsidRPr="00841217">
                <w:rPr>
                  <w:rFonts w:cstheme="minorHAnsi"/>
                  <w:noProof/>
                  <w:color w:val="auto"/>
                  <w:kern w:val="1"/>
                  <w:szCs w:val="20"/>
                  <w:lang w:val="id-ID"/>
                  <w:rPrChange w:id="8867" w:author="Miku Nosamu" w:date="2025-07-05T17:14:00Z">
                    <w:rPr>
                      <w:rFonts w:ascii="Arial" w:hAnsi="Arial" w:cs="Arial"/>
                      <w:noProof/>
                      <w:color w:val="auto"/>
                      <w:kern w:val="1"/>
                      <w:szCs w:val="20"/>
                      <w:lang w:val="id-ID"/>
                    </w:rPr>
                  </w:rPrChange>
                </w:rPr>
                <w:t>Skenario</w:t>
              </w:r>
            </w:ins>
          </w:p>
        </w:tc>
      </w:tr>
      <w:tr w:rsidR="00841217" w:rsidRPr="00841217" w14:paraId="6E54BFC2" w14:textId="77777777" w:rsidTr="005877C0">
        <w:trPr>
          <w:ins w:id="8868" w:author="Miku Nosamu" w:date="2025-07-05T16:19:00Z"/>
        </w:trPr>
        <w:tc>
          <w:tcPr>
            <w:tcW w:w="9576" w:type="dxa"/>
            <w:gridSpan w:val="3"/>
            <w:vAlign w:val="center"/>
          </w:tcPr>
          <w:p w14:paraId="762EBC8B" w14:textId="77777777" w:rsidR="00691477" w:rsidRPr="00841217" w:rsidRDefault="00691477">
            <w:pPr>
              <w:numPr>
                <w:ilvl w:val="0"/>
                <w:numId w:val="73"/>
              </w:numPr>
              <w:spacing w:after="0" w:line="360" w:lineRule="auto"/>
              <w:jc w:val="left"/>
              <w:rPr>
                <w:ins w:id="8869" w:author="Miku Nosamu" w:date="2025-07-05T17:11:00Z"/>
                <w:rFonts w:eastAsia="Times New Roman" w:cstheme="minorHAnsi"/>
                <w:color w:val="auto"/>
                <w:szCs w:val="20"/>
                <w:lang w:val="en-ID" w:eastAsia="en-ID"/>
                <w:rPrChange w:id="8870" w:author="Miku Nosamu" w:date="2025-07-05T17:14:00Z">
                  <w:rPr>
                    <w:ins w:id="8871" w:author="Miku Nosamu" w:date="2025-07-05T17:11:00Z"/>
                    <w:rFonts w:ascii="Times New Roman" w:eastAsia="Times New Roman" w:hAnsi="Times New Roman" w:cs="Times New Roman"/>
                    <w:color w:val="auto"/>
                    <w:sz w:val="24"/>
                    <w:szCs w:val="24"/>
                    <w:lang w:val="en-ID" w:eastAsia="en-ID"/>
                  </w:rPr>
                </w:rPrChange>
              </w:rPr>
              <w:pPrChange w:id="8872" w:author="Miku Nosamu" w:date="2025-07-05T17:45:00Z">
                <w:pPr>
                  <w:numPr>
                    <w:numId w:val="73"/>
                  </w:numPr>
                  <w:spacing w:before="100" w:beforeAutospacing="1" w:after="100" w:afterAutospacing="1"/>
                  <w:ind w:left="720" w:hanging="360"/>
                  <w:jc w:val="left"/>
                </w:pPr>
              </w:pPrChange>
            </w:pPr>
            <w:proofErr w:type="spellStart"/>
            <w:ins w:id="8873" w:author="Miku Nosamu" w:date="2025-07-05T17:11:00Z">
              <w:r w:rsidRPr="00841217">
                <w:rPr>
                  <w:rFonts w:eastAsia="Times New Roman" w:cstheme="minorHAnsi"/>
                  <w:color w:val="auto"/>
                  <w:szCs w:val="20"/>
                  <w:lang w:val="en-ID" w:eastAsia="en-ID"/>
                  <w:rPrChange w:id="8874" w:author="Miku Nosamu" w:date="2025-07-05T17:14:00Z">
                    <w:rPr>
                      <w:rFonts w:ascii="Times New Roman" w:eastAsia="Times New Roman" w:hAnsi="Times New Roman" w:cs="Times New Roman"/>
                      <w:color w:val="auto"/>
                      <w:sz w:val="24"/>
                      <w:szCs w:val="24"/>
                      <w:lang w:val="en-ID" w:eastAsia="en-ID"/>
                    </w:rPr>
                  </w:rPrChange>
                </w:rPr>
                <w:t>Klik</w:t>
              </w:r>
              <w:proofErr w:type="spellEnd"/>
              <w:r w:rsidRPr="00841217">
                <w:rPr>
                  <w:rFonts w:eastAsia="Times New Roman" w:cstheme="minorHAnsi"/>
                  <w:color w:val="auto"/>
                  <w:szCs w:val="20"/>
                  <w:lang w:val="en-ID" w:eastAsia="en-ID"/>
                  <w:rPrChange w:id="8875"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8876" w:author="Miku Nosamu" w:date="2025-07-05T17:14:00Z">
                    <w:rPr>
                      <w:rFonts w:ascii="Times New Roman" w:eastAsia="Times New Roman" w:hAnsi="Times New Roman" w:cs="Times New Roman"/>
                      <w:color w:val="auto"/>
                      <w:sz w:val="24"/>
                      <w:szCs w:val="24"/>
                      <w:lang w:val="en-ID" w:eastAsia="en-ID"/>
                    </w:rPr>
                  </w:rPrChange>
                </w:rPr>
                <w:t>tombol</w:t>
              </w:r>
              <w:proofErr w:type="spellEnd"/>
              <w:r w:rsidRPr="00841217">
                <w:rPr>
                  <w:rFonts w:eastAsia="Times New Roman" w:cstheme="minorHAnsi"/>
                  <w:color w:val="auto"/>
                  <w:szCs w:val="20"/>
                  <w:lang w:val="en-ID" w:eastAsia="en-ID"/>
                  <w:rPrChange w:id="8877" w:author="Miku Nosamu" w:date="2025-07-05T17:14:00Z">
                    <w:rPr>
                      <w:rFonts w:ascii="Times New Roman" w:eastAsia="Times New Roman" w:hAnsi="Times New Roman" w:cs="Times New Roman"/>
                      <w:color w:val="auto"/>
                      <w:sz w:val="24"/>
                      <w:szCs w:val="24"/>
                      <w:lang w:val="en-ID" w:eastAsia="en-ID"/>
                    </w:rPr>
                  </w:rPrChange>
                </w:rPr>
                <w:t xml:space="preserve"> edit pada approver</w:t>
              </w:r>
            </w:ins>
          </w:p>
          <w:p w14:paraId="7A04154F" w14:textId="77777777" w:rsidR="00691477" w:rsidRPr="00841217" w:rsidRDefault="00691477">
            <w:pPr>
              <w:numPr>
                <w:ilvl w:val="0"/>
                <w:numId w:val="73"/>
              </w:numPr>
              <w:spacing w:before="0" w:after="0" w:line="360" w:lineRule="auto"/>
              <w:jc w:val="left"/>
              <w:rPr>
                <w:ins w:id="8878" w:author="Miku Nosamu" w:date="2025-07-05T17:11:00Z"/>
                <w:rFonts w:eastAsia="Times New Roman" w:cstheme="minorHAnsi"/>
                <w:color w:val="auto"/>
                <w:szCs w:val="20"/>
                <w:lang w:val="en-ID" w:eastAsia="en-ID"/>
                <w:rPrChange w:id="8879" w:author="Miku Nosamu" w:date="2025-07-05T17:14:00Z">
                  <w:rPr>
                    <w:ins w:id="8880" w:author="Miku Nosamu" w:date="2025-07-05T17:11:00Z"/>
                    <w:rFonts w:ascii="Times New Roman" w:eastAsia="Times New Roman" w:hAnsi="Times New Roman" w:cs="Times New Roman"/>
                    <w:color w:val="auto"/>
                    <w:sz w:val="24"/>
                    <w:szCs w:val="24"/>
                    <w:lang w:val="en-ID" w:eastAsia="en-ID"/>
                  </w:rPr>
                </w:rPrChange>
              </w:rPr>
              <w:pPrChange w:id="8881" w:author="Miku Nosamu" w:date="2025-07-05T17:45:00Z">
                <w:pPr>
                  <w:numPr>
                    <w:numId w:val="73"/>
                  </w:numPr>
                  <w:spacing w:before="100" w:beforeAutospacing="1" w:after="100" w:afterAutospacing="1"/>
                  <w:ind w:left="720" w:hanging="360"/>
                  <w:jc w:val="left"/>
                </w:pPr>
              </w:pPrChange>
            </w:pPr>
            <w:ins w:id="8882" w:author="Miku Nosamu" w:date="2025-07-05T17:11:00Z">
              <w:r w:rsidRPr="00841217">
                <w:rPr>
                  <w:rFonts w:eastAsia="Times New Roman" w:cstheme="minorHAnsi"/>
                  <w:color w:val="auto"/>
                  <w:szCs w:val="20"/>
                  <w:lang w:val="en-ID" w:eastAsia="en-ID"/>
                  <w:rPrChange w:id="8883" w:author="Miku Nosamu" w:date="2025-07-05T17:14:00Z">
                    <w:rPr>
                      <w:rFonts w:ascii="Times New Roman" w:eastAsia="Times New Roman" w:hAnsi="Times New Roman" w:cs="Times New Roman"/>
                      <w:color w:val="auto"/>
                      <w:sz w:val="24"/>
                      <w:szCs w:val="24"/>
                      <w:lang w:val="en-ID" w:eastAsia="en-ID"/>
                    </w:rPr>
                  </w:rPrChange>
                </w:rPr>
                <w:t>Ubah data (</w:t>
              </w:r>
              <w:proofErr w:type="spellStart"/>
              <w:r w:rsidRPr="00841217">
                <w:rPr>
                  <w:rFonts w:eastAsia="Times New Roman" w:cstheme="minorHAnsi"/>
                  <w:color w:val="auto"/>
                  <w:szCs w:val="20"/>
                  <w:lang w:val="en-ID" w:eastAsia="en-ID"/>
                  <w:rPrChange w:id="8884" w:author="Miku Nosamu" w:date="2025-07-05T17:14:00Z">
                    <w:rPr>
                      <w:rFonts w:ascii="Times New Roman" w:eastAsia="Times New Roman" w:hAnsi="Times New Roman" w:cs="Times New Roman"/>
                      <w:color w:val="auto"/>
                      <w:sz w:val="24"/>
                      <w:szCs w:val="24"/>
                      <w:lang w:val="en-ID" w:eastAsia="en-ID"/>
                    </w:rPr>
                  </w:rPrChange>
                </w:rPr>
                <w:t>misal</w:t>
              </w:r>
              <w:proofErr w:type="spellEnd"/>
              <w:r w:rsidRPr="00841217">
                <w:rPr>
                  <w:rFonts w:eastAsia="Times New Roman" w:cstheme="minorHAnsi"/>
                  <w:color w:val="auto"/>
                  <w:szCs w:val="20"/>
                  <w:lang w:val="en-ID" w:eastAsia="en-ID"/>
                  <w:rPrChange w:id="8885"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8886" w:author="Miku Nosamu" w:date="2025-07-05T17:14:00Z">
                    <w:rPr>
                      <w:rFonts w:ascii="Times New Roman" w:eastAsia="Times New Roman" w:hAnsi="Times New Roman" w:cs="Times New Roman"/>
                      <w:color w:val="auto"/>
                      <w:sz w:val="24"/>
                      <w:szCs w:val="24"/>
                      <w:lang w:val="en-ID" w:eastAsia="en-ID"/>
                    </w:rPr>
                  </w:rPrChange>
                </w:rPr>
                <w:t>nama</w:t>
              </w:r>
              <w:proofErr w:type="spellEnd"/>
              <w:r w:rsidRPr="00841217">
                <w:rPr>
                  <w:rFonts w:eastAsia="Times New Roman" w:cstheme="minorHAnsi"/>
                  <w:color w:val="auto"/>
                  <w:szCs w:val="20"/>
                  <w:lang w:val="en-ID" w:eastAsia="en-ID"/>
                  <w:rPrChange w:id="8887"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8888" w:author="Miku Nosamu" w:date="2025-07-05T17:14:00Z">
                    <w:rPr>
                      <w:rFonts w:ascii="Times New Roman" w:eastAsia="Times New Roman" w:hAnsi="Times New Roman" w:cs="Times New Roman"/>
                      <w:color w:val="auto"/>
                      <w:sz w:val="24"/>
                      <w:szCs w:val="24"/>
                      <w:lang w:val="en-ID" w:eastAsia="en-ID"/>
                    </w:rPr>
                  </w:rPrChange>
                </w:rPr>
                <w:t>atau</w:t>
              </w:r>
              <w:proofErr w:type="spellEnd"/>
              <w:r w:rsidRPr="00841217">
                <w:rPr>
                  <w:rFonts w:eastAsia="Times New Roman" w:cstheme="minorHAnsi"/>
                  <w:color w:val="auto"/>
                  <w:szCs w:val="20"/>
                  <w:lang w:val="en-ID" w:eastAsia="en-ID"/>
                  <w:rPrChange w:id="8889" w:author="Miku Nosamu" w:date="2025-07-05T17:14:00Z">
                    <w:rPr>
                      <w:rFonts w:ascii="Times New Roman" w:eastAsia="Times New Roman" w:hAnsi="Times New Roman" w:cs="Times New Roman"/>
                      <w:color w:val="auto"/>
                      <w:sz w:val="24"/>
                      <w:szCs w:val="24"/>
                      <w:lang w:val="en-ID" w:eastAsia="en-ID"/>
                    </w:rPr>
                  </w:rPrChange>
                </w:rPr>
                <w:t xml:space="preserve"> </w:t>
              </w:r>
              <w:proofErr w:type="spellStart"/>
              <w:r w:rsidRPr="00841217">
                <w:rPr>
                  <w:rFonts w:eastAsia="Times New Roman" w:cstheme="minorHAnsi"/>
                  <w:color w:val="auto"/>
                  <w:szCs w:val="20"/>
                  <w:lang w:val="en-ID" w:eastAsia="en-ID"/>
                  <w:rPrChange w:id="8890" w:author="Miku Nosamu" w:date="2025-07-05T17:14:00Z">
                    <w:rPr>
                      <w:rFonts w:ascii="Times New Roman" w:eastAsia="Times New Roman" w:hAnsi="Times New Roman" w:cs="Times New Roman"/>
                      <w:color w:val="auto"/>
                      <w:sz w:val="24"/>
                      <w:szCs w:val="24"/>
                      <w:lang w:val="en-ID" w:eastAsia="en-ID"/>
                    </w:rPr>
                  </w:rPrChange>
                </w:rPr>
                <w:t>jabatan</w:t>
              </w:r>
              <w:proofErr w:type="spellEnd"/>
              <w:r w:rsidRPr="00841217">
                <w:rPr>
                  <w:rFonts w:eastAsia="Times New Roman" w:cstheme="minorHAnsi"/>
                  <w:color w:val="auto"/>
                  <w:szCs w:val="20"/>
                  <w:lang w:val="en-ID" w:eastAsia="en-ID"/>
                  <w:rPrChange w:id="8891" w:author="Miku Nosamu" w:date="2025-07-05T17:14:00Z">
                    <w:rPr>
                      <w:rFonts w:ascii="Times New Roman" w:eastAsia="Times New Roman" w:hAnsi="Times New Roman" w:cs="Times New Roman"/>
                      <w:color w:val="auto"/>
                      <w:sz w:val="24"/>
                      <w:szCs w:val="24"/>
                      <w:lang w:val="en-ID" w:eastAsia="en-ID"/>
                    </w:rPr>
                  </w:rPrChange>
                </w:rPr>
                <w:t>)</w:t>
              </w:r>
            </w:ins>
          </w:p>
          <w:p w14:paraId="2155A983" w14:textId="1990E28A" w:rsidR="00B505AF" w:rsidRPr="008303B6" w:rsidRDefault="00691477">
            <w:pPr>
              <w:numPr>
                <w:ilvl w:val="0"/>
                <w:numId w:val="73"/>
              </w:numPr>
              <w:spacing w:after="0" w:line="360" w:lineRule="auto"/>
              <w:jc w:val="left"/>
              <w:rPr>
                <w:ins w:id="8892" w:author="Miku Nosamu" w:date="2025-07-05T16:19:00Z"/>
                <w:rFonts w:eastAsia="Times New Roman" w:cstheme="minorHAnsi"/>
                <w:color w:val="auto"/>
                <w:szCs w:val="20"/>
                <w:lang w:val="en-ID" w:eastAsia="en-ID"/>
                <w:rPrChange w:id="8893" w:author="Miku Nosamu" w:date="2025-07-05T17:45:00Z">
                  <w:rPr>
                    <w:ins w:id="8894" w:author="Miku Nosamu" w:date="2025-07-05T16:19:00Z"/>
                    <w:rFonts w:ascii="Arial" w:hAnsi="Arial" w:cs="Arial"/>
                    <w:noProof/>
                    <w:color w:val="auto"/>
                    <w:kern w:val="1"/>
                    <w:szCs w:val="20"/>
                    <w:lang w:val="id-ID"/>
                  </w:rPr>
                </w:rPrChange>
              </w:rPr>
              <w:pPrChange w:id="8895" w:author="Miku Nosamu" w:date="2025-07-05T17:45:00Z">
                <w:pPr>
                  <w:pStyle w:val="ListParagraph"/>
                  <w:numPr>
                    <w:numId w:val="73"/>
                  </w:numPr>
                  <w:spacing w:before="0" w:after="0" w:line="360" w:lineRule="auto"/>
                  <w:ind w:hanging="360"/>
                  <w:jc w:val="left"/>
                </w:pPr>
              </w:pPrChange>
            </w:pPr>
            <w:proofErr w:type="spellStart"/>
            <w:ins w:id="8896" w:author="Miku Nosamu" w:date="2025-07-05T17:11:00Z">
              <w:r w:rsidRPr="00841217">
                <w:rPr>
                  <w:rFonts w:eastAsia="Times New Roman" w:cstheme="minorHAnsi"/>
                  <w:color w:val="auto"/>
                  <w:szCs w:val="20"/>
                  <w:lang w:val="en-ID" w:eastAsia="en-ID"/>
                  <w:rPrChange w:id="8897" w:author="Miku Nosamu" w:date="2025-07-05T17:14:00Z">
                    <w:rPr>
                      <w:rFonts w:ascii="Times New Roman" w:eastAsia="Times New Roman" w:hAnsi="Times New Roman" w:cs="Times New Roman"/>
                      <w:color w:val="auto"/>
                      <w:sz w:val="24"/>
                      <w:szCs w:val="24"/>
                      <w:lang w:val="en-ID" w:eastAsia="en-ID"/>
                    </w:rPr>
                  </w:rPrChange>
                </w:rPr>
                <w:t>Klik</w:t>
              </w:r>
              <w:proofErr w:type="spellEnd"/>
              <w:r w:rsidRPr="00841217">
                <w:rPr>
                  <w:rFonts w:eastAsia="Times New Roman" w:cstheme="minorHAnsi"/>
                  <w:color w:val="auto"/>
                  <w:szCs w:val="20"/>
                  <w:lang w:val="en-ID" w:eastAsia="en-ID"/>
                  <w:rPrChange w:id="8898" w:author="Miku Nosamu" w:date="2025-07-05T17:14:00Z">
                    <w:rPr>
                      <w:rFonts w:ascii="Times New Roman" w:eastAsia="Times New Roman" w:hAnsi="Times New Roman" w:cs="Times New Roman"/>
                      <w:color w:val="auto"/>
                      <w:sz w:val="24"/>
                      <w:szCs w:val="24"/>
                      <w:lang w:val="en-ID" w:eastAsia="en-ID"/>
                    </w:rPr>
                  </w:rPrChange>
                </w:rPr>
                <w:t xml:space="preserve"> “Simpan”</w:t>
              </w:r>
            </w:ins>
          </w:p>
        </w:tc>
      </w:tr>
      <w:tr w:rsidR="00841217" w:rsidRPr="00841217" w14:paraId="0149D168" w14:textId="77777777" w:rsidTr="005877C0">
        <w:trPr>
          <w:trHeight w:val="101"/>
          <w:ins w:id="8899" w:author="Miku Nosamu" w:date="2025-07-05T16:19:00Z"/>
        </w:trPr>
        <w:tc>
          <w:tcPr>
            <w:tcW w:w="3192" w:type="dxa"/>
            <w:vAlign w:val="center"/>
          </w:tcPr>
          <w:p w14:paraId="444D6605" w14:textId="77777777" w:rsidR="00B505AF" w:rsidRPr="00841217" w:rsidRDefault="00B505AF" w:rsidP="005877C0">
            <w:pPr>
              <w:jc w:val="center"/>
              <w:rPr>
                <w:ins w:id="8900" w:author="Miku Nosamu" w:date="2025-07-05T16:19:00Z"/>
                <w:rFonts w:cstheme="minorHAnsi"/>
                <w:noProof/>
                <w:color w:val="auto"/>
                <w:kern w:val="1"/>
                <w:szCs w:val="20"/>
                <w:lang w:val="id-ID"/>
                <w:rPrChange w:id="8901" w:author="Miku Nosamu" w:date="2025-07-05T17:14:00Z">
                  <w:rPr>
                    <w:ins w:id="8902" w:author="Miku Nosamu" w:date="2025-07-05T16:19:00Z"/>
                    <w:rFonts w:ascii="Arial" w:hAnsi="Arial" w:cs="Arial"/>
                    <w:noProof/>
                    <w:color w:val="auto"/>
                    <w:kern w:val="1"/>
                    <w:szCs w:val="20"/>
                    <w:lang w:val="id-ID"/>
                  </w:rPr>
                </w:rPrChange>
              </w:rPr>
            </w:pPr>
            <w:ins w:id="8903" w:author="Miku Nosamu" w:date="2025-07-05T16:19:00Z">
              <w:r w:rsidRPr="00841217">
                <w:rPr>
                  <w:rFonts w:cstheme="minorHAnsi"/>
                  <w:noProof/>
                  <w:color w:val="auto"/>
                  <w:kern w:val="1"/>
                  <w:szCs w:val="20"/>
                  <w:lang w:val="id-ID"/>
                  <w:rPrChange w:id="8904"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684FA10F" w14:textId="77777777" w:rsidR="00B505AF" w:rsidRPr="00841217" w:rsidRDefault="00B505AF" w:rsidP="005877C0">
            <w:pPr>
              <w:jc w:val="center"/>
              <w:rPr>
                <w:ins w:id="8905" w:author="Miku Nosamu" w:date="2025-07-05T16:19:00Z"/>
                <w:rFonts w:cstheme="minorHAnsi"/>
                <w:noProof/>
                <w:color w:val="auto"/>
                <w:kern w:val="1"/>
                <w:szCs w:val="20"/>
                <w:lang w:val="id-ID"/>
                <w:rPrChange w:id="8906" w:author="Miku Nosamu" w:date="2025-07-05T17:14:00Z">
                  <w:rPr>
                    <w:ins w:id="8907" w:author="Miku Nosamu" w:date="2025-07-05T16:19:00Z"/>
                    <w:rFonts w:ascii="Arial" w:hAnsi="Arial" w:cs="Arial"/>
                    <w:noProof/>
                    <w:color w:val="auto"/>
                    <w:kern w:val="1"/>
                    <w:szCs w:val="20"/>
                    <w:lang w:val="id-ID"/>
                  </w:rPr>
                </w:rPrChange>
              </w:rPr>
            </w:pPr>
            <w:ins w:id="8908" w:author="Miku Nosamu" w:date="2025-07-05T16:19:00Z">
              <w:r w:rsidRPr="00841217">
                <w:rPr>
                  <w:rFonts w:cstheme="minorHAnsi"/>
                  <w:noProof/>
                  <w:color w:val="auto"/>
                  <w:kern w:val="1"/>
                  <w:szCs w:val="20"/>
                  <w:lang w:val="id-ID"/>
                  <w:rPrChange w:id="8909"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51E2B515" w14:textId="77777777" w:rsidR="00B505AF" w:rsidRPr="00841217" w:rsidRDefault="00B505AF" w:rsidP="005877C0">
            <w:pPr>
              <w:jc w:val="center"/>
              <w:rPr>
                <w:ins w:id="8910" w:author="Miku Nosamu" w:date="2025-07-05T16:19:00Z"/>
                <w:rFonts w:cstheme="minorHAnsi"/>
                <w:noProof/>
                <w:color w:val="auto"/>
                <w:kern w:val="1"/>
                <w:szCs w:val="20"/>
                <w:lang w:val="id-ID"/>
                <w:rPrChange w:id="8911" w:author="Miku Nosamu" w:date="2025-07-05T17:14:00Z">
                  <w:rPr>
                    <w:ins w:id="8912" w:author="Miku Nosamu" w:date="2025-07-05T16:19:00Z"/>
                    <w:rFonts w:ascii="Arial" w:hAnsi="Arial" w:cs="Arial"/>
                    <w:noProof/>
                    <w:color w:val="auto"/>
                    <w:kern w:val="1"/>
                    <w:szCs w:val="20"/>
                    <w:lang w:val="id-ID"/>
                  </w:rPr>
                </w:rPrChange>
              </w:rPr>
            </w:pPr>
            <w:ins w:id="8913" w:author="Miku Nosamu" w:date="2025-07-05T16:19:00Z">
              <w:r w:rsidRPr="00841217">
                <w:rPr>
                  <w:rFonts w:cstheme="minorHAnsi"/>
                  <w:noProof/>
                  <w:color w:val="auto"/>
                  <w:kern w:val="1"/>
                  <w:szCs w:val="20"/>
                  <w:lang w:val="id-ID"/>
                  <w:rPrChange w:id="8914" w:author="Miku Nosamu" w:date="2025-07-05T17:14:00Z">
                    <w:rPr>
                      <w:rFonts w:ascii="Arial" w:hAnsi="Arial" w:cs="Arial"/>
                      <w:noProof/>
                      <w:color w:val="auto"/>
                      <w:kern w:val="1"/>
                      <w:szCs w:val="20"/>
                      <w:lang w:val="id-ID"/>
                    </w:rPr>
                  </w:rPrChange>
                </w:rPr>
                <w:t>Kesimpulan</w:t>
              </w:r>
            </w:ins>
          </w:p>
        </w:tc>
      </w:tr>
      <w:tr w:rsidR="00841217" w:rsidRPr="00841217" w14:paraId="40B21635" w14:textId="77777777" w:rsidTr="005877C0">
        <w:trPr>
          <w:trHeight w:val="100"/>
          <w:ins w:id="8915" w:author="Miku Nosamu" w:date="2025-07-05T16:19:00Z"/>
        </w:trPr>
        <w:tc>
          <w:tcPr>
            <w:tcW w:w="3192" w:type="dxa"/>
            <w:vAlign w:val="center"/>
          </w:tcPr>
          <w:p w14:paraId="07F3300B" w14:textId="53CD7085" w:rsidR="00B505AF" w:rsidRPr="008303B6" w:rsidRDefault="00691477">
            <w:pPr>
              <w:pStyle w:val="NormalWeb"/>
              <w:spacing w:line="360" w:lineRule="auto"/>
              <w:jc w:val="center"/>
              <w:rPr>
                <w:ins w:id="8916" w:author="Miku Nosamu" w:date="2025-07-05T16:19:00Z"/>
                <w:rFonts w:asciiTheme="minorHAnsi" w:hAnsiTheme="minorHAnsi" w:cstheme="minorHAnsi"/>
                <w:szCs w:val="20"/>
                <w:rPrChange w:id="8917" w:author="Miku Nosamu" w:date="2025-07-05T17:45:00Z">
                  <w:rPr>
                    <w:ins w:id="8918" w:author="Miku Nosamu" w:date="2025-07-05T16:19:00Z"/>
                    <w:rFonts w:ascii="Arial" w:hAnsi="Arial" w:cs="Arial"/>
                    <w:noProof/>
                    <w:color w:val="auto"/>
                    <w:kern w:val="1"/>
                    <w:szCs w:val="20"/>
                    <w:lang w:val="id-ID"/>
                  </w:rPr>
                </w:rPrChange>
              </w:rPr>
              <w:pPrChange w:id="8919" w:author="Miku Nosamu" w:date="2025-07-05T17:45:00Z">
                <w:pPr>
                  <w:jc w:val="center"/>
                </w:pPr>
              </w:pPrChange>
            </w:pPr>
            <w:ins w:id="8920" w:author="Miku Nosamu" w:date="2025-07-05T17:11:00Z">
              <w:r w:rsidRPr="00841217">
                <w:rPr>
                  <w:rFonts w:asciiTheme="minorHAnsi" w:hAnsiTheme="minorHAnsi" w:cstheme="minorHAnsi"/>
                  <w:sz w:val="20"/>
                  <w:szCs w:val="20"/>
                  <w:rPrChange w:id="8921" w:author="Miku Nosamu" w:date="2025-07-05T17:14:00Z">
                    <w:rPr/>
                  </w:rPrChange>
                </w:rPr>
                <w:t xml:space="preserve">Data approver </w:t>
              </w:r>
              <w:proofErr w:type="spellStart"/>
              <w:r w:rsidRPr="00841217">
                <w:rPr>
                  <w:rFonts w:asciiTheme="minorHAnsi" w:hAnsiTheme="minorHAnsi" w:cstheme="minorHAnsi"/>
                  <w:sz w:val="20"/>
                  <w:szCs w:val="20"/>
                  <w:rPrChange w:id="8922" w:author="Miku Nosamu" w:date="2025-07-05T17:14:00Z">
                    <w:rPr/>
                  </w:rPrChange>
                </w:rPr>
                <w:t>terupdate</w:t>
              </w:r>
              <w:proofErr w:type="spellEnd"/>
              <w:r w:rsidRPr="00841217">
                <w:rPr>
                  <w:rFonts w:asciiTheme="minorHAnsi" w:hAnsiTheme="minorHAnsi" w:cstheme="minorHAnsi"/>
                  <w:sz w:val="20"/>
                  <w:szCs w:val="20"/>
                  <w:rPrChange w:id="8923" w:author="Miku Nosamu" w:date="2025-07-05T17:14:00Z">
                    <w:rPr/>
                  </w:rPrChange>
                </w:rPr>
                <w:t xml:space="preserve"> </w:t>
              </w:r>
              <w:proofErr w:type="spellStart"/>
              <w:r w:rsidRPr="00841217">
                <w:rPr>
                  <w:rFonts w:asciiTheme="minorHAnsi" w:hAnsiTheme="minorHAnsi" w:cstheme="minorHAnsi"/>
                  <w:sz w:val="20"/>
                  <w:szCs w:val="20"/>
                  <w:rPrChange w:id="8924" w:author="Miku Nosamu" w:date="2025-07-05T17:14:00Z">
                    <w:rPr/>
                  </w:rPrChange>
                </w:rPr>
                <w:t>sesuai</w:t>
              </w:r>
              <w:proofErr w:type="spellEnd"/>
              <w:r w:rsidRPr="00841217">
                <w:rPr>
                  <w:rFonts w:asciiTheme="minorHAnsi" w:hAnsiTheme="minorHAnsi" w:cstheme="minorHAnsi"/>
                  <w:sz w:val="20"/>
                  <w:szCs w:val="20"/>
                  <w:rPrChange w:id="8925" w:author="Miku Nosamu" w:date="2025-07-05T17:14:00Z">
                    <w:rPr/>
                  </w:rPrChange>
                </w:rPr>
                <w:t xml:space="preserve"> input </w:t>
              </w:r>
              <w:proofErr w:type="spellStart"/>
              <w:r w:rsidRPr="00841217">
                <w:rPr>
                  <w:rFonts w:asciiTheme="minorHAnsi" w:hAnsiTheme="minorHAnsi" w:cstheme="minorHAnsi"/>
                  <w:sz w:val="20"/>
                  <w:szCs w:val="20"/>
                  <w:rPrChange w:id="8926" w:author="Miku Nosamu" w:date="2025-07-05T17:14:00Z">
                    <w:rPr/>
                  </w:rPrChange>
                </w:rPr>
                <w:t>baru</w:t>
              </w:r>
            </w:ins>
            <w:proofErr w:type="spellEnd"/>
          </w:p>
        </w:tc>
        <w:tc>
          <w:tcPr>
            <w:tcW w:w="3192" w:type="dxa"/>
            <w:vAlign w:val="center"/>
          </w:tcPr>
          <w:p w14:paraId="1786BE63" w14:textId="0B626EB8" w:rsidR="00B505AF" w:rsidRPr="008303B6" w:rsidRDefault="00691477">
            <w:pPr>
              <w:pStyle w:val="NormalWeb"/>
              <w:spacing w:line="360" w:lineRule="auto"/>
              <w:jc w:val="center"/>
              <w:rPr>
                <w:ins w:id="8927" w:author="Miku Nosamu" w:date="2025-07-05T16:19:00Z"/>
                <w:rFonts w:asciiTheme="minorHAnsi" w:hAnsiTheme="minorHAnsi" w:cstheme="minorHAnsi"/>
                <w:szCs w:val="20"/>
                <w:rPrChange w:id="8928" w:author="Miku Nosamu" w:date="2025-07-05T17:45:00Z">
                  <w:rPr>
                    <w:ins w:id="8929" w:author="Miku Nosamu" w:date="2025-07-05T16:19:00Z"/>
                    <w:rFonts w:ascii="Arial" w:hAnsi="Arial" w:cs="Arial"/>
                    <w:noProof/>
                    <w:color w:val="auto"/>
                    <w:kern w:val="1"/>
                    <w:szCs w:val="20"/>
                    <w:lang w:val="id-ID"/>
                  </w:rPr>
                </w:rPrChange>
              </w:rPr>
              <w:pPrChange w:id="8930" w:author="Miku Nosamu" w:date="2025-07-05T17:45:00Z">
                <w:pPr>
                  <w:jc w:val="center"/>
                </w:pPr>
              </w:pPrChange>
            </w:pPr>
            <w:ins w:id="8931" w:author="Miku Nosamu" w:date="2025-07-05T17:11:00Z">
              <w:r w:rsidRPr="00841217">
                <w:rPr>
                  <w:rFonts w:asciiTheme="minorHAnsi" w:hAnsiTheme="minorHAnsi" w:cstheme="minorHAnsi"/>
                  <w:sz w:val="20"/>
                  <w:szCs w:val="20"/>
                  <w:rPrChange w:id="8932" w:author="Miku Nosamu" w:date="2025-07-05T17:14:00Z">
                    <w:rPr/>
                  </w:rPrChange>
                </w:rPr>
                <w:t xml:space="preserve">Data </w:t>
              </w:r>
              <w:proofErr w:type="spellStart"/>
              <w:r w:rsidRPr="00841217">
                <w:rPr>
                  <w:rFonts w:asciiTheme="minorHAnsi" w:hAnsiTheme="minorHAnsi" w:cstheme="minorHAnsi"/>
                  <w:sz w:val="20"/>
                  <w:szCs w:val="20"/>
                  <w:rPrChange w:id="8933" w:author="Miku Nosamu" w:date="2025-07-05T17:14:00Z">
                    <w:rPr/>
                  </w:rPrChange>
                </w:rPr>
                <w:t>berhasil</w:t>
              </w:r>
              <w:proofErr w:type="spellEnd"/>
              <w:r w:rsidRPr="00841217">
                <w:rPr>
                  <w:rFonts w:asciiTheme="minorHAnsi" w:hAnsiTheme="minorHAnsi" w:cstheme="minorHAnsi"/>
                  <w:sz w:val="20"/>
                  <w:szCs w:val="20"/>
                  <w:rPrChange w:id="8934" w:author="Miku Nosamu" w:date="2025-07-05T17:14:00Z">
                    <w:rPr/>
                  </w:rPrChange>
                </w:rPr>
                <w:t xml:space="preserve"> </w:t>
              </w:r>
              <w:proofErr w:type="spellStart"/>
              <w:r w:rsidRPr="00841217">
                <w:rPr>
                  <w:rFonts w:asciiTheme="minorHAnsi" w:hAnsiTheme="minorHAnsi" w:cstheme="minorHAnsi"/>
                  <w:sz w:val="20"/>
                  <w:szCs w:val="20"/>
                  <w:rPrChange w:id="8935" w:author="Miku Nosamu" w:date="2025-07-05T17:14:00Z">
                    <w:rPr/>
                  </w:rPrChange>
                </w:rPr>
                <w:t>diperbarui</w:t>
              </w:r>
              <w:proofErr w:type="spellEnd"/>
              <w:r w:rsidRPr="00841217">
                <w:rPr>
                  <w:rFonts w:asciiTheme="minorHAnsi" w:hAnsiTheme="minorHAnsi" w:cstheme="minorHAnsi"/>
                  <w:sz w:val="20"/>
                  <w:szCs w:val="20"/>
                  <w:rPrChange w:id="8936" w:author="Miku Nosamu" w:date="2025-07-05T17:14:00Z">
                    <w:rPr/>
                  </w:rPrChange>
                </w:rPr>
                <w:t xml:space="preserve"> di daftar approver</w:t>
              </w:r>
            </w:ins>
          </w:p>
        </w:tc>
        <w:tc>
          <w:tcPr>
            <w:tcW w:w="3192" w:type="dxa"/>
            <w:vAlign w:val="center"/>
          </w:tcPr>
          <w:p w14:paraId="27429746" w14:textId="77777777" w:rsidR="00B505AF" w:rsidRPr="00841217" w:rsidRDefault="00B505AF" w:rsidP="005877C0">
            <w:pPr>
              <w:jc w:val="center"/>
              <w:rPr>
                <w:ins w:id="8937" w:author="Miku Nosamu" w:date="2025-07-05T16:19:00Z"/>
                <w:rFonts w:cstheme="minorHAnsi"/>
                <w:noProof/>
                <w:color w:val="auto"/>
                <w:kern w:val="1"/>
                <w:szCs w:val="20"/>
                <w:lang w:val="id-ID"/>
                <w:rPrChange w:id="8938" w:author="Miku Nosamu" w:date="2025-07-05T17:14:00Z">
                  <w:rPr>
                    <w:ins w:id="8939" w:author="Miku Nosamu" w:date="2025-07-05T16:19:00Z"/>
                    <w:rFonts w:ascii="Arial" w:hAnsi="Arial" w:cs="Arial"/>
                    <w:noProof/>
                    <w:color w:val="auto"/>
                    <w:kern w:val="1"/>
                    <w:szCs w:val="20"/>
                    <w:lang w:val="id-ID"/>
                  </w:rPr>
                </w:rPrChange>
              </w:rPr>
            </w:pPr>
            <w:ins w:id="8940" w:author="Miku Nosamu" w:date="2025-07-05T16:19:00Z">
              <w:r w:rsidRPr="00841217">
                <w:rPr>
                  <w:rFonts w:cstheme="minorHAnsi"/>
                  <w:noProof/>
                  <w:color w:val="auto"/>
                  <w:kern w:val="1"/>
                  <w:szCs w:val="20"/>
                  <w:lang w:val="id-ID"/>
                  <w:rPrChange w:id="8941" w:author="Miku Nosamu" w:date="2025-07-05T17:14:00Z">
                    <w:rPr>
                      <w:rFonts w:ascii="Arial" w:hAnsi="Arial" w:cs="Arial"/>
                      <w:noProof/>
                      <w:color w:val="auto"/>
                      <w:kern w:val="1"/>
                      <w:szCs w:val="20"/>
                      <w:lang w:val="id-ID"/>
                    </w:rPr>
                  </w:rPrChange>
                </w:rPr>
                <w:t>Hasil pengamatan sesuai</w:t>
              </w:r>
            </w:ins>
          </w:p>
        </w:tc>
      </w:tr>
    </w:tbl>
    <w:p w14:paraId="58251806" w14:textId="117D992A" w:rsidR="00B505AF" w:rsidRPr="004873C5" w:rsidRDefault="00B505AF" w:rsidP="00546376">
      <w:pPr>
        <w:rPr>
          <w:ins w:id="8942"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9"/>
        <w:gridCol w:w="3116"/>
        <w:gridCol w:w="3115"/>
      </w:tblGrid>
      <w:tr w:rsidR="00841217" w:rsidRPr="00841217" w14:paraId="5E202C85" w14:textId="77777777" w:rsidTr="005877C0">
        <w:trPr>
          <w:cnfStyle w:val="100000000000" w:firstRow="1" w:lastRow="0" w:firstColumn="0" w:lastColumn="0" w:oddVBand="0" w:evenVBand="0" w:oddHBand="0" w:evenHBand="0" w:firstRowFirstColumn="0" w:firstRowLastColumn="0" w:lastRowFirstColumn="0" w:lastRowLastColumn="0"/>
          <w:ins w:id="8943" w:author="Miku Nosamu" w:date="2025-07-05T16:19:00Z"/>
        </w:trPr>
        <w:tc>
          <w:tcPr>
            <w:tcW w:w="3192" w:type="dxa"/>
            <w:vAlign w:val="center"/>
          </w:tcPr>
          <w:p w14:paraId="62C7DD44" w14:textId="77777777" w:rsidR="00B505AF" w:rsidRPr="00841217" w:rsidRDefault="00B505AF" w:rsidP="005877C0">
            <w:pPr>
              <w:jc w:val="center"/>
              <w:rPr>
                <w:ins w:id="8944" w:author="Miku Nosamu" w:date="2025-07-05T16:19:00Z"/>
                <w:rFonts w:cstheme="minorHAnsi"/>
                <w:noProof/>
                <w:color w:val="auto"/>
                <w:kern w:val="1"/>
                <w:szCs w:val="20"/>
                <w:lang w:val="id-ID"/>
                <w:rPrChange w:id="8945" w:author="Miku Nosamu" w:date="2025-07-05T17:14:00Z">
                  <w:rPr>
                    <w:ins w:id="8946" w:author="Miku Nosamu" w:date="2025-07-05T16:19:00Z"/>
                    <w:rFonts w:ascii="Arial" w:hAnsi="Arial" w:cs="Arial"/>
                    <w:noProof/>
                    <w:color w:val="2C283A" w:themeColor="text2"/>
                    <w:kern w:val="1"/>
                    <w:szCs w:val="20"/>
                    <w:lang w:val="id-ID"/>
                  </w:rPr>
                </w:rPrChange>
              </w:rPr>
            </w:pPr>
            <w:ins w:id="8947" w:author="Miku Nosamu" w:date="2025-07-05T16:19:00Z">
              <w:r w:rsidRPr="00841217">
                <w:rPr>
                  <w:rFonts w:cstheme="minorHAnsi"/>
                  <w:noProof/>
                  <w:color w:val="auto"/>
                  <w:kern w:val="1"/>
                  <w:szCs w:val="20"/>
                  <w:lang w:val="id-ID"/>
                  <w:rPrChange w:id="8948"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288053EB" w14:textId="1010FC4C" w:rsidR="00B505AF" w:rsidRPr="00841217" w:rsidRDefault="00B505AF" w:rsidP="005877C0">
            <w:pPr>
              <w:jc w:val="center"/>
              <w:rPr>
                <w:ins w:id="8949" w:author="Miku Nosamu" w:date="2025-07-05T16:19:00Z"/>
                <w:rFonts w:cstheme="minorHAnsi"/>
                <w:noProof/>
                <w:color w:val="auto"/>
                <w:kern w:val="1"/>
                <w:szCs w:val="20"/>
                <w:rPrChange w:id="8950" w:author="Miku Nosamu" w:date="2025-07-05T17:14:00Z">
                  <w:rPr>
                    <w:ins w:id="8951" w:author="Miku Nosamu" w:date="2025-07-05T16:19:00Z"/>
                    <w:rFonts w:ascii="Arial" w:hAnsi="Arial" w:cs="Arial"/>
                    <w:noProof/>
                    <w:color w:val="2C283A" w:themeColor="text2"/>
                    <w:kern w:val="1"/>
                    <w:szCs w:val="20"/>
                    <w:lang w:val="id-ID"/>
                  </w:rPr>
                </w:rPrChange>
              </w:rPr>
            </w:pPr>
            <w:ins w:id="8952" w:author="Miku Nosamu" w:date="2025-07-05T16:19:00Z">
              <w:r w:rsidRPr="00841217">
                <w:rPr>
                  <w:rFonts w:cstheme="minorHAnsi"/>
                  <w:noProof/>
                  <w:color w:val="auto"/>
                  <w:kern w:val="1"/>
                  <w:szCs w:val="20"/>
                  <w:lang w:val="id-ID"/>
                  <w:rPrChange w:id="8953" w:author="Miku Nosamu" w:date="2025-07-05T17:14:00Z">
                    <w:rPr>
                      <w:rFonts w:ascii="Arial" w:hAnsi="Arial" w:cs="Arial"/>
                      <w:noProof/>
                      <w:color w:val="2C283A" w:themeColor="text2"/>
                      <w:kern w:val="1"/>
                      <w:szCs w:val="20"/>
                      <w:lang w:val="id-ID"/>
                    </w:rPr>
                  </w:rPrChange>
                </w:rPr>
                <w:t>KU-0</w:t>
              </w:r>
            </w:ins>
            <w:ins w:id="8954" w:author="Miku Nosamu" w:date="2025-07-05T17:11:00Z">
              <w:r w:rsidR="00691477" w:rsidRPr="00841217">
                <w:rPr>
                  <w:rFonts w:cstheme="minorHAnsi"/>
                  <w:noProof/>
                  <w:color w:val="auto"/>
                  <w:kern w:val="1"/>
                  <w:szCs w:val="20"/>
                  <w:rPrChange w:id="8955" w:author="Miku Nosamu" w:date="2025-07-05T17:14:00Z">
                    <w:rPr>
                      <w:rFonts w:ascii="Arial" w:hAnsi="Arial" w:cs="Arial"/>
                      <w:noProof/>
                      <w:color w:val="2C283A" w:themeColor="text2"/>
                      <w:kern w:val="1"/>
                      <w:szCs w:val="20"/>
                    </w:rPr>
                  </w:rPrChange>
                </w:rPr>
                <w:t>36</w:t>
              </w:r>
            </w:ins>
          </w:p>
        </w:tc>
      </w:tr>
      <w:tr w:rsidR="00841217" w:rsidRPr="00841217" w14:paraId="32B9A506" w14:textId="77777777" w:rsidTr="005877C0">
        <w:trPr>
          <w:ins w:id="8956" w:author="Miku Nosamu" w:date="2025-07-05T16:19:00Z"/>
        </w:trPr>
        <w:tc>
          <w:tcPr>
            <w:tcW w:w="3192" w:type="dxa"/>
            <w:vAlign w:val="center"/>
          </w:tcPr>
          <w:p w14:paraId="1358D578" w14:textId="77777777" w:rsidR="00B505AF" w:rsidRPr="00841217" w:rsidRDefault="00B505AF" w:rsidP="005877C0">
            <w:pPr>
              <w:jc w:val="center"/>
              <w:rPr>
                <w:ins w:id="8957" w:author="Miku Nosamu" w:date="2025-07-05T16:19:00Z"/>
                <w:rFonts w:cstheme="minorHAnsi"/>
                <w:noProof/>
                <w:color w:val="auto"/>
                <w:kern w:val="1"/>
                <w:szCs w:val="20"/>
                <w:lang w:val="id-ID"/>
                <w:rPrChange w:id="8958" w:author="Miku Nosamu" w:date="2025-07-05T17:14:00Z">
                  <w:rPr>
                    <w:ins w:id="8959" w:author="Miku Nosamu" w:date="2025-07-05T16:19:00Z"/>
                    <w:rFonts w:ascii="Arial" w:hAnsi="Arial" w:cs="Arial"/>
                    <w:noProof/>
                    <w:color w:val="auto"/>
                    <w:kern w:val="1"/>
                    <w:szCs w:val="20"/>
                    <w:lang w:val="id-ID"/>
                  </w:rPr>
                </w:rPrChange>
              </w:rPr>
            </w:pPr>
            <w:ins w:id="8960" w:author="Miku Nosamu" w:date="2025-07-05T16:19:00Z">
              <w:r w:rsidRPr="00841217">
                <w:rPr>
                  <w:rFonts w:cstheme="minorHAnsi"/>
                  <w:noProof/>
                  <w:color w:val="auto"/>
                  <w:kern w:val="1"/>
                  <w:szCs w:val="20"/>
                  <w:lang w:val="id-ID"/>
                  <w:rPrChange w:id="8961"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52020654" w14:textId="689DA3D2" w:rsidR="00B505AF" w:rsidRPr="008303B6" w:rsidRDefault="00691477">
            <w:pPr>
              <w:pStyle w:val="NormalWeb"/>
              <w:jc w:val="center"/>
              <w:rPr>
                <w:ins w:id="8962" w:author="Miku Nosamu" w:date="2025-07-05T16:19:00Z"/>
                <w:rFonts w:asciiTheme="minorHAnsi" w:hAnsiTheme="minorHAnsi" w:cstheme="minorHAnsi"/>
                <w:szCs w:val="20"/>
                <w:rPrChange w:id="8963" w:author="Miku Nosamu" w:date="2025-07-05T17:45:00Z">
                  <w:rPr>
                    <w:ins w:id="8964" w:author="Miku Nosamu" w:date="2025-07-05T16:19:00Z"/>
                    <w:rFonts w:ascii="Arial" w:hAnsi="Arial" w:cs="Arial"/>
                    <w:noProof/>
                    <w:color w:val="auto"/>
                    <w:kern w:val="1"/>
                    <w:szCs w:val="20"/>
                    <w:lang w:val="id-ID"/>
                  </w:rPr>
                </w:rPrChange>
              </w:rPr>
              <w:pPrChange w:id="8965" w:author="Miku Nosamu" w:date="2025-07-05T17:45:00Z">
                <w:pPr>
                  <w:jc w:val="center"/>
                </w:pPr>
              </w:pPrChange>
            </w:pPr>
            <w:proofErr w:type="spellStart"/>
            <w:ins w:id="8966" w:author="Miku Nosamu" w:date="2025-07-05T17:11:00Z">
              <w:r w:rsidRPr="00841217">
                <w:rPr>
                  <w:rFonts w:asciiTheme="minorHAnsi" w:hAnsiTheme="minorHAnsi" w:cstheme="minorHAnsi"/>
                  <w:sz w:val="20"/>
                  <w:szCs w:val="20"/>
                  <w:rPrChange w:id="8967" w:author="Miku Nosamu" w:date="2025-07-05T17:14:00Z">
                    <w:rPr/>
                  </w:rPrChange>
                </w:rPr>
                <w:t>Pengujian</w:t>
              </w:r>
              <w:proofErr w:type="spellEnd"/>
              <w:r w:rsidRPr="00841217">
                <w:rPr>
                  <w:rFonts w:asciiTheme="minorHAnsi" w:hAnsiTheme="minorHAnsi" w:cstheme="minorHAnsi"/>
                  <w:sz w:val="20"/>
                  <w:szCs w:val="20"/>
                  <w:rPrChange w:id="8968" w:author="Miku Nosamu" w:date="2025-07-05T17:14:00Z">
                    <w:rPr/>
                  </w:rPrChange>
                </w:rPr>
                <w:t xml:space="preserve"> super user </w:t>
              </w:r>
              <w:proofErr w:type="spellStart"/>
              <w:r w:rsidRPr="00841217">
                <w:rPr>
                  <w:rFonts w:asciiTheme="minorHAnsi" w:hAnsiTheme="minorHAnsi" w:cstheme="minorHAnsi"/>
                  <w:sz w:val="20"/>
                  <w:szCs w:val="20"/>
                  <w:rPrChange w:id="8969" w:author="Miku Nosamu" w:date="2025-07-05T17:14:00Z">
                    <w:rPr/>
                  </w:rPrChange>
                </w:rPr>
                <w:t>ubah</w:t>
              </w:r>
              <w:proofErr w:type="spellEnd"/>
              <w:r w:rsidRPr="00841217">
                <w:rPr>
                  <w:rFonts w:asciiTheme="minorHAnsi" w:hAnsiTheme="minorHAnsi" w:cstheme="minorHAnsi"/>
                  <w:sz w:val="20"/>
                  <w:szCs w:val="20"/>
                  <w:rPrChange w:id="8970" w:author="Miku Nosamu" w:date="2025-07-05T17:14:00Z">
                    <w:rPr/>
                  </w:rPrChange>
                </w:rPr>
                <w:t xml:space="preserve"> data approver </w:t>
              </w:r>
              <w:proofErr w:type="spellStart"/>
              <w:r w:rsidRPr="00841217">
                <w:rPr>
                  <w:rFonts w:asciiTheme="minorHAnsi" w:hAnsiTheme="minorHAnsi" w:cstheme="minorHAnsi"/>
                  <w:sz w:val="20"/>
                  <w:szCs w:val="20"/>
                  <w:rPrChange w:id="8971" w:author="Miku Nosamu" w:date="2025-07-05T17:14:00Z">
                    <w:rPr/>
                  </w:rPrChange>
                </w:rPr>
                <w:t>dengan</w:t>
              </w:r>
              <w:proofErr w:type="spellEnd"/>
              <w:r w:rsidRPr="00841217">
                <w:rPr>
                  <w:rFonts w:asciiTheme="minorHAnsi" w:hAnsiTheme="minorHAnsi" w:cstheme="minorHAnsi"/>
                  <w:sz w:val="20"/>
                  <w:szCs w:val="20"/>
                  <w:rPrChange w:id="8972" w:author="Miku Nosamu" w:date="2025-07-05T17:14:00Z">
                    <w:rPr/>
                  </w:rPrChange>
                </w:rPr>
                <w:t xml:space="preserve"> </w:t>
              </w:r>
              <w:proofErr w:type="spellStart"/>
              <w:r w:rsidRPr="00841217">
                <w:rPr>
                  <w:rFonts w:asciiTheme="minorHAnsi" w:hAnsiTheme="minorHAnsi" w:cstheme="minorHAnsi"/>
                  <w:sz w:val="20"/>
                  <w:szCs w:val="20"/>
                  <w:rPrChange w:id="8973" w:author="Miku Nosamu" w:date="2025-07-05T17:14:00Z">
                    <w:rPr/>
                  </w:rPrChange>
                </w:rPr>
                <w:t>mengosongkan</w:t>
              </w:r>
              <w:proofErr w:type="spellEnd"/>
              <w:r w:rsidRPr="00841217">
                <w:rPr>
                  <w:rFonts w:asciiTheme="minorHAnsi" w:hAnsiTheme="minorHAnsi" w:cstheme="minorHAnsi"/>
                  <w:sz w:val="20"/>
                  <w:szCs w:val="20"/>
                  <w:rPrChange w:id="8974" w:author="Miku Nosamu" w:date="2025-07-05T17:14:00Z">
                    <w:rPr/>
                  </w:rPrChange>
                </w:rPr>
                <w:t xml:space="preserve"> data</w:t>
              </w:r>
            </w:ins>
          </w:p>
        </w:tc>
      </w:tr>
      <w:tr w:rsidR="00841217" w:rsidRPr="00841217" w14:paraId="460D4D6C" w14:textId="77777777" w:rsidTr="005877C0">
        <w:trPr>
          <w:ins w:id="8975" w:author="Miku Nosamu" w:date="2025-07-05T16:19:00Z"/>
        </w:trPr>
        <w:tc>
          <w:tcPr>
            <w:tcW w:w="3192" w:type="dxa"/>
            <w:vAlign w:val="center"/>
          </w:tcPr>
          <w:p w14:paraId="16FCAF39" w14:textId="77777777" w:rsidR="00B505AF" w:rsidRPr="00841217" w:rsidRDefault="00B505AF" w:rsidP="005877C0">
            <w:pPr>
              <w:jc w:val="center"/>
              <w:rPr>
                <w:ins w:id="8976" w:author="Miku Nosamu" w:date="2025-07-05T16:19:00Z"/>
                <w:rFonts w:cstheme="minorHAnsi"/>
                <w:noProof/>
                <w:color w:val="auto"/>
                <w:kern w:val="1"/>
                <w:szCs w:val="20"/>
                <w:lang w:val="id-ID"/>
                <w:rPrChange w:id="8977" w:author="Miku Nosamu" w:date="2025-07-05T17:14:00Z">
                  <w:rPr>
                    <w:ins w:id="8978" w:author="Miku Nosamu" w:date="2025-07-05T16:19:00Z"/>
                    <w:rFonts w:ascii="Arial" w:hAnsi="Arial" w:cs="Arial"/>
                    <w:noProof/>
                    <w:color w:val="auto"/>
                    <w:kern w:val="1"/>
                    <w:szCs w:val="20"/>
                    <w:lang w:val="id-ID"/>
                  </w:rPr>
                </w:rPrChange>
              </w:rPr>
            </w:pPr>
            <w:ins w:id="8979" w:author="Miku Nosamu" w:date="2025-07-05T16:19:00Z">
              <w:r w:rsidRPr="00841217">
                <w:rPr>
                  <w:rFonts w:cstheme="minorHAnsi"/>
                  <w:noProof/>
                  <w:color w:val="auto"/>
                  <w:kern w:val="1"/>
                  <w:szCs w:val="20"/>
                  <w:lang w:val="id-ID"/>
                  <w:rPrChange w:id="8980"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76DAE197" w14:textId="02A2B0B2" w:rsidR="00B505AF" w:rsidRPr="008303B6" w:rsidRDefault="00691477">
            <w:pPr>
              <w:pStyle w:val="NormalWeb"/>
              <w:jc w:val="center"/>
              <w:rPr>
                <w:ins w:id="8981" w:author="Miku Nosamu" w:date="2025-07-05T16:19:00Z"/>
                <w:rFonts w:asciiTheme="minorHAnsi" w:hAnsiTheme="minorHAnsi" w:cstheme="minorHAnsi"/>
                <w:szCs w:val="20"/>
                <w:rPrChange w:id="8982" w:author="Miku Nosamu" w:date="2025-07-05T17:45:00Z">
                  <w:rPr>
                    <w:ins w:id="8983" w:author="Miku Nosamu" w:date="2025-07-05T16:19:00Z"/>
                    <w:rFonts w:ascii="Arial" w:hAnsi="Arial" w:cs="Arial"/>
                    <w:noProof/>
                    <w:color w:val="auto"/>
                    <w:kern w:val="1"/>
                    <w:szCs w:val="20"/>
                    <w:lang w:val="id-ID"/>
                  </w:rPr>
                </w:rPrChange>
              </w:rPr>
              <w:pPrChange w:id="8984" w:author="Miku Nosamu" w:date="2025-07-05T17:45:00Z">
                <w:pPr>
                  <w:jc w:val="center"/>
                </w:pPr>
              </w:pPrChange>
            </w:pPr>
            <w:proofErr w:type="spellStart"/>
            <w:ins w:id="8985" w:author="Miku Nosamu" w:date="2025-07-05T17:11:00Z">
              <w:r w:rsidRPr="00841217">
                <w:rPr>
                  <w:rFonts w:asciiTheme="minorHAnsi" w:hAnsiTheme="minorHAnsi" w:cstheme="minorHAnsi"/>
                  <w:sz w:val="20"/>
                  <w:szCs w:val="20"/>
                  <w:rPrChange w:id="8986" w:author="Miku Nosamu" w:date="2025-07-05T17:14:00Z">
                    <w:rPr/>
                  </w:rPrChange>
                </w:rPr>
                <w:t>Validasi</w:t>
              </w:r>
              <w:proofErr w:type="spellEnd"/>
              <w:r w:rsidRPr="00841217">
                <w:rPr>
                  <w:rFonts w:asciiTheme="minorHAnsi" w:hAnsiTheme="minorHAnsi" w:cstheme="minorHAnsi"/>
                  <w:sz w:val="20"/>
                  <w:szCs w:val="20"/>
                  <w:rPrChange w:id="8987" w:author="Miku Nosamu" w:date="2025-07-05T17:14:00Z">
                    <w:rPr/>
                  </w:rPrChange>
                </w:rPr>
                <w:t xml:space="preserve"> input </w:t>
              </w:r>
              <w:proofErr w:type="spellStart"/>
              <w:r w:rsidRPr="00841217">
                <w:rPr>
                  <w:rFonts w:asciiTheme="minorHAnsi" w:hAnsiTheme="minorHAnsi" w:cstheme="minorHAnsi"/>
                  <w:sz w:val="20"/>
                  <w:szCs w:val="20"/>
                  <w:rPrChange w:id="8988" w:author="Miku Nosamu" w:date="2025-07-05T17:14:00Z">
                    <w:rPr/>
                  </w:rPrChange>
                </w:rPr>
                <w:t>kosong</w:t>
              </w:r>
              <w:proofErr w:type="spellEnd"/>
              <w:r w:rsidRPr="00841217">
                <w:rPr>
                  <w:rFonts w:asciiTheme="minorHAnsi" w:hAnsiTheme="minorHAnsi" w:cstheme="minorHAnsi"/>
                  <w:sz w:val="20"/>
                  <w:szCs w:val="20"/>
                  <w:rPrChange w:id="8989" w:author="Miku Nosamu" w:date="2025-07-05T17:14:00Z">
                    <w:rPr/>
                  </w:rPrChange>
                </w:rPr>
                <w:t xml:space="preserve"> </w:t>
              </w:r>
              <w:proofErr w:type="spellStart"/>
              <w:r w:rsidRPr="00841217">
                <w:rPr>
                  <w:rFonts w:asciiTheme="minorHAnsi" w:hAnsiTheme="minorHAnsi" w:cstheme="minorHAnsi"/>
                  <w:sz w:val="20"/>
                  <w:szCs w:val="20"/>
                  <w:rPrChange w:id="8990" w:author="Miku Nosamu" w:date="2025-07-05T17:14:00Z">
                    <w:rPr/>
                  </w:rPrChange>
                </w:rPr>
                <w:t>saat</w:t>
              </w:r>
              <w:proofErr w:type="spellEnd"/>
              <w:r w:rsidRPr="00841217">
                <w:rPr>
                  <w:rFonts w:asciiTheme="minorHAnsi" w:hAnsiTheme="minorHAnsi" w:cstheme="minorHAnsi"/>
                  <w:sz w:val="20"/>
                  <w:szCs w:val="20"/>
                  <w:rPrChange w:id="8991" w:author="Miku Nosamu" w:date="2025-07-05T17:14:00Z">
                    <w:rPr/>
                  </w:rPrChange>
                </w:rPr>
                <w:t xml:space="preserve"> proses update approver</w:t>
              </w:r>
            </w:ins>
          </w:p>
        </w:tc>
      </w:tr>
      <w:tr w:rsidR="00841217" w:rsidRPr="00841217" w14:paraId="7261A6C4" w14:textId="77777777" w:rsidTr="005877C0">
        <w:trPr>
          <w:ins w:id="8992" w:author="Miku Nosamu" w:date="2025-07-05T16:19:00Z"/>
        </w:trPr>
        <w:tc>
          <w:tcPr>
            <w:tcW w:w="3192" w:type="dxa"/>
            <w:vAlign w:val="center"/>
          </w:tcPr>
          <w:p w14:paraId="076013E9" w14:textId="77777777" w:rsidR="00B505AF" w:rsidRPr="00841217" w:rsidRDefault="00B505AF" w:rsidP="005877C0">
            <w:pPr>
              <w:jc w:val="center"/>
              <w:rPr>
                <w:ins w:id="8993" w:author="Miku Nosamu" w:date="2025-07-05T16:19:00Z"/>
                <w:rFonts w:cstheme="minorHAnsi"/>
                <w:noProof/>
                <w:color w:val="auto"/>
                <w:kern w:val="1"/>
                <w:szCs w:val="20"/>
                <w:lang w:val="id-ID"/>
                <w:rPrChange w:id="8994" w:author="Miku Nosamu" w:date="2025-07-05T17:14:00Z">
                  <w:rPr>
                    <w:ins w:id="8995" w:author="Miku Nosamu" w:date="2025-07-05T16:19:00Z"/>
                    <w:rFonts w:ascii="Arial" w:hAnsi="Arial" w:cs="Arial"/>
                    <w:noProof/>
                    <w:color w:val="auto"/>
                    <w:kern w:val="1"/>
                    <w:szCs w:val="20"/>
                    <w:lang w:val="id-ID"/>
                  </w:rPr>
                </w:rPrChange>
              </w:rPr>
            </w:pPr>
            <w:ins w:id="8996" w:author="Miku Nosamu" w:date="2025-07-05T16:19:00Z">
              <w:r w:rsidRPr="00841217">
                <w:rPr>
                  <w:rFonts w:cstheme="minorHAnsi"/>
                  <w:noProof/>
                  <w:color w:val="auto"/>
                  <w:kern w:val="1"/>
                  <w:szCs w:val="20"/>
                  <w:lang w:val="id-ID"/>
                  <w:rPrChange w:id="8997"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0BE885CC" w14:textId="36614461" w:rsidR="00B505AF" w:rsidRPr="008303B6" w:rsidRDefault="00691477">
            <w:pPr>
              <w:pStyle w:val="NormalWeb"/>
              <w:jc w:val="center"/>
              <w:rPr>
                <w:ins w:id="8998" w:author="Miku Nosamu" w:date="2025-07-05T16:19:00Z"/>
                <w:rFonts w:asciiTheme="minorHAnsi" w:hAnsiTheme="minorHAnsi" w:cstheme="minorHAnsi"/>
                <w:szCs w:val="20"/>
                <w:rPrChange w:id="8999" w:author="Miku Nosamu" w:date="2025-07-05T17:45:00Z">
                  <w:rPr>
                    <w:ins w:id="9000" w:author="Miku Nosamu" w:date="2025-07-05T16:19:00Z"/>
                    <w:rFonts w:ascii="Arial" w:hAnsi="Arial" w:cs="Arial"/>
                    <w:noProof/>
                    <w:color w:val="auto"/>
                    <w:kern w:val="1"/>
                    <w:szCs w:val="20"/>
                    <w:lang w:val="id-ID"/>
                  </w:rPr>
                </w:rPrChange>
              </w:rPr>
              <w:pPrChange w:id="9001" w:author="Miku Nosamu" w:date="2025-07-05T17:45:00Z">
                <w:pPr>
                  <w:jc w:val="center"/>
                </w:pPr>
              </w:pPrChange>
            </w:pPr>
            <w:ins w:id="9002" w:author="Miku Nosamu" w:date="2025-07-05T17:11:00Z">
              <w:r w:rsidRPr="00841217">
                <w:rPr>
                  <w:rFonts w:asciiTheme="minorHAnsi" w:hAnsiTheme="minorHAnsi" w:cstheme="minorHAnsi"/>
                  <w:sz w:val="20"/>
                  <w:szCs w:val="20"/>
                  <w:rPrChange w:id="9003" w:author="Miku Nosamu" w:date="2025-07-05T17:14:00Z">
                    <w:rPr/>
                  </w:rPrChange>
                </w:rPr>
                <w:t xml:space="preserve">Approver </w:t>
              </w:r>
              <w:proofErr w:type="spellStart"/>
              <w:r w:rsidRPr="00841217">
                <w:rPr>
                  <w:rFonts w:asciiTheme="minorHAnsi" w:hAnsiTheme="minorHAnsi" w:cstheme="minorHAnsi"/>
                  <w:sz w:val="20"/>
                  <w:szCs w:val="20"/>
                  <w:rPrChange w:id="9004" w:author="Miku Nosamu" w:date="2025-07-05T17:14:00Z">
                    <w:rPr/>
                  </w:rPrChange>
                </w:rPr>
                <w:t>sudah</w:t>
              </w:r>
              <w:proofErr w:type="spellEnd"/>
              <w:r w:rsidRPr="00841217">
                <w:rPr>
                  <w:rFonts w:asciiTheme="minorHAnsi" w:hAnsiTheme="minorHAnsi" w:cstheme="minorHAnsi"/>
                  <w:sz w:val="20"/>
                  <w:szCs w:val="20"/>
                  <w:rPrChange w:id="9005" w:author="Miku Nosamu" w:date="2025-07-05T17:14:00Z">
                    <w:rPr/>
                  </w:rPrChange>
                </w:rPr>
                <w:t xml:space="preserve"> </w:t>
              </w:r>
              <w:proofErr w:type="spellStart"/>
              <w:r w:rsidRPr="00841217">
                <w:rPr>
                  <w:rFonts w:asciiTheme="minorHAnsi" w:hAnsiTheme="minorHAnsi" w:cstheme="minorHAnsi"/>
                  <w:sz w:val="20"/>
                  <w:szCs w:val="20"/>
                  <w:rPrChange w:id="9006" w:author="Miku Nosamu" w:date="2025-07-05T17:14:00Z">
                    <w:rPr/>
                  </w:rPrChange>
                </w:rPr>
                <w:t>tersedia</w:t>
              </w:r>
              <w:proofErr w:type="spellEnd"/>
              <w:r w:rsidRPr="00841217">
                <w:rPr>
                  <w:rFonts w:asciiTheme="minorHAnsi" w:hAnsiTheme="minorHAnsi" w:cstheme="minorHAnsi"/>
                  <w:sz w:val="20"/>
                  <w:szCs w:val="20"/>
                  <w:rPrChange w:id="9007" w:author="Miku Nosamu" w:date="2025-07-05T17:14:00Z">
                    <w:rPr/>
                  </w:rPrChange>
                </w:rPr>
                <w:t xml:space="preserve"> di </w:t>
              </w:r>
              <w:proofErr w:type="spellStart"/>
              <w:r w:rsidRPr="00841217">
                <w:rPr>
                  <w:rFonts w:asciiTheme="minorHAnsi" w:hAnsiTheme="minorHAnsi" w:cstheme="minorHAnsi"/>
                  <w:sz w:val="20"/>
                  <w:szCs w:val="20"/>
                  <w:rPrChange w:id="9008" w:author="Miku Nosamu" w:date="2025-07-05T17:14:00Z">
                    <w:rPr/>
                  </w:rPrChange>
                </w:rPr>
                <w:t>sistem</w:t>
              </w:r>
            </w:ins>
            <w:proofErr w:type="spellEnd"/>
          </w:p>
        </w:tc>
      </w:tr>
      <w:tr w:rsidR="00841217" w:rsidRPr="00841217" w14:paraId="3DC5C812" w14:textId="77777777" w:rsidTr="005877C0">
        <w:trPr>
          <w:ins w:id="9009" w:author="Miku Nosamu" w:date="2025-07-05T16:19:00Z"/>
        </w:trPr>
        <w:tc>
          <w:tcPr>
            <w:tcW w:w="3192" w:type="dxa"/>
            <w:vAlign w:val="center"/>
          </w:tcPr>
          <w:p w14:paraId="2747AE3B" w14:textId="77777777" w:rsidR="00B505AF" w:rsidRPr="00841217" w:rsidRDefault="00B505AF" w:rsidP="005877C0">
            <w:pPr>
              <w:jc w:val="center"/>
              <w:rPr>
                <w:ins w:id="9010" w:author="Miku Nosamu" w:date="2025-07-05T16:19:00Z"/>
                <w:rFonts w:cstheme="minorHAnsi"/>
                <w:noProof/>
                <w:color w:val="auto"/>
                <w:kern w:val="1"/>
                <w:szCs w:val="20"/>
                <w:lang w:val="id-ID"/>
                <w:rPrChange w:id="9011" w:author="Miku Nosamu" w:date="2025-07-05T17:14:00Z">
                  <w:rPr>
                    <w:ins w:id="9012" w:author="Miku Nosamu" w:date="2025-07-05T16:19:00Z"/>
                    <w:rFonts w:ascii="Arial" w:hAnsi="Arial" w:cs="Arial"/>
                    <w:noProof/>
                    <w:color w:val="auto"/>
                    <w:kern w:val="1"/>
                    <w:szCs w:val="20"/>
                    <w:lang w:val="id-ID"/>
                  </w:rPr>
                </w:rPrChange>
              </w:rPr>
            </w:pPr>
            <w:ins w:id="9013" w:author="Miku Nosamu" w:date="2025-07-05T16:19:00Z">
              <w:r w:rsidRPr="00841217">
                <w:rPr>
                  <w:rFonts w:cstheme="minorHAnsi"/>
                  <w:noProof/>
                  <w:color w:val="auto"/>
                  <w:kern w:val="1"/>
                  <w:szCs w:val="20"/>
                  <w:lang w:val="id-ID"/>
                  <w:rPrChange w:id="9014"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03F3DF2F" w14:textId="77777777" w:rsidR="00B505AF" w:rsidRPr="00841217" w:rsidRDefault="00B505AF">
            <w:pPr>
              <w:jc w:val="center"/>
              <w:rPr>
                <w:ins w:id="9015" w:author="Miku Nosamu" w:date="2025-07-05T16:19:00Z"/>
                <w:rFonts w:cstheme="minorHAnsi"/>
                <w:noProof/>
                <w:color w:val="auto"/>
                <w:kern w:val="1"/>
                <w:szCs w:val="20"/>
                <w:rPrChange w:id="9016" w:author="Miku Nosamu" w:date="2025-07-05T17:14:00Z">
                  <w:rPr>
                    <w:ins w:id="9017" w:author="Miku Nosamu" w:date="2025-07-05T16:19:00Z"/>
                    <w:rFonts w:ascii="Arial" w:hAnsi="Arial" w:cs="Arial"/>
                    <w:noProof/>
                    <w:color w:val="auto"/>
                    <w:kern w:val="1"/>
                    <w:szCs w:val="20"/>
                  </w:rPr>
                </w:rPrChange>
              </w:rPr>
            </w:pPr>
            <w:ins w:id="9018" w:author="Miku Nosamu" w:date="2025-07-05T16:19:00Z">
              <w:r w:rsidRPr="00841217">
                <w:rPr>
                  <w:rFonts w:cstheme="minorHAnsi"/>
                  <w:noProof/>
                  <w:color w:val="auto"/>
                  <w:kern w:val="1"/>
                  <w:szCs w:val="20"/>
                  <w:rPrChange w:id="9019" w:author="Miku Nosamu" w:date="2025-07-05T17:14:00Z">
                    <w:rPr>
                      <w:rFonts w:ascii="Arial" w:hAnsi="Arial" w:cs="Arial"/>
                      <w:noProof/>
                      <w:color w:val="auto"/>
                      <w:kern w:val="1"/>
                      <w:szCs w:val="20"/>
                    </w:rPr>
                  </w:rPrChange>
                </w:rPr>
                <w:t>9 Juli 2025</w:t>
              </w:r>
            </w:ins>
          </w:p>
        </w:tc>
      </w:tr>
      <w:tr w:rsidR="00841217" w:rsidRPr="00841217" w14:paraId="4C666CFF" w14:textId="77777777" w:rsidTr="005877C0">
        <w:trPr>
          <w:ins w:id="9020" w:author="Miku Nosamu" w:date="2025-07-05T16:19:00Z"/>
        </w:trPr>
        <w:tc>
          <w:tcPr>
            <w:tcW w:w="3192" w:type="dxa"/>
            <w:vAlign w:val="center"/>
          </w:tcPr>
          <w:p w14:paraId="679924A4" w14:textId="77777777" w:rsidR="00B505AF" w:rsidRPr="00841217" w:rsidRDefault="00B505AF" w:rsidP="005877C0">
            <w:pPr>
              <w:jc w:val="center"/>
              <w:rPr>
                <w:ins w:id="9021" w:author="Miku Nosamu" w:date="2025-07-05T16:19:00Z"/>
                <w:rFonts w:cstheme="minorHAnsi"/>
                <w:noProof/>
                <w:color w:val="auto"/>
                <w:kern w:val="1"/>
                <w:szCs w:val="20"/>
                <w:lang w:val="id-ID"/>
                <w:rPrChange w:id="9022" w:author="Miku Nosamu" w:date="2025-07-05T17:14:00Z">
                  <w:rPr>
                    <w:ins w:id="9023" w:author="Miku Nosamu" w:date="2025-07-05T16:19:00Z"/>
                    <w:rFonts w:ascii="Arial" w:hAnsi="Arial" w:cs="Arial"/>
                    <w:noProof/>
                    <w:color w:val="auto"/>
                    <w:kern w:val="1"/>
                    <w:szCs w:val="20"/>
                    <w:lang w:val="id-ID"/>
                  </w:rPr>
                </w:rPrChange>
              </w:rPr>
            </w:pPr>
            <w:ins w:id="9024" w:author="Miku Nosamu" w:date="2025-07-05T16:19:00Z">
              <w:r w:rsidRPr="00841217">
                <w:rPr>
                  <w:rFonts w:cstheme="minorHAnsi"/>
                  <w:noProof/>
                  <w:color w:val="auto"/>
                  <w:kern w:val="1"/>
                  <w:szCs w:val="20"/>
                  <w:lang w:val="id-ID"/>
                  <w:rPrChange w:id="9025"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791F9A11" w14:textId="77777777" w:rsidR="00B505AF" w:rsidRPr="00841217" w:rsidRDefault="00B505AF" w:rsidP="005877C0">
            <w:pPr>
              <w:jc w:val="center"/>
              <w:rPr>
                <w:ins w:id="9026" w:author="Miku Nosamu" w:date="2025-07-05T16:19:00Z"/>
                <w:rFonts w:cstheme="minorHAnsi"/>
                <w:noProof/>
                <w:color w:val="auto"/>
                <w:kern w:val="1"/>
                <w:szCs w:val="20"/>
                <w:lang w:val="id-ID"/>
                <w:rPrChange w:id="9027" w:author="Miku Nosamu" w:date="2025-07-05T17:14:00Z">
                  <w:rPr>
                    <w:ins w:id="9028" w:author="Miku Nosamu" w:date="2025-07-05T16:19:00Z"/>
                    <w:rFonts w:ascii="Arial" w:hAnsi="Arial" w:cs="Arial"/>
                    <w:noProof/>
                    <w:color w:val="auto"/>
                    <w:kern w:val="1"/>
                    <w:szCs w:val="20"/>
                    <w:lang w:val="id-ID"/>
                  </w:rPr>
                </w:rPrChange>
              </w:rPr>
            </w:pPr>
            <w:ins w:id="9029" w:author="Miku Nosamu" w:date="2025-07-05T16:19:00Z">
              <w:r w:rsidRPr="00841217">
                <w:rPr>
                  <w:rFonts w:cstheme="minorHAnsi"/>
                  <w:noProof/>
                  <w:color w:val="auto"/>
                  <w:kern w:val="1"/>
                  <w:szCs w:val="20"/>
                  <w:rPrChange w:id="9030" w:author="Miku Nosamu" w:date="2025-07-05T17:14:00Z">
                    <w:rPr>
                      <w:rFonts w:ascii="Arial" w:hAnsi="Arial" w:cs="Arial"/>
                      <w:noProof/>
                      <w:color w:val="auto"/>
                      <w:kern w:val="1"/>
                      <w:szCs w:val="20"/>
                    </w:rPr>
                  </w:rPrChange>
                </w:rPr>
                <w:t>Lucky Abdillah</w:t>
              </w:r>
            </w:ins>
          </w:p>
        </w:tc>
      </w:tr>
      <w:tr w:rsidR="00841217" w:rsidRPr="00841217" w14:paraId="3D2D4D45" w14:textId="77777777" w:rsidTr="005877C0">
        <w:trPr>
          <w:ins w:id="9031" w:author="Miku Nosamu" w:date="2025-07-05T16:19:00Z"/>
        </w:trPr>
        <w:tc>
          <w:tcPr>
            <w:tcW w:w="9576" w:type="dxa"/>
            <w:gridSpan w:val="3"/>
            <w:vAlign w:val="center"/>
          </w:tcPr>
          <w:p w14:paraId="10703EFE" w14:textId="77777777" w:rsidR="00B505AF" w:rsidRPr="00841217" w:rsidRDefault="00B505AF" w:rsidP="005877C0">
            <w:pPr>
              <w:jc w:val="center"/>
              <w:rPr>
                <w:ins w:id="9032" w:author="Miku Nosamu" w:date="2025-07-05T16:19:00Z"/>
                <w:rFonts w:cstheme="minorHAnsi"/>
                <w:noProof/>
                <w:color w:val="auto"/>
                <w:kern w:val="1"/>
                <w:szCs w:val="20"/>
                <w:lang w:val="id-ID"/>
                <w:rPrChange w:id="9033" w:author="Miku Nosamu" w:date="2025-07-05T17:14:00Z">
                  <w:rPr>
                    <w:ins w:id="9034" w:author="Miku Nosamu" w:date="2025-07-05T16:19:00Z"/>
                    <w:rFonts w:ascii="Arial" w:hAnsi="Arial" w:cs="Arial"/>
                    <w:noProof/>
                    <w:color w:val="auto"/>
                    <w:kern w:val="1"/>
                    <w:szCs w:val="20"/>
                    <w:lang w:val="id-ID"/>
                  </w:rPr>
                </w:rPrChange>
              </w:rPr>
            </w:pPr>
            <w:ins w:id="9035" w:author="Miku Nosamu" w:date="2025-07-05T16:19:00Z">
              <w:r w:rsidRPr="00841217">
                <w:rPr>
                  <w:rFonts w:cstheme="minorHAnsi"/>
                  <w:noProof/>
                  <w:color w:val="auto"/>
                  <w:kern w:val="1"/>
                  <w:szCs w:val="20"/>
                  <w:lang w:val="id-ID"/>
                  <w:rPrChange w:id="9036" w:author="Miku Nosamu" w:date="2025-07-05T17:14:00Z">
                    <w:rPr>
                      <w:rFonts w:ascii="Arial" w:hAnsi="Arial" w:cs="Arial"/>
                      <w:noProof/>
                      <w:color w:val="auto"/>
                      <w:kern w:val="1"/>
                      <w:szCs w:val="20"/>
                      <w:lang w:val="id-ID"/>
                    </w:rPr>
                  </w:rPrChange>
                </w:rPr>
                <w:t>Skenario</w:t>
              </w:r>
            </w:ins>
          </w:p>
        </w:tc>
      </w:tr>
      <w:tr w:rsidR="00841217" w:rsidRPr="00841217" w14:paraId="1A814ECB" w14:textId="77777777" w:rsidTr="005877C0">
        <w:trPr>
          <w:ins w:id="9037" w:author="Miku Nosamu" w:date="2025-07-05T16:19:00Z"/>
        </w:trPr>
        <w:tc>
          <w:tcPr>
            <w:tcW w:w="9576" w:type="dxa"/>
            <w:gridSpan w:val="3"/>
            <w:vAlign w:val="center"/>
          </w:tcPr>
          <w:p w14:paraId="5D49A1FD" w14:textId="69000A94" w:rsidR="00691477" w:rsidRPr="00841217" w:rsidRDefault="00691477">
            <w:pPr>
              <w:pStyle w:val="NormalWeb"/>
              <w:numPr>
                <w:ilvl w:val="0"/>
                <w:numId w:val="105"/>
              </w:numPr>
              <w:spacing w:before="0" w:beforeAutospacing="0" w:after="0" w:afterAutospacing="0" w:line="360" w:lineRule="auto"/>
              <w:rPr>
                <w:ins w:id="9038" w:author="Miku Nosamu" w:date="2025-07-05T17:11:00Z"/>
                <w:rFonts w:asciiTheme="minorHAnsi" w:hAnsiTheme="minorHAnsi" w:cstheme="minorHAnsi"/>
                <w:sz w:val="20"/>
                <w:szCs w:val="20"/>
                <w:rPrChange w:id="9039" w:author="Miku Nosamu" w:date="2025-07-05T17:14:00Z">
                  <w:rPr>
                    <w:ins w:id="9040" w:author="Miku Nosamu" w:date="2025-07-05T17:11:00Z"/>
                  </w:rPr>
                </w:rPrChange>
              </w:rPr>
              <w:pPrChange w:id="9041" w:author="Miku Nosamu" w:date="2025-07-05T17:46:00Z">
                <w:pPr>
                  <w:pStyle w:val="NormalWeb"/>
                </w:pPr>
              </w:pPrChange>
            </w:pPr>
            <w:proofErr w:type="spellStart"/>
            <w:ins w:id="9042" w:author="Miku Nosamu" w:date="2025-07-05T17:11:00Z">
              <w:r w:rsidRPr="00841217">
                <w:rPr>
                  <w:rFonts w:asciiTheme="minorHAnsi" w:hAnsiTheme="minorHAnsi" w:cstheme="minorHAnsi"/>
                  <w:sz w:val="20"/>
                  <w:szCs w:val="20"/>
                  <w:rPrChange w:id="9043" w:author="Miku Nosamu" w:date="2025-07-05T17:14:00Z">
                    <w:rPr/>
                  </w:rPrChange>
                </w:rPr>
                <w:t>Klik</w:t>
              </w:r>
              <w:proofErr w:type="spellEnd"/>
              <w:r w:rsidRPr="00841217">
                <w:rPr>
                  <w:rFonts w:asciiTheme="minorHAnsi" w:hAnsiTheme="minorHAnsi" w:cstheme="minorHAnsi"/>
                  <w:sz w:val="20"/>
                  <w:szCs w:val="20"/>
                  <w:rPrChange w:id="9044" w:author="Miku Nosamu" w:date="2025-07-05T17:14:00Z">
                    <w:rPr/>
                  </w:rPrChange>
                </w:rPr>
                <w:t xml:space="preserve"> “Edit” pada approver</w:t>
              </w:r>
            </w:ins>
          </w:p>
          <w:p w14:paraId="6CD86084" w14:textId="734B37F8" w:rsidR="00691477" w:rsidRPr="00841217" w:rsidRDefault="00691477">
            <w:pPr>
              <w:pStyle w:val="NormalWeb"/>
              <w:numPr>
                <w:ilvl w:val="0"/>
                <w:numId w:val="105"/>
              </w:numPr>
              <w:spacing w:before="0" w:beforeAutospacing="0" w:after="0" w:afterAutospacing="0" w:line="360" w:lineRule="auto"/>
              <w:rPr>
                <w:ins w:id="9045" w:author="Miku Nosamu" w:date="2025-07-05T17:11:00Z"/>
                <w:rFonts w:asciiTheme="minorHAnsi" w:hAnsiTheme="minorHAnsi" w:cstheme="minorHAnsi"/>
                <w:sz w:val="20"/>
                <w:szCs w:val="20"/>
                <w:rPrChange w:id="9046" w:author="Miku Nosamu" w:date="2025-07-05T17:14:00Z">
                  <w:rPr>
                    <w:ins w:id="9047" w:author="Miku Nosamu" w:date="2025-07-05T17:11:00Z"/>
                  </w:rPr>
                </w:rPrChange>
              </w:rPr>
              <w:pPrChange w:id="9048" w:author="Miku Nosamu" w:date="2025-07-05T17:46:00Z">
                <w:pPr>
                  <w:pStyle w:val="NormalWeb"/>
                </w:pPr>
              </w:pPrChange>
            </w:pPr>
            <w:proofErr w:type="spellStart"/>
            <w:ins w:id="9049" w:author="Miku Nosamu" w:date="2025-07-05T17:11:00Z">
              <w:r w:rsidRPr="00841217">
                <w:rPr>
                  <w:rFonts w:asciiTheme="minorHAnsi" w:hAnsiTheme="minorHAnsi" w:cstheme="minorHAnsi"/>
                  <w:sz w:val="20"/>
                  <w:szCs w:val="20"/>
                  <w:rPrChange w:id="9050" w:author="Miku Nosamu" w:date="2025-07-05T17:14:00Z">
                    <w:rPr/>
                  </w:rPrChange>
                </w:rPr>
                <w:t>Kosongkan</w:t>
              </w:r>
              <w:proofErr w:type="spellEnd"/>
              <w:r w:rsidRPr="00841217">
                <w:rPr>
                  <w:rFonts w:asciiTheme="minorHAnsi" w:hAnsiTheme="minorHAnsi" w:cstheme="minorHAnsi"/>
                  <w:sz w:val="20"/>
                  <w:szCs w:val="20"/>
                  <w:rPrChange w:id="9051" w:author="Miku Nosamu" w:date="2025-07-05T17:14:00Z">
                    <w:rPr/>
                  </w:rPrChange>
                </w:rPr>
                <w:t xml:space="preserve"> salah </w:t>
              </w:r>
              <w:proofErr w:type="spellStart"/>
              <w:r w:rsidRPr="00841217">
                <w:rPr>
                  <w:rFonts w:asciiTheme="minorHAnsi" w:hAnsiTheme="minorHAnsi" w:cstheme="minorHAnsi"/>
                  <w:sz w:val="20"/>
                  <w:szCs w:val="20"/>
                  <w:rPrChange w:id="9052" w:author="Miku Nosamu" w:date="2025-07-05T17:14:00Z">
                    <w:rPr/>
                  </w:rPrChange>
                </w:rPr>
                <w:t>satu</w:t>
              </w:r>
              <w:proofErr w:type="spellEnd"/>
              <w:r w:rsidRPr="00841217">
                <w:rPr>
                  <w:rFonts w:asciiTheme="minorHAnsi" w:hAnsiTheme="minorHAnsi" w:cstheme="minorHAnsi"/>
                  <w:sz w:val="20"/>
                  <w:szCs w:val="20"/>
                  <w:rPrChange w:id="9053" w:author="Miku Nosamu" w:date="2025-07-05T17:14:00Z">
                    <w:rPr/>
                  </w:rPrChange>
                </w:rPr>
                <w:t xml:space="preserve"> field (</w:t>
              </w:r>
              <w:proofErr w:type="spellStart"/>
              <w:r w:rsidRPr="00841217">
                <w:rPr>
                  <w:rFonts w:asciiTheme="minorHAnsi" w:hAnsiTheme="minorHAnsi" w:cstheme="minorHAnsi"/>
                  <w:sz w:val="20"/>
                  <w:szCs w:val="20"/>
                  <w:rPrChange w:id="9054" w:author="Miku Nosamu" w:date="2025-07-05T17:14:00Z">
                    <w:rPr/>
                  </w:rPrChange>
                </w:rPr>
                <w:t>misalnya</w:t>
              </w:r>
              <w:proofErr w:type="spellEnd"/>
              <w:r w:rsidRPr="00841217">
                <w:rPr>
                  <w:rFonts w:asciiTheme="minorHAnsi" w:hAnsiTheme="minorHAnsi" w:cstheme="minorHAnsi"/>
                  <w:sz w:val="20"/>
                  <w:szCs w:val="20"/>
                  <w:rPrChange w:id="9055" w:author="Miku Nosamu" w:date="2025-07-05T17:14:00Z">
                    <w:rPr/>
                  </w:rPrChange>
                </w:rPr>
                <w:t xml:space="preserve"> </w:t>
              </w:r>
              <w:proofErr w:type="spellStart"/>
              <w:r w:rsidRPr="00841217">
                <w:rPr>
                  <w:rFonts w:asciiTheme="minorHAnsi" w:hAnsiTheme="minorHAnsi" w:cstheme="minorHAnsi"/>
                  <w:sz w:val="20"/>
                  <w:szCs w:val="20"/>
                  <w:rPrChange w:id="9056" w:author="Miku Nosamu" w:date="2025-07-05T17:14:00Z">
                    <w:rPr/>
                  </w:rPrChange>
                </w:rPr>
                <w:t>nama</w:t>
              </w:r>
              <w:proofErr w:type="spellEnd"/>
              <w:r w:rsidRPr="00841217">
                <w:rPr>
                  <w:rFonts w:asciiTheme="minorHAnsi" w:hAnsiTheme="minorHAnsi" w:cstheme="minorHAnsi"/>
                  <w:sz w:val="20"/>
                  <w:szCs w:val="20"/>
                  <w:rPrChange w:id="9057" w:author="Miku Nosamu" w:date="2025-07-05T17:14:00Z">
                    <w:rPr/>
                  </w:rPrChange>
                </w:rPr>
                <w:t>)</w:t>
              </w:r>
            </w:ins>
          </w:p>
          <w:p w14:paraId="4DF065E1" w14:textId="09EE7422" w:rsidR="00B505AF" w:rsidRPr="008303B6" w:rsidRDefault="00691477">
            <w:pPr>
              <w:pStyle w:val="NormalWeb"/>
              <w:numPr>
                <w:ilvl w:val="0"/>
                <w:numId w:val="105"/>
              </w:numPr>
              <w:spacing w:before="0" w:beforeAutospacing="0" w:after="0" w:afterAutospacing="0" w:line="360" w:lineRule="auto"/>
              <w:rPr>
                <w:ins w:id="9058" w:author="Miku Nosamu" w:date="2025-07-05T16:19:00Z"/>
                <w:rFonts w:asciiTheme="minorHAnsi" w:hAnsiTheme="minorHAnsi" w:cstheme="minorHAnsi"/>
                <w:szCs w:val="20"/>
                <w:rPrChange w:id="9059" w:author="Miku Nosamu" w:date="2025-07-05T17:45:00Z">
                  <w:rPr>
                    <w:ins w:id="9060" w:author="Miku Nosamu" w:date="2025-07-05T16:19:00Z"/>
                    <w:rFonts w:ascii="Arial" w:hAnsi="Arial" w:cs="Arial"/>
                    <w:noProof/>
                    <w:color w:val="auto"/>
                    <w:kern w:val="1"/>
                    <w:szCs w:val="20"/>
                    <w:lang w:val="id-ID"/>
                  </w:rPr>
                </w:rPrChange>
              </w:rPr>
              <w:pPrChange w:id="9061" w:author="Miku Nosamu" w:date="2025-07-05T17:46:00Z">
                <w:pPr>
                  <w:pStyle w:val="ListParagraph"/>
                  <w:numPr>
                    <w:numId w:val="74"/>
                  </w:numPr>
                  <w:spacing w:before="0" w:after="0" w:line="360" w:lineRule="auto"/>
                  <w:ind w:hanging="360"/>
                  <w:jc w:val="left"/>
                </w:pPr>
              </w:pPrChange>
            </w:pPr>
            <w:proofErr w:type="spellStart"/>
            <w:ins w:id="9062" w:author="Miku Nosamu" w:date="2025-07-05T17:11:00Z">
              <w:r w:rsidRPr="00841217">
                <w:rPr>
                  <w:rFonts w:asciiTheme="minorHAnsi" w:hAnsiTheme="minorHAnsi" w:cstheme="minorHAnsi"/>
                  <w:sz w:val="20"/>
                  <w:szCs w:val="20"/>
                  <w:rPrChange w:id="9063" w:author="Miku Nosamu" w:date="2025-07-05T17:14:00Z">
                    <w:rPr/>
                  </w:rPrChange>
                </w:rPr>
                <w:t>Klik</w:t>
              </w:r>
              <w:proofErr w:type="spellEnd"/>
              <w:r w:rsidRPr="00841217">
                <w:rPr>
                  <w:rFonts w:asciiTheme="minorHAnsi" w:hAnsiTheme="minorHAnsi" w:cstheme="minorHAnsi"/>
                  <w:sz w:val="20"/>
                  <w:szCs w:val="20"/>
                  <w:rPrChange w:id="9064" w:author="Miku Nosamu" w:date="2025-07-05T17:14:00Z">
                    <w:rPr/>
                  </w:rPrChange>
                </w:rPr>
                <w:t xml:space="preserve"> “Simpan”</w:t>
              </w:r>
            </w:ins>
          </w:p>
        </w:tc>
      </w:tr>
      <w:tr w:rsidR="00841217" w:rsidRPr="00841217" w14:paraId="7A8E56AB" w14:textId="77777777" w:rsidTr="005877C0">
        <w:trPr>
          <w:trHeight w:val="101"/>
          <w:ins w:id="9065" w:author="Miku Nosamu" w:date="2025-07-05T16:19:00Z"/>
        </w:trPr>
        <w:tc>
          <w:tcPr>
            <w:tcW w:w="3192" w:type="dxa"/>
            <w:vAlign w:val="center"/>
          </w:tcPr>
          <w:p w14:paraId="6DB8845B" w14:textId="77777777" w:rsidR="00B505AF" w:rsidRPr="00841217" w:rsidRDefault="00B505AF" w:rsidP="005877C0">
            <w:pPr>
              <w:jc w:val="center"/>
              <w:rPr>
                <w:ins w:id="9066" w:author="Miku Nosamu" w:date="2025-07-05T16:19:00Z"/>
                <w:rFonts w:cstheme="minorHAnsi"/>
                <w:noProof/>
                <w:color w:val="auto"/>
                <w:kern w:val="1"/>
                <w:szCs w:val="20"/>
                <w:lang w:val="id-ID"/>
                <w:rPrChange w:id="9067" w:author="Miku Nosamu" w:date="2025-07-05T17:14:00Z">
                  <w:rPr>
                    <w:ins w:id="9068" w:author="Miku Nosamu" w:date="2025-07-05T16:19:00Z"/>
                    <w:rFonts w:ascii="Arial" w:hAnsi="Arial" w:cs="Arial"/>
                    <w:noProof/>
                    <w:color w:val="auto"/>
                    <w:kern w:val="1"/>
                    <w:szCs w:val="20"/>
                    <w:lang w:val="id-ID"/>
                  </w:rPr>
                </w:rPrChange>
              </w:rPr>
            </w:pPr>
            <w:ins w:id="9069" w:author="Miku Nosamu" w:date="2025-07-05T16:19:00Z">
              <w:r w:rsidRPr="00841217">
                <w:rPr>
                  <w:rFonts w:cstheme="minorHAnsi"/>
                  <w:noProof/>
                  <w:color w:val="auto"/>
                  <w:kern w:val="1"/>
                  <w:szCs w:val="20"/>
                  <w:lang w:val="id-ID"/>
                  <w:rPrChange w:id="9070"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5ABA8341" w14:textId="77777777" w:rsidR="00B505AF" w:rsidRPr="00841217" w:rsidRDefault="00B505AF" w:rsidP="005877C0">
            <w:pPr>
              <w:jc w:val="center"/>
              <w:rPr>
                <w:ins w:id="9071" w:author="Miku Nosamu" w:date="2025-07-05T16:19:00Z"/>
                <w:rFonts w:cstheme="minorHAnsi"/>
                <w:noProof/>
                <w:color w:val="auto"/>
                <w:kern w:val="1"/>
                <w:szCs w:val="20"/>
                <w:lang w:val="id-ID"/>
                <w:rPrChange w:id="9072" w:author="Miku Nosamu" w:date="2025-07-05T17:14:00Z">
                  <w:rPr>
                    <w:ins w:id="9073" w:author="Miku Nosamu" w:date="2025-07-05T16:19:00Z"/>
                    <w:rFonts w:ascii="Arial" w:hAnsi="Arial" w:cs="Arial"/>
                    <w:noProof/>
                    <w:color w:val="auto"/>
                    <w:kern w:val="1"/>
                    <w:szCs w:val="20"/>
                    <w:lang w:val="id-ID"/>
                  </w:rPr>
                </w:rPrChange>
              </w:rPr>
            </w:pPr>
            <w:ins w:id="9074" w:author="Miku Nosamu" w:date="2025-07-05T16:19:00Z">
              <w:r w:rsidRPr="00841217">
                <w:rPr>
                  <w:rFonts w:cstheme="minorHAnsi"/>
                  <w:noProof/>
                  <w:color w:val="auto"/>
                  <w:kern w:val="1"/>
                  <w:szCs w:val="20"/>
                  <w:lang w:val="id-ID"/>
                  <w:rPrChange w:id="9075"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404A398B" w14:textId="77777777" w:rsidR="00B505AF" w:rsidRPr="00841217" w:rsidRDefault="00B505AF" w:rsidP="005877C0">
            <w:pPr>
              <w:jc w:val="center"/>
              <w:rPr>
                <w:ins w:id="9076" w:author="Miku Nosamu" w:date="2025-07-05T16:19:00Z"/>
                <w:rFonts w:cstheme="minorHAnsi"/>
                <w:noProof/>
                <w:color w:val="auto"/>
                <w:kern w:val="1"/>
                <w:szCs w:val="20"/>
                <w:lang w:val="id-ID"/>
                <w:rPrChange w:id="9077" w:author="Miku Nosamu" w:date="2025-07-05T17:14:00Z">
                  <w:rPr>
                    <w:ins w:id="9078" w:author="Miku Nosamu" w:date="2025-07-05T16:19:00Z"/>
                    <w:rFonts w:ascii="Arial" w:hAnsi="Arial" w:cs="Arial"/>
                    <w:noProof/>
                    <w:color w:val="auto"/>
                    <w:kern w:val="1"/>
                    <w:szCs w:val="20"/>
                    <w:lang w:val="id-ID"/>
                  </w:rPr>
                </w:rPrChange>
              </w:rPr>
            </w:pPr>
            <w:ins w:id="9079" w:author="Miku Nosamu" w:date="2025-07-05T16:19:00Z">
              <w:r w:rsidRPr="00841217">
                <w:rPr>
                  <w:rFonts w:cstheme="minorHAnsi"/>
                  <w:noProof/>
                  <w:color w:val="auto"/>
                  <w:kern w:val="1"/>
                  <w:szCs w:val="20"/>
                  <w:lang w:val="id-ID"/>
                  <w:rPrChange w:id="9080" w:author="Miku Nosamu" w:date="2025-07-05T17:14:00Z">
                    <w:rPr>
                      <w:rFonts w:ascii="Arial" w:hAnsi="Arial" w:cs="Arial"/>
                      <w:noProof/>
                      <w:color w:val="auto"/>
                      <w:kern w:val="1"/>
                      <w:szCs w:val="20"/>
                      <w:lang w:val="id-ID"/>
                    </w:rPr>
                  </w:rPrChange>
                </w:rPr>
                <w:t>Kesimpulan</w:t>
              </w:r>
            </w:ins>
          </w:p>
        </w:tc>
      </w:tr>
      <w:tr w:rsidR="00841217" w:rsidRPr="00841217" w14:paraId="2C633E71" w14:textId="77777777" w:rsidTr="005877C0">
        <w:trPr>
          <w:trHeight w:val="100"/>
          <w:ins w:id="9081" w:author="Miku Nosamu" w:date="2025-07-05T16:19:00Z"/>
        </w:trPr>
        <w:tc>
          <w:tcPr>
            <w:tcW w:w="3192" w:type="dxa"/>
            <w:vAlign w:val="center"/>
          </w:tcPr>
          <w:p w14:paraId="419FE1C5" w14:textId="1BE9EABC" w:rsidR="00B505AF" w:rsidRPr="008303B6" w:rsidRDefault="00691477">
            <w:pPr>
              <w:pStyle w:val="NormalWeb"/>
              <w:spacing w:line="360" w:lineRule="auto"/>
              <w:jc w:val="center"/>
              <w:rPr>
                <w:ins w:id="9082" w:author="Miku Nosamu" w:date="2025-07-05T16:19:00Z"/>
                <w:rFonts w:asciiTheme="minorHAnsi" w:hAnsiTheme="minorHAnsi" w:cstheme="minorHAnsi"/>
                <w:szCs w:val="20"/>
                <w:rPrChange w:id="9083" w:author="Miku Nosamu" w:date="2025-07-05T17:46:00Z">
                  <w:rPr>
                    <w:ins w:id="9084" w:author="Miku Nosamu" w:date="2025-07-05T16:19:00Z"/>
                    <w:rFonts w:ascii="Arial" w:hAnsi="Arial" w:cs="Arial"/>
                    <w:noProof/>
                    <w:color w:val="auto"/>
                    <w:kern w:val="1"/>
                    <w:szCs w:val="20"/>
                    <w:lang w:val="id-ID"/>
                  </w:rPr>
                </w:rPrChange>
              </w:rPr>
              <w:pPrChange w:id="9085" w:author="Miku Nosamu" w:date="2025-07-05T17:46:00Z">
                <w:pPr>
                  <w:jc w:val="center"/>
                </w:pPr>
              </w:pPrChange>
            </w:pPr>
            <w:proofErr w:type="spellStart"/>
            <w:ins w:id="9086" w:author="Miku Nosamu" w:date="2025-07-05T17:11:00Z">
              <w:r w:rsidRPr="00841217">
                <w:rPr>
                  <w:rFonts w:asciiTheme="minorHAnsi" w:hAnsiTheme="minorHAnsi" w:cstheme="minorHAnsi"/>
                  <w:sz w:val="20"/>
                  <w:szCs w:val="20"/>
                  <w:rPrChange w:id="9087" w:author="Miku Nosamu" w:date="2025-07-05T17:14:00Z">
                    <w:rPr/>
                  </w:rPrChange>
                </w:rPr>
                <w:t>Sistem</w:t>
              </w:r>
              <w:proofErr w:type="spellEnd"/>
              <w:r w:rsidRPr="00841217">
                <w:rPr>
                  <w:rFonts w:asciiTheme="minorHAnsi" w:hAnsiTheme="minorHAnsi" w:cstheme="minorHAnsi"/>
                  <w:sz w:val="20"/>
                  <w:szCs w:val="20"/>
                  <w:rPrChange w:id="9088" w:author="Miku Nosamu" w:date="2025-07-05T17:14:00Z">
                    <w:rPr/>
                  </w:rPrChange>
                </w:rPr>
                <w:t xml:space="preserve"> </w:t>
              </w:r>
              <w:proofErr w:type="spellStart"/>
              <w:r w:rsidRPr="00841217">
                <w:rPr>
                  <w:rFonts w:asciiTheme="minorHAnsi" w:hAnsiTheme="minorHAnsi" w:cstheme="minorHAnsi"/>
                  <w:sz w:val="20"/>
                  <w:szCs w:val="20"/>
                  <w:rPrChange w:id="9089" w:author="Miku Nosamu" w:date="2025-07-05T17:14:00Z">
                    <w:rPr/>
                  </w:rPrChange>
                </w:rPr>
                <w:t>menolak</w:t>
              </w:r>
              <w:proofErr w:type="spellEnd"/>
              <w:r w:rsidRPr="00841217">
                <w:rPr>
                  <w:rFonts w:asciiTheme="minorHAnsi" w:hAnsiTheme="minorHAnsi" w:cstheme="minorHAnsi"/>
                  <w:sz w:val="20"/>
                  <w:szCs w:val="20"/>
                  <w:rPrChange w:id="9090" w:author="Miku Nosamu" w:date="2025-07-05T17:14:00Z">
                    <w:rPr/>
                  </w:rPrChange>
                </w:rPr>
                <w:t xml:space="preserve"> </w:t>
              </w:r>
              <w:proofErr w:type="spellStart"/>
              <w:r w:rsidRPr="00841217">
                <w:rPr>
                  <w:rFonts w:asciiTheme="minorHAnsi" w:hAnsiTheme="minorHAnsi" w:cstheme="minorHAnsi"/>
                  <w:sz w:val="20"/>
                  <w:szCs w:val="20"/>
                  <w:rPrChange w:id="9091" w:author="Miku Nosamu" w:date="2025-07-05T17:14:00Z">
                    <w:rPr/>
                  </w:rPrChange>
                </w:rPr>
                <w:t>penyimpanan</w:t>
              </w:r>
              <w:proofErr w:type="spellEnd"/>
              <w:r w:rsidRPr="00841217">
                <w:rPr>
                  <w:rFonts w:asciiTheme="minorHAnsi" w:hAnsiTheme="minorHAnsi" w:cstheme="minorHAnsi"/>
                  <w:sz w:val="20"/>
                  <w:szCs w:val="20"/>
                  <w:rPrChange w:id="9092" w:author="Miku Nosamu" w:date="2025-07-05T17:14:00Z">
                    <w:rPr/>
                  </w:rPrChange>
                </w:rPr>
                <w:t xml:space="preserve"> dan </w:t>
              </w:r>
              <w:proofErr w:type="spellStart"/>
              <w:r w:rsidRPr="00841217">
                <w:rPr>
                  <w:rFonts w:asciiTheme="minorHAnsi" w:hAnsiTheme="minorHAnsi" w:cstheme="minorHAnsi"/>
                  <w:sz w:val="20"/>
                  <w:szCs w:val="20"/>
                  <w:rPrChange w:id="9093" w:author="Miku Nosamu" w:date="2025-07-05T17:14:00Z">
                    <w:rPr/>
                  </w:rPrChange>
                </w:rPr>
                <w:t>tampilkan</w:t>
              </w:r>
              <w:proofErr w:type="spellEnd"/>
              <w:r w:rsidRPr="00841217">
                <w:rPr>
                  <w:rFonts w:asciiTheme="minorHAnsi" w:hAnsiTheme="minorHAnsi" w:cstheme="minorHAnsi"/>
                  <w:sz w:val="20"/>
                  <w:szCs w:val="20"/>
                  <w:rPrChange w:id="9094" w:author="Miku Nosamu" w:date="2025-07-05T17:14:00Z">
                    <w:rPr/>
                  </w:rPrChange>
                </w:rPr>
                <w:t xml:space="preserve"> </w:t>
              </w:r>
              <w:proofErr w:type="spellStart"/>
              <w:r w:rsidRPr="00841217">
                <w:rPr>
                  <w:rFonts w:asciiTheme="minorHAnsi" w:hAnsiTheme="minorHAnsi" w:cstheme="minorHAnsi"/>
                  <w:sz w:val="20"/>
                  <w:szCs w:val="20"/>
                  <w:rPrChange w:id="9095" w:author="Miku Nosamu" w:date="2025-07-05T17:14:00Z">
                    <w:rPr/>
                  </w:rPrChange>
                </w:rPr>
                <w:t>pesan</w:t>
              </w:r>
              <w:proofErr w:type="spellEnd"/>
              <w:r w:rsidRPr="00841217">
                <w:rPr>
                  <w:rFonts w:asciiTheme="minorHAnsi" w:hAnsiTheme="minorHAnsi" w:cstheme="minorHAnsi"/>
                  <w:sz w:val="20"/>
                  <w:szCs w:val="20"/>
                  <w:rPrChange w:id="9096" w:author="Miku Nosamu" w:date="2025-07-05T17:14:00Z">
                    <w:rPr/>
                  </w:rPrChange>
                </w:rPr>
                <w:t xml:space="preserve"> error</w:t>
              </w:r>
            </w:ins>
          </w:p>
        </w:tc>
        <w:tc>
          <w:tcPr>
            <w:tcW w:w="3192" w:type="dxa"/>
            <w:vAlign w:val="center"/>
          </w:tcPr>
          <w:p w14:paraId="2DA521F4" w14:textId="77DEF27B" w:rsidR="00B505AF" w:rsidRPr="008303B6" w:rsidRDefault="00691477">
            <w:pPr>
              <w:pStyle w:val="NormalWeb"/>
              <w:spacing w:line="360" w:lineRule="auto"/>
              <w:jc w:val="center"/>
              <w:rPr>
                <w:ins w:id="9097" w:author="Miku Nosamu" w:date="2025-07-05T16:19:00Z"/>
                <w:rFonts w:asciiTheme="minorHAnsi" w:hAnsiTheme="minorHAnsi" w:cstheme="minorHAnsi"/>
                <w:szCs w:val="20"/>
                <w:rPrChange w:id="9098" w:author="Miku Nosamu" w:date="2025-07-05T17:46:00Z">
                  <w:rPr>
                    <w:ins w:id="9099" w:author="Miku Nosamu" w:date="2025-07-05T16:19:00Z"/>
                    <w:rFonts w:ascii="Arial" w:hAnsi="Arial" w:cs="Arial"/>
                    <w:noProof/>
                    <w:color w:val="auto"/>
                    <w:kern w:val="1"/>
                    <w:szCs w:val="20"/>
                    <w:lang w:val="id-ID"/>
                  </w:rPr>
                </w:rPrChange>
              </w:rPr>
              <w:pPrChange w:id="9100" w:author="Miku Nosamu" w:date="2025-07-05T17:46:00Z">
                <w:pPr>
                  <w:jc w:val="center"/>
                </w:pPr>
              </w:pPrChange>
            </w:pPr>
            <w:proofErr w:type="spellStart"/>
            <w:ins w:id="9101" w:author="Miku Nosamu" w:date="2025-07-05T17:12:00Z">
              <w:r w:rsidRPr="00841217">
                <w:rPr>
                  <w:rFonts w:asciiTheme="minorHAnsi" w:hAnsiTheme="minorHAnsi" w:cstheme="minorHAnsi"/>
                  <w:sz w:val="20"/>
                  <w:szCs w:val="20"/>
                  <w:rPrChange w:id="9102" w:author="Miku Nosamu" w:date="2025-07-05T17:14:00Z">
                    <w:rPr/>
                  </w:rPrChange>
                </w:rPr>
                <w:t>Pesan</w:t>
              </w:r>
              <w:proofErr w:type="spellEnd"/>
              <w:r w:rsidRPr="00841217">
                <w:rPr>
                  <w:rFonts w:asciiTheme="minorHAnsi" w:hAnsiTheme="minorHAnsi" w:cstheme="minorHAnsi"/>
                  <w:sz w:val="20"/>
                  <w:szCs w:val="20"/>
                  <w:rPrChange w:id="9103" w:author="Miku Nosamu" w:date="2025-07-05T17:14:00Z">
                    <w:rPr/>
                  </w:rPrChange>
                </w:rPr>
                <w:t xml:space="preserve"> “Field </w:t>
              </w:r>
              <w:proofErr w:type="spellStart"/>
              <w:r w:rsidRPr="00841217">
                <w:rPr>
                  <w:rFonts w:asciiTheme="minorHAnsi" w:hAnsiTheme="minorHAnsi" w:cstheme="minorHAnsi"/>
                  <w:sz w:val="20"/>
                  <w:szCs w:val="20"/>
                  <w:rPrChange w:id="9104" w:author="Miku Nosamu" w:date="2025-07-05T17:14:00Z">
                    <w:rPr/>
                  </w:rPrChange>
                </w:rPr>
                <w:t>tidak</w:t>
              </w:r>
              <w:proofErr w:type="spellEnd"/>
              <w:r w:rsidRPr="00841217">
                <w:rPr>
                  <w:rFonts w:asciiTheme="minorHAnsi" w:hAnsiTheme="minorHAnsi" w:cstheme="minorHAnsi"/>
                  <w:sz w:val="20"/>
                  <w:szCs w:val="20"/>
                  <w:rPrChange w:id="9105" w:author="Miku Nosamu" w:date="2025-07-05T17:14:00Z">
                    <w:rPr/>
                  </w:rPrChange>
                </w:rPr>
                <w:t xml:space="preserve"> </w:t>
              </w:r>
              <w:proofErr w:type="spellStart"/>
              <w:r w:rsidRPr="00841217">
                <w:rPr>
                  <w:rFonts w:asciiTheme="minorHAnsi" w:hAnsiTheme="minorHAnsi" w:cstheme="minorHAnsi"/>
                  <w:sz w:val="20"/>
                  <w:szCs w:val="20"/>
                  <w:rPrChange w:id="9106" w:author="Miku Nosamu" w:date="2025-07-05T17:14:00Z">
                    <w:rPr/>
                  </w:rPrChange>
                </w:rPr>
                <w:t>boleh</w:t>
              </w:r>
              <w:proofErr w:type="spellEnd"/>
              <w:r w:rsidRPr="00841217">
                <w:rPr>
                  <w:rFonts w:asciiTheme="minorHAnsi" w:hAnsiTheme="minorHAnsi" w:cstheme="minorHAnsi"/>
                  <w:sz w:val="20"/>
                  <w:szCs w:val="20"/>
                  <w:rPrChange w:id="9107" w:author="Miku Nosamu" w:date="2025-07-05T17:14:00Z">
                    <w:rPr/>
                  </w:rPrChange>
                </w:rPr>
                <w:t xml:space="preserve"> </w:t>
              </w:r>
              <w:proofErr w:type="spellStart"/>
              <w:r w:rsidRPr="00841217">
                <w:rPr>
                  <w:rFonts w:asciiTheme="minorHAnsi" w:hAnsiTheme="minorHAnsi" w:cstheme="minorHAnsi"/>
                  <w:sz w:val="20"/>
                  <w:szCs w:val="20"/>
                  <w:rPrChange w:id="9108" w:author="Miku Nosamu" w:date="2025-07-05T17:14:00Z">
                    <w:rPr/>
                  </w:rPrChange>
                </w:rPr>
                <w:t>kosong</w:t>
              </w:r>
              <w:proofErr w:type="spellEnd"/>
              <w:r w:rsidRPr="00841217">
                <w:rPr>
                  <w:rFonts w:asciiTheme="minorHAnsi" w:hAnsiTheme="minorHAnsi" w:cstheme="minorHAnsi"/>
                  <w:sz w:val="20"/>
                  <w:szCs w:val="20"/>
                  <w:rPrChange w:id="9109" w:author="Miku Nosamu" w:date="2025-07-05T17:14:00Z">
                    <w:rPr/>
                  </w:rPrChange>
                </w:rPr>
                <w:t xml:space="preserve">” </w:t>
              </w:r>
              <w:proofErr w:type="spellStart"/>
              <w:r w:rsidRPr="00841217">
                <w:rPr>
                  <w:rFonts w:asciiTheme="minorHAnsi" w:hAnsiTheme="minorHAnsi" w:cstheme="minorHAnsi"/>
                  <w:sz w:val="20"/>
                  <w:szCs w:val="20"/>
                  <w:rPrChange w:id="9110" w:author="Miku Nosamu" w:date="2025-07-05T17:14:00Z">
                    <w:rPr/>
                  </w:rPrChange>
                </w:rPr>
                <w:t>muncul</w:t>
              </w:r>
            </w:ins>
            <w:proofErr w:type="spellEnd"/>
          </w:p>
        </w:tc>
        <w:tc>
          <w:tcPr>
            <w:tcW w:w="3192" w:type="dxa"/>
            <w:vAlign w:val="center"/>
          </w:tcPr>
          <w:p w14:paraId="331449E2" w14:textId="77777777" w:rsidR="00B505AF" w:rsidRPr="00841217" w:rsidRDefault="00B505AF" w:rsidP="005877C0">
            <w:pPr>
              <w:jc w:val="center"/>
              <w:rPr>
                <w:ins w:id="9111" w:author="Miku Nosamu" w:date="2025-07-05T16:19:00Z"/>
                <w:rFonts w:cstheme="minorHAnsi"/>
                <w:noProof/>
                <w:color w:val="auto"/>
                <w:kern w:val="1"/>
                <w:szCs w:val="20"/>
                <w:lang w:val="id-ID"/>
                <w:rPrChange w:id="9112" w:author="Miku Nosamu" w:date="2025-07-05T17:14:00Z">
                  <w:rPr>
                    <w:ins w:id="9113" w:author="Miku Nosamu" w:date="2025-07-05T16:19:00Z"/>
                    <w:rFonts w:ascii="Arial" w:hAnsi="Arial" w:cs="Arial"/>
                    <w:noProof/>
                    <w:color w:val="auto"/>
                    <w:kern w:val="1"/>
                    <w:szCs w:val="20"/>
                    <w:lang w:val="id-ID"/>
                  </w:rPr>
                </w:rPrChange>
              </w:rPr>
            </w:pPr>
            <w:ins w:id="9114" w:author="Miku Nosamu" w:date="2025-07-05T16:19:00Z">
              <w:r w:rsidRPr="00841217">
                <w:rPr>
                  <w:rFonts w:cstheme="minorHAnsi"/>
                  <w:noProof/>
                  <w:color w:val="auto"/>
                  <w:kern w:val="1"/>
                  <w:szCs w:val="20"/>
                  <w:lang w:val="id-ID"/>
                  <w:rPrChange w:id="9115" w:author="Miku Nosamu" w:date="2025-07-05T17:14:00Z">
                    <w:rPr>
                      <w:rFonts w:ascii="Arial" w:hAnsi="Arial" w:cs="Arial"/>
                      <w:noProof/>
                      <w:color w:val="auto"/>
                      <w:kern w:val="1"/>
                      <w:szCs w:val="20"/>
                      <w:lang w:val="id-ID"/>
                    </w:rPr>
                  </w:rPrChange>
                </w:rPr>
                <w:t>Hasil pengamatan sesuai</w:t>
              </w:r>
            </w:ins>
          </w:p>
        </w:tc>
      </w:tr>
    </w:tbl>
    <w:p w14:paraId="1A69AABD" w14:textId="116097DF" w:rsidR="00B505AF" w:rsidRPr="00097800" w:rsidRDefault="00B505AF" w:rsidP="00546376">
      <w:pPr>
        <w:rPr>
          <w:ins w:id="9116"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3FD6A2AD" w14:textId="77777777" w:rsidTr="005877C0">
        <w:trPr>
          <w:cnfStyle w:val="100000000000" w:firstRow="1" w:lastRow="0" w:firstColumn="0" w:lastColumn="0" w:oddVBand="0" w:evenVBand="0" w:oddHBand="0" w:evenHBand="0" w:firstRowFirstColumn="0" w:firstRowLastColumn="0" w:lastRowFirstColumn="0" w:lastRowLastColumn="0"/>
          <w:ins w:id="9117" w:author="Miku Nosamu" w:date="2025-07-05T16:19:00Z"/>
        </w:trPr>
        <w:tc>
          <w:tcPr>
            <w:tcW w:w="3192" w:type="dxa"/>
            <w:vAlign w:val="center"/>
          </w:tcPr>
          <w:p w14:paraId="6EDA16C6" w14:textId="77777777" w:rsidR="00B505AF" w:rsidRPr="00841217" w:rsidRDefault="00B505AF" w:rsidP="005877C0">
            <w:pPr>
              <w:jc w:val="center"/>
              <w:rPr>
                <w:ins w:id="9118" w:author="Miku Nosamu" w:date="2025-07-05T16:19:00Z"/>
                <w:rFonts w:cstheme="minorHAnsi"/>
                <w:noProof/>
                <w:color w:val="auto"/>
                <w:kern w:val="1"/>
                <w:szCs w:val="20"/>
                <w:lang w:val="id-ID"/>
                <w:rPrChange w:id="9119" w:author="Miku Nosamu" w:date="2025-07-05T17:14:00Z">
                  <w:rPr>
                    <w:ins w:id="9120" w:author="Miku Nosamu" w:date="2025-07-05T16:19:00Z"/>
                    <w:rFonts w:ascii="Arial" w:hAnsi="Arial" w:cs="Arial"/>
                    <w:noProof/>
                    <w:color w:val="2C283A" w:themeColor="text2"/>
                    <w:kern w:val="1"/>
                    <w:szCs w:val="20"/>
                    <w:lang w:val="id-ID"/>
                  </w:rPr>
                </w:rPrChange>
              </w:rPr>
            </w:pPr>
            <w:ins w:id="9121" w:author="Miku Nosamu" w:date="2025-07-05T16:19:00Z">
              <w:r w:rsidRPr="00841217">
                <w:rPr>
                  <w:rFonts w:cstheme="minorHAnsi"/>
                  <w:noProof/>
                  <w:color w:val="auto"/>
                  <w:kern w:val="1"/>
                  <w:szCs w:val="20"/>
                  <w:lang w:val="id-ID"/>
                  <w:rPrChange w:id="9122"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3FA88A83" w14:textId="50C4D29C" w:rsidR="00B505AF" w:rsidRPr="00841217" w:rsidRDefault="00B505AF" w:rsidP="005877C0">
            <w:pPr>
              <w:jc w:val="center"/>
              <w:rPr>
                <w:ins w:id="9123" w:author="Miku Nosamu" w:date="2025-07-05T16:19:00Z"/>
                <w:rFonts w:cstheme="minorHAnsi"/>
                <w:noProof/>
                <w:color w:val="auto"/>
                <w:kern w:val="1"/>
                <w:szCs w:val="20"/>
                <w:rPrChange w:id="9124" w:author="Miku Nosamu" w:date="2025-07-05T17:14:00Z">
                  <w:rPr>
                    <w:ins w:id="9125" w:author="Miku Nosamu" w:date="2025-07-05T16:19:00Z"/>
                    <w:rFonts w:ascii="Arial" w:hAnsi="Arial" w:cs="Arial"/>
                    <w:noProof/>
                    <w:color w:val="2C283A" w:themeColor="text2"/>
                    <w:kern w:val="1"/>
                    <w:szCs w:val="20"/>
                    <w:lang w:val="id-ID"/>
                  </w:rPr>
                </w:rPrChange>
              </w:rPr>
            </w:pPr>
            <w:ins w:id="9126" w:author="Miku Nosamu" w:date="2025-07-05T16:19:00Z">
              <w:r w:rsidRPr="00841217">
                <w:rPr>
                  <w:rFonts w:cstheme="minorHAnsi"/>
                  <w:noProof/>
                  <w:color w:val="auto"/>
                  <w:kern w:val="1"/>
                  <w:szCs w:val="20"/>
                  <w:lang w:val="id-ID"/>
                  <w:rPrChange w:id="9127" w:author="Miku Nosamu" w:date="2025-07-05T17:14:00Z">
                    <w:rPr>
                      <w:rFonts w:ascii="Arial" w:hAnsi="Arial" w:cs="Arial"/>
                      <w:noProof/>
                      <w:color w:val="2C283A" w:themeColor="text2"/>
                      <w:kern w:val="1"/>
                      <w:szCs w:val="20"/>
                      <w:lang w:val="id-ID"/>
                    </w:rPr>
                  </w:rPrChange>
                </w:rPr>
                <w:t>KU-0</w:t>
              </w:r>
            </w:ins>
            <w:ins w:id="9128" w:author="Miku Nosamu" w:date="2025-07-05T17:12:00Z">
              <w:r w:rsidR="00691477" w:rsidRPr="00841217">
                <w:rPr>
                  <w:rFonts w:cstheme="minorHAnsi"/>
                  <w:noProof/>
                  <w:color w:val="auto"/>
                  <w:kern w:val="1"/>
                  <w:szCs w:val="20"/>
                  <w:rPrChange w:id="9129" w:author="Miku Nosamu" w:date="2025-07-05T17:14:00Z">
                    <w:rPr>
                      <w:rFonts w:ascii="Arial" w:hAnsi="Arial" w:cs="Arial"/>
                      <w:noProof/>
                      <w:color w:val="2C283A" w:themeColor="text2"/>
                      <w:kern w:val="1"/>
                      <w:szCs w:val="20"/>
                    </w:rPr>
                  </w:rPrChange>
                </w:rPr>
                <w:t>37</w:t>
              </w:r>
            </w:ins>
          </w:p>
        </w:tc>
      </w:tr>
      <w:tr w:rsidR="00841217" w:rsidRPr="00841217" w14:paraId="10E42CF2" w14:textId="77777777" w:rsidTr="005877C0">
        <w:trPr>
          <w:ins w:id="9130" w:author="Miku Nosamu" w:date="2025-07-05T16:19:00Z"/>
        </w:trPr>
        <w:tc>
          <w:tcPr>
            <w:tcW w:w="3192" w:type="dxa"/>
            <w:vAlign w:val="center"/>
          </w:tcPr>
          <w:p w14:paraId="282B8D95" w14:textId="77777777" w:rsidR="00B505AF" w:rsidRPr="00841217" w:rsidRDefault="00B505AF" w:rsidP="005877C0">
            <w:pPr>
              <w:jc w:val="center"/>
              <w:rPr>
                <w:ins w:id="9131" w:author="Miku Nosamu" w:date="2025-07-05T16:19:00Z"/>
                <w:rFonts w:cstheme="minorHAnsi"/>
                <w:noProof/>
                <w:color w:val="auto"/>
                <w:kern w:val="1"/>
                <w:szCs w:val="20"/>
                <w:lang w:val="id-ID"/>
                <w:rPrChange w:id="9132" w:author="Miku Nosamu" w:date="2025-07-05T17:14:00Z">
                  <w:rPr>
                    <w:ins w:id="9133" w:author="Miku Nosamu" w:date="2025-07-05T16:19:00Z"/>
                    <w:rFonts w:ascii="Arial" w:hAnsi="Arial" w:cs="Arial"/>
                    <w:noProof/>
                    <w:color w:val="auto"/>
                    <w:kern w:val="1"/>
                    <w:szCs w:val="20"/>
                    <w:lang w:val="id-ID"/>
                  </w:rPr>
                </w:rPrChange>
              </w:rPr>
            </w:pPr>
            <w:ins w:id="9134" w:author="Miku Nosamu" w:date="2025-07-05T16:19:00Z">
              <w:r w:rsidRPr="00841217">
                <w:rPr>
                  <w:rFonts w:cstheme="minorHAnsi"/>
                  <w:noProof/>
                  <w:color w:val="auto"/>
                  <w:kern w:val="1"/>
                  <w:szCs w:val="20"/>
                  <w:lang w:val="id-ID"/>
                  <w:rPrChange w:id="9135"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29E35297" w14:textId="3188ED4C" w:rsidR="00B505AF" w:rsidRPr="008303B6" w:rsidRDefault="00841217">
            <w:pPr>
              <w:pStyle w:val="NormalWeb"/>
              <w:jc w:val="center"/>
              <w:rPr>
                <w:ins w:id="9136" w:author="Miku Nosamu" w:date="2025-07-05T16:19:00Z"/>
                <w:rFonts w:asciiTheme="minorHAnsi" w:hAnsiTheme="minorHAnsi" w:cstheme="minorHAnsi"/>
                <w:szCs w:val="20"/>
                <w:rPrChange w:id="9137" w:author="Miku Nosamu" w:date="2025-07-05T17:46:00Z">
                  <w:rPr>
                    <w:ins w:id="9138" w:author="Miku Nosamu" w:date="2025-07-05T16:19:00Z"/>
                    <w:rFonts w:ascii="Arial" w:hAnsi="Arial" w:cs="Arial"/>
                    <w:noProof/>
                    <w:color w:val="auto"/>
                    <w:kern w:val="1"/>
                    <w:szCs w:val="20"/>
                    <w:lang w:val="id-ID"/>
                  </w:rPr>
                </w:rPrChange>
              </w:rPr>
              <w:pPrChange w:id="9139" w:author="Miku Nosamu" w:date="2025-07-05T17:46:00Z">
                <w:pPr>
                  <w:jc w:val="center"/>
                </w:pPr>
              </w:pPrChange>
            </w:pPr>
            <w:proofErr w:type="spellStart"/>
            <w:ins w:id="9140" w:author="Miku Nosamu" w:date="2025-07-05T17:12:00Z">
              <w:r w:rsidRPr="00841217">
                <w:rPr>
                  <w:rFonts w:asciiTheme="minorHAnsi" w:hAnsiTheme="minorHAnsi" w:cstheme="minorHAnsi"/>
                  <w:sz w:val="20"/>
                  <w:szCs w:val="20"/>
                  <w:rPrChange w:id="9141" w:author="Miku Nosamu" w:date="2025-07-05T17:14:00Z">
                    <w:rPr/>
                  </w:rPrChange>
                </w:rPr>
                <w:t>Pengujian</w:t>
              </w:r>
              <w:proofErr w:type="spellEnd"/>
              <w:r w:rsidRPr="00841217">
                <w:rPr>
                  <w:rFonts w:asciiTheme="minorHAnsi" w:hAnsiTheme="minorHAnsi" w:cstheme="minorHAnsi"/>
                  <w:sz w:val="20"/>
                  <w:szCs w:val="20"/>
                  <w:rPrChange w:id="9142" w:author="Miku Nosamu" w:date="2025-07-05T17:14:00Z">
                    <w:rPr/>
                  </w:rPrChange>
                </w:rPr>
                <w:t xml:space="preserve"> super user </w:t>
              </w:r>
              <w:proofErr w:type="spellStart"/>
              <w:r w:rsidRPr="00841217">
                <w:rPr>
                  <w:rFonts w:asciiTheme="minorHAnsi" w:hAnsiTheme="minorHAnsi" w:cstheme="minorHAnsi"/>
                  <w:sz w:val="20"/>
                  <w:szCs w:val="20"/>
                  <w:rPrChange w:id="9143" w:author="Miku Nosamu" w:date="2025-07-05T17:14:00Z">
                    <w:rPr/>
                  </w:rPrChange>
                </w:rPr>
                <w:t>hapus</w:t>
              </w:r>
              <w:proofErr w:type="spellEnd"/>
              <w:r w:rsidRPr="00841217">
                <w:rPr>
                  <w:rFonts w:asciiTheme="minorHAnsi" w:hAnsiTheme="minorHAnsi" w:cstheme="minorHAnsi"/>
                  <w:sz w:val="20"/>
                  <w:szCs w:val="20"/>
                  <w:rPrChange w:id="9144" w:author="Miku Nosamu" w:date="2025-07-05T17:14:00Z">
                    <w:rPr/>
                  </w:rPrChange>
                </w:rPr>
                <w:t xml:space="preserve"> data approver</w:t>
              </w:r>
            </w:ins>
          </w:p>
        </w:tc>
      </w:tr>
      <w:tr w:rsidR="00841217" w:rsidRPr="00841217" w14:paraId="618452CC" w14:textId="77777777" w:rsidTr="005877C0">
        <w:trPr>
          <w:ins w:id="9145" w:author="Miku Nosamu" w:date="2025-07-05T16:19:00Z"/>
        </w:trPr>
        <w:tc>
          <w:tcPr>
            <w:tcW w:w="3192" w:type="dxa"/>
            <w:vAlign w:val="center"/>
          </w:tcPr>
          <w:p w14:paraId="1C9CFB56" w14:textId="77777777" w:rsidR="00B505AF" w:rsidRPr="00841217" w:rsidRDefault="00B505AF" w:rsidP="005877C0">
            <w:pPr>
              <w:jc w:val="center"/>
              <w:rPr>
                <w:ins w:id="9146" w:author="Miku Nosamu" w:date="2025-07-05T16:19:00Z"/>
                <w:rFonts w:cstheme="minorHAnsi"/>
                <w:noProof/>
                <w:color w:val="auto"/>
                <w:kern w:val="1"/>
                <w:szCs w:val="20"/>
                <w:lang w:val="id-ID"/>
                <w:rPrChange w:id="9147" w:author="Miku Nosamu" w:date="2025-07-05T17:14:00Z">
                  <w:rPr>
                    <w:ins w:id="9148" w:author="Miku Nosamu" w:date="2025-07-05T16:19:00Z"/>
                    <w:rFonts w:ascii="Arial" w:hAnsi="Arial" w:cs="Arial"/>
                    <w:noProof/>
                    <w:color w:val="auto"/>
                    <w:kern w:val="1"/>
                    <w:szCs w:val="20"/>
                    <w:lang w:val="id-ID"/>
                  </w:rPr>
                </w:rPrChange>
              </w:rPr>
            </w:pPr>
            <w:ins w:id="9149" w:author="Miku Nosamu" w:date="2025-07-05T16:19:00Z">
              <w:r w:rsidRPr="00841217">
                <w:rPr>
                  <w:rFonts w:cstheme="minorHAnsi"/>
                  <w:noProof/>
                  <w:color w:val="auto"/>
                  <w:kern w:val="1"/>
                  <w:szCs w:val="20"/>
                  <w:lang w:val="id-ID"/>
                  <w:rPrChange w:id="9150"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4D62C74A" w14:textId="6D044536" w:rsidR="00B505AF" w:rsidRPr="008303B6" w:rsidRDefault="00841217">
            <w:pPr>
              <w:pStyle w:val="NormalWeb"/>
              <w:jc w:val="center"/>
              <w:rPr>
                <w:ins w:id="9151" w:author="Miku Nosamu" w:date="2025-07-05T16:19:00Z"/>
                <w:rFonts w:asciiTheme="minorHAnsi" w:hAnsiTheme="minorHAnsi" w:cstheme="minorHAnsi"/>
                <w:szCs w:val="20"/>
                <w:rPrChange w:id="9152" w:author="Miku Nosamu" w:date="2025-07-05T17:46:00Z">
                  <w:rPr>
                    <w:ins w:id="9153" w:author="Miku Nosamu" w:date="2025-07-05T16:19:00Z"/>
                    <w:rFonts w:ascii="Arial" w:hAnsi="Arial" w:cs="Arial"/>
                    <w:noProof/>
                    <w:color w:val="auto"/>
                    <w:kern w:val="1"/>
                    <w:szCs w:val="20"/>
                    <w:lang w:val="id-ID"/>
                  </w:rPr>
                </w:rPrChange>
              </w:rPr>
              <w:pPrChange w:id="9154" w:author="Miku Nosamu" w:date="2025-07-05T17:46:00Z">
                <w:pPr>
                  <w:jc w:val="center"/>
                </w:pPr>
              </w:pPrChange>
            </w:pPr>
            <w:ins w:id="9155" w:author="Miku Nosamu" w:date="2025-07-05T17:12:00Z">
              <w:r w:rsidRPr="00841217">
                <w:rPr>
                  <w:rFonts w:asciiTheme="minorHAnsi" w:hAnsiTheme="minorHAnsi" w:cstheme="minorHAnsi"/>
                  <w:sz w:val="20"/>
                  <w:szCs w:val="20"/>
                  <w:rPrChange w:id="9156" w:author="Miku Nosamu" w:date="2025-07-05T17:14:00Z">
                    <w:rPr/>
                  </w:rPrChange>
                </w:rPr>
                <w:t xml:space="preserve">Super user </w:t>
              </w:r>
              <w:proofErr w:type="spellStart"/>
              <w:r w:rsidRPr="00841217">
                <w:rPr>
                  <w:rFonts w:asciiTheme="minorHAnsi" w:hAnsiTheme="minorHAnsi" w:cstheme="minorHAnsi"/>
                  <w:sz w:val="20"/>
                  <w:szCs w:val="20"/>
                  <w:rPrChange w:id="9157" w:author="Miku Nosamu" w:date="2025-07-05T17:14:00Z">
                    <w:rPr/>
                  </w:rPrChange>
                </w:rPr>
                <w:t>menghapus</w:t>
              </w:r>
              <w:proofErr w:type="spellEnd"/>
              <w:r w:rsidRPr="00841217">
                <w:rPr>
                  <w:rFonts w:asciiTheme="minorHAnsi" w:hAnsiTheme="minorHAnsi" w:cstheme="minorHAnsi"/>
                  <w:sz w:val="20"/>
                  <w:szCs w:val="20"/>
                  <w:rPrChange w:id="9158" w:author="Miku Nosamu" w:date="2025-07-05T17:14:00Z">
                    <w:rPr/>
                  </w:rPrChange>
                </w:rPr>
                <w:t xml:space="preserve"> approver </w:t>
              </w:r>
              <w:proofErr w:type="spellStart"/>
              <w:r w:rsidRPr="00841217">
                <w:rPr>
                  <w:rFonts w:asciiTheme="minorHAnsi" w:hAnsiTheme="minorHAnsi" w:cstheme="minorHAnsi"/>
                  <w:sz w:val="20"/>
                  <w:szCs w:val="20"/>
                  <w:rPrChange w:id="9159" w:author="Miku Nosamu" w:date="2025-07-05T17:14:00Z">
                    <w:rPr/>
                  </w:rPrChange>
                </w:rPr>
                <w:t>dari</w:t>
              </w:r>
              <w:proofErr w:type="spellEnd"/>
              <w:r w:rsidRPr="00841217">
                <w:rPr>
                  <w:rFonts w:asciiTheme="minorHAnsi" w:hAnsiTheme="minorHAnsi" w:cstheme="minorHAnsi"/>
                  <w:sz w:val="20"/>
                  <w:szCs w:val="20"/>
                  <w:rPrChange w:id="9160" w:author="Miku Nosamu" w:date="2025-07-05T17:14:00Z">
                    <w:rPr/>
                  </w:rPrChange>
                </w:rPr>
                <w:t xml:space="preserve"> daftar</w:t>
              </w:r>
            </w:ins>
          </w:p>
        </w:tc>
      </w:tr>
      <w:tr w:rsidR="00841217" w:rsidRPr="00841217" w14:paraId="69B66CAA" w14:textId="77777777" w:rsidTr="005877C0">
        <w:trPr>
          <w:ins w:id="9161" w:author="Miku Nosamu" w:date="2025-07-05T16:19:00Z"/>
        </w:trPr>
        <w:tc>
          <w:tcPr>
            <w:tcW w:w="3192" w:type="dxa"/>
            <w:vAlign w:val="center"/>
          </w:tcPr>
          <w:p w14:paraId="2C69520C" w14:textId="77777777" w:rsidR="00B505AF" w:rsidRPr="00841217" w:rsidRDefault="00B505AF" w:rsidP="005877C0">
            <w:pPr>
              <w:jc w:val="center"/>
              <w:rPr>
                <w:ins w:id="9162" w:author="Miku Nosamu" w:date="2025-07-05T16:19:00Z"/>
                <w:rFonts w:cstheme="minorHAnsi"/>
                <w:noProof/>
                <w:color w:val="auto"/>
                <w:kern w:val="1"/>
                <w:szCs w:val="20"/>
                <w:lang w:val="id-ID"/>
                <w:rPrChange w:id="9163" w:author="Miku Nosamu" w:date="2025-07-05T17:14:00Z">
                  <w:rPr>
                    <w:ins w:id="9164" w:author="Miku Nosamu" w:date="2025-07-05T16:19:00Z"/>
                    <w:rFonts w:ascii="Arial" w:hAnsi="Arial" w:cs="Arial"/>
                    <w:noProof/>
                    <w:color w:val="auto"/>
                    <w:kern w:val="1"/>
                    <w:szCs w:val="20"/>
                    <w:lang w:val="id-ID"/>
                  </w:rPr>
                </w:rPrChange>
              </w:rPr>
            </w:pPr>
            <w:ins w:id="9165" w:author="Miku Nosamu" w:date="2025-07-05T16:19:00Z">
              <w:r w:rsidRPr="00841217">
                <w:rPr>
                  <w:rFonts w:cstheme="minorHAnsi"/>
                  <w:noProof/>
                  <w:color w:val="auto"/>
                  <w:kern w:val="1"/>
                  <w:szCs w:val="20"/>
                  <w:lang w:val="id-ID"/>
                  <w:rPrChange w:id="9166"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5F7D6C73" w14:textId="6D481D7B" w:rsidR="00B505AF" w:rsidRPr="008303B6" w:rsidRDefault="00841217">
            <w:pPr>
              <w:pStyle w:val="NormalWeb"/>
              <w:jc w:val="center"/>
              <w:rPr>
                <w:ins w:id="9167" w:author="Miku Nosamu" w:date="2025-07-05T16:19:00Z"/>
                <w:rFonts w:asciiTheme="minorHAnsi" w:hAnsiTheme="minorHAnsi" w:cstheme="minorHAnsi"/>
                <w:szCs w:val="20"/>
                <w:rPrChange w:id="9168" w:author="Miku Nosamu" w:date="2025-07-05T17:46:00Z">
                  <w:rPr>
                    <w:ins w:id="9169" w:author="Miku Nosamu" w:date="2025-07-05T16:19:00Z"/>
                    <w:rFonts w:ascii="Arial" w:hAnsi="Arial" w:cs="Arial"/>
                    <w:noProof/>
                    <w:color w:val="auto"/>
                    <w:kern w:val="1"/>
                    <w:szCs w:val="20"/>
                    <w:lang w:val="id-ID"/>
                  </w:rPr>
                </w:rPrChange>
              </w:rPr>
              <w:pPrChange w:id="9170" w:author="Miku Nosamu" w:date="2025-07-05T17:46:00Z">
                <w:pPr>
                  <w:jc w:val="center"/>
                </w:pPr>
              </w:pPrChange>
            </w:pPr>
            <w:ins w:id="9171" w:author="Miku Nosamu" w:date="2025-07-05T17:12:00Z">
              <w:r w:rsidRPr="00841217">
                <w:rPr>
                  <w:rFonts w:asciiTheme="minorHAnsi" w:hAnsiTheme="minorHAnsi" w:cstheme="minorHAnsi"/>
                  <w:sz w:val="20"/>
                  <w:szCs w:val="20"/>
                  <w:rPrChange w:id="9172" w:author="Miku Nosamu" w:date="2025-07-05T17:14:00Z">
                    <w:rPr/>
                  </w:rPrChange>
                </w:rPr>
                <w:t xml:space="preserve">Approver </w:t>
              </w:r>
              <w:proofErr w:type="spellStart"/>
              <w:r w:rsidRPr="00841217">
                <w:rPr>
                  <w:rFonts w:asciiTheme="minorHAnsi" w:hAnsiTheme="minorHAnsi" w:cstheme="minorHAnsi"/>
                  <w:sz w:val="20"/>
                  <w:szCs w:val="20"/>
                  <w:rPrChange w:id="9173" w:author="Miku Nosamu" w:date="2025-07-05T17:14:00Z">
                    <w:rPr/>
                  </w:rPrChange>
                </w:rPr>
                <w:t>telah</w:t>
              </w:r>
              <w:proofErr w:type="spellEnd"/>
              <w:r w:rsidRPr="00841217">
                <w:rPr>
                  <w:rFonts w:asciiTheme="minorHAnsi" w:hAnsiTheme="minorHAnsi" w:cstheme="minorHAnsi"/>
                  <w:sz w:val="20"/>
                  <w:szCs w:val="20"/>
                  <w:rPrChange w:id="9174" w:author="Miku Nosamu" w:date="2025-07-05T17:14:00Z">
                    <w:rPr/>
                  </w:rPrChange>
                </w:rPr>
                <w:t xml:space="preserve"> </w:t>
              </w:r>
              <w:proofErr w:type="spellStart"/>
              <w:r w:rsidRPr="00841217">
                <w:rPr>
                  <w:rFonts w:asciiTheme="minorHAnsi" w:hAnsiTheme="minorHAnsi" w:cstheme="minorHAnsi"/>
                  <w:sz w:val="20"/>
                  <w:szCs w:val="20"/>
                  <w:rPrChange w:id="9175" w:author="Miku Nosamu" w:date="2025-07-05T17:14:00Z">
                    <w:rPr/>
                  </w:rPrChange>
                </w:rPr>
                <w:t>terdaftar</w:t>
              </w:r>
            </w:ins>
            <w:proofErr w:type="spellEnd"/>
          </w:p>
        </w:tc>
      </w:tr>
      <w:tr w:rsidR="00841217" w:rsidRPr="00841217" w14:paraId="2A575CE3" w14:textId="77777777" w:rsidTr="005877C0">
        <w:trPr>
          <w:ins w:id="9176" w:author="Miku Nosamu" w:date="2025-07-05T16:19:00Z"/>
        </w:trPr>
        <w:tc>
          <w:tcPr>
            <w:tcW w:w="3192" w:type="dxa"/>
            <w:vAlign w:val="center"/>
          </w:tcPr>
          <w:p w14:paraId="16739D63" w14:textId="77777777" w:rsidR="00B505AF" w:rsidRPr="00841217" w:rsidRDefault="00B505AF" w:rsidP="005877C0">
            <w:pPr>
              <w:jc w:val="center"/>
              <w:rPr>
                <w:ins w:id="9177" w:author="Miku Nosamu" w:date="2025-07-05T16:19:00Z"/>
                <w:rFonts w:cstheme="minorHAnsi"/>
                <w:noProof/>
                <w:color w:val="auto"/>
                <w:kern w:val="1"/>
                <w:szCs w:val="20"/>
                <w:lang w:val="id-ID"/>
                <w:rPrChange w:id="9178" w:author="Miku Nosamu" w:date="2025-07-05T17:14:00Z">
                  <w:rPr>
                    <w:ins w:id="9179" w:author="Miku Nosamu" w:date="2025-07-05T16:19:00Z"/>
                    <w:rFonts w:ascii="Arial" w:hAnsi="Arial" w:cs="Arial"/>
                    <w:noProof/>
                    <w:color w:val="auto"/>
                    <w:kern w:val="1"/>
                    <w:szCs w:val="20"/>
                    <w:lang w:val="id-ID"/>
                  </w:rPr>
                </w:rPrChange>
              </w:rPr>
            </w:pPr>
            <w:ins w:id="9180" w:author="Miku Nosamu" w:date="2025-07-05T16:19:00Z">
              <w:r w:rsidRPr="00841217">
                <w:rPr>
                  <w:rFonts w:cstheme="minorHAnsi"/>
                  <w:noProof/>
                  <w:color w:val="auto"/>
                  <w:kern w:val="1"/>
                  <w:szCs w:val="20"/>
                  <w:lang w:val="id-ID"/>
                  <w:rPrChange w:id="9181"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6C699A75" w14:textId="77777777" w:rsidR="00B505AF" w:rsidRPr="00841217" w:rsidRDefault="00B505AF" w:rsidP="005877C0">
            <w:pPr>
              <w:jc w:val="center"/>
              <w:rPr>
                <w:ins w:id="9182" w:author="Miku Nosamu" w:date="2025-07-05T16:19:00Z"/>
                <w:rFonts w:cstheme="minorHAnsi"/>
                <w:noProof/>
                <w:color w:val="auto"/>
                <w:kern w:val="1"/>
                <w:szCs w:val="20"/>
                <w:rPrChange w:id="9183" w:author="Miku Nosamu" w:date="2025-07-05T17:14:00Z">
                  <w:rPr>
                    <w:ins w:id="9184" w:author="Miku Nosamu" w:date="2025-07-05T16:19:00Z"/>
                    <w:rFonts w:ascii="Arial" w:hAnsi="Arial" w:cs="Arial"/>
                    <w:noProof/>
                    <w:color w:val="auto"/>
                    <w:kern w:val="1"/>
                    <w:szCs w:val="20"/>
                  </w:rPr>
                </w:rPrChange>
              </w:rPr>
            </w:pPr>
            <w:ins w:id="9185" w:author="Miku Nosamu" w:date="2025-07-05T16:19:00Z">
              <w:r w:rsidRPr="00841217">
                <w:rPr>
                  <w:rFonts w:cstheme="minorHAnsi"/>
                  <w:noProof/>
                  <w:color w:val="auto"/>
                  <w:kern w:val="1"/>
                  <w:szCs w:val="20"/>
                  <w:rPrChange w:id="9186" w:author="Miku Nosamu" w:date="2025-07-05T17:14:00Z">
                    <w:rPr>
                      <w:rFonts w:ascii="Arial" w:hAnsi="Arial" w:cs="Arial"/>
                      <w:noProof/>
                      <w:color w:val="auto"/>
                      <w:kern w:val="1"/>
                      <w:szCs w:val="20"/>
                    </w:rPr>
                  </w:rPrChange>
                </w:rPr>
                <w:t>9 Juli 2025</w:t>
              </w:r>
            </w:ins>
          </w:p>
        </w:tc>
      </w:tr>
      <w:tr w:rsidR="00841217" w:rsidRPr="00841217" w14:paraId="6E90C253" w14:textId="77777777" w:rsidTr="005877C0">
        <w:trPr>
          <w:ins w:id="9187" w:author="Miku Nosamu" w:date="2025-07-05T16:19:00Z"/>
        </w:trPr>
        <w:tc>
          <w:tcPr>
            <w:tcW w:w="3192" w:type="dxa"/>
            <w:vAlign w:val="center"/>
          </w:tcPr>
          <w:p w14:paraId="749336F8" w14:textId="77777777" w:rsidR="00B505AF" w:rsidRPr="00841217" w:rsidRDefault="00B505AF" w:rsidP="005877C0">
            <w:pPr>
              <w:jc w:val="center"/>
              <w:rPr>
                <w:ins w:id="9188" w:author="Miku Nosamu" w:date="2025-07-05T16:19:00Z"/>
                <w:rFonts w:cstheme="minorHAnsi"/>
                <w:noProof/>
                <w:color w:val="auto"/>
                <w:kern w:val="1"/>
                <w:szCs w:val="20"/>
                <w:lang w:val="id-ID"/>
                <w:rPrChange w:id="9189" w:author="Miku Nosamu" w:date="2025-07-05T17:14:00Z">
                  <w:rPr>
                    <w:ins w:id="9190" w:author="Miku Nosamu" w:date="2025-07-05T16:19:00Z"/>
                    <w:rFonts w:ascii="Arial" w:hAnsi="Arial" w:cs="Arial"/>
                    <w:noProof/>
                    <w:color w:val="auto"/>
                    <w:kern w:val="1"/>
                    <w:szCs w:val="20"/>
                    <w:lang w:val="id-ID"/>
                  </w:rPr>
                </w:rPrChange>
              </w:rPr>
            </w:pPr>
            <w:ins w:id="9191" w:author="Miku Nosamu" w:date="2025-07-05T16:19:00Z">
              <w:r w:rsidRPr="00841217">
                <w:rPr>
                  <w:rFonts w:cstheme="minorHAnsi"/>
                  <w:noProof/>
                  <w:color w:val="auto"/>
                  <w:kern w:val="1"/>
                  <w:szCs w:val="20"/>
                  <w:lang w:val="id-ID"/>
                  <w:rPrChange w:id="9192"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4EB0C560" w14:textId="77777777" w:rsidR="00B505AF" w:rsidRPr="00841217" w:rsidRDefault="00B505AF" w:rsidP="005877C0">
            <w:pPr>
              <w:jc w:val="center"/>
              <w:rPr>
                <w:ins w:id="9193" w:author="Miku Nosamu" w:date="2025-07-05T16:19:00Z"/>
                <w:rFonts w:cstheme="minorHAnsi"/>
                <w:noProof/>
                <w:color w:val="auto"/>
                <w:kern w:val="1"/>
                <w:szCs w:val="20"/>
                <w:lang w:val="id-ID"/>
                <w:rPrChange w:id="9194" w:author="Miku Nosamu" w:date="2025-07-05T17:14:00Z">
                  <w:rPr>
                    <w:ins w:id="9195" w:author="Miku Nosamu" w:date="2025-07-05T16:19:00Z"/>
                    <w:rFonts w:ascii="Arial" w:hAnsi="Arial" w:cs="Arial"/>
                    <w:noProof/>
                    <w:color w:val="auto"/>
                    <w:kern w:val="1"/>
                    <w:szCs w:val="20"/>
                    <w:lang w:val="id-ID"/>
                  </w:rPr>
                </w:rPrChange>
              </w:rPr>
            </w:pPr>
            <w:ins w:id="9196" w:author="Miku Nosamu" w:date="2025-07-05T16:19:00Z">
              <w:r w:rsidRPr="00841217">
                <w:rPr>
                  <w:rFonts w:cstheme="minorHAnsi"/>
                  <w:noProof/>
                  <w:color w:val="auto"/>
                  <w:kern w:val="1"/>
                  <w:szCs w:val="20"/>
                  <w:rPrChange w:id="9197" w:author="Miku Nosamu" w:date="2025-07-05T17:14:00Z">
                    <w:rPr>
                      <w:rFonts w:ascii="Arial" w:hAnsi="Arial" w:cs="Arial"/>
                      <w:noProof/>
                      <w:color w:val="auto"/>
                      <w:kern w:val="1"/>
                      <w:szCs w:val="20"/>
                    </w:rPr>
                  </w:rPrChange>
                </w:rPr>
                <w:t>Lucky Abdillah</w:t>
              </w:r>
            </w:ins>
          </w:p>
        </w:tc>
      </w:tr>
      <w:tr w:rsidR="00841217" w:rsidRPr="00841217" w14:paraId="22204D54" w14:textId="77777777" w:rsidTr="005877C0">
        <w:trPr>
          <w:ins w:id="9198" w:author="Miku Nosamu" w:date="2025-07-05T16:19:00Z"/>
        </w:trPr>
        <w:tc>
          <w:tcPr>
            <w:tcW w:w="9576" w:type="dxa"/>
            <w:gridSpan w:val="3"/>
            <w:vAlign w:val="center"/>
          </w:tcPr>
          <w:p w14:paraId="427BCACF" w14:textId="77777777" w:rsidR="00B505AF" w:rsidRPr="00841217" w:rsidRDefault="00B505AF" w:rsidP="005877C0">
            <w:pPr>
              <w:jc w:val="center"/>
              <w:rPr>
                <w:ins w:id="9199" w:author="Miku Nosamu" w:date="2025-07-05T16:19:00Z"/>
                <w:rFonts w:cstheme="minorHAnsi"/>
                <w:noProof/>
                <w:color w:val="auto"/>
                <w:kern w:val="1"/>
                <w:szCs w:val="20"/>
                <w:lang w:val="id-ID"/>
                <w:rPrChange w:id="9200" w:author="Miku Nosamu" w:date="2025-07-05T17:14:00Z">
                  <w:rPr>
                    <w:ins w:id="9201" w:author="Miku Nosamu" w:date="2025-07-05T16:19:00Z"/>
                    <w:rFonts w:ascii="Arial" w:hAnsi="Arial" w:cs="Arial"/>
                    <w:noProof/>
                    <w:color w:val="auto"/>
                    <w:kern w:val="1"/>
                    <w:szCs w:val="20"/>
                    <w:lang w:val="id-ID"/>
                  </w:rPr>
                </w:rPrChange>
              </w:rPr>
            </w:pPr>
            <w:ins w:id="9202" w:author="Miku Nosamu" w:date="2025-07-05T16:19:00Z">
              <w:r w:rsidRPr="00841217">
                <w:rPr>
                  <w:rFonts w:cstheme="minorHAnsi"/>
                  <w:noProof/>
                  <w:color w:val="auto"/>
                  <w:kern w:val="1"/>
                  <w:szCs w:val="20"/>
                  <w:lang w:val="id-ID"/>
                  <w:rPrChange w:id="9203" w:author="Miku Nosamu" w:date="2025-07-05T17:14:00Z">
                    <w:rPr>
                      <w:rFonts w:ascii="Arial" w:hAnsi="Arial" w:cs="Arial"/>
                      <w:noProof/>
                      <w:color w:val="auto"/>
                      <w:kern w:val="1"/>
                      <w:szCs w:val="20"/>
                      <w:lang w:val="id-ID"/>
                    </w:rPr>
                  </w:rPrChange>
                </w:rPr>
                <w:lastRenderedPageBreak/>
                <w:t>Skenario</w:t>
              </w:r>
            </w:ins>
          </w:p>
        </w:tc>
      </w:tr>
      <w:tr w:rsidR="00841217" w:rsidRPr="00841217" w14:paraId="4C1E6660" w14:textId="77777777" w:rsidTr="005877C0">
        <w:trPr>
          <w:ins w:id="9204" w:author="Miku Nosamu" w:date="2025-07-05T16:19:00Z"/>
        </w:trPr>
        <w:tc>
          <w:tcPr>
            <w:tcW w:w="9576" w:type="dxa"/>
            <w:gridSpan w:val="3"/>
            <w:vAlign w:val="center"/>
          </w:tcPr>
          <w:p w14:paraId="581FBDC4" w14:textId="1EEE8233" w:rsidR="00841217" w:rsidRPr="00841217" w:rsidRDefault="00841217">
            <w:pPr>
              <w:pStyle w:val="NormalWeb"/>
              <w:numPr>
                <w:ilvl w:val="0"/>
                <w:numId w:val="106"/>
              </w:numPr>
              <w:spacing w:before="0" w:beforeAutospacing="0" w:after="0" w:afterAutospacing="0" w:line="360" w:lineRule="auto"/>
              <w:rPr>
                <w:ins w:id="9205" w:author="Miku Nosamu" w:date="2025-07-05T17:12:00Z"/>
                <w:rFonts w:asciiTheme="minorHAnsi" w:hAnsiTheme="minorHAnsi" w:cstheme="minorHAnsi"/>
                <w:sz w:val="20"/>
                <w:szCs w:val="20"/>
                <w:rPrChange w:id="9206" w:author="Miku Nosamu" w:date="2025-07-05T17:14:00Z">
                  <w:rPr>
                    <w:ins w:id="9207" w:author="Miku Nosamu" w:date="2025-07-05T17:12:00Z"/>
                  </w:rPr>
                </w:rPrChange>
              </w:rPr>
              <w:pPrChange w:id="9208" w:author="Miku Nosamu" w:date="2025-07-05T17:46:00Z">
                <w:pPr>
                  <w:pStyle w:val="NormalWeb"/>
                </w:pPr>
              </w:pPrChange>
            </w:pPr>
            <w:proofErr w:type="spellStart"/>
            <w:ins w:id="9209" w:author="Miku Nosamu" w:date="2025-07-05T17:12:00Z">
              <w:r w:rsidRPr="00841217">
                <w:rPr>
                  <w:rFonts w:asciiTheme="minorHAnsi" w:hAnsiTheme="minorHAnsi" w:cstheme="minorHAnsi"/>
                  <w:sz w:val="20"/>
                  <w:szCs w:val="20"/>
                  <w:rPrChange w:id="9210" w:author="Miku Nosamu" w:date="2025-07-05T17:14:00Z">
                    <w:rPr/>
                  </w:rPrChange>
                </w:rPr>
                <w:t>Klik</w:t>
              </w:r>
              <w:proofErr w:type="spellEnd"/>
              <w:r w:rsidRPr="00841217">
                <w:rPr>
                  <w:rFonts w:asciiTheme="minorHAnsi" w:hAnsiTheme="minorHAnsi" w:cstheme="minorHAnsi"/>
                  <w:sz w:val="20"/>
                  <w:szCs w:val="20"/>
                  <w:rPrChange w:id="9211" w:author="Miku Nosamu" w:date="2025-07-05T17:14:00Z">
                    <w:rPr/>
                  </w:rPrChange>
                </w:rPr>
                <w:t xml:space="preserve"> ikon “</w:t>
              </w:r>
              <w:proofErr w:type="spellStart"/>
              <w:r w:rsidRPr="00841217">
                <w:rPr>
                  <w:rFonts w:asciiTheme="minorHAnsi" w:hAnsiTheme="minorHAnsi" w:cstheme="minorHAnsi"/>
                  <w:sz w:val="20"/>
                  <w:szCs w:val="20"/>
                  <w:rPrChange w:id="9212" w:author="Miku Nosamu" w:date="2025-07-05T17:14:00Z">
                    <w:rPr/>
                  </w:rPrChange>
                </w:rPr>
                <w:t>Hapus</w:t>
              </w:r>
              <w:proofErr w:type="spellEnd"/>
              <w:r w:rsidRPr="00841217">
                <w:rPr>
                  <w:rFonts w:asciiTheme="minorHAnsi" w:hAnsiTheme="minorHAnsi" w:cstheme="minorHAnsi"/>
                  <w:sz w:val="20"/>
                  <w:szCs w:val="20"/>
                  <w:rPrChange w:id="9213" w:author="Miku Nosamu" w:date="2025-07-05T17:14:00Z">
                    <w:rPr/>
                  </w:rPrChange>
                </w:rPr>
                <w:t>” pada approver</w:t>
              </w:r>
            </w:ins>
          </w:p>
          <w:p w14:paraId="63BFB20C" w14:textId="3DDCCEF4" w:rsidR="00B505AF" w:rsidRPr="008303B6" w:rsidRDefault="00841217">
            <w:pPr>
              <w:pStyle w:val="NormalWeb"/>
              <w:numPr>
                <w:ilvl w:val="0"/>
                <w:numId w:val="106"/>
              </w:numPr>
              <w:spacing w:before="0" w:beforeAutospacing="0" w:after="0" w:afterAutospacing="0" w:line="360" w:lineRule="auto"/>
              <w:rPr>
                <w:ins w:id="9214" w:author="Miku Nosamu" w:date="2025-07-05T16:19:00Z"/>
                <w:rFonts w:asciiTheme="minorHAnsi" w:hAnsiTheme="minorHAnsi" w:cstheme="minorHAnsi"/>
                <w:szCs w:val="20"/>
                <w:rPrChange w:id="9215" w:author="Miku Nosamu" w:date="2025-07-05T17:46:00Z">
                  <w:rPr>
                    <w:ins w:id="9216" w:author="Miku Nosamu" w:date="2025-07-05T16:19:00Z"/>
                    <w:rFonts w:ascii="Arial" w:hAnsi="Arial" w:cs="Arial"/>
                    <w:noProof/>
                    <w:color w:val="auto"/>
                    <w:kern w:val="1"/>
                    <w:szCs w:val="20"/>
                    <w:lang w:val="id-ID"/>
                  </w:rPr>
                </w:rPrChange>
              </w:rPr>
              <w:pPrChange w:id="9217" w:author="Miku Nosamu" w:date="2025-07-05T17:46:00Z">
                <w:pPr>
                  <w:pStyle w:val="ListParagraph"/>
                  <w:numPr>
                    <w:numId w:val="75"/>
                  </w:numPr>
                  <w:spacing w:before="0" w:after="0" w:line="360" w:lineRule="auto"/>
                  <w:ind w:hanging="360"/>
                  <w:jc w:val="left"/>
                </w:pPr>
              </w:pPrChange>
            </w:pPr>
            <w:proofErr w:type="spellStart"/>
            <w:ins w:id="9218" w:author="Miku Nosamu" w:date="2025-07-05T17:12:00Z">
              <w:r w:rsidRPr="00841217">
                <w:rPr>
                  <w:rFonts w:asciiTheme="minorHAnsi" w:hAnsiTheme="minorHAnsi" w:cstheme="minorHAnsi"/>
                  <w:sz w:val="20"/>
                  <w:szCs w:val="20"/>
                  <w:rPrChange w:id="9219" w:author="Miku Nosamu" w:date="2025-07-05T17:14:00Z">
                    <w:rPr/>
                  </w:rPrChange>
                </w:rPr>
                <w:t>Konfirmasi</w:t>
              </w:r>
              <w:proofErr w:type="spellEnd"/>
              <w:r w:rsidRPr="00841217">
                <w:rPr>
                  <w:rFonts w:asciiTheme="minorHAnsi" w:hAnsiTheme="minorHAnsi" w:cstheme="minorHAnsi"/>
                  <w:sz w:val="20"/>
                  <w:szCs w:val="20"/>
                  <w:rPrChange w:id="9220" w:author="Miku Nosamu" w:date="2025-07-05T17:14:00Z">
                    <w:rPr/>
                  </w:rPrChange>
                </w:rPr>
                <w:t xml:space="preserve"> </w:t>
              </w:r>
              <w:proofErr w:type="spellStart"/>
              <w:r w:rsidRPr="00841217">
                <w:rPr>
                  <w:rFonts w:asciiTheme="minorHAnsi" w:hAnsiTheme="minorHAnsi" w:cstheme="minorHAnsi"/>
                  <w:sz w:val="20"/>
                  <w:szCs w:val="20"/>
                  <w:rPrChange w:id="9221" w:author="Miku Nosamu" w:date="2025-07-05T17:14:00Z">
                    <w:rPr/>
                  </w:rPrChange>
                </w:rPr>
                <w:t>penghapusan</w:t>
              </w:r>
            </w:ins>
            <w:proofErr w:type="spellEnd"/>
          </w:p>
        </w:tc>
      </w:tr>
      <w:tr w:rsidR="00841217" w:rsidRPr="00841217" w14:paraId="09315290" w14:textId="77777777" w:rsidTr="005877C0">
        <w:trPr>
          <w:trHeight w:val="101"/>
          <w:ins w:id="9222" w:author="Miku Nosamu" w:date="2025-07-05T16:19:00Z"/>
        </w:trPr>
        <w:tc>
          <w:tcPr>
            <w:tcW w:w="3192" w:type="dxa"/>
            <w:vAlign w:val="center"/>
          </w:tcPr>
          <w:p w14:paraId="454A5FEB" w14:textId="77777777" w:rsidR="00B505AF" w:rsidRPr="00841217" w:rsidRDefault="00B505AF" w:rsidP="005877C0">
            <w:pPr>
              <w:jc w:val="center"/>
              <w:rPr>
                <w:ins w:id="9223" w:author="Miku Nosamu" w:date="2025-07-05T16:19:00Z"/>
                <w:rFonts w:cstheme="minorHAnsi"/>
                <w:noProof/>
                <w:color w:val="auto"/>
                <w:kern w:val="1"/>
                <w:szCs w:val="20"/>
                <w:lang w:val="id-ID"/>
                <w:rPrChange w:id="9224" w:author="Miku Nosamu" w:date="2025-07-05T17:14:00Z">
                  <w:rPr>
                    <w:ins w:id="9225" w:author="Miku Nosamu" w:date="2025-07-05T16:19:00Z"/>
                    <w:rFonts w:ascii="Arial" w:hAnsi="Arial" w:cs="Arial"/>
                    <w:noProof/>
                    <w:color w:val="auto"/>
                    <w:kern w:val="1"/>
                    <w:szCs w:val="20"/>
                    <w:lang w:val="id-ID"/>
                  </w:rPr>
                </w:rPrChange>
              </w:rPr>
            </w:pPr>
            <w:ins w:id="9226" w:author="Miku Nosamu" w:date="2025-07-05T16:19:00Z">
              <w:r w:rsidRPr="00841217">
                <w:rPr>
                  <w:rFonts w:cstheme="minorHAnsi"/>
                  <w:noProof/>
                  <w:color w:val="auto"/>
                  <w:kern w:val="1"/>
                  <w:szCs w:val="20"/>
                  <w:lang w:val="id-ID"/>
                  <w:rPrChange w:id="9227"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514E9B8D" w14:textId="77777777" w:rsidR="00B505AF" w:rsidRPr="00841217" w:rsidRDefault="00B505AF" w:rsidP="005877C0">
            <w:pPr>
              <w:jc w:val="center"/>
              <w:rPr>
                <w:ins w:id="9228" w:author="Miku Nosamu" w:date="2025-07-05T16:19:00Z"/>
                <w:rFonts w:cstheme="minorHAnsi"/>
                <w:noProof/>
                <w:color w:val="auto"/>
                <w:kern w:val="1"/>
                <w:szCs w:val="20"/>
                <w:lang w:val="id-ID"/>
                <w:rPrChange w:id="9229" w:author="Miku Nosamu" w:date="2025-07-05T17:14:00Z">
                  <w:rPr>
                    <w:ins w:id="9230" w:author="Miku Nosamu" w:date="2025-07-05T16:19:00Z"/>
                    <w:rFonts w:ascii="Arial" w:hAnsi="Arial" w:cs="Arial"/>
                    <w:noProof/>
                    <w:color w:val="auto"/>
                    <w:kern w:val="1"/>
                    <w:szCs w:val="20"/>
                    <w:lang w:val="id-ID"/>
                  </w:rPr>
                </w:rPrChange>
              </w:rPr>
            </w:pPr>
            <w:ins w:id="9231" w:author="Miku Nosamu" w:date="2025-07-05T16:19:00Z">
              <w:r w:rsidRPr="00841217">
                <w:rPr>
                  <w:rFonts w:cstheme="minorHAnsi"/>
                  <w:noProof/>
                  <w:color w:val="auto"/>
                  <w:kern w:val="1"/>
                  <w:szCs w:val="20"/>
                  <w:lang w:val="id-ID"/>
                  <w:rPrChange w:id="9232"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4FB2609D" w14:textId="77777777" w:rsidR="00B505AF" w:rsidRPr="00841217" w:rsidRDefault="00B505AF" w:rsidP="005877C0">
            <w:pPr>
              <w:jc w:val="center"/>
              <w:rPr>
                <w:ins w:id="9233" w:author="Miku Nosamu" w:date="2025-07-05T16:19:00Z"/>
                <w:rFonts w:cstheme="minorHAnsi"/>
                <w:noProof/>
                <w:color w:val="auto"/>
                <w:kern w:val="1"/>
                <w:szCs w:val="20"/>
                <w:lang w:val="id-ID"/>
                <w:rPrChange w:id="9234" w:author="Miku Nosamu" w:date="2025-07-05T17:14:00Z">
                  <w:rPr>
                    <w:ins w:id="9235" w:author="Miku Nosamu" w:date="2025-07-05T16:19:00Z"/>
                    <w:rFonts w:ascii="Arial" w:hAnsi="Arial" w:cs="Arial"/>
                    <w:noProof/>
                    <w:color w:val="auto"/>
                    <w:kern w:val="1"/>
                    <w:szCs w:val="20"/>
                    <w:lang w:val="id-ID"/>
                  </w:rPr>
                </w:rPrChange>
              </w:rPr>
            </w:pPr>
            <w:ins w:id="9236" w:author="Miku Nosamu" w:date="2025-07-05T16:19:00Z">
              <w:r w:rsidRPr="00841217">
                <w:rPr>
                  <w:rFonts w:cstheme="minorHAnsi"/>
                  <w:noProof/>
                  <w:color w:val="auto"/>
                  <w:kern w:val="1"/>
                  <w:szCs w:val="20"/>
                  <w:lang w:val="id-ID"/>
                  <w:rPrChange w:id="9237" w:author="Miku Nosamu" w:date="2025-07-05T17:14:00Z">
                    <w:rPr>
                      <w:rFonts w:ascii="Arial" w:hAnsi="Arial" w:cs="Arial"/>
                      <w:noProof/>
                      <w:color w:val="auto"/>
                      <w:kern w:val="1"/>
                      <w:szCs w:val="20"/>
                      <w:lang w:val="id-ID"/>
                    </w:rPr>
                  </w:rPrChange>
                </w:rPr>
                <w:t>Kesimpulan</w:t>
              </w:r>
            </w:ins>
          </w:p>
        </w:tc>
      </w:tr>
      <w:tr w:rsidR="00841217" w:rsidRPr="00841217" w14:paraId="1AEAF0A9" w14:textId="77777777" w:rsidTr="005877C0">
        <w:trPr>
          <w:trHeight w:val="100"/>
          <w:ins w:id="9238" w:author="Miku Nosamu" w:date="2025-07-05T16:19:00Z"/>
        </w:trPr>
        <w:tc>
          <w:tcPr>
            <w:tcW w:w="3192" w:type="dxa"/>
            <w:vAlign w:val="center"/>
          </w:tcPr>
          <w:p w14:paraId="44390487" w14:textId="5AFC4B31" w:rsidR="00B505AF" w:rsidRPr="008303B6" w:rsidRDefault="00841217">
            <w:pPr>
              <w:pStyle w:val="NormalWeb"/>
              <w:spacing w:line="360" w:lineRule="auto"/>
              <w:jc w:val="center"/>
              <w:rPr>
                <w:ins w:id="9239" w:author="Miku Nosamu" w:date="2025-07-05T16:19:00Z"/>
                <w:rFonts w:asciiTheme="minorHAnsi" w:hAnsiTheme="minorHAnsi" w:cstheme="minorHAnsi"/>
                <w:szCs w:val="20"/>
                <w:rPrChange w:id="9240" w:author="Miku Nosamu" w:date="2025-07-05T17:46:00Z">
                  <w:rPr>
                    <w:ins w:id="9241" w:author="Miku Nosamu" w:date="2025-07-05T16:19:00Z"/>
                    <w:rFonts w:ascii="Arial" w:hAnsi="Arial" w:cs="Arial"/>
                    <w:noProof/>
                    <w:color w:val="auto"/>
                    <w:kern w:val="1"/>
                    <w:szCs w:val="20"/>
                    <w:lang w:val="id-ID"/>
                  </w:rPr>
                </w:rPrChange>
              </w:rPr>
              <w:pPrChange w:id="9242" w:author="Miku Nosamu" w:date="2025-07-05T17:46:00Z">
                <w:pPr>
                  <w:jc w:val="center"/>
                </w:pPr>
              </w:pPrChange>
            </w:pPr>
            <w:ins w:id="9243" w:author="Miku Nosamu" w:date="2025-07-05T17:12:00Z">
              <w:r w:rsidRPr="00841217">
                <w:rPr>
                  <w:rFonts w:asciiTheme="minorHAnsi" w:hAnsiTheme="minorHAnsi" w:cstheme="minorHAnsi"/>
                  <w:sz w:val="20"/>
                  <w:szCs w:val="20"/>
                  <w:rPrChange w:id="9244" w:author="Miku Nosamu" w:date="2025-07-05T17:14:00Z">
                    <w:rPr/>
                  </w:rPrChange>
                </w:rPr>
                <w:t xml:space="preserve">Approver </w:t>
              </w:r>
              <w:proofErr w:type="spellStart"/>
              <w:r w:rsidRPr="00841217">
                <w:rPr>
                  <w:rFonts w:asciiTheme="minorHAnsi" w:hAnsiTheme="minorHAnsi" w:cstheme="minorHAnsi"/>
                  <w:sz w:val="20"/>
                  <w:szCs w:val="20"/>
                  <w:rPrChange w:id="9245" w:author="Miku Nosamu" w:date="2025-07-05T17:14:00Z">
                    <w:rPr/>
                  </w:rPrChange>
                </w:rPr>
                <w:t>dihapus</w:t>
              </w:r>
              <w:proofErr w:type="spellEnd"/>
              <w:r w:rsidRPr="00841217">
                <w:rPr>
                  <w:rFonts w:asciiTheme="minorHAnsi" w:hAnsiTheme="minorHAnsi" w:cstheme="minorHAnsi"/>
                  <w:sz w:val="20"/>
                  <w:szCs w:val="20"/>
                  <w:rPrChange w:id="9246" w:author="Miku Nosamu" w:date="2025-07-05T17:14:00Z">
                    <w:rPr/>
                  </w:rPrChange>
                </w:rPr>
                <w:t xml:space="preserve"> </w:t>
              </w:r>
              <w:proofErr w:type="spellStart"/>
              <w:r w:rsidRPr="00841217">
                <w:rPr>
                  <w:rFonts w:asciiTheme="minorHAnsi" w:hAnsiTheme="minorHAnsi" w:cstheme="minorHAnsi"/>
                  <w:sz w:val="20"/>
                  <w:szCs w:val="20"/>
                  <w:rPrChange w:id="9247" w:author="Miku Nosamu" w:date="2025-07-05T17:14:00Z">
                    <w:rPr/>
                  </w:rPrChange>
                </w:rPr>
                <w:t>dari</w:t>
              </w:r>
              <w:proofErr w:type="spellEnd"/>
              <w:r w:rsidRPr="00841217">
                <w:rPr>
                  <w:rFonts w:asciiTheme="minorHAnsi" w:hAnsiTheme="minorHAnsi" w:cstheme="minorHAnsi"/>
                  <w:sz w:val="20"/>
                  <w:szCs w:val="20"/>
                  <w:rPrChange w:id="9248" w:author="Miku Nosamu" w:date="2025-07-05T17:14:00Z">
                    <w:rPr/>
                  </w:rPrChange>
                </w:rPr>
                <w:t xml:space="preserve"> </w:t>
              </w:r>
              <w:proofErr w:type="spellStart"/>
              <w:r w:rsidRPr="00841217">
                <w:rPr>
                  <w:rFonts w:asciiTheme="minorHAnsi" w:hAnsiTheme="minorHAnsi" w:cstheme="minorHAnsi"/>
                  <w:sz w:val="20"/>
                  <w:szCs w:val="20"/>
                  <w:rPrChange w:id="9249" w:author="Miku Nosamu" w:date="2025-07-05T17:14:00Z">
                    <w:rPr/>
                  </w:rPrChange>
                </w:rPr>
                <w:t>sistem</w:t>
              </w:r>
              <w:proofErr w:type="spellEnd"/>
              <w:r w:rsidRPr="00841217">
                <w:rPr>
                  <w:rFonts w:asciiTheme="minorHAnsi" w:hAnsiTheme="minorHAnsi" w:cstheme="minorHAnsi"/>
                  <w:sz w:val="20"/>
                  <w:szCs w:val="20"/>
                  <w:rPrChange w:id="9250" w:author="Miku Nosamu" w:date="2025-07-05T17:14:00Z">
                    <w:rPr/>
                  </w:rPrChange>
                </w:rPr>
                <w:t xml:space="preserve"> dan </w:t>
              </w:r>
              <w:proofErr w:type="spellStart"/>
              <w:r w:rsidRPr="00841217">
                <w:rPr>
                  <w:rFonts w:asciiTheme="minorHAnsi" w:hAnsiTheme="minorHAnsi" w:cstheme="minorHAnsi"/>
                  <w:sz w:val="20"/>
                  <w:szCs w:val="20"/>
                  <w:rPrChange w:id="9251" w:author="Miku Nosamu" w:date="2025-07-05T17:14:00Z">
                    <w:rPr/>
                  </w:rPrChange>
                </w:rPr>
                <w:t>tidak</w:t>
              </w:r>
              <w:proofErr w:type="spellEnd"/>
              <w:r w:rsidRPr="00841217">
                <w:rPr>
                  <w:rFonts w:asciiTheme="minorHAnsi" w:hAnsiTheme="minorHAnsi" w:cstheme="minorHAnsi"/>
                  <w:sz w:val="20"/>
                  <w:szCs w:val="20"/>
                  <w:rPrChange w:id="9252" w:author="Miku Nosamu" w:date="2025-07-05T17:14:00Z">
                    <w:rPr/>
                  </w:rPrChange>
                </w:rPr>
                <w:t xml:space="preserve"> </w:t>
              </w:r>
              <w:proofErr w:type="spellStart"/>
              <w:r w:rsidRPr="00841217">
                <w:rPr>
                  <w:rFonts w:asciiTheme="minorHAnsi" w:hAnsiTheme="minorHAnsi" w:cstheme="minorHAnsi"/>
                  <w:sz w:val="20"/>
                  <w:szCs w:val="20"/>
                  <w:rPrChange w:id="9253" w:author="Miku Nosamu" w:date="2025-07-05T17:14:00Z">
                    <w:rPr/>
                  </w:rPrChange>
                </w:rPr>
                <w:t>muncul</w:t>
              </w:r>
              <w:proofErr w:type="spellEnd"/>
              <w:r w:rsidRPr="00841217">
                <w:rPr>
                  <w:rFonts w:asciiTheme="minorHAnsi" w:hAnsiTheme="minorHAnsi" w:cstheme="minorHAnsi"/>
                  <w:sz w:val="20"/>
                  <w:szCs w:val="20"/>
                  <w:rPrChange w:id="9254" w:author="Miku Nosamu" w:date="2025-07-05T17:14:00Z">
                    <w:rPr/>
                  </w:rPrChange>
                </w:rPr>
                <w:t xml:space="preserve"> di daftar</w:t>
              </w:r>
            </w:ins>
          </w:p>
        </w:tc>
        <w:tc>
          <w:tcPr>
            <w:tcW w:w="3192" w:type="dxa"/>
            <w:vAlign w:val="center"/>
          </w:tcPr>
          <w:p w14:paraId="5A6F7AF2" w14:textId="1BDD8DDD" w:rsidR="00B505AF" w:rsidRPr="008303B6" w:rsidRDefault="00841217">
            <w:pPr>
              <w:pStyle w:val="NormalWeb"/>
              <w:spacing w:line="360" w:lineRule="auto"/>
              <w:jc w:val="center"/>
              <w:rPr>
                <w:ins w:id="9255" w:author="Miku Nosamu" w:date="2025-07-05T16:19:00Z"/>
                <w:rFonts w:asciiTheme="minorHAnsi" w:hAnsiTheme="minorHAnsi" w:cstheme="minorHAnsi"/>
                <w:szCs w:val="20"/>
                <w:rPrChange w:id="9256" w:author="Miku Nosamu" w:date="2025-07-05T17:46:00Z">
                  <w:rPr>
                    <w:ins w:id="9257" w:author="Miku Nosamu" w:date="2025-07-05T16:19:00Z"/>
                    <w:rFonts w:ascii="Arial" w:hAnsi="Arial" w:cs="Arial"/>
                    <w:noProof/>
                    <w:color w:val="auto"/>
                    <w:kern w:val="1"/>
                    <w:szCs w:val="20"/>
                    <w:lang w:val="id-ID"/>
                  </w:rPr>
                </w:rPrChange>
              </w:rPr>
              <w:pPrChange w:id="9258" w:author="Miku Nosamu" w:date="2025-07-05T17:46:00Z">
                <w:pPr>
                  <w:jc w:val="center"/>
                </w:pPr>
              </w:pPrChange>
            </w:pPr>
            <w:ins w:id="9259" w:author="Miku Nosamu" w:date="2025-07-05T17:12:00Z">
              <w:r w:rsidRPr="00841217">
                <w:rPr>
                  <w:rFonts w:asciiTheme="minorHAnsi" w:hAnsiTheme="minorHAnsi" w:cstheme="minorHAnsi"/>
                  <w:sz w:val="20"/>
                  <w:szCs w:val="20"/>
                  <w:rPrChange w:id="9260" w:author="Miku Nosamu" w:date="2025-07-05T17:14:00Z">
                    <w:rPr/>
                  </w:rPrChange>
                </w:rPr>
                <w:t xml:space="preserve">Data approver </w:t>
              </w:r>
              <w:proofErr w:type="spellStart"/>
              <w:r w:rsidRPr="00841217">
                <w:rPr>
                  <w:rFonts w:asciiTheme="minorHAnsi" w:hAnsiTheme="minorHAnsi" w:cstheme="minorHAnsi"/>
                  <w:sz w:val="20"/>
                  <w:szCs w:val="20"/>
                  <w:rPrChange w:id="9261" w:author="Miku Nosamu" w:date="2025-07-05T17:14:00Z">
                    <w:rPr/>
                  </w:rPrChange>
                </w:rPr>
                <w:t>berhasil</w:t>
              </w:r>
              <w:proofErr w:type="spellEnd"/>
              <w:r w:rsidRPr="00841217">
                <w:rPr>
                  <w:rFonts w:asciiTheme="minorHAnsi" w:hAnsiTheme="minorHAnsi" w:cstheme="minorHAnsi"/>
                  <w:sz w:val="20"/>
                  <w:szCs w:val="20"/>
                  <w:rPrChange w:id="9262" w:author="Miku Nosamu" w:date="2025-07-05T17:14:00Z">
                    <w:rPr/>
                  </w:rPrChange>
                </w:rPr>
                <w:t xml:space="preserve"> </w:t>
              </w:r>
              <w:proofErr w:type="spellStart"/>
              <w:r w:rsidRPr="00841217">
                <w:rPr>
                  <w:rFonts w:asciiTheme="minorHAnsi" w:hAnsiTheme="minorHAnsi" w:cstheme="minorHAnsi"/>
                  <w:sz w:val="20"/>
                  <w:szCs w:val="20"/>
                  <w:rPrChange w:id="9263" w:author="Miku Nosamu" w:date="2025-07-05T17:14:00Z">
                    <w:rPr/>
                  </w:rPrChange>
                </w:rPr>
                <w:t>terhapus</w:t>
              </w:r>
              <w:proofErr w:type="spellEnd"/>
              <w:r w:rsidRPr="00841217">
                <w:rPr>
                  <w:rFonts w:asciiTheme="minorHAnsi" w:hAnsiTheme="minorHAnsi" w:cstheme="minorHAnsi"/>
                  <w:sz w:val="20"/>
                  <w:szCs w:val="20"/>
                  <w:rPrChange w:id="9264" w:author="Miku Nosamu" w:date="2025-07-05T17:14:00Z">
                    <w:rPr/>
                  </w:rPrChange>
                </w:rPr>
                <w:t xml:space="preserve"> </w:t>
              </w:r>
              <w:proofErr w:type="spellStart"/>
              <w:r w:rsidRPr="00841217">
                <w:rPr>
                  <w:rFonts w:asciiTheme="minorHAnsi" w:hAnsiTheme="minorHAnsi" w:cstheme="minorHAnsi"/>
                  <w:sz w:val="20"/>
                  <w:szCs w:val="20"/>
                  <w:rPrChange w:id="9265" w:author="Miku Nosamu" w:date="2025-07-05T17:14:00Z">
                    <w:rPr/>
                  </w:rPrChange>
                </w:rPr>
                <w:t>dari</w:t>
              </w:r>
              <w:proofErr w:type="spellEnd"/>
              <w:r w:rsidRPr="00841217">
                <w:rPr>
                  <w:rFonts w:asciiTheme="minorHAnsi" w:hAnsiTheme="minorHAnsi" w:cstheme="minorHAnsi"/>
                  <w:sz w:val="20"/>
                  <w:szCs w:val="20"/>
                  <w:rPrChange w:id="9266" w:author="Miku Nosamu" w:date="2025-07-05T17:14:00Z">
                    <w:rPr/>
                  </w:rPrChange>
                </w:rPr>
                <w:t xml:space="preserve"> </w:t>
              </w:r>
              <w:proofErr w:type="spellStart"/>
              <w:r w:rsidRPr="00841217">
                <w:rPr>
                  <w:rFonts w:asciiTheme="minorHAnsi" w:hAnsiTheme="minorHAnsi" w:cstheme="minorHAnsi"/>
                  <w:sz w:val="20"/>
                  <w:szCs w:val="20"/>
                  <w:rPrChange w:id="9267" w:author="Miku Nosamu" w:date="2025-07-05T17:14:00Z">
                    <w:rPr/>
                  </w:rPrChange>
                </w:rPr>
                <w:t>tabel</w:t>
              </w:r>
            </w:ins>
            <w:proofErr w:type="spellEnd"/>
          </w:p>
        </w:tc>
        <w:tc>
          <w:tcPr>
            <w:tcW w:w="3192" w:type="dxa"/>
            <w:vAlign w:val="center"/>
          </w:tcPr>
          <w:p w14:paraId="01CC6FD5" w14:textId="77777777" w:rsidR="00B505AF" w:rsidRPr="00841217" w:rsidRDefault="00B505AF" w:rsidP="005877C0">
            <w:pPr>
              <w:jc w:val="center"/>
              <w:rPr>
                <w:ins w:id="9268" w:author="Miku Nosamu" w:date="2025-07-05T16:19:00Z"/>
                <w:rFonts w:cstheme="minorHAnsi"/>
                <w:noProof/>
                <w:color w:val="auto"/>
                <w:kern w:val="1"/>
                <w:szCs w:val="20"/>
                <w:lang w:val="id-ID"/>
                <w:rPrChange w:id="9269" w:author="Miku Nosamu" w:date="2025-07-05T17:14:00Z">
                  <w:rPr>
                    <w:ins w:id="9270" w:author="Miku Nosamu" w:date="2025-07-05T16:19:00Z"/>
                    <w:rFonts w:ascii="Arial" w:hAnsi="Arial" w:cs="Arial"/>
                    <w:noProof/>
                    <w:color w:val="auto"/>
                    <w:kern w:val="1"/>
                    <w:szCs w:val="20"/>
                    <w:lang w:val="id-ID"/>
                  </w:rPr>
                </w:rPrChange>
              </w:rPr>
            </w:pPr>
            <w:ins w:id="9271" w:author="Miku Nosamu" w:date="2025-07-05T16:19:00Z">
              <w:r w:rsidRPr="00841217">
                <w:rPr>
                  <w:rFonts w:cstheme="minorHAnsi"/>
                  <w:noProof/>
                  <w:color w:val="auto"/>
                  <w:kern w:val="1"/>
                  <w:szCs w:val="20"/>
                  <w:lang w:val="id-ID"/>
                  <w:rPrChange w:id="9272" w:author="Miku Nosamu" w:date="2025-07-05T17:14:00Z">
                    <w:rPr>
                      <w:rFonts w:ascii="Arial" w:hAnsi="Arial" w:cs="Arial"/>
                      <w:noProof/>
                      <w:color w:val="auto"/>
                      <w:kern w:val="1"/>
                      <w:szCs w:val="20"/>
                      <w:lang w:val="id-ID"/>
                    </w:rPr>
                  </w:rPrChange>
                </w:rPr>
                <w:t>Hasil pengamatan sesuai</w:t>
              </w:r>
            </w:ins>
          </w:p>
        </w:tc>
      </w:tr>
    </w:tbl>
    <w:p w14:paraId="41AEED80" w14:textId="79895E17" w:rsidR="00B505AF" w:rsidRPr="00097800" w:rsidRDefault="00B505AF" w:rsidP="00546376">
      <w:pPr>
        <w:rPr>
          <w:ins w:id="9273" w:author="Miku Nosamu" w:date="2025-07-05T16:19:00Z"/>
          <w:rFonts w:cstheme="minorHAnsi"/>
          <w:noProof/>
          <w:color w:val="auto"/>
          <w:szCs w:val="20"/>
          <w:lang w:val="id-ID"/>
        </w:rPr>
      </w:pPr>
    </w:p>
    <w:tbl>
      <w:tblPr>
        <w:tblStyle w:val="ProposalTable"/>
        <w:tblW w:w="0" w:type="auto"/>
        <w:tblLook w:val="04A0" w:firstRow="1" w:lastRow="0" w:firstColumn="1" w:lastColumn="0" w:noHBand="0" w:noVBand="1"/>
      </w:tblPr>
      <w:tblGrid>
        <w:gridCol w:w="3115"/>
        <w:gridCol w:w="3118"/>
        <w:gridCol w:w="3117"/>
      </w:tblGrid>
      <w:tr w:rsidR="00841217" w:rsidRPr="00841217" w14:paraId="411FA982" w14:textId="77777777" w:rsidTr="005877C0">
        <w:trPr>
          <w:cnfStyle w:val="100000000000" w:firstRow="1" w:lastRow="0" w:firstColumn="0" w:lastColumn="0" w:oddVBand="0" w:evenVBand="0" w:oddHBand="0" w:evenHBand="0" w:firstRowFirstColumn="0" w:firstRowLastColumn="0" w:lastRowFirstColumn="0" w:lastRowLastColumn="0"/>
          <w:ins w:id="9274" w:author="Miku Nosamu" w:date="2025-07-05T16:19:00Z"/>
        </w:trPr>
        <w:tc>
          <w:tcPr>
            <w:tcW w:w="3192" w:type="dxa"/>
            <w:vAlign w:val="center"/>
          </w:tcPr>
          <w:p w14:paraId="592064F1" w14:textId="77777777" w:rsidR="00B505AF" w:rsidRPr="00841217" w:rsidRDefault="00B505AF" w:rsidP="005877C0">
            <w:pPr>
              <w:jc w:val="center"/>
              <w:rPr>
                <w:ins w:id="9275" w:author="Miku Nosamu" w:date="2025-07-05T16:19:00Z"/>
                <w:rFonts w:cstheme="minorHAnsi"/>
                <w:noProof/>
                <w:color w:val="auto"/>
                <w:kern w:val="1"/>
                <w:szCs w:val="20"/>
                <w:lang w:val="id-ID"/>
                <w:rPrChange w:id="9276" w:author="Miku Nosamu" w:date="2025-07-05T17:14:00Z">
                  <w:rPr>
                    <w:ins w:id="9277" w:author="Miku Nosamu" w:date="2025-07-05T16:19:00Z"/>
                    <w:rFonts w:ascii="Arial" w:hAnsi="Arial" w:cs="Arial"/>
                    <w:noProof/>
                    <w:color w:val="2C283A" w:themeColor="text2"/>
                    <w:kern w:val="1"/>
                    <w:szCs w:val="20"/>
                    <w:lang w:val="id-ID"/>
                  </w:rPr>
                </w:rPrChange>
              </w:rPr>
            </w:pPr>
            <w:ins w:id="9278" w:author="Miku Nosamu" w:date="2025-07-05T16:19:00Z">
              <w:r w:rsidRPr="00841217">
                <w:rPr>
                  <w:rFonts w:cstheme="minorHAnsi"/>
                  <w:noProof/>
                  <w:color w:val="auto"/>
                  <w:kern w:val="1"/>
                  <w:szCs w:val="20"/>
                  <w:lang w:val="id-ID"/>
                  <w:rPrChange w:id="9279" w:author="Miku Nosamu" w:date="2025-07-05T17:14:00Z">
                    <w:rPr>
                      <w:rFonts w:ascii="Arial" w:hAnsi="Arial" w:cs="Arial"/>
                      <w:noProof/>
                      <w:color w:val="2C283A" w:themeColor="text2"/>
                      <w:kern w:val="1"/>
                      <w:szCs w:val="20"/>
                      <w:lang w:val="id-ID"/>
                    </w:rPr>
                  </w:rPrChange>
                </w:rPr>
                <w:t>Identifikasi</w:t>
              </w:r>
            </w:ins>
          </w:p>
        </w:tc>
        <w:tc>
          <w:tcPr>
            <w:tcW w:w="6384" w:type="dxa"/>
            <w:gridSpan w:val="2"/>
            <w:vAlign w:val="center"/>
          </w:tcPr>
          <w:p w14:paraId="4ACD4D6A" w14:textId="348072E3" w:rsidR="00B505AF" w:rsidRPr="008303B6" w:rsidRDefault="00B505AF" w:rsidP="005877C0">
            <w:pPr>
              <w:jc w:val="center"/>
              <w:rPr>
                <w:ins w:id="9280" w:author="Miku Nosamu" w:date="2025-07-05T16:19:00Z"/>
                <w:rFonts w:cstheme="minorHAnsi"/>
                <w:noProof/>
                <w:color w:val="auto"/>
                <w:kern w:val="1"/>
                <w:szCs w:val="20"/>
                <w:rPrChange w:id="9281" w:author="Miku Nosamu" w:date="2025-07-05T17:46:00Z">
                  <w:rPr>
                    <w:ins w:id="9282" w:author="Miku Nosamu" w:date="2025-07-05T16:19:00Z"/>
                    <w:rFonts w:ascii="Arial" w:hAnsi="Arial" w:cs="Arial"/>
                    <w:noProof/>
                    <w:color w:val="2C283A" w:themeColor="text2"/>
                    <w:kern w:val="1"/>
                    <w:szCs w:val="20"/>
                    <w:lang w:val="id-ID"/>
                  </w:rPr>
                </w:rPrChange>
              </w:rPr>
            </w:pPr>
            <w:ins w:id="9283" w:author="Miku Nosamu" w:date="2025-07-05T16:19:00Z">
              <w:r w:rsidRPr="00841217">
                <w:rPr>
                  <w:rFonts w:cstheme="minorHAnsi"/>
                  <w:noProof/>
                  <w:color w:val="auto"/>
                  <w:kern w:val="1"/>
                  <w:szCs w:val="20"/>
                  <w:lang w:val="id-ID"/>
                  <w:rPrChange w:id="9284" w:author="Miku Nosamu" w:date="2025-07-05T17:14:00Z">
                    <w:rPr>
                      <w:rFonts w:ascii="Arial" w:hAnsi="Arial" w:cs="Arial"/>
                      <w:noProof/>
                      <w:color w:val="2C283A" w:themeColor="text2"/>
                      <w:kern w:val="1"/>
                      <w:szCs w:val="20"/>
                      <w:lang w:val="id-ID"/>
                    </w:rPr>
                  </w:rPrChange>
                </w:rPr>
                <w:t>KU-0</w:t>
              </w:r>
            </w:ins>
            <w:ins w:id="9285" w:author="Miku Nosamu" w:date="2025-07-05T17:46:00Z">
              <w:r w:rsidR="008303B6">
                <w:rPr>
                  <w:rFonts w:cstheme="minorHAnsi"/>
                  <w:noProof/>
                  <w:color w:val="auto"/>
                  <w:kern w:val="1"/>
                  <w:szCs w:val="20"/>
                </w:rPr>
                <w:t>38</w:t>
              </w:r>
            </w:ins>
          </w:p>
        </w:tc>
      </w:tr>
      <w:tr w:rsidR="00841217" w:rsidRPr="00841217" w14:paraId="7CBACE5F" w14:textId="77777777" w:rsidTr="005877C0">
        <w:trPr>
          <w:ins w:id="9286" w:author="Miku Nosamu" w:date="2025-07-05T16:19:00Z"/>
        </w:trPr>
        <w:tc>
          <w:tcPr>
            <w:tcW w:w="3192" w:type="dxa"/>
            <w:vAlign w:val="center"/>
          </w:tcPr>
          <w:p w14:paraId="76B6BD6F" w14:textId="77777777" w:rsidR="00B505AF" w:rsidRPr="00841217" w:rsidRDefault="00B505AF" w:rsidP="005877C0">
            <w:pPr>
              <w:jc w:val="center"/>
              <w:rPr>
                <w:ins w:id="9287" w:author="Miku Nosamu" w:date="2025-07-05T16:19:00Z"/>
                <w:rFonts w:cstheme="minorHAnsi"/>
                <w:noProof/>
                <w:color w:val="auto"/>
                <w:kern w:val="1"/>
                <w:szCs w:val="20"/>
                <w:lang w:val="id-ID"/>
                <w:rPrChange w:id="9288" w:author="Miku Nosamu" w:date="2025-07-05T17:14:00Z">
                  <w:rPr>
                    <w:ins w:id="9289" w:author="Miku Nosamu" w:date="2025-07-05T16:19:00Z"/>
                    <w:rFonts w:ascii="Arial" w:hAnsi="Arial" w:cs="Arial"/>
                    <w:noProof/>
                    <w:color w:val="auto"/>
                    <w:kern w:val="1"/>
                    <w:szCs w:val="20"/>
                    <w:lang w:val="id-ID"/>
                  </w:rPr>
                </w:rPrChange>
              </w:rPr>
            </w:pPr>
            <w:ins w:id="9290" w:author="Miku Nosamu" w:date="2025-07-05T16:19:00Z">
              <w:r w:rsidRPr="00841217">
                <w:rPr>
                  <w:rFonts w:cstheme="minorHAnsi"/>
                  <w:noProof/>
                  <w:color w:val="auto"/>
                  <w:kern w:val="1"/>
                  <w:szCs w:val="20"/>
                  <w:lang w:val="id-ID"/>
                  <w:rPrChange w:id="9291" w:author="Miku Nosamu" w:date="2025-07-05T17:14:00Z">
                    <w:rPr>
                      <w:rFonts w:ascii="Arial" w:hAnsi="Arial" w:cs="Arial"/>
                      <w:noProof/>
                      <w:color w:val="auto"/>
                      <w:kern w:val="1"/>
                      <w:szCs w:val="20"/>
                      <w:lang w:val="id-ID"/>
                    </w:rPr>
                  </w:rPrChange>
                </w:rPr>
                <w:t>Nama Kasus Uji</w:t>
              </w:r>
            </w:ins>
          </w:p>
        </w:tc>
        <w:tc>
          <w:tcPr>
            <w:tcW w:w="6384" w:type="dxa"/>
            <w:gridSpan w:val="2"/>
            <w:vAlign w:val="center"/>
          </w:tcPr>
          <w:p w14:paraId="5B8E4A07" w14:textId="3EC44382" w:rsidR="00B505AF" w:rsidRPr="008303B6" w:rsidRDefault="00841217">
            <w:pPr>
              <w:pStyle w:val="NormalWeb"/>
              <w:spacing w:line="360" w:lineRule="auto"/>
              <w:jc w:val="center"/>
              <w:rPr>
                <w:ins w:id="9292" w:author="Miku Nosamu" w:date="2025-07-05T16:19:00Z"/>
                <w:rFonts w:asciiTheme="minorHAnsi" w:hAnsiTheme="minorHAnsi" w:cstheme="minorHAnsi"/>
                <w:szCs w:val="20"/>
                <w:rPrChange w:id="9293" w:author="Miku Nosamu" w:date="2025-07-05T17:46:00Z">
                  <w:rPr>
                    <w:ins w:id="9294" w:author="Miku Nosamu" w:date="2025-07-05T16:19:00Z"/>
                    <w:rFonts w:ascii="Arial" w:hAnsi="Arial" w:cs="Arial"/>
                    <w:noProof/>
                    <w:color w:val="auto"/>
                    <w:kern w:val="1"/>
                    <w:szCs w:val="20"/>
                    <w:lang w:val="id-ID"/>
                  </w:rPr>
                </w:rPrChange>
              </w:rPr>
              <w:pPrChange w:id="9295" w:author="Miku Nosamu" w:date="2025-07-05T17:46:00Z">
                <w:pPr>
                  <w:jc w:val="center"/>
                </w:pPr>
              </w:pPrChange>
            </w:pPr>
            <w:proofErr w:type="spellStart"/>
            <w:ins w:id="9296" w:author="Miku Nosamu" w:date="2025-07-05T17:12:00Z">
              <w:r w:rsidRPr="00841217">
                <w:rPr>
                  <w:rFonts w:asciiTheme="minorHAnsi" w:hAnsiTheme="minorHAnsi" w:cstheme="minorHAnsi"/>
                  <w:sz w:val="20"/>
                  <w:szCs w:val="20"/>
                  <w:rPrChange w:id="9297" w:author="Miku Nosamu" w:date="2025-07-05T17:14:00Z">
                    <w:rPr/>
                  </w:rPrChange>
                </w:rPr>
                <w:t>Pengujian</w:t>
              </w:r>
              <w:proofErr w:type="spellEnd"/>
              <w:r w:rsidRPr="00841217">
                <w:rPr>
                  <w:rFonts w:asciiTheme="minorHAnsi" w:hAnsiTheme="minorHAnsi" w:cstheme="minorHAnsi"/>
                  <w:sz w:val="20"/>
                  <w:szCs w:val="20"/>
                  <w:rPrChange w:id="9298" w:author="Miku Nosamu" w:date="2025-07-05T17:14:00Z">
                    <w:rPr/>
                  </w:rPrChange>
                </w:rPr>
                <w:t xml:space="preserve"> </w:t>
              </w:r>
              <w:proofErr w:type="spellStart"/>
              <w:r w:rsidRPr="00841217">
                <w:rPr>
                  <w:rFonts w:asciiTheme="minorHAnsi" w:hAnsiTheme="minorHAnsi" w:cstheme="minorHAnsi"/>
                  <w:sz w:val="20"/>
                  <w:szCs w:val="20"/>
                  <w:rPrChange w:id="9299" w:author="Miku Nosamu" w:date="2025-07-05T17:14:00Z">
                    <w:rPr/>
                  </w:rPrChange>
                </w:rPr>
                <w:t>mengirim</w:t>
              </w:r>
              <w:proofErr w:type="spellEnd"/>
              <w:r w:rsidRPr="00841217">
                <w:rPr>
                  <w:rFonts w:asciiTheme="minorHAnsi" w:hAnsiTheme="minorHAnsi" w:cstheme="minorHAnsi"/>
                  <w:sz w:val="20"/>
                  <w:szCs w:val="20"/>
                  <w:rPrChange w:id="9300" w:author="Miku Nosamu" w:date="2025-07-05T17:14:00Z">
                    <w:rPr/>
                  </w:rPrChange>
                </w:rPr>
                <w:t xml:space="preserve"> email </w:t>
              </w:r>
              <w:proofErr w:type="spellStart"/>
              <w:r w:rsidRPr="00841217">
                <w:rPr>
                  <w:rFonts w:asciiTheme="minorHAnsi" w:hAnsiTheme="minorHAnsi" w:cstheme="minorHAnsi"/>
                  <w:sz w:val="20"/>
                  <w:szCs w:val="20"/>
                  <w:rPrChange w:id="9301" w:author="Miku Nosamu" w:date="2025-07-05T17:14:00Z">
                    <w:rPr/>
                  </w:rPrChange>
                </w:rPr>
                <w:t>ke</w:t>
              </w:r>
              <w:proofErr w:type="spellEnd"/>
              <w:r w:rsidRPr="00841217">
                <w:rPr>
                  <w:rFonts w:asciiTheme="minorHAnsi" w:hAnsiTheme="minorHAnsi" w:cstheme="minorHAnsi"/>
                  <w:sz w:val="20"/>
                  <w:szCs w:val="20"/>
                  <w:rPrChange w:id="9302" w:author="Miku Nosamu" w:date="2025-07-05T17:14:00Z">
                    <w:rPr/>
                  </w:rPrChange>
                </w:rPr>
                <w:t xml:space="preserve"> </w:t>
              </w:r>
              <w:proofErr w:type="spellStart"/>
              <w:r w:rsidRPr="00841217">
                <w:rPr>
                  <w:rFonts w:asciiTheme="minorHAnsi" w:hAnsiTheme="minorHAnsi" w:cstheme="minorHAnsi"/>
                  <w:sz w:val="20"/>
                  <w:szCs w:val="20"/>
                  <w:rPrChange w:id="9303" w:author="Miku Nosamu" w:date="2025-07-05T17:14:00Z">
                    <w:rPr/>
                  </w:rPrChange>
                </w:rPr>
                <w:t>tembusan</w:t>
              </w:r>
              <w:proofErr w:type="spellEnd"/>
              <w:r w:rsidRPr="00841217">
                <w:rPr>
                  <w:rFonts w:asciiTheme="minorHAnsi" w:hAnsiTheme="minorHAnsi" w:cstheme="minorHAnsi"/>
                  <w:sz w:val="20"/>
                  <w:szCs w:val="20"/>
                  <w:rPrChange w:id="9304" w:author="Miku Nosamu" w:date="2025-07-05T17:14:00Z">
                    <w:rPr/>
                  </w:rPrChange>
                </w:rPr>
                <w:t xml:space="preserve"> </w:t>
              </w:r>
              <w:proofErr w:type="spellStart"/>
              <w:r w:rsidRPr="00841217">
                <w:rPr>
                  <w:rFonts w:asciiTheme="minorHAnsi" w:hAnsiTheme="minorHAnsi" w:cstheme="minorHAnsi"/>
                  <w:sz w:val="20"/>
                  <w:szCs w:val="20"/>
                  <w:rPrChange w:id="9305" w:author="Miku Nosamu" w:date="2025-07-05T17:14:00Z">
                    <w:rPr/>
                  </w:rPrChange>
                </w:rPr>
                <w:t>saat</w:t>
              </w:r>
              <w:proofErr w:type="spellEnd"/>
              <w:r w:rsidRPr="00841217">
                <w:rPr>
                  <w:rFonts w:asciiTheme="minorHAnsi" w:hAnsiTheme="minorHAnsi" w:cstheme="minorHAnsi"/>
                  <w:sz w:val="20"/>
                  <w:szCs w:val="20"/>
                  <w:rPrChange w:id="9306" w:author="Miku Nosamu" w:date="2025-07-05T17:14:00Z">
                    <w:rPr/>
                  </w:rPrChange>
                </w:rPr>
                <w:t xml:space="preserve"> </w:t>
              </w:r>
              <w:proofErr w:type="spellStart"/>
              <w:r w:rsidRPr="00841217">
                <w:rPr>
                  <w:rFonts w:asciiTheme="minorHAnsi" w:hAnsiTheme="minorHAnsi" w:cstheme="minorHAnsi"/>
                  <w:sz w:val="20"/>
                  <w:szCs w:val="20"/>
                  <w:rPrChange w:id="9307" w:author="Miku Nosamu" w:date="2025-07-05T17:14:00Z">
                    <w:rPr/>
                  </w:rPrChange>
                </w:rPr>
                <w:t>sistem</w:t>
              </w:r>
              <w:proofErr w:type="spellEnd"/>
              <w:r w:rsidRPr="00841217">
                <w:rPr>
                  <w:rFonts w:asciiTheme="minorHAnsi" w:hAnsiTheme="minorHAnsi" w:cstheme="minorHAnsi"/>
                  <w:sz w:val="20"/>
                  <w:szCs w:val="20"/>
                  <w:rPrChange w:id="9308" w:author="Miku Nosamu" w:date="2025-07-05T17:14:00Z">
                    <w:rPr/>
                  </w:rPrChange>
                </w:rPr>
                <w:t xml:space="preserve"> </w:t>
              </w:r>
              <w:proofErr w:type="spellStart"/>
              <w:r w:rsidRPr="00841217">
                <w:rPr>
                  <w:rFonts w:asciiTheme="minorHAnsi" w:hAnsiTheme="minorHAnsi" w:cstheme="minorHAnsi"/>
                  <w:sz w:val="20"/>
                  <w:szCs w:val="20"/>
                  <w:rPrChange w:id="9309" w:author="Miku Nosamu" w:date="2025-07-05T17:14:00Z">
                    <w:rPr/>
                  </w:rPrChange>
                </w:rPr>
                <w:t>berhasil</w:t>
              </w:r>
              <w:proofErr w:type="spellEnd"/>
              <w:r w:rsidRPr="00841217">
                <w:rPr>
                  <w:rFonts w:asciiTheme="minorHAnsi" w:hAnsiTheme="minorHAnsi" w:cstheme="minorHAnsi"/>
                  <w:sz w:val="20"/>
                  <w:szCs w:val="20"/>
                  <w:rPrChange w:id="9310" w:author="Miku Nosamu" w:date="2025-07-05T17:14:00Z">
                    <w:rPr/>
                  </w:rPrChange>
                </w:rPr>
                <w:t xml:space="preserve"> generate SIK</w:t>
              </w:r>
            </w:ins>
          </w:p>
        </w:tc>
      </w:tr>
      <w:tr w:rsidR="00841217" w:rsidRPr="00841217" w14:paraId="7B048579" w14:textId="77777777" w:rsidTr="005877C0">
        <w:trPr>
          <w:ins w:id="9311" w:author="Miku Nosamu" w:date="2025-07-05T16:19:00Z"/>
        </w:trPr>
        <w:tc>
          <w:tcPr>
            <w:tcW w:w="3192" w:type="dxa"/>
            <w:vAlign w:val="center"/>
          </w:tcPr>
          <w:p w14:paraId="258C1EEE" w14:textId="77777777" w:rsidR="00B505AF" w:rsidRPr="00841217" w:rsidRDefault="00B505AF" w:rsidP="005877C0">
            <w:pPr>
              <w:jc w:val="center"/>
              <w:rPr>
                <w:ins w:id="9312" w:author="Miku Nosamu" w:date="2025-07-05T16:19:00Z"/>
                <w:rFonts w:cstheme="minorHAnsi"/>
                <w:noProof/>
                <w:color w:val="auto"/>
                <w:kern w:val="1"/>
                <w:szCs w:val="20"/>
                <w:lang w:val="id-ID"/>
                <w:rPrChange w:id="9313" w:author="Miku Nosamu" w:date="2025-07-05T17:14:00Z">
                  <w:rPr>
                    <w:ins w:id="9314" w:author="Miku Nosamu" w:date="2025-07-05T16:19:00Z"/>
                    <w:rFonts w:ascii="Arial" w:hAnsi="Arial" w:cs="Arial"/>
                    <w:noProof/>
                    <w:color w:val="auto"/>
                    <w:kern w:val="1"/>
                    <w:szCs w:val="20"/>
                    <w:lang w:val="id-ID"/>
                  </w:rPr>
                </w:rPrChange>
              </w:rPr>
            </w:pPr>
            <w:ins w:id="9315" w:author="Miku Nosamu" w:date="2025-07-05T16:19:00Z">
              <w:r w:rsidRPr="00841217">
                <w:rPr>
                  <w:rFonts w:cstheme="minorHAnsi"/>
                  <w:noProof/>
                  <w:color w:val="auto"/>
                  <w:kern w:val="1"/>
                  <w:szCs w:val="20"/>
                  <w:lang w:val="id-ID"/>
                  <w:rPrChange w:id="9316" w:author="Miku Nosamu" w:date="2025-07-05T17:14:00Z">
                    <w:rPr>
                      <w:rFonts w:ascii="Arial" w:hAnsi="Arial" w:cs="Arial"/>
                      <w:noProof/>
                      <w:color w:val="auto"/>
                      <w:kern w:val="1"/>
                      <w:szCs w:val="20"/>
                      <w:lang w:val="id-ID"/>
                    </w:rPr>
                  </w:rPrChange>
                </w:rPr>
                <w:t>Deskripsi</w:t>
              </w:r>
            </w:ins>
          </w:p>
        </w:tc>
        <w:tc>
          <w:tcPr>
            <w:tcW w:w="6384" w:type="dxa"/>
            <w:gridSpan w:val="2"/>
            <w:vAlign w:val="center"/>
          </w:tcPr>
          <w:p w14:paraId="0B8B533A" w14:textId="0A5EB24A" w:rsidR="00B505AF" w:rsidRPr="008303B6" w:rsidRDefault="00841217">
            <w:pPr>
              <w:pStyle w:val="NormalWeb"/>
              <w:spacing w:line="360" w:lineRule="auto"/>
              <w:jc w:val="center"/>
              <w:rPr>
                <w:ins w:id="9317" w:author="Miku Nosamu" w:date="2025-07-05T16:19:00Z"/>
                <w:rFonts w:asciiTheme="minorHAnsi" w:hAnsiTheme="minorHAnsi" w:cstheme="minorHAnsi"/>
                <w:szCs w:val="20"/>
                <w:rPrChange w:id="9318" w:author="Miku Nosamu" w:date="2025-07-05T17:46:00Z">
                  <w:rPr>
                    <w:ins w:id="9319" w:author="Miku Nosamu" w:date="2025-07-05T16:19:00Z"/>
                    <w:rFonts w:ascii="Arial" w:hAnsi="Arial" w:cs="Arial"/>
                    <w:noProof/>
                    <w:color w:val="auto"/>
                    <w:kern w:val="1"/>
                    <w:szCs w:val="20"/>
                    <w:lang w:val="id-ID"/>
                  </w:rPr>
                </w:rPrChange>
              </w:rPr>
              <w:pPrChange w:id="9320" w:author="Miku Nosamu" w:date="2025-07-05T17:46:00Z">
                <w:pPr>
                  <w:jc w:val="center"/>
                </w:pPr>
              </w:pPrChange>
            </w:pPr>
            <w:ins w:id="9321" w:author="Miku Nosamu" w:date="2025-07-05T17:13:00Z">
              <w:r w:rsidRPr="00841217">
                <w:rPr>
                  <w:rFonts w:asciiTheme="minorHAnsi" w:hAnsiTheme="minorHAnsi" w:cstheme="minorHAnsi"/>
                  <w:sz w:val="20"/>
                  <w:szCs w:val="20"/>
                  <w:rPrChange w:id="9322" w:author="Miku Nosamu" w:date="2025-07-05T17:14:00Z">
                    <w:rPr/>
                  </w:rPrChange>
                </w:rPr>
                <w:t xml:space="preserve">Setelah SIK </w:t>
              </w:r>
              <w:proofErr w:type="spellStart"/>
              <w:r w:rsidRPr="00841217">
                <w:rPr>
                  <w:rFonts w:asciiTheme="minorHAnsi" w:hAnsiTheme="minorHAnsi" w:cstheme="minorHAnsi"/>
                  <w:sz w:val="20"/>
                  <w:szCs w:val="20"/>
                  <w:rPrChange w:id="9323" w:author="Miku Nosamu" w:date="2025-07-05T17:14:00Z">
                    <w:rPr/>
                  </w:rPrChange>
                </w:rPr>
                <w:t>disetujui</w:t>
              </w:r>
              <w:proofErr w:type="spellEnd"/>
              <w:r w:rsidRPr="00841217">
                <w:rPr>
                  <w:rFonts w:asciiTheme="minorHAnsi" w:hAnsiTheme="minorHAnsi" w:cstheme="minorHAnsi"/>
                  <w:sz w:val="20"/>
                  <w:szCs w:val="20"/>
                  <w:rPrChange w:id="9324" w:author="Miku Nosamu" w:date="2025-07-05T17:14:00Z">
                    <w:rPr/>
                  </w:rPrChange>
                </w:rPr>
                <w:t xml:space="preserve"> dan file PDF </w:t>
              </w:r>
              <w:proofErr w:type="spellStart"/>
              <w:r w:rsidRPr="00841217">
                <w:rPr>
                  <w:rFonts w:asciiTheme="minorHAnsi" w:hAnsiTheme="minorHAnsi" w:cstheme="minorHAnsi"/>
                  <w:sz w:val="20"/>
                  <w:szCs w:val="20"/>
                  <w:rPrChange w:id="9325" w:author="Miku Nosamu" w:date="2025-07-05T17:14:00Z">
                    <w:rPr/>
                  </w:rPrChange>
                </w:rPr>
                <w:t>dihasilkan</w:t>
              </w:r>
              <w:proofErr w:type="spellEnd"/>
              <w:r w:rsidRPr="00841217">
                <w:rPr>
                  <w:rFonts w:asciiTheme="minorHAnsi" w:hAnsiTheme="minorHAnsi" w:cstheme="minorHAnsi"/>
                  <w:sz w:val="20"/>
                  <w:szCs w:val="20"/>
                  <w:rPrChange w:id="9326" w:author="Miku Nosamu" w:date="2025-07-05T17:14:00Z">
                    <w:rPr/>
                  </w:rPrChange>
                </w:rPr>
                <w:t xml:space="preserve">, </w:t>
              </w:r>
              <w:proofErr w:type="spellStart"/>
              <w:r w:rsidRPr="00841217">
                <w:rPr>
                  <w:rFonts w:asciiTheme="minorHAnsi" w:hAnsiTheme="minorHAnsi" w:cstheme="minorHAnsi"/>
                  <w:sz w:val="20"/>
                  <w:szCs w:val="20"/>
                  <w:rPrChange w:id="9327" w:author="Miku Nosamu" w:date="2025-07-05T17:14:00Z">
                    <w:rPr/>
                  </w:rPrChange>
                </w:rPr>
                <w:t>sistem</w:t>
              </w:r>
              <w:proofErr w:type="spellEnd"/>
              <w:r w:rsidRPr="00841217">
                <w:rPr>
                  <w:rFonts w:asciiTheme="minorHAnsi" w:hAnsiTheme="minorHAnsi" w:cstheme="minorHAnsi"/>
                  <w:sz w:val="20"/>
                  <w:szCs w:val="20"/>
                  <w:rPrChange w:id="9328" w:author="Miku Nosamu" w:date="2025-07-05T17:14:00Z">
                    <w:rPr/>
                  </w:rPrChange>
                </w:rPr>
                <w:t xml:space="preserve"> </w:t>
              </w:r>
              <w:proofErr w:type="spellStart"/>
              <w:r w:rsidRPr="00841217">
                <w:rPr>
                  <w:rFonts w:asciiTheme="minorHAnsi" w:hAnsiTheme="minorHAnsi" w:cstheme="minorHAnsi"/>
                  <w:sz w:val="20"/>
                  <w:szCs w:val="20"/>
                  <w:rPrChange w:id="9329" w:author="Miku Nosamu" w:date="2025-07-05T17:14:00Z">
                    <w:rPr/>
                  </w:rPrChange>
                </w:rPr>
                <w:t>mengirimkan</w:t>
              </w:r>
              <w:proofErr w:type="spellEnd"/>
              <w:r w:rsidRPr="00841217">
                <w:rPr>
                  <w:rFonts w:asciiTheme="minorHAnsi" w:hAnsiTheme="minorHAnsi" w:cstheme="minorHAnsi"/>
                  <w:sz w:val="20"/>
                  <w:szCs w:val="20"/>
                  <w:rPrChange w:id="9330" w:author="Miku Nosamu" w:date="2025-07-05T17:14:00Z">
                    <w:rPr/>
                  </w:rPrChange>
                </w:rPr>
                <w:t xml:space="preserve"> email </w:t>
              </w:r>
              <w:proofErr w:type="spellStart"/>
              <w:r w:rsidRPr="00841217">
                <w:rPr>
                  <w:rFonts w:asciiTheme="minorHAnsi" w:hAnsiTheme="minorHAnsi" w:cstheme="minorHAnsi"/>
                  <w:sz w:val="20"/>
                  <w:szCs w:val="20"/>
                  <w:rPrChange w:id="9331" w:author="Miku Nosamu" w:date="2025-07-05T17:14:00Z">
                    <w:rPr/>
                  </w:rPrChange>
                </w:rPr>
                <w:t>otomatis</w:t>
              </w:r>
              <w:proofErr w:type="spellEnd"/>
              <w:r w:rsidRPr="00841217">
                <w:rPr>
                  <w:rFonts w:asciiTheme="minorHAnsi" w:hAnsiTheme="minorHAnsi" w:cstheme="minorHAnsi"/>
                  <w:sz w:val="20"/>
                  <w:szCs w:val="20"/>
                  <w:rPrChange w:id="9332" w:author="Miku Nosamu" w:date="2025-07-05T17:14:00Z">
                    <w:rPr/>
                  </w:rPrChange>
                </w:rPr>
                <w:t xml:space="preserve"> </w:t>
              </w:r>
              <w:proofErr w:type="spellStart"/>
              <w:r w:rsidRPr="00841217">
                <w:rPr>
                  <w:rFonts w:asciiTheme="minorHAnsi" w:hAnsiTheme="minorHAnsi" w:cstheme="minorHAnsi"/>
                  <w:sz w:val="20"/>
                  <w:szCs w:val="20"/>
                  <w:rPrChange w:id="9333" w:author="Miku Nosamu" w:date="2025-07-05T17:14:00Z">
                    <w:rPr/>
                  </w:rPrChange>
                </w:rPr>
                <w:t>ke</w:t>
              </w:r>
              <w:proofErr w:type="spellEnd"/>
              <w:r w:rsidRPr="00841217">
                <w:rPr>
                  <w:rFonts w:asciiTheme="minorHAnsi" w:hAnsiTheme="minorHAnsi" w:cstheme="minorHAnsi"/>
                  <w:sz w:val="20"/>
                  <w:szCs w:val="20"/>
                  <w:rPrChange w:id="9334" w:author="Miku Nosamu" w:date="2025-07-05T17:14:00Z">
                    <w:rPr/>
                  </w:rPrChange>
                </w:rPr>
                <w:t xml:space="preserve"> </w:t>
              </w:r>
              <w:proofErr w:type="spellStart"/>
              <w:r w:rsidRPr="00841217">
                <w:rPr>
                  <w:rFonts w:asciiTheme="minorHAnsi" w:hAnsiTheme="minorHAnsi" w:cstheme="minorHAnsi"/>
                  <w:sz w:val="20"/>
                  <w:szCs w:val="20"/>
                  <w:rPrChange w:id="9335" w:author="Miku Nosamu" w:date="2025-07-05T17:14:00Z">
                    <w:rPr/>
                  </w:rPrChange>
                </w:rPr>
                <w:t>pihak</w:t>
              </w:r>
              <w:proofErr w:type="spellEnd"/>
              <w:r w:rsidRPr="00841217">
                <w:rPr>
                  <w:rFonts w:asciiTheme="minorHAnsi" w:hAnsiTheme="minorHAnsi" w:cstheme="minorHAnsi"/>
                  <w:sz w:val="20"/>
                  <w:szCs w:val="20"/>
                  <w:rPrChange w:id="9336" w:author="Miku Nosamu" w:date="2025-07-05T17:14:00Z">
                    <w:rPr/>
                  </w:rPrChange>
                </w:rPr>
                <w:t xml:space="preserve"> </w:t>
              </w:r>
              <w:proofErr w:type="spellStart"/>
              <w:r w:rsidRPr="00841217">
                <w:rPr>
                  <w:rFonts w:asciiTheme="minorHAnsi" w:hAnsiTheme="minorHAnsi" w:cstheme="minorHAnsi"/>
                  <w:sz w:val="20"/>
                  <w:szCs w:val="20"/>
                  <w:rPrChange w:id="9337" w:author="Miku Nosamu" w:date="2025-07-05T17:14:00Z">
                    <w:rPr/>
                  </w:rPrChange>
                </w:rPr>
                <w:t>tembusan</w:t>
              </w:r>
              <w:proofErr w:type="spellEnd"/>
              <w:r w:rsidRPr="00841217">
                <w:rPr>
                  <w:rFonts w:asciiTheme="minorHAnsi" w:hAnsiTheme="minorHAnsi" w:cstheme="minorHAnsi"/>
                  <w:sz w:val="20"/>
                  <w:szCs w:val="20"/>
                  <w:rPrChange w:id="9338" w:author="Miku Nosamu" w:date="2025-07-05T17:14:00Z">
                    <w:rPr/>
                  </w:rPrChange>
                </w:rPr>
                <w:t xml:space="preserve"> dan </w:t>
              </w:r>
              <w:proofErr w:type="spellStart"/>
              <w:r w:rsidRPr="00841217">
                <w:rPr>
                  <w:rFonts w:asciiTheme="minorHAnsi" w:hAnsiTheme="minorHAnsi" w:cstheme="minorHAnsi"/>
                  <w:sz w:val="20"/>
                  <w:szCs w:val="20"/>
                  <w:rPrChange w:id="9339" w:author="Miku Nosamu" w:date="2025-07-05T17:14:00Z">
                    <w:rPr/>
                  </w:rPrChange>
                </w:rPr>
                <w:t>melampirkan</w:t>
              </w:r>
              <w:proofErr w:type="spellEnd"/>
              <w:r w:rsidRPr="00841217">
                <w:rPr>
                  <w:rFonts w:asciiTheme="minorHAnsi" w:hAnsiTheme="minorHAnsi" w:cstheme="minorHAnsi"/>
                  <w:sz w:val="20"/>
                  <w:szCs w:val="20"/>
                  <w:rPrChange w:id="9340" w:author="Miku Nosamu" w:date="2025-07-05T17:14:00Z">
                    <w:rPr/>
                  </w:rPrChange>
                </w:rPr>
                <w:t xml:space="preserve"> </w:t>
              </w:r>
              <w:proofErr w:type="spellStart"/>
              <w:r w:rsidRPr="00841217">
                <w:rPr>
                  <w:rFonts w:asciiTheme="minorHAnsi" w:hAnsiTheme="minorHAnsi" w:cstheme="minorHAnsi"/>
                  <w:sz w:val="20"/>
                  <w:szCs w:val="20"/>
                  <w:rPrChange w:id="9341" w:author="Miku Nosamu" w:date="2025-07-05T17:14:00Z">
                    <w:rPr/>
                  </w:rPrChange>
                </w:rPr>
                <w:t>dokumen</w:t>
              </w:r>
            </w:ins>
            <w:proofErr w:type="spellEnd"/>
          </w:p>
        </w:tc>
      </w:tr>
      <w:tr w:rsidR="00841217" w:rsidRPr="00841217" w14:paraId="538AD4DB" w14:textId="77777777" w:rsidTr="005877C0">
        <w:trPr>
          <w:ins w:id="9342" w:author="Miku Nosamu" w:date="2025-07-05T16:19:00Z"/>
        </w:trPr>
        <w:tc>
          <w:tcPr>
            <w:tcW w:w="3192" w:type="dxa"/>
            <w:vAlign w:val="center"/>
          </w:tcPr>
          <w:p w14:paraId="77817601" w14:textId="77777777" w:rsidR="00B505AF" w:rsidRPr="00841217" w:rsidRDefault="00B505AF" w:rsidP="005877C0">
            <w:pPr>
              <w:jc w:val="center"/>
              <w:rPr>
                <w:ins w:id="9343" w:author="Miku Nosamu" w:date="2025-07-05T16:19:00Z"/>
                <w:rFonts w:cstheme="minorHAnsi"/>
                <w:noProof/>
                <w:color w:val="auto"/>
                <w:kern w:val="1"/>
                <w:szCs w:val="20"/>
                <w:lang w:val="id-ID"/>
                <w:rPrChange w:id="9344" w:author="Miku Nosamu" w:date="2025-07-05T17:14:00Z">
                  <w:rPr>
                    <w:ins w:id="9345" w:author="Miku Nosamu" w:date="2025-07-05T16:19:00Z"/>
                    <w:rFonts w:ascii="Arial" w:hAnsi="Arial" w:cs="Arial"/>
                    <w:noProof/>
                    <w:color w:val="auto"/>
                    <w:kern w:val="1"/>
                    <w:szCs w:val="20"/>
                    <w:lang w:val="id-ID"/>
                  </w:rPr>
                </w:rPrChange>
              </w:rPr>
            </w:pPr>
            <w:ins w:id="9346" w:author="Miku Nosamu" w:date="2025-07-05T16:19:00Z">
              <w:r w:rsidRPr="00841217">
                <w:rPr>
                  <w:rFonts w:cstheme="minorHAnsi"/>
                  <w:noProof/>
                  <w:color w:val="auto"/>
                  <w:kern w:val="1"/>
                  <w:szCs w:val="20"/>
                  <w:lang w:val="id-ID"/>
                  <w:rPrChange w:id="9347" w:author="Miku Nosamu" w:date="2025-07-05T17:14:00Z">
                    <w:rPr>
                      <w:rFonts w:ascii="Arial" w:hAnsi="Arial" w:cs="Arial"/>
                      <w:noProof/>
                      <w:color w:val="auto"/>
                      <w:kern w:val="1"/>
                      <w:szCs w:val="20"/>
                      <w:lang w:val="id-ID"/>
                    </w:rPr>
                  </w:rPrChange>
                </w:rPr>
                <w:t>Kondisi Awal</w:t>
              </w:r>
            </w:ins>
          </w:p>
        </w:tc>
        <w:tc>
          <w:tcPr>
            <w:tcW w:w="6384" w:type="dxa"/>
            <w:gridSpan w:val="2"/>
            <w:vAlign w:val="center"/>
          </w:tcPr>
          <w:p w14:paraId="3C98F8BA" w14:textId="6DEA6F1C" w:rsidR="00B505AF" w:rsidRPr="008303B6" w:rsidRDefault="00841217">
            <w:pPr>
              <w:pStyle w:val="NormalWeb"/>
              <w:spacing w:line="360" w:lineRule="auto"/>
              <w:jc w:val="center"/>
              <w:rPr>
                <w:ins w:id="9348" w:author="Miku Nosamu" w:date="2025-07-05T16:19:00Z"/>
                <w:rFonts w:asciiTheme="minorHAnsi" w:hAnsiTheme="minorHAnsi" w:cstheme="minorHAnsi"/>
                <w:szCs w:val="20"/>
                <w:rPrChange w:id="9349" w:author="Miku Nosamu" w:date="2025-07-05T17:46:00Z">
                  <w:rPr>
                    <w:ins w:id="9350" w:author="Miku Nosamu" w:date="2025-07-05T16:19:00Z"/>
                    <w:rFonts w:ascii="Arial" w:hAnsi="Arial" w:cs="Arial"/>
                    <w:noProof/>
                    <w:color w:val="auto"/>
                    <w:kern w:val="1"/>
                    <w:szCs w:val="20"/>
                    <w:lang w:val="id-ID"/>
                  </w:rPr>
                </w:rPrChange>
              </w:rPr>
              <w:pPrChange w:id="9351" w:author="Miku Nosamu" w:date="2025-07-05T17:46:00Z">
                <w:pPr>
                  <w:jc w:val="center"/>
                </w:pPr>
              </w:pPrChange>
            </w:pPr>
            <w:proofErr w:type="spellStart"/>
            <w:ins w:id="9352" w:author="Miku Nosamu" w:date="2025-07-05T17:13:00Z">
              <w:r w:rsidRPr="00841217">
                <w:rPr>
                  <w:rFonts w:asciiTheme="minorHAnsi" w:hAnsiTheme="minorHAnsi" w:cstheme="minorHAnsi"/>
                  <w:sz w:val="20"/>
                  <w:szCs w:val="20"/>
                  <w:rPrChange w:id="9353" w:author="Miku Nosamu" w:date="2025-07-05T17:14:00Z">
                    <w:rPr/>
                  </w:rPrChange>
                </w:rPr>
                <w:t>Pengajuan</w:t>
              </w:r>
              <w:proofErr w:type="spellEnd"/>
              <w:r w:rsidRPr="00841217">
                <w:rPr>
                  <w:rFonts w:asciiTheme="minorHAnsi" w:hAnsiTheme="minorHAnsi" w:cstheme="minorHAnsi"/>
                  <w:sz w:val="20"/>
                  <w:szCs w:val="20"/>
                  <w:rPrChange w:id="9354" w:author="Miku Nosamu" w:date="2025-07-05T17:14:00Z">
                    <w:rPr/>
                  </w:rPrChange>
                </w:rPr>
                <w:t xml:space="preserve"> SIK </w:t>
              </w:r>
              <w:proofErr w:type="spellStart"/>
              <w:r w:rsidRPr="00841217">
                <w:rPr>
                  <w:rFonts w:asciiTheme="minorHAnsi" w:hAnsiTheme="minorHAnsi" w:cstheme="minorHAnsi"/>
                  <w:sz w:val="20"/>
                  <w:szCs w:val="20"/>
                  <w:rPrChange w:id="9355" w:author="Miku Nosamu" w:date="2025-07-05T17:14:00Z">
                    <w:rPr/>
                  </w:rPrChange>
                </w:rPr>
                <w:t>disetujui</w:t>
              </w:r>
              <w:proofErr w:type="spellEnd"/>
              <w:r w:rsidRPr="00841217">
                <w:rPr>
                  <w:rFonts w:asciiTheme="minorHAnsi" w:hAnsiTheme="minorHAnsi" w:cstheme="minorHAnsi"/>
                  <w:sz w:val="20"/>
                  <w:szCs w:val="20"/>
                  <w:rPrChange w:id="9356" w:author="Miku Nosamu" w:date="2025-07-05T17:14:00Z">
                    <w:rPr/>
                  </w:rPrChange>
                </w:rPr>
                <w:t xml:space="preserve"> dan data </w:t>
              </w:r>
              <w:proofErr w:type="spellStart"/>
              <w:r w:rsidRPr="00841217">
                <w:rPr>
                  <w:rFonts w:asciiTheme="minorHAnsi" w:hAnsiTheme="minorHAnsi" w:cstheme="minorHAnsi"/>
                  <w:sz w:val="20"/>
                  <w:szCs w:val="20"/>
                  <w:rPrChange w:id="9357" w:author="Miku Nosamu" w:date="2025-07-05T17:14:00Z">
                    <w:rPr/>
                  </w:rPrChange>
                </w:rPr>
                <w:t>tembusan</w:t>
              </w:r>
              <w:proofErr w:type="spellEnd"/>
              <w:r w:rsidRPr="00841217">
                <w:rPr>
                  <w:rFonts w:asciiTheme="minorHAnsi" w:hAnsiTheme="minorHAnsi" w:cstheme="minorHAnsi"/>
                  <w:sz w:val="20"/>
                  <w:szCs w:val="20"/>
                  <w:rPrChange w:id="9358" w:author="Miku Nosamu" w:date="2025-07-05T17:14:00Z">
                    <w:rPr/>
                  </w:rPrChange>
                </w:rPr>
                <w:t xml:space="preserve"> </w:t>
              </w:r>
              <w:proofErr w:type="spellStart"/>
              <w:r w:rsidRPr="00841217">
                <w:rPr>
                  <w:rFonts w:asciiTheme="minorHAnsi" w:hAnsiTheme="minorHAnsi" w:cstheme="minorHAnsi"/>
                  <w:sz w:val="20"/>
                  <w:szCs w:val="20"/>
                  <w:rPrChange w:id="9359" w:author="Miku Nosamu" w:date="2025-07-05T17:14:00Z">
                    <w:rPr/>
                  </w:rPrChange>
                </w:rPr>
                <w:t>sudah</w:t>
              </w:r>
              <w:proofErr w:type="spellEnd"/>
              <w:r w:rsidRPr="00841217">
                <w:rPr>
                  <w:rFonts w:asciiTheme="minorHAnsi" w:hAnsiTheme="minorHAnsi" w:cstheme="minorHAnsi"/>
                  <w:sz w:val="20"/>
                  <w:szCs w:val="20"/>
                  <w:rPrChange w:id="9360" w:author="Miku Nosamu" w:date="2025-07-05T17:14:00Z">
                    <w:rPr/>
                  </w:rPrChange>
                </w:rPr>
                <w:t xml:space="preserve"> </w:t>
              </w:r>
              <w:proofErr w:type="spellStart"/>
              <w:r w:rsidRPr="00841217">
                <w:rPr>
                  <w:rFonts w:asciiTheme="minorHAnsi" w:hAnsiTheme="minorHAnsi" w:cstheme="minorHAnsi"/>
                  <w:sz w:val="20"/>
                  <w:szCs w:val="20"/>
                  <w:rPrChange w:id="9361" w:author="Miku Nosamu" w:date="2025-07-05T17:14:00Z">
                    <w:rPr/>
                  </w:rPrChange>
                </w:rPr>
                <w:t>diset</w:t>
              </w:r>
              <w:proofErr w:type="spellEnd"/>
              <w:r w:rsidRPr="00841217">
                <w:rPr>
                  <w:rFonts w:asciiTheme="minorHAnsi" w:hAnsiTheme="minorHAnsi" w:cstheme="minorHAnsi"/>
                  <w:sz w:val="20"/>
                  <w:szCs w:val="20"/>
                  <w:rPrChange w:id="9362" w:author="Miku Nosamu" w:date="2025-07-05T17:14:00Z">
                    <w:rPr/>
                  </w:rPrChange>
                </w:rPr>
                <w:t xml:space="preserve"> di </w:t>
              </w:r>
              <w:proofErr w:type="spellStart"/>
              <w:r w:rsidRPr="00841217">
                <w:rPr>
                  <w:rFonts w:asciiTheme="minorHAnsi" w:hAnsiTheme="minorHAnsi" w:cstheme="minorHAnsi"/>
                  <w:sz w:val="20"/>
                  <w:szCs w:val="20"/>
                  <w:rPrChange w:id="9363" w:author="Miku Nosamu" w:date="2025-07-05T17:14:00Z">
                    <w:rPr/>
                  </w:rPrChange>
                </w:rPr>
                <w:t>pengajuan</w:t>
              </w:r>
            </w:ins>
            <w:proofErr w:type="spellEnd"/>
          </w:p>
        </w:tc>
      </w:tr>
      <w:tr w:rsidR="00841217" w:rsidRPr="00841217" w14:paraId="08BEC3FB" w14:textId="77777777" w:rsidTr="005877C0">
        <w:trPr>
          <w:ins w:id="9364" w:author="Miku Nosamu" w:date="2025-07-05T16:19:00Z"/>
        </w:trPr>
        <w:tc>
          <w:tcPr>
            <w:tcW w:w="3192" w:type="dxa"/>
            <w:vAlign w:val="center"/>
          </w:tcPr>
          <w:p w14:paraId="1014B4DF" w14:textId="77777777" w:rsidR="00B505AF" w:rsidRPr="00841217" w:rsidRDefault="00B505AF" w:rsidP="005877C0">
            <w:pPr>
              <w:jc w:val="center"/>
              <w:rPr>
                <w:ins w:id="9365" w:author="Miku Nosamu" w:date="2025-07-05T16:19:00Z"/>
                <w:rFonts w:cstheme="minorHAnsi"/>
                <w:noProof/>
                <w:color w:val="auto"/>
                <w:kern w:val="1"/>
                <w:szCs w:val="20"/>
                <w:lang w:val="id-ID"/>
                <w:rPrChange w:id="9366" w:author="Miku Nosamu" w:date="2025-07-05T17:14:00Z">
                  <w:rPr>
                    <w:ins w:id="9367" w:author="Miku Nosamu" w:date="2025-07-05T16:19:00Z"/>
                    <w:rFonts w:ascii="Arial" w:hAnsi="Arial" w:cs="Arial"/>
                    <w:noProof/>
                    <w:color w:val="auto"/>
                    <w:kern w:val="1"/>
                    <w:szCs w:val="20"/>
                    <w:lang w:val="id-ID"/>
                  </w:rPr>
                </w:rPrChange>
              </w:rPr>
            </w:pPr>
            <w:ins w:id="9368" w:author="Miku Nosamu" w:date="2025-07-05T16:19:00Z">
              <w:r w:rsidRPr="00841217">
                <w:rPr>
                  <w:rFonts w:cstheme="minorHAnsi"/>
                  <w:noProof/>
                  <w:color w:val="auto"/>
                  <w:kern w:val="1"/>
                  <w:szCs w:val="20"/>
                  <w:lang w:val="id-ID"/>
                  <w:rPrChange w:id="9369" w:author="Miku Nosamu" w:date="2025-07-05T17:14:00Z">
                    <w:rPr>
                      <w:rFonts w:ascii="Arial" w:hAnsi="Arial" w:cs="Arial"/>
                      <w:noProof/>
                      <w:color w:val="auto"/>
                      <w:kern w:val="1"/>
                      <w:szCs w:val="20"/>
                      <w:lang w:val="id-ID"/>
                    </w:rPr>
                  </w:rPrChange>
                </w:rPr>
                <w:t>Tanggal Pengujian</w:t>
              </w:r>
            </w:ins>
          </w:p>
        </w:tc>
        <w:tc>
          <w:tcPr>
            <w:tcW w:w="6384" w:type="dxa"/>
            <w:gridSpan w:val="2"/>
            <w:vAlign w:val="center"/>
          </w:tcPr>
          <w:p w14:paraId="056B844A" w14:textId="77777777" w:rsidR="00B505AF" w:rsidRPr="00841217" w:rsidRDefault="00B505AF" w:rsidP="005877C0">
            <w:pPr>
              <w:jc w:val="center"/>
              <w:rPr>
                <w:ins w:id="9370" w:author="Miku Nosamu" w:date="2025-07-05T16:19:00Z"/>
                <w:rFonts w:cstheme="minorHAnsi"/>
                <w:noProof/>
                <w:color w:val="auto"/>
                <w:kern w:val="1"/>
                <w:szCs w:val="20"/>
                <w:rPrChange w:id="9371" w:author="Miku Nosamu" w:date="2025-07-05T17:14:00Z">
                  <w:rPr>
                    <w:ins w:id="9372" w:author="Miku Nosamu" w:date="2025-07-05T16:19:00Z"/>
                    <w:rFonts w:ascii="Arial" w:hAnsi="Arial" w:cs="Arial"/>
                    <w:noProof/>
                    <w:color w:val="auto"/>
                    <w:kern w:val="1"/>
                    <w:szCs w:val="20"/>
                  </w:rPr>
                </w:rPrChange>
              </w:rPr>
            </w:pPr>
            <w:ins w:id="9373" w:author="Miku Nosamu" w:date="2025-07-05T16:19:00Z">
              <w:r w:rsidRPr="00841217">
                <w:rPr>
                  <w:rFonts w:cstheme="minorHAnsi"/>
                  <w:noProof/>
                  <w:color w:val="auto"/>
                  <w:kern w:val="1"/>
                  <w:szCs w:val="20"/>
                  <w:rPrChange w:id="9374" w:author="Miku Nosamu" w:date="2025-07-05T17:14:00Z">
                    <w:rPr>
                      <w:rFonts w:ascii="Arial" w:hAnsi="Arial" w:cs="Arial"/>
                      <w:noProof/>
                      <w:color w:val="auto"/>
                      <w:kern w:val="1"/>
                      <w:szCs w:val="20"/>
                    </w:rPr>
                  </w:rPrChange>
                </w:rPr>
                <w:t>9 Juli 2025</w:t>
              </w:r>
            </w:ins>
          </w:p>
        </w:tc>
      </w:tr>
      <w:tr w:rsidR="00841217" w:rsidRPr="00841217" w14:paraId="33CE529B" w14:textId="77777777" w:rsidTr="005877C0">
        <w:trPr>
          <w:ins w:id="9375" w:author="Miku Nosamu" w:date="2025-07-05T16:19:00Z"/>
        </w:trPr>
        <w:tc>
          <w:tcPr>
            <w:tcW w:w="3192" w:type="dxa"/>
            <w:vAlign w:val="center"/>
          </w:tcPr>
          <w:p w14:paraId="19713766" w14:textId="77777777" w:rsidR="00B505AF" w:rsidRPr="00841217" w:rsidRDefault="00B505AF" w:rsidP="005877C0">
            <w:pPr>
              <w:jc w:val="center"/>
              <w:rPr>
                <w:ins w:id="9376" w:author="Miku Nosamu" w:date="2025-07-05T16:19:00Z"/>
                <w:rFonts w:cstheme="minorHAnsi"/>
                <w:noProof/>
                <w:color w:val="auto"/>
                <w:kern w:val="1"/>
                <w:szCs w:val="20"/>
                <w:lang w:val="id-ID"/>
                <w:rPrChange w:id="9377" w:author="Miku Nosamu" w:date="2025-07-05T17:14:00Z">
                  <w:rPr>
                    <w:ins w:id="9378" w:author="Miku Nosamu" w:date="2025-07-05T16:19:00Z"/>
                    <w:rFonts w:ascii="Arial" w:hAnsi="Arial" w:cs="Arial"/>
                    <w:noProof/>
                    <w:color w:val="auto"/>
                    <w:kern w:val="1"/>
                    <w:szCs w:val="20"/>
                    <w:lang w:val="id-ID"/>
                  </w:rPr>
                </w:rPrChange>
              </w:rPr>
            </w:pPr>
            <w:ins w:id="9379" w:author="Miku Nosamu" w:date="2025-07-05T16:19:00Z">
              <w:r w:rsidRPr="00841217">
                <w:rPr>
                  <w:rFonts w:cstheme="minorHAnsi"/>
                  <w:noProof/>
                  <w:color w:val="auto"/>
                  <w:kern w:val="1"/>
                  <w:szCs w:val="20"/>
                  <w:lang w:val="id-ID"/>
                  <w:rPrChange w:id="9380" w:author="Miku Nosamu" w:date="2025-07-05T17:14:00Z">
                    <w:rPr>
                      <w:rFonts w:ascii="Arial" w:hAnsi="Arial" w:cs="Arial"/>
                      <w:noProof/>
                      <w:color w:val="auto"/>
                      <w:kern w:val="1"/>
                      <w:szCs w:val="20"/>
                      <w:lang w:val="id-ID"/>
                    </w:rPr>
                  </w:rPrChange>
                </w:rPr>
                <w:t>Penguji</w:t>
              </w:r>
            </w:ins>
          </w:p>
        </w:tc>
        <w:tc>
          <w:tcPr>
            <w:tcW w:w="6384" w:type="dxa"/>
            <w:gridSpan w:val="2"/>
            <w:vAlign w:val="center"/>
          </w:tcPr>
          <w:p w14:paraId="2766F4E9" w14:textId="77777777" w:rsidR="00B505AF" w:rsidRPr="00841217" w:rsidRDefault="00B505AF" w:rsidP="005877C0">
            <w:pPr>
              <w:jc w:val="center"/>
              <w:rPr>
                <w:ins w:id="9381" w:author="Miku Nosamu" w:date="2025-07-05T16:19:00Z"/>
                <w:rFonts w:cstheme="minorHAnsi"/>
                <w:noProof/>
                <w:color w:val="auto"/>
                <w:kern w:val="1"/>
                <w:szCs w:val="20"/>
                <w:lang w:val="id-ID"/>
                <w:rPrChange w:id="9382" w:author="Miku Nosamu" w:date="2025-07-05T17:14:00Z">
                  <w:rPr>
                    <w:ins w:id="9383" w:author="Miku Nosamu" w:date="2025-07-05T16:19:00Z"/>
                    <w:rFonts w:ascii="Arial" w:hAnsi="Arial" w:cs="Arial"/>
                    <w:noProof/>
                    <w:color w:val="auto"/>
                    <w:kern w:val="1"/>
                    <w:szCs w:val="20"/>
                    <w:lang w:val="id-ID"/>
                  </w:rPr>
                </w:rPrChange>
              </w:rPr>
            </w:pPr>
            <w:ins w:id="9384" w:author="Miku Nosamu" w:date="2025-07-05T16:19:00Z">
              <w:r w:rsidRPr="00841217">
                <w:rPr>
                  <w:rFonts w:cstheme="minorHAnsi"/>
                  <w:noProof/>
                  <w:color w:val="auto"/>
                  <w:kern w:val="1"/>
                  <w:szCs w:val="20"/>
                  <w:rPrChange w:id="9385" w:author="Miku Nosamu" w:date="2025-07-05T17:14:00Z">
                    <w:rPr>
                      <w:rFonts w:ascii="Arial" w:hAnsi="Arial" w:cs="Arial"/>
                      <w:noProof/>
                      <w:color w:val="auto"/>
                      <w:kern w:val="1"/>
                      <w:szCs w:val="20"/>
                    </w:rPr>
                  </w:rPrChange>
                </w:rPr>
                <w:t>Lucky Abdillah</w:t>
              </w:r>
            </w:ins>
          </w:p>
        </w:tc>
      </w:tr>
      <w:tr w:rsidR="00841217" w:rsidRPr="00841217" w14:paraId="7E3B5A28" w14:textId="77777777" w:rsidTr="005877C0">
        <w:trPr>
          <w:ins w:id="9386" w:author="Miku Nosamu" w:date="2025-07-05T16:19:00Z"/>
        </w:trPr>
        <w:tc>
          <w:tcPr>
            <w:tcW w:w="9576" w:type="dxa"/>
            <w:gridSpan w:val="3"/>
            <w:vAlign w:val="center"/>
          </w:tcPr>
          <w:p w14:paraId="0D43D47C" w14:textId="77777777" w:rsidR="00B505AF" w:rsidRPr="00841217" w:rsidRDefault="00B505AF" w:rsidP="005877C0">
            <w:pPr>
              <w:jc w:val="center"/>
              <w:rPr>
                <w:ins w:id="9387" w:author="Miku Nosamu" w:date="2025-07-05T16:19:00Z"/>
                <w:rFonts w:cstheme="minorHAnsi"/>
                <w:noProof/>
                <w:color w:val="auto"/>
                <w:kern w:val="1"/>
                <w:szCs w:val="20"/>
                <w:lang w:val="id-ID"/>
                <w:rPrChange w:id="9388" w:author="Miku Nosamu" w:date="2025-07-05T17:14:00Z">
                  <w:rPr>
                    <w:ins w:id="9389" w:author="Miku Nosamu" w:date="2025-07-05T16:19:00Z"/>
                    <w:rFonts w:ascii="Arial" w:hAnsi="Arial" w:cs="Arial"/>
                    <w:noProof/>
                    <w:color w:val="auto"/>
                    <w:kern w:val="1"/>
                    <w:szCs w:val="20"/>
                    <w:lang w:val="id-ID"/>
                  </w:rPr>
                </w:rPrChange>
              </w:rPr>
            </w:pPr>
            <w:ins w:id="9390" w:author="Miku Nosamu" w:date="2025-07-05T16:19:00Z">
              <w:r w:rsidRPr="00841217">
                <w:rPr>
                  <w:rFonts w:cstheme="minorHAnsi"/>
                  <w:noProof/>
                  <w:color w:val="auto"/>
                  <w:kern w:val="1"/>
                  <w:szCs w:val="20"/>
                  <w:lang w:val="id-ID"/>
                  <w:rPrChange w:id="9391" w:author="Miku Nosamu" w:date="2025-07-05T17:14:00Z">
                    <w:rPr>
                      <w:rFonts w:ascii="Arial" w:hAnsi="Arial" w:cs="Arial"/>
                      <w:noProof/>
                      <w:color w:val="auto"/>
                      <w:kern w:val="1"/>
                      <w:szCs w:val="20"/>
                      <w:lang w:val="id-ID"/>
                    </w:rPr>
                  </w:rPrChange>
                </w:rPr>
                <w:t>Skenario</w:t>
              </w:r>
            </w:ins>
          </w:p>
        </w:tc>
      </w:tr>
      <w:tr w:rsidR="00841217" w:rsidRPr="00841217" w14:paraId="24A0CF41" w14:textId="77777777" w:rsidTr="005877C0">
        <w:trPr>
          <w:ins w:id="9392" w:author="Miku Nosamu" w:date="2025-07-05T16:19:00Z"/>
        </w:trPr>
        <w:tc>
          <w:tcPr>
            <w:tcW w:w="9576" w:type="dxa"/>
            <w:gridSpan w:val="3"/>
            <w:vAlign w:val="center"/>
          </w:tcPr>
          <w:p w14:paraId="01A53127" w14:textId="47E66764" w:rsidR="00841217" w:rsidRPr="00841217" w:rsidRDefault="00841217">
            <w:pPr>
              <w:pStyle w:val="NormalWeb"/>
              <w:numPr>
                <w:ilvl w:val="0"/>
                <w:numId w:val="107"/>
              </w:numPr>
              <w:spacing w:before="0" w:beforeAutospacing="0" w:after="0" w:afterAutospacing="0" w:line="360" w:lineRule="auto"/>
              <w:rPr>
                <w:ins w:id="9393" w:author="Miku Nosamu" w:date="2025-07-05T17:13:00Z"/>
                <w:rFonts w:asciiTheme="minorHAnsi" w:hAnsiTheme="minorHAnsi" w:cstheme="minorHAnsi"/>
                <w:sz w:val="20"/>
                <w:szCs w:val="20"/>
                <w:rPrChange w:id="9394" w:author="Miku Nosamu" w:date="2025-07-05T17:14:00Z">
                  <w:rPr>
                    <w:ins w:id="9395" w:author="Miku Nosamu" w:date="2025-07-05T17:13:00Z"/>
                  </w:rPr>
                </w:rPrChange>
              </w:rPr>
              <w:pPrChange w:id="9396" w:author="Miku Nosamu" w:date="2025-07-05T17:47:00Z">
                <w:pPr>
                  <w:pStyle w:val="NormalWeb"/>
                </w:pPr>
              </w:pPrChange>
            </w:pPr>
            <w:ins w:id="9397" w:author="Miku Nosamu" w:date="2025-07-05T17:13:00Z">
              <w:r w:rsidRPr="00841217">
                <w:rPr>
                  <w:rFonts w:asciiTheme="minorHAnsi" w:hAnsiTheme="minorHAnsi" w:cstheme="minorHAnsi"/>
                  <w:sz w:val="20"/>
                  <w:szCs w:val="20"/>
                  <w:rPrChange w:id="9398" w:author="Miku Nosamu" w:date="2025-07-05T17:14:00Z">
                    <w:rPr/>
                  </w:rPrChange>
                </w:rPr>
                <w:t xml:space="preserve">Approver </w:t>
              </w:r>
              <w:proofErr w:type="spellStart"/>
              <w:r w:rsidRPr="00841217">
                <w:rPr>
                  <w:rFonts w:asciiTheme="minorHAnsi" w:hAnsiTheme="minorHAnsi" w:cstheme="minorHAnsi"/>
                  <w:sz w:val="20"/>
                  <w:szCs w:val="20"/>
                  <w:rPrChange w:id="9399" w:author="Miku Nosamu" w:date="2025-07-05T17:14:00Z">
                    <w:rPr/>
                  </w:rPrChange>
                </w:rPr>
                <w:t>menyetujui</w:t>
              </w:r>
              <w:proofErr w:type="spellEnd"/>
              <w:r w:rsidRPr="00841217">
                <w:rPr>
                  <w:rFonts w:asciiTheme="minorHAnsi" w:hAnsiTheme="minorHAnsi" w:cstheme="minorHAnsi"/>
                  <w:sz w:val="20"/>
                  <w:szCs w:val="20"/>
                  <w:rPrChange w:id="9400" w:author="Miku Nosamu" w:date="2025-07-05T17:14:00Z">
                    <w:rPr/>
                  </w:rPrChange>
                </w:rPr>
                <w:t xml:space="preserve"> SIK</w:t>
              </w:r>
            </w:ins>
          </w:p>
          <w:p w14:paraId="395B66F5" w14:textId="2176070B" w:rsidR="00841217" w:rsidRPr="00841217" w:rsidRDefault="00841217">
            <w:pPr>
              <w:pStyle w:val="NormalWeb"/>
              <w:numPr>
                <w:ilvl w:val="0"/>
                <w:numId w:val="107"/>
              </w:numPr>
              <w:spacing w:before="0" w:beforeAutospacing="0" w:after="0" w:afterAutospacing="0" w:line="360" w:lineRule="auto"/>
              <w:rPr>
                <w:ins w:id="9401" w:author="Miku Nosamu" w:date="2025-07-05T17:13:00Z"/>
                <w:rFonts w:asciiTheme="minorHAnsi" w:hAnsiTheme="minorHAnsi" w:cstheme="minorHAnsi"/>
                <w:sz w:val="20"/>
                <w:szCs w:val="20"/>
                <w:rPrChange w:id="9402" w:author="Miku Nosamu" w:date="2025-07-05T17:14:00Z">
                  <w:rPr>
                    <w:ins w:id="9403" w:author="Miku Nosamu" w:date="2025-07-05T17:13:00Z"/>
                  </w:rPr>
                </w:rPrChange>
              </w:rPr>
              <w:pPrChange w:id="9404" w:author="Miku Nosamu" w:date="2025-07-05T17:47:00Z">
                <w:pPr>
                  <w:pStyle w:val="NormalWeb"/>
                </w:pPr>
              </w:pPrChange>
            </w:pPr>
            <w:proofErr w:type="spellStart"/>
            <w:ins w:id="9405" w:author="Miku Nosamu" w:date="2025-07-05T17:13:00Z">
              <w:r w:rsidRPr="00841217">
                <w:rPr>
                  <w:rFonts w:asciiTheme="minorHAnsi" w:hAnsiTheme="minorHAnsi" w:cstheme="minorHAnsi"/>
                  <w:sz w:val="20"/>
                  <w:szCs w:val="20"/>
                  <w:rPrChange w:id="9406" w:author="Miku Nosamu" w:date="2025-07-05T17:14:00Z">
                    <w:rPr/>
                  </w:rPrChange>
                </w:rPr>
                <w:t>Sistem</w:t>
              </w:r>
              <w:proofErr w:type="spellEnd"/>
              <w:r w:rsidRPr="00841217">
                <w:rPr>
                  <w:rFonts w:asciiTheme="minorHAnsi" w:hAnsiTheme="minorHAnsi" w:cstheme="minorHAnsi"/>
                  <w:sz w:val="20"/>
                  <w:szCs w:val="20"/>
                  <w:rPrChange w:id="9407" w:author="Miku Nosamu" w:date="2025-07-05T17:14:00Z">
                    <w:rPr/>
                  </w:rPrChange>
                </w:rPr>
                <w:t xml:space="preserve"> generate file SIK PDF</w:t>
              </w:r>
            </w:ins>
          </w:p>
          <w:p w14:paraId="02898AEB" w14:textId="4E378AA3" w:rsidR="00841217" w:rsidRPr="00841217" w:rsidRDefault="00841217">
            <w:pPr>
              <w:pStyle w:val="NormalWeb"/>
              <w:numPr>
                <w:ilvl w:val="0"/>
                <w:numId w:val="107"/>
              </w:numPr>
              <w:spacing w:before="0" w:beforeAutospacing="0" w:after="0" w:afterAutospacing="0" w:line="360" w:lineRule="auto"/>
              <w:rPr>
                <w:ins w:id="9408" w:author="Miku Nosamu" w:date="2025-07-05T17:13:00Z"/>
                <w:rFonts w:asciiTheme="minorHAnsi" w:hAnsiTheme="minorHAnsi" w:cstheme="minorHAnsi"/>
                <w:sz w:val="20"/>
                <w:szCs w:val="20"/>
                <w:rPrChange w:id="9409" w:author="Miku Nosamu" w:date="2025-07-05T17:14:00Z">
                  <w:rPr>
                    <w:ins w:id="9410" w:author="Miku Nosamu" w:date="2025-07-05T17:13:00Z"/>
                  </w:rPr>
                </w:rPrChange>
              </w:rPr>
              <w:pPrChange w:id="9411" w:author="Miku Nosamu" w:date="2025-07-05T17:47:00Z">
                <w:pPr>
                  <w:pStyle w:val="NormalWeb"/>
                </w:pPr>
              </w:pPrChange>
            </w:pPr>
            <w:proofErr w:type="spellStart"/>
            <w:ins w:id="9412" w:author="Miku Nosamu" w:date="2025-07-05T17:13:00Z">
              <w:r w:rsidRPr="00841217">
                <w:rPr>
                  <w:rFonts w:asciiTheme="minorHAnsi" w:hAnsiTheme="minorHAnsi" w:cstheme="minorHAnsi"/>
                  <w:sz w:val="20"/>
                  <w:szCs w:val="20"/>
                  <w:rPrChange w:id="9413" w:author="Miku Nosamu" w:date="2025-07-05T17:14:00Z">
                    <w:rPr/>
                  </w:rPrChange>
                </w:rPr>
                <w:t>Sistem</w:t>
              </w:r>
              <w:proofErr w:type="spellEnd"/>
              <w:r w:rsidRPr="00841217">
                <w:rPr>
                  <w:rFonts w:asciiTheme="minorHAnsi" w:hAnsiTheme="minorHAnsi" w:cstheme="minorHAnsi"/>
                  <w:sz w:val="20"/>
                  <w:szCs w:val="20"/>
                  <w:rPrChange w:id="9414" w:author="Miku Nosamu" w:date="2025-07-05T17:14:00Z">
                    <w:rPr/>
                  </w:rPrChange>
                </w:rPr>
                <w:t xml:space="preserve"> </w:t>
              </w:r>
              <w:proofErr w:type="spellStart"/>
              <w:r w:rsidRPr="00841217">
                <w:rPr>
                  <w:rFonts w:asciiTheme="minorHAnsi" w:hAnsiTheme="minorHAnsi" w:cstheme="minorHAnsi"/>
                  <w:sz w:val="20"/>
                  <w:szCs w:val="20"/>
                  <w:rPrChange w:id="9415" w:author="Miku Nosamu" w:date="2025-07-05T17:14:00Z">
                    <w:rPr/>
                  </w:rPrChange>
                </w:rPr>
                <w:t>mengirim</w:t>
              </w:r>
              <w:proofErr w:type="spellEnd"/>
              <w:r w:rsidRPr="00841217">
                <w:rPr>
                  <w:rFonts w:asciiTheme="minorHAnsi" w:hAnsiTheme="minorHAnsi" w:cstheme="minorHAnsi"/>
                  <w:sz w:val="20"/>
                  <w:szCs w:val="20"/>
                  <w:rPrChange w:id="9416" w:author="Miku Nosamu" w:date="2025-07-05T17:14:00Z">
                    <w:rPr/>
                  </w:rPrChange>
                </w:rPr>
                <w:t xml:space="preserve"> email </w:t>
              </w:r>
              <w:proofErr w:type="spellStart"/>
              <w:r w:rsidRPr="00841217">
                <w:rPr>
                  <w:rFonts w:asciiTheme="minorHAnsi" w:hAnsiTheme="minorHAnsi" w:cstheme="minorHAnsi"/>
                  <w:sz w:val="20"/>
                  <w:szCs w:val="20"/>
                  <w:rPrChange w:id="9417" w:author="Miku Nosamu" w:date="2025-07-05T17:14:00Z">
                    <w:rPr/>
                  </w:rPrChange>
                </w:rPr>
                <w:t>otomatis</w:t>
              </w:r>
              <w:proofErr w:type="spellEnd"/>
              <w:r w:rsidRPr="00841217">
                <w:rPr>
                  <w:rFonts w:asciiTheme="minorHAnsi" w:hAnsiTheme="minorHAnsi" w:cstheme="minorHAnsi"/>
                  <w:sz w:val="20"/>
                  <w:szCs w:val="20"/>
                  <w:rPrChange w:id="9418" w:author="Miku Nosamu" w:date="2025-07-05T17:14:00Z">
                    <w:rPr/>
                  </w:rPrChange>
                </w:rPr>
                <w:t xml:space="preserve"> </w:t>
              </w:r>
              <w:proofErr w:type="spellStart"/>
              <w:r w:rsidRPr="00841217">
                <w:rPr>
                  <w:rFonts w:asciiTheme="minorHAnsi" w:hAnsiTheme="minorHAnsi" w:cstheme="minorHAnsi"/>
                  <w:sz w:val="20"/>
                  <w:szCs w:val="20"/>
                  <w:rPrChange w:id="9419" w:author="Miku Nosamu" w:date="2025-07-05T17:14:00Z">
                    <w:rPr/>
                  </w:rPrChange>
                </w:rPr>
                <w:t>ke</w:t>
              </w:r>
              <w:proofErr w:type="spellEnd"/>
              <w:r w:rsidRPr="00841217">
                <w:rPr>
                  <w:rFonts w:asciiTheme="minorHAnsi" w:hAnsiTheme="minorHAnsi" w:cstheme="minorHAnsi"/>
                  <w:sz w:val="20"/>
                  <w:szCs w:val="20"/>
                  <w:rPrChange w:id="9420" w:author="Miku Nosamu" w:date="2025-07-05T17:14:00Z">
                    <w:rPr/>
                  </w:rPrChange>
                </w:rPr>
                <w:t xml:space="preserve"> </w:t>
              </w:r>
              <w:proofErr w:type="spellStart"/>
              <w:r w:rsidRPr="00841217">
                <w:rPr>
                  <w:rFonts w:asciiTheme="minorHAnsi" w:hAnsiTheme="minorHAnsi" w:cstheme="minorHAnsi"/>
                  <w:sz w:val="20"/>
                  <w:szCs w:val="20"/>
                  <w:rPrChange w:id="9421" w:author="Miku Nosamu" w:date="2025-07-05T17:14:00Z">
                    <w:rPr/>
                  </w:rPrChange>
                </w:rPr>
                <w:t>alamat</w:t>
              </w:r>
              <w:proofErr w:type="spellEnd"/>
              <w:r w:rsidRPr="00841217">
                <w:rPr>
                  <w:rFonts w:asciiTheme="minorHAnsi" w:hAnsiTheme="minorHAnsi" w:cstheme="minorHAnsi"/>
                  <w:sz w:val="20"/>
                  <w:szCs w:val="20"/>
                  <w:rPrChange w:id="9422" w:author="Miku Nosamu" w:date="2025-07-05T17:14:00Z">
                    <w:rPr/>
                  </w:rPrChange>
                </w:rPr>
                <w:t xml:space="preserve"> </w:t>
              </w:r>
              <w:proofErr w:type="spellStart"/>
              <w:r w:rsidRPr="00841217">
                <w:rPr>
                  <w:rFonts w:asciiTheme="minorHAnsi" w:hAnsiTheme="minorHAnsi" w:cstheme="minorHAnsi"/>
                  <w:sz w:val="20"/>
                  <w:szCs w:val="20"/>
                  <w:rPrChange w:id="9423" w:author="Miku Nosamu" w:date="2025-07-05T17:14:00Z">
                    <w:rPr/>
                  </w:rPrChange>
                </w:rPr>
                <w:t>tembusan</w:t>
              </w:r>
              <w:proofErr w:type="spellEnd"/>
            </w:ins>
          </w:p>
          <w:p w14:paraId="53D16F1F" w14:textId="108B9E57" w:rsidR="00B505AF" w:rsidRPr="008303B6" w:rsidRDefault="00841217">
            <w:pPr>
              <w:pStyle w:val="NormalWeb"/>
              <w:numPr>
                <w:ilvl w:val="0"/>
                <w:numId w:val="107"/>
              </w:numPr>
              <w:spacing w:before="0" w:beforeAutospacing="0" w:after="0" w:afterAutospacing="0" w:line="360" w:lineRule="auto"/>
              <w:rPr>
                <w:ins w:id="9424" w:author="Miku Nosamu" w:date="2025-07-05T16:19:00Z"/>
                <w:rFonts w:asciiTheme="minorHAnsi" w:hAnsiTheme="minorHAnsi" w:cstheme="minorHAnsi"/>
                <w:szCs w:val="20"/>
                <w:rPrChange w:id="9425" w:author="Miku Nosamu" w:date="2025-07-05T17:47:00Z">
                  <w:rPr>
                    <w:ins w:id="9426" w:author="Miku Nosamu" w:date="2025-07-05T16:19:00Z"/>
                    <w:rFonts w:ascii="Arial" w:hAnsi="Arial" w:cs="Arial"/>
                    <w:noProof/>
                    <w:color w:val="auto"/>
                    <w:kern w:val="1"/>
                    <w:szCs w:val="20"/>
                    <w:lang w:val="id-ID"/>
                  </w:rPr>
                </w:rPrChange>
              </w:rPr>
              <w:pPrChange w:id="9427" w:author="Miku Nosamu" w:date="2025-07-05T17:47:00Z">
                <w:pPr>
                  <w:pStyle w:val="ListParagraph"/>
                  <w:numPr>
                    <w:numId w:val="76"/>
                  </w:numPr>
                  <w:spacing w:before="0" w:after="0" w:line="360" w:lineRule="auto"/>
                  <w:ind w:hanging="360"/>
                  <w:jc w:val="left"/>
                </w:pPr>
              </w:pPrChange>
            </w:pPr>
            <w:proofErr w:type="spellStart"/>
            <w:ins w:id="9428" w:author="Miku Nosamu" w:date="2025-07-05T17:13:00Z">
              <w:r w:rsidRPr="00841217">
                <w:rPr>
                  <w:rFonts w:asciiTheme="minorHAnsi" w:hAnsiTheme="minorHAnsi" w:cstheme="minorHAnsi"/>
                  <w:sz w:val="20"/>
                  <w:szCs w:val="20"/>
                  <w:rPrChange w:id="9429" w:author="Miku Nosamu" w:date="2025-07-05T17:14:00Z">
                    <w:rPr/>
                  </w:rPrChange>
                </w:rPr>
                <w:t>Periksa</w:t>
              </w:r>
              <w:proofErr w:type="spellEnd"/>
              <w:r w:rsidRPr="00841217">
                <w:rPr>
                  <w:rFonts w:asciiTheme="minorHAnsi" w:hAnsiTheme="minorHAnsi" w:cstheme="minorHAnsi"/>
                  <w:sz w:val="20"/>
                  <w:szCs w:val="20"/>
                  <w:rPrChange w:id="9430" w:author="Miku Nosamu" w:date="2025-07-05T17:14:00Z">
                    <w:rPr/>
                  </w:rPrChange>
                </w:rPr>
                <w:t xml:space="preserve"> email </w:t>
              </w:r>
              <w:proofErr w:type="spellStart"/>
              <w:r w:rsidRPr="00841217">
                <w:rPr>
                  <w:rFonts w:asciiTheme="minorHAnsi" w:hAnsiTheme="minorHAnsi" w:cstheme="minorHAnsi"/>
                  <w:sz w:val="20"/>
                  <w:szCs w:val="20"/>
                  <w:rPrChange w:id="9431" w:author="Miku Nosamu" w:date="2025-07-05T17:14:00Z">
                    <w:rPr/>
                  </w:rPrChange>
                </w:rPr>
                <w:t>masuk</w:t>
              </w:r>
              <w:proofErr w:type="spellEnd"/>
              <w:r w:rsidRPr="00841217">
                <w:rPr>
                  <w:rFonts w:asciiTheme="minorHAnsi" w:hAnsiTheme="minorHAnsi" w:cstheme="minorHAnsi"/>
                  <w:sz w:val="20"/>
                  <w:szCs w:val="20"/>
                  <w:rPrChange w:id="9432" w:author="Miku Nosamu" w:date="2025-07-05T17:14:00Z">
                    <w:rPr/>
                  </w:rPrChange>
                </w:rPr>
                <w:t xml:space="preserve"> (pada inbox </w:t>
              </w:r>
              <w:proofErr w:type="spellStart"/>
              <w:r w:rsidRPr="00841217">
                <w:rPr>
                  <w:rFonts w:asciiTheme="minorHAnsi" w:hAnsiTheme="minorHAnsi" w:cstheme="minorHAnsi"/>
                  <w:sz w:val="20"/>
                  <w:szCs w:val="20"/>
                  <w:rPrChange w:id="9433" w:author="Miku Nosamu" w:date="2025-07-05T17:14:00Z">
                    <w:rPr/>
                  </w:rPrChange>
                </w:rPr>
                <w:t>tembusan</w:t>
              </w:r>
              <w:proofErr w:type="spellEnd"/>
              <w:r w:rsidRPr="00841217">
                <w:rPr>
                  <w:rFonts w:asciiTheme="minorHAnsi" w:hAnsiTheme="minorHAnsi" w:cstheme="minorHAnsi"/>
                  <w:sz w:val="20"/>
                  <w:szCs w:val="20"/>
                  <w:rPrChange w:id="9434" w:author="Miku Nosamu" w:date="2025-07-05T17:14:00Z">
                    <w:rPr/>
                  </w:rPrChange>
                </w:rPr>
                <w:t>)</w:t>
              </w:r>
            </w:ins>
          </w:p>
        </w:tc>
      </w:tr>
      <w:tr w:rsidR="00841217" w:rsidRPr="00841217" w14:paraId="008853E8" w14:textId="77777777" w:rsidTr="005877C0">
        <w:trPr>
          <w:trHeight w:val="101"/>
          <w:ins w:id="9435" w:author="Miku Nosamu" w:date="2025-07-05T16:19:00Z"/>
        </w:trPr>
        <w:tc>
          <w:tcPr>
            <w:tcW w:w="3192" w:type="dxa"/>
            <w:vAlign w:val="center"/>
          </w:tcPr>
          <w:p w14:paraId="483BC608" w14:textId="77777777" w:rsidR="00B505AF" w:rsidRPr="00841217" w:rsidRDefault="00B505AF" w:rsidP="005877C0">
            <w:pPr>
              <w:jc w:val="center"/>
              <w:rPr>
                <w:ins w:id="9436" w:author="Miku Nosamu" w:date="2025-07-05T16:19:00Z"/>
                <w:rFonts w:cstheme="minorHAnsi"/>
                <w:noProof/>
                <w:color w:val="auto"/>
                <w:kern w:val="1"/>
                <w:szCs w:val="20"/>
                <w:lang w:val="id-ID"/>
                <w:rPrChange w:id="9437" w:author="Miku Nosamu" w:date="2025-07-05T17:14:00Z">
                  <w:rPr>
                    <w:ins w:id="9438" w:author="Miku Nosamu" w:date="2025-07-05T16:19:00Z"/>
                    <w:rFonts w:ascii="Arial" w:hAnsi="Arial" w:cs="Arial"/>
                    <w:noProof/>
                    <w:color w:val="auto"/>
                    <w:kern w:val="1"/>
                    <w:szCs w:val="20"/>
                    <w:lang w:val="id-ID"/>
                  </w:rPr>
                </w:rPrChange>
              </w:rPr>
            </w:pPr>
            <w:ins w:id="9439" w:author="Miku Nosamu" w:date="2025-07-05T16:19:00Z">
              <w:r w:rsidRPr="00841217">
                <w:rPr>
                  <w:rFonts w:cstheme="minorHAnsi"/>
                  <w:noProof/>
                  <w:color w:val="auto"/>
                  <w:kern w:val="1"/>
                  <w:szCs w:val="20"/>
                  <w:lang w:val="id-ID"/>
                  <w:rPrChange w:id="9440" w:author="Miku Nosamu" w:date="2025-07-05T17:14:00Z">
                    <w:rPr>
                      <w:rFonts w:ascii="Arial" w:hAnsi="Arial" w:cs="Arial"/>
                      <w:noProof/>
                      <w:color w:val="auto"/>
                      <w:kern w:val="1"/>
                      <w:szCs w:val="20"/>
                      <w:lang w:val="id-ID"/>
                    </w:rPr>
                  </w:rPrChange>
                </w:rPr>
                <w:t>Hasil yang Diharapkan</w:t>
              </w:r>
            </w:ins>
          </w:p>
        </w:tc>
        <w:tc>
          <w:tcPr>
            <w:tcW w:w="3192" w:type="dxa"/>
            <w:vAlign w:val="center"/>
          </w:tcPr>
          <w:p w14:paraId="3828FD72" w14:textId="77777777" w:rsidR="00B505AF" w:rsidRPr="00841217" w:rsidRDefault="00B505AF" w:rsidP="005877C0">
            <w:pPr>
              <w:jc w:val="center"/>
              <w:rPr>
                <w:ins w:id="9441" w:author="Miku Nosamu" w:date="2025-07-05T16:19:00Z"/>
                <w:rFonts w:cstheme="minorHAnsi"/>
                <w:noProof/>
                <w:color w:val="auto"/>
                <w:kern w:val="1"/>
                <w:szCs w:val="20"/>
                <w:lang w:val="id-ID"/>
                <w:rPrChange w:id="9442" w:author="Miku Nosamu" w:date="2025-07-05T17:14:00Z">
                  <w:rPr>
                    <w:ins w:id="9443" w:author="Miku Nosamu" w:date="2025-07-05T16:19:00Z"/>
                    <w:rFonts w:ascii="Arial" w:hAnsi="Arial" w:cs="Arial"/>
                    <w:noProof/>
                    <w:color w:val="auto"/>
                    <w:kern w:val="1"/>
                    <w:szCs w:val="20"/>
                    <w:lang w:val="id-ID"/>
                  </w:rPr>
                </w:rPrChange>
              </w:rPr>
            </w:pPr>
            <w:ins w:id="9444" w:author="Miku Nosamu" w:date="2025-07-05T16:19:00Z">
              <w:r w:rsidRPr="00841217">
                <w:rPr>
                  <w:rFonts w:cstheme="minorHAnsi"/>
                  <w:noProof/>
                  <w:color w:val="auto"/>
                  <w:kern w:val="1"/>
                  <w:szCs w:val="20"/>
                  <w:lang w:val="id-ID"/>
                  <w:rPrChange w:id="9445" w:author="Miku Nosamu" w:date="2025-07-05T17:14:00Z">
                    <w:rPr>
                      <w:rFonts w:ascii="Arial" w:hAnsi="Arial" w:cs="Arial"/>
                      <w:noProof/>
                      <w:color w:val="auto"/>
                      <w:kern w:val="1"/>
                      <w:szCs w:val="20"/>
                      <w:lang w:val="id-ID"/>
                    </w:rPr>
                  </w:rPrChange>
                </w:rPr>
                <w:t xml:space="preserve">Hasil Pengamatan </w:t>
              </w:r>
            </w:ins>
          </w:p>
        </w:tc>
        <w:tc>
          <w:tcPr>
            <w:tcW w:w="3192" w:type="dxa"/>
            <w:vAlign w:val="center"/>
          </w:tcPr>
          <w:p w14:paraId="178FBE68" w14:textId="77777777" w:rsidR="00B505AF" w:rsidRPr="00841217" w:rsidRDefault="00B505AF" w:rsidP="005877C0">
            <w:pPr>
              <w:jc w:val="center"/>
              <w:rPr>
                <w:ins w:id="9446" w:author="Miku Nosamu" w:date="2025-07-05T16:19:00Z"/>
                <w:rFonts w:cstheme="minorHAnsi"/>
                <w:noProof/>
                <w:color w:val="auto"/>
                <w:kern w:val="1"/>
                <w:szCs w:val="20"/>
                <w:lang w:val="id-ID"/>
                <w:rPrChange w:id="9447" w:author="Miku Nosamu" w:date="2025-07-05T17:14:00Z">
                  <w:rPr>
                    <w:ins w:id="9448" w:author="Miku Nosamu" w:date="2025-07-05T16:19:00Z"/>
                    <w:rFonts w:ascii="Arial" w:hAnsi="Arial" w:cs="Arial"/>
                    <w:noProof/>
                    <w:color w:val="auto"/>
                    <w:kern w:val="1"/>
                    <w:szCs w:val="20"/>
                    <w:lang w:val="id-ID"/>
                  </w:rPr>
                </w:rPrChange>
              </w:rPr>
            </w:pPr>
            <w:ins w:id="9449" w:author="Miku Nosamu" w:date="2025-07-05T16:19:00Z">
              <w:r w:rsidRPr="00841217">
                <w:rPr>
                  <w:rFonts w:cstheme="minorHAnsi"/>
                  <w:noProof/>
                  <w:color w:val="auto"/>
                  <w:kern w:val="1"/>
                  <w:szCs w:val="20"/>
                  <w:lang w:val="id-ID"/>
                  <w:rPrChange w:id="9450" w:author="Miku Nosamu" w:date="2025-07-05T17:14:00Z">
                    <w:rPr>
                      <w:rFonts w:ascii="Arial" w:hAnsi="Arial" w:cs="Arial"/>
                      <w:noProof/>
                      <w:color w:val="auto"/>
                      <w:kern w:val="1"/>
                      <w:szCs w:val="20"/>
                      <w:lang w:val="id-ID"/>
                    </w:rPr>
                  </w:rPrChange>
                </w:rPr>
                <w:t>Kesimpulan</w:t>
              </w:r>
            </w:ins>
          </w:p>
        </w:tc>
      </w:tr>
      <w:tr w:rsidR="00841217" w:rsidRPr="00841217" w14:paraId="3D6DF69B" w14:textId="77777777" w:rsidTr="005877C0">
        <w:trPr>
          <w:trHeight w:val="100"/>
          <w:ins w:id="9451" w:author="Miku Nosamu" w:date="2025-07-05T16:19:00Z"/>
        </w:trPr>
        <w:tc>
          <w:tcPr>
            <w:tcW w:w="3192" w:type="dxa"/>
            <w:vAlign w:val="center"/>
          </w:tcPr>
          <w:p w14:paraId="0907A0A2" w14:textId="5746172B" w:rsidR="00B505AF" w:rsidRPr="008303B6" w:rsidRDefault="00841217">
            <w:pPr>
              <w:pStyle w:val="NormalWeb"/>
              <w:spacing w:line="360" w:lineRule="auto"/>
              <w:jc w:val="center"/>
              <w:rPr>
                <w:ins w:id="9452" w:author="Miku Nosamu" w:date="2025-07-05T16:19:00Z"/>
                <w:rFonts w:asciiTheme="minorHAnsi" w:hAnsiTheme="minorHAnsi" w:cstheme="minorHAnsi"/>
                <w:szCs w:val="20"/>
                <w:rPrChange w:id="9453" w:author="Miku Nosamu" w:date="2025-07-05T17:47:00Z">
                  <w:rPr>
                    <w:ins w:id="9454" w:author="Miku Nosamu" w:date="2025-07-05T16:19:00Z"/>
                    <w:rFonts w:ascii="Arial" w:hAnsi="Arial" w:cs="Arial"/>
                    <w:noProof/>
                    <w:color w:val="auto"/>
                    <w:kern w:val="1"/>
                    <w:szCs w:val="20"/>
                    <w:lang w:val="id-ID"/>
                  </w:rPr>
                </w:rPrChange>
              </w:rPr>
              <w:pPrChange w:id="9455" w:author="Miku Nosamu" w:date="2025-07-05T17:47:00Z">
                <w:pPr>
                  <w:jc w:val="center"/>
                </w:pPr>
              </w:pPrChange>
            </w:pPr>
            <w:ins w:id="9456" w:author="Miku Nosamu" w:date="2025-07-05T17:13:00Z">
              <w:r w:rsidRPr="00841217">
                <w:rPr>
                  <w:rFonts w:asciiTheme="minorHAnsi" w:hAnsiTheme="minorHAnsi" w:cstheme="minorHAnsi"/>
                  <w:sz w:val="20"/>
                  <w:szCs w:val="20"/>
                  <w:rPrChange w:id="9457" w:author="Miku Nosamu" w:date="2025-07-05T17:14:00Z">
                    <w:rPr/>
                  </w:rPrChange>
                </w:rPr>
                <w:t xml:space="preserve">Email </w:t>
              </w:r>
              <w:proofErr w:type="spellStart"/>
              <w:r w:rsidRPr="00841217">
                <w:rPr>
                  <w:rFonts w:asciiTheme="minorHAnsi" w:hAnsiTheme="minorHAnsi" w:cstheme="minorHAnsi"/>
                  <w:sz w:val="20"/>
                  <w:szCs w:val="20"/>
                  <w:rPrChange w:id="9458" w:author="Miku Nosamu" w:date="2025-07-05T17:14:00Z">
                    <w:rPr/>
                  </w:rPrChange>
                </w:rPr>
                <w:t>dikirim</w:t>
              </w:r>
              <w:proofErr w:type="spellEnd"/>
              <w:r w:rsidRPr="00841217">
                <w:rPr>
                  <w:rFonts w:asciiTheme="minorHAnsi" w:hAnsiTheme="minorHAnsi" w:cstheme="minorHAnsi"/>
                  <w:sz w:val="20"/>
                  <w:szCs w:val="20"/>
                  <w:rPrChange w:id="9459" w:author="Miku Nosamu" w:date="2025-07-05T17:14:00Z">
                    <w:rPr/>
                  </w:rPrChange>
                </w:rPr>
                <w:t xml:space="preserve"> </w:t>
              </w:r>
              <w:proofErr w:type="spellStart"/>
              <w:r w:rsidRPr="00841217">
                <w:rPr>
                  <w:rFonts w:asciiTheme="minorHAnsi" w:hAnsiTheme="minorHAnsi" w:cstheme="minorHAnsi"/>
                  <w:sz w:val="20"/>
                  <w:szCs w:val="20"/>
                  <w:rPrChange w:id="9460" w:author="Miku Nosamu" w:date="2025-07-05T17:14:00Z">
                    <w:rPr/>
                  </w:rPrChange>
                </w:rPr>
                <w:t>ke</w:t>
              </w:r>
              <w:proofErr w:type="spellEnd"/>
              <w:r w:rsidRPr="00841217">
                <w:rPr>
                  <w:rFonts w:asciiTheme="minorHAnsi" w:hAnsiTheme="minorHAnsi" w:cstheme="minorHAnsi"/>
                  <w:sz w:val="20"/>
                  <w:szCs w:val="20"/>
                  <w:rPrChange w:id="9461" w:author="Miku Nosamu" w:date="2025-07-05T17:14:00Z">
                    <w:rPr/>
                  </w:rPrChange>
                </w:rPr>
                <w:t xml:space="preserve"> </w:t>
              </w:r>
              <w:proofErr w:type="spellStart"/>
              <w:r w:rsidRPr="00841217">
                <w:rPr>
                  <w:rFonts w:asciiTheme="minorHAnsi" w:hAnsiTheme="minorHAnsi" w:cstheme="minorHAnsi"/>
                  <w:sz w:val="20"/>
                  <w:szCs w:val="20"/>
                  <w:rPrChange w:id="9462" w:author="Miku Nosamu" w:date="2025-07-05T17:14:00Z">
                    <w:rPr/>
                  </w:rPrChange>
                </w:rPr>
                <w:t>alamat</w:t>
              </w:r>
              <w:proofErr w:type="spellEnd"/>
              <w:r w:rsidRPr="00841217">
                <w:rPr>
                  <w:rFonts w:asciiTheme="minorHAnsi" w:hAnsiTheme="minorHAnsi" w:cstheme="minorHAnsi"/>
                  <w:sz w:val="20"/>
                  <w:szCs w:val="20"/>
                  <w:rPrChange w:id="9463" w:author="Miku Nosamu" w:date="2025-07-05T17:14:00Z">
                    <w:rPr/>
                  </w:rPrChange>
                </w:rPr>
                <w:t xml:space="preserve"> </w:t>
              </w:r>
              <w:proofErr w:type="spellStart"/>
              <w:r w:rsidRPr="00841217">
                <w:rPr>
                  <w:rFonts w:asciiTheme="minorHAnsi" w:hAnsiTheme="minorHAnsi" w:cstheme="minorHAnsi"/>
                  <w:sz w:val="20"/>
                  <w:szCs w:val="20"/>
                  <w:rPrChange w:id="9464" w:author="Miku Nosamu" w:date="2025-07-05T17:14:00Z">
                    <w:rPr/>
                  </w:rPrChange>
                </w:rPr>
                <w:t>tembusan</w:t>
              </w:r>
              <w:proofErr w:type="spellEnd"/>
              <w:r w:rsidRPr="00841217">
                <w:rPr>
                  <w:rFonts w:asciiTheme="minorHAnsi" w:hAnsiTheme="minorHAnsi" w:cstheme="minorHAnsi"/>
                  <w:sz w:val="20"/>
                  <w:szCs w:val="20"/>
                  <w:rPrChange w:id="9465" w:author="Miku Nosamu" w:date="2025-07-05T17:14:00Z">
                    <w:rPr/>
                  </w:rPrChange>
                </w:rPr>
                <w:t xml:space="preserve"> yang </w:t>
              </w:r>
              <w:proofErr w:type="spellStart"/>
              <w:r w:rsidRPr="00841217">
                <w:rPr>
                  <w:rFonts w:asciiTheme="minorHAnsi" w:hAnsiTheme="minorHAnsi" w:cstheme="minorHAnsi"/>
                  <w:sz w:val="20"/>
                  <w:szCs w:val="20"/>
                  <w:rPrChange w:id="9466" w:author="Miku Nosamu" w:date="2025-07-05T17:14:00Z">
                    <w:rPr/>
                  </w:rPrChange>
                </w:rPr>
                <w:t>ditentukan</w:t>
              </w:r>
              <w:proofErr w:type="spellEnd"/>
              <w:r w:rsidRPr="00841217">
                <w:rPr>
                  <w:rFonts w:asciiTheme="minorHAnsi" w:hAnsiTheme="minorHAnsi" w:cstheme="minorHAnsi"/>
                  <w:sz w:val="20"/>
                  <w:szCs w:val="20"/>
                  <w:rPrChange w:id="9467" w:author="Miku Nosamu" w:date="2025-07-05T17:14:00Z">
                    <w:rPr/>
                  </w:rPrChange>
                </w:rPr>
                <w:t xml:space="preserve"> dan file PDF SIK </w:t>
              </w:r>
              <w:proofErr w:type="spellStart"/>
              <w:r w:rsidRPr="00841217">
                <w:rPr>
                  <w:rFonts w:asciiTheme="minorHAnsi" w:hAnsiTheme="minorHAnsi" w:cstheme="minorHAnsi"/>
                  <w:sz w:val="20"/>
                  <w:szCs w:val="20"/>
                  <w:rPrChange w:id="9468" w:author="Miku Nosamu" w:date="2025-07-05T17:14:00Z">
                    <w:rPr/>
                  </w:rPrChange>
                </w:rPr>
                <w:t>terlampir</w:t>
              </w:r>
            </w:ins>
            <w:proofErr w:type="spellEnd"/>
          </w:p>
        </w:tc>
        <w:tc>
          <w:tcPr>
            <w:tcW w:w="3192" w:type="dxa"/>
            <w:vAlign w:val="center"/>
          </w:tcPr>
          <w:p w14:paraId="04AA26EC" w14:textId="36F3A2DD" w:rsidR="00B505AF" w:rsidRPr="008303B6" w:rsidRDefault="00841217">
            <w:pPr>
              <w:pStyle w:val="NormalWeb"/>
              <w:spacing w:line="360" w:lineRule="auto"/>
              <w:jc w:val="center"/>
              <w:rPr>
                <w:ins w:id="9469" w:author="Miku Nosamu" w:date="2025-07-05T16:19:00Z"/>
                <w:rFonts w:asciiTheme="minorHAnsi" w:hAnsiTheme="minorHAnsi" w:cstheme="minorHAnsi"/>
                <w:szCs w:val="20"/>
                <w:rPrChange w:id="9470" w:author="Miku Nosamu" w:date="2025-07-05T17:47:00Z">
                  <w:rPr>
                    <w:ins w:id="9471" w:author="Miku Nosamu" w:date="2025-07-05T16:19:00Z"/>
                    <w:rFonts w:ascii="Arial" w:hAnsi="Arial" w:cs="Arial"/>
                    <w:noProof/>
                    <w:color w:val="auto"/>
                    <w:kern w:val="1"/>
                    <w:szCs w:val="20"/>
                    <w:lang w:val="id-ID"/>
                  </w:rPr>
                </w:rPrChange>
              </w:rPr>
              <w:pPrChange w:id="9472" w:author="Miku Nosamu" w:date="2025-07-05T17:47:00Z">
                <w:pPr>
                  <w:jc w:val="center"/>
                </w:pPr>
              </w:pPrChange>
            </w:pPr>
            <w:ins w:id="9473" w:author="Miku Nosamu" w:date="2025-07-05T17:13:00Z">
              <w:r w:rsidRPr="00841217">
                <w:rPr>
                  <w:rFonts w:asciiTheme="minorHAnsi" w:hAnsiTheme="minorHAnsi" w:cstheme="minorHAnsi"/>
                  <w:sz w:val="20"/>
                  <w:szCs w:val="20"/>
                  <w:rPrChange w:id="9474" w:author="Miku Nosamu" w:date="2025-07-05T17:14:00Z">
                    <w:rPr/>
                  </w:rPrChange>
                </w:rPr>
                <w:t xml:space="preserve">Email </w:t>
              </w:r>
              <w:proofErr w:type="spellStart"/>
              <w:r w:rsidRPr="00841217">
                <w:rPr>
                  <w:rFonts w:asciiTheme="minorHAnsi" w:hAnsiTheme="minorHAnsi" w:cstheme="minorHAnsi"/>
                  <w:sz w:val="20"/>
                  <w:szCs w:val="20"/>
                  <w:rPrChange w:id="9475" w:author="Miku Nosamu" w:date="2025-07-05T17:14:00Z">
                    <w:rPr/>
                  </w:rPrChange>
                </w:rPr>
                <w:t>diterima</w:t>
              </w:r>
              <w:proofErr w:type="spellEnd"/>
              <w:r w:rsidRPr="00841217">
                <w:rPr>
                  <w:rFonts w:asciiTheme="minorHAnsi" w:hAnsiTheme="minorHAnsi" w:cstheme="minorHAnsi"/>
                  <w:sz w:val="20"/>
                  <w:szCs w:val="20"/>
                  <w:rPrChange w:id="9476" w:author="Miku Nosamu" w:date="2025-07-05T17:14:00Z">
                    <w:rPr/>
                  </w:rPrChange>
                </w:rPr>
                <w:t xml:space="preserve"> oleh </w:t>
              </w:r>
              <w:proofErr w:type="spellStart"/>
              <w:r w:rsidRPr="00841217">
                <w:rPr>
                  <w:rFonts w:asciiTheme="minorHAnsi" w:hAnsiTheme="minorHAnsi" w:cstheme="minorHAnsi"/>
                  <w:sz w:val="20"/>
                  <w:szCs w:val="20"/>
                  <w:rPrChange w:id="9477" w:author="Miku Nosamu" w:date="2025-07-05T17:14:00Z">
                    <w:rPr/>
                  </w:rPrChange>
                </w:rPr>
                <w:t>tembusan</w:t>
              </w:r>
              <w:proofErr w:type="spellEnd"/>
              <w:r w:rsidRPr="00841217">
                <w:rPr>
                  <w:rFonts w:asciiTheme="minorHAnsi" w:hAnsiTheme="minorHAnsi" w:cstheme="minorHAnsi"/>
                  <w:sz w:val="20"/>
                  <w:szCs w:val="20"/>
                  <w:rPrChange w:id="9478" w:author="Miku Nosamu" w:date="2025-07-05T17:14:00Z">
                    <w:rPr/>
                  </w:rPrChange>
                </w:rPr>
                <w:t xml:space="preserve">, </w:t>
              </w:r>
              <w:proofErr w:type="spellStart"/>
              <w:r w:rsidRPr="00841217">
                <w:rPr>
                  <w:rFonts w:asciiTheme="minorHAnsi" w:hAnsiTheme="minorHAnsi" w:cstheme="minorHAnsi"/>
                  <w:sz w:val="20"/>
                  <w:szCs w:val="20"/>
                  <w:rPrChange w:id="9479" w:author="Miku Nosamu" w:date="2025-07-05T17:14:00Z">
                    <w:rPr/>
                  </w:rPrChange>
                </w:rPr>
                <w:t>berisi</w:t>
              </w:r>
              <w:proofErr w:type="spellEnd"/>
              <w:r w:rsidRPr="00841217">
                <w:rPr>
                  <w:rFonts w:asciiTheme="minorHAnsi" w:hAnsiTheme="minorHAnsi" w:cstheme="minorHAnsi"/>
                  <w:sz w:val="20"/>
                  <w:szCs w:val="20"/>
                  <w:rPrChange w:id="9480" w:author="Miku Nosamu" w:date="2025-07-05T17:14:00Z">
                    <w:rPr/>
                  </w:rPrChange>
                </w:rPr>
                <w:t xml:space="preserve"> </w:t>
              </w:r>
              <w:proofErr w:type="spellStart"/>
              <w:r w:rsidRPr="00841217">
                <w:rPr>
                  <w:rFonts w:asciiTheme="minorHAnsi" w:hAnsiTheme="minorHAnsi" w:cstheme="minorHAnsi"/>
                  <w:sz w:val="20"/>
                  <w:szCs w:val="20"/>
                  <w:rPrChange w:id="9481" w:author="Miku Nosamu" w:date="2025-07-05T17:14:00Z">
                    <w:rPr/>
                  </w:rPrChange>
                </w:rPr>
                <w:t>pesan</w:t>
              </w:r>
              <w:proofErr w:type="spellEnd"/>
              <w:r w:rsidRPr="00841217">
                <w:rPr>
                  <w:rFonts w:asciiTheme="minorHAnsi" w:hAnsiTheme="minorHAnsi" w:cstheme="minorHAnsi"/>
                  <w:sz w:val="20"/>
                  <w:szCs w:val="20"/>
                  <w:rPrChange w:id="9482" w:author="Miku Nosamu" w:date="2025-07-05T17:14:00Z">
                    <w:rPr/>
                  </w:rPrChange>
                </w:rPr>
                <w:t xml:space="preserve"> dan file SIK </w:t>
              </w:r>
              <w:proofErr w:type="spellStart"/>
              <w:r w:rsidRPr="00841217">
                <w:rPr>
                  <w:rFonts w:asciiTheme="minorHAnsi" w:hAnsiTheme="minorHAnsi" w:cstheme="minorHAnsi"/>
                  <w:sz w:val="20"/>
                  <w:szCs w:val="20"/>
                  <w:rPrChange w:id="9483" w:author="Miku Nosamu" w:date="2025-07-05T17:14:00Z">
                    <w:rPr/>
                  </w:rPrChange>
                </w:rPr>
                <w:t>terlampir</w:t>
              </w:r>
              <w:proofErr w:type="spellEnd"/>
              <w:r w:rsidRPr="00841217">
                <w:rPr>
                  <w:rFonts w:asciiTheme="minorHAnsi" w:hAnsiTheme="minorHAnsi" w:cstheme="minorHAnsi"/>
                  <w:sz w:val="20"/>
                  <w:szCs w:val="20"/>
                  <w:rPrChange w:id="9484" w:author="Miku Nosamu" w:date="2025-07-05T17:14:00Z">
                    <w:rPr/>
                  </w:rPrChange>
                </w:rPr>
                <w:t xml:space="preserve"> </w:t>
              </w:r>
              <w:proofErr w:type="spellStart"/>
              <w:r w:rsidRPr="00841217">
                <w:rPr>
                  <w:rFonts w:asciiTheme="minorHAnsi" w:hAnsiTheme="minorHAnsi" w:cstheme="minorHAnsi"/>
                  <w:sz w:val="20"/>
                  <w:szCs w:val="20"/>
                  <w:rPrChange w:id="9485" w:author="Miku Nosamu" w:date="2025-07-05T17:14:00Z">
                    <w:rPr/>
                  </w:rPrChange>
                </w:rPr>
                <w:t>dalam</w:t>
              </w:r>
              <w:proofErr w:type="spellEnd"/>
              <w:r w:rsidRPr="00841217">
                <w:rPr>
                  <w:rFonts w:asciiTheme="minorHAnsi" w:hAnsiTheme="minorHAnsi" w:cstheme="minorHAnsi"/>
                  <w:sz w:val="20"/>
                  <w:szCs w:val="20"/>
                  <w:rPrChange w:id="9486" w:author="Miku Nosamu" w:date="2025-07-05T17:14:00Z">
                    <w:rPr/>
                  </w:rPrChange>
                </w:rPr>
                <w:t xml:space="preserve"> format PDF</w:t>
              </w:r>
            </w:ins>
          </w:p>
        </w:tc>
        <w:tc>
          <w:tcPr>
            <w:tcW w:w="3192" w:type="dxa"/>
            <w:vAlign w:val="center"/>
          </w:tcPr>
          <w:p w14:paraId="0EA3CFF7" w14:textId="77777777" w:rsidR="00B505AF" w:rsidRPr="00841217" w:rsidRDefault="00B505AF" w:rsidP="005877C0">
            <w:pPr>
              <w:jc w:val="center"/>
              <w:rPr>
                <w:ins w:id="9487" w:author="Miku Nosamu" w:date="2025-07-05T16:19:00Z"/>
                <w:rFonts w:cstheme="minorHAnsi"/>
                <w:noProof/>
                <w:color w:val="auto"/>
                <w:kern w:val="1"/>
                <w:szCs w:val="20"/>
                <w:lang w:val="id-ID"/>
                <w:rPrChange w:id="9488" w:author="Miku Nosamu" w:date="2025-07-05T17:14:00Z">
                  <w:rPr>
                    <w:ins w:id="9489" w:author="Miku Nosamu" w:date="2025-07-05T16:19:00Z"/>
                    <w:rFonts w:ascii="Arial" w:hAnsi="Arial" w:cs="Arial"/>
                    <w:noProof/>
                    <w:color w:val="auto"/>
                    <w:kern w:val="1"/>
                    <w:szCs w:val="20"/>
                    <w:lang w:val="id-ID"/>
                  </w:rPr>
                </w:rPrChange>
              </w:rPr>
            </w:pPr>
            <w:ins w:id="9490" w:author="Miku Nosamu" w:date="2025-07-05T16:19:00Z">
              <w:r w:rsidRPr="00841217">
                <w:rPr>
                  <w:rFonts w:cstheme="minorHAnsi"/>
                  <w:noProof/>
                  <w:color w:val="auto"/>
                  <w:kern w:val="1"/>
                  <w:szCs w:val="20"/>
                  <w:lang w:val="id-ID"/>
                  <w:rPrChange w:id="9491" w:author="Miku Nosamu" w:date="2025-07-05T17:14:00Z">
                    <w:rPr>
                      <w:rFonts w:ascii="Arial" w:hAnsi="Arial" w:cs="Arial"/>
                      <w:noProof/>
                      <w:color w:val="auto"/>
                      <w:kern w:val="1"/>
                      <w:szCs w:val="20"/>
                      <w:lang w:val="id-ID"/>
                    </w:rPr>
                  </w:rPrChange>
                </w:rPr>
                <w:t>Hasil pengamatan sesuai</w:t>
              </w:r>
            </w:ins>
          </w:p>
        </w:tc>
      </w:tr>
    </w:tbl>
    <w:p w14:paraId="25EB90D8" w14:textId="77777777" w:rsidR="00B505AF" w:rsidRDefault="00B505AF" w:rsidP="00546376">
      <w:pPr>
        <w:rPr>
          <w:noProof/>
          <w:color w:val="auto"/>
          <w:lang w:val="id-ID"/>
        </w:rPr>
      </w:pPr>
    </w:p>
    <w:p w14:paraId="29C94807" w14:textId="77777777" w:rsidR="00E618EB" w:rsidRDefault="00E618EB" w:rsidP="00546376">
      <w:pPr>
        <w:rPr>
          <w:noProof/>
          <w:color w:val="auto"/>
          <w:lang w:val="id-ID"/>
        </w:rPr>
      </w:pPr>
    </w:p>
    <w:p w14:paraId="1C280932" w14:textId="77777777" w:rsidR="00E618EB" w:rsidRDefault="00E618EB" w:rsidP="00546376">
      <w:pPr>
        <w:rPr>
          <w:noProof/>
          <w:color w:val="auto"/>
          <w:lang w:val="id-ID"/>
        </w:rPr>
      </w:pPr>
    </w:p>
    <w:p w14:paraId="5470253F" w14:textId="77777777" w:rsidR="00E618EB" w:rsidRDefault="00E618EB" w:rsidP="00546376">
      <w:pPr>
        <w:rPr>
          <w:noProof/>
          <w:color w:val="auto"/>
          <w:lang w:val="id-ID"/>
        </w:rPr>
      </w:pPr>
    </w:p>
    <w:p w14:paraId="73FD5BD8" w14:textId="77777777" w:rsidR="00E618EB" w:rsidRDefault="00E618EB" w:rsidP="00546376">
      <w:pPr>
        <w:rPr>
          <w:noProof/>
          <w:color w:val="auto"/>
          <w:lang w:val="id-ID"/>
        </w:rPr>
      </w:pPr>
    </w:p>
    <w:p w14:paraId="35DFDD34" w14:textId="77777777" w:rsidR="00E618EB" w:rsidRDefault="00E618EB" w:rsidP="00546376">
      <w:pPr>
        <w:rPr>
          <w:noProof/>
          <w:color w:val="auto"/>
          <w:lang w:val="id-ID"/>
        </w:rPr>
      </w:pPr>
    </w:p>
    <w:p w14:paraId="762AA4E8" w14:textId="77777777" w:rsidR="00E618EB" w:rsidDel="008303B6" w:rsidRDefault="00E618EB" w:rsidP="00546376">
      <w:pPr>
        <w:rPr>
          <w:del w:id="9492" w:author="Miku Nosamu" w:date="2025-07-05T17:47:00Z"/>
          <w:noProof/>
          <w:color w:val="auto"/>
          <w:lang w:val="id-ID"/>
        </w:rPr>
      </w:pPr>
    </w:p>
    <w:p w14:paraId="3048C86B" w14:textId="77777777" w:rsidR="00E618EB" w:rsidDel="008303B6" w:rsidRDefault="00E618EB" w:rsidP="00546376">
      <w:pPr>
        <w:rPr>
          <w:del w:id="9493" w:author="Miku Nosamu" w:date="2025-07-05T17:47:00Z"/>
          <w:noProof/>
          <w:color w:val="auto"/>
          <w:lang w:val="id-ID"/>
        </w:rPr>
      </w:pPr>
    </w:p>
    <w:p w14:paraId="1B4156D1" w14:textId="77777777" w:rsidR="00E618EB" w:rsidDel="008303B6" w:rsidRDefault="00E618EB" w:rsidP="00546376">
      <w:pPr>
        <w:rPr>
          <w:del w:id="9494" w:author="Miku Nosamu" w:date="2025-07-05T17:47:00Z"/>
          <w:noProof/>
          <w:color w:val="auto"/>
          <w:lang w:val="id-ID"/>
        </w:rPr>
      </w:pPr>
    </w:p>
    <w:p w14:paraId="529F35B0" w14:textId="77777777" w:rsidR="00E618EB" w:rsidDel="008303B6" w:rsidRDefault="00E618EB" w:rsidP="00546376">
      <w:pPr>
        <w:rPr>
          <w:del w:id="9495" w:author="Miku Nosamu" w:date="2025-07-05T17:47:00Z"/>
          <w:noProof/>
          <w:color w:val="auto"/>
          <w:lang w:val="id-ID"/>
        </w:rPr>
      </w:pPr>
    </w:p>
    <w:p w14:paraId="41635A8C" w14:textId="77777777" w:rsidR="00E618EB" w:rsidDel="008303B6" w:rsidRDefault="00E618EB" w:rsidP="00546376">
      <w:pPr>
        <w:rPr>
          <w:del w:id="9496" w:author="Miku Nosamu" w:date="2025-07-05T17:47:00Z"/>
          <w:noProof/>
          <w:color w:val="auto"/>
          <w:lang w:val="id-ID"/>
        </w:rPr>
      </w:pPr>
    </w:p>
    <w:p w14:paraId="53998479" w14:textId="77777777" w:rsidR="00E618EB" w:rsidDel="008303B6" w:rsidRDefault="00E618EB" w:rsidP="00546376">
      <w:pPr>
        <w:rPr>
          <w:del w:id="9497" w:author="Miku Nosamu" w:date="2025-07-05T17:47:00Z"/>
          <w:noProof/>
          <w:color w:val="auto"/>
          <w:lang w:val="id-ID"/>
        </w:rPr>
      </w:pPr>
    </w:p>
    <w:p w14:paraId="05A82B68" w14:textId="77777777" w:rsidR="00E618EB" w:rsidDel="008303B6" w:rsidRDefault="00E618EB" w:rsidP="00546376">
      <w:pPr>
        <w:rPr>
          <w:del w:id="9498" w:author="Miku Nosamu" w:date="2025-07-05T17:47:00Z"/>
          <w:noProof/>
          <w:color w:val="auto"/>
          <w:lang w:val="id-ID"/>
        </w:rPr>
      </w:pPr>
    </w:p>
    <w:p w14:paraId="172443B5" w14:textId="77777777" w:rsidR="00A13F3C" w:rsidRDefault="00A13F3C" w:rsidP="00546376">
      <w:pPr>
        <w:rPr>
          <w:noProof/>
          <w:color w:val="auto"/>
          <w:lang w:val="id-ID"/>
        </w:rPr>
      </w:pPr>
    </w:p>
    <w:p w14:paraId="075994EE" w14:textId="2616CCA1" w:rsidR="00AD12D6" w:rsidRDefault="005154C5" w:rsidP="00AD12D6">
      <w:pPr>
        <w:pStyle w:val="Heading1"/>
        <w:rPr>
          <w:noProof/>
          <w:lang w:val="id-ID"/>
        </w:rPr>
      </w:pPr>
      <w:bookmarkStart w:id="9499" w:name="_Toc202649918"/>
      <w:r>
        <w:rPr>
          <w:noProof/>
          <w:lang w:val="id-ID"/>
        </w:rPr>
        <w:lastRenderedPageBreak/>
        <w:t xml:space="preserve">BAB VI </w:t>
      </w:r>
      <w:r w:rsidR="00AD12D6">
        <w:rPr>
          <w:noProof/>
          <w:lang w:val="id-ID"/>
        </w:rPr>
        <w:t>Hasil dan Kesimpulan</w:t>
      </w:r>
      <w:bookmarkEnd w:id="9499"/>
    </w:p>
    <w:p w14:paraId="2472DE2D" w14:textId="77777777" w:rsidR="002022D0" w:rsidRDefault="00097800">
      <w:pPr>
        <w:spacing w:after="0" w:line="360" w:lineRule="auto"/>
        <w:ind w:firstLine="720"/>
        <w:rPr>
          <w:ins w:id="9500" w:author="Miku Nosamu" w:date="2025-07-12T12:57:00Z"/>
          <w:rFonts w:eastAsia="Times New Roman" w:cstheme="minorHAnsi"/>
          <w:color w:val="auto"/>
          <w:szCs w:val="20"/>
          <w:lang w:val="en-ID" w:eastAsia="en-ID"/>
        </w:rPr>
        <w:pPrChange w:id="9501" w:author="Miku Nosamu" w:date="2025-07-12T12:57:00Z">
          <w:pPr>
            <w:spacing w:after="0" w:line="360" w:lineRule="auto"/>
          </w:pPr>
        </w:pPrChange>
      </w:pPr>
      <w:proofErr w:type="spellStart"/>
      <w:ins w:id="9502" w:author="Miku Nosamu" w:date="2025-07-09T10:04:00Z">
        <w:r w:rsidRPr="00097800">
          <w:rPr>
            <w:rFonts w:eastAsia="Times New Roman" w:cstheme="minorHAnsi"/>
            <w:color w:val="auto"/>
            <w:szCs w:val="20"/>
            <w:lang w:val="en-ID" w:eastAsia="en-ID"/>
            <w:rPrChange w:id="9503" w:author="Miku Nosamu" w:date="2025-07-09T10:04:00Z">
              <w:rPr>
                <w:rFonts w:ascii="Times New Roman" w:eastAsia="Times New Roman" w:hAnsi="Times New Roman" w:cs="Times New Roman"/>
                <w:color w:val="auto"/>
                <w:sz w:val="24"/>
                <w:szCs w:val="24"/>
                <w:lang w:val="en-ID" w:eastAsia="en-ID"/>
              </w:rPr>
            </w:rPrChange>
          </w:rPr>
          <w:t>Proyek</w:t>
        </w:r>
        <w:proofErr w:type="spellEnd"/>
        <w:r w:rsidRPr="00097800">
          <w:rPr>
            <w:rFonts w:eastAsia="Times New Roman" w:cstheme="minorHAnsi"/>
            <w:color w:val="auto"/>
            <w:szCs w:val="20"/>
            <w:lang w:val="en-ID" w:eastAsia="en-ID"/>
            <w:rPrChange w:id="9504"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05" w:author="Miku Nosamu" w:date="2025-07-09T10:04:00Z">
              <w:rPr>
                <w:rFonts w:ascii="Times New Roman" w:eastAsia="Times New Roman" w:hAnsi="Times New Roman" w:cs="Times New Roman"/>
                <w:color w:val="auto"/>
                <w:sz w:val="24"/>
                <w:szCs w:val="24"/>
                <w:lang w:val="en-ID" w:eastAsia="en-ID"/>
              </w:rPr>
            </w:rPrChange>
          </w:rPr>
          <w:t>ini</w:t>
        </w:r>
        <w:proofErr w:type="spellEnd"/>
        <w:r w:rsidRPr="00097800">
          <w:rPr>
            <w:rFonts w:eastAsia="Times New Roman" w:cstheme="minorHAnsi"/>
            <w:color w:val="auto"/>
            <w:szCs w:val="20"/>
            <w:lang w:val="en-ID" w:eastAsia="en-ID"/>
            <w:rPrChange w:id="950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07" w:author="Miku Nosamu" w:date="2025-07-09T10:04:00Z">
              <w:rPr>
                <w:rFonts w:ascii="Times New Roman" w:eastAsia="Times New Roman" w:hAnsi="Times New Roman" w:cs="Times New Roman"/>
                <w:color w:val="auto"/>
                <w:sz w:val="24"/>
                <w:szCs w:val="24"/>
                <w:lang w:val="en-ID" w:eastAsia="en-ID"/>
              </w:rPr>
            </w:rPrChange>
          </w:rPr>
          <w:t>berhasil</w:t>
        </w:r>
        <w:proofErr w:type="spellEnd"/>
        <w:r w:rsidRPr="00097800">
          <w:rPr>
            <w:rFonts w:eastAsia="Times New Roman" w:cstheme="minorHAnsi"/>
            <w:color w:val="auto"/>
            <w:szCs w:val="20"/>
            <w:lang w:val="en-ID" w:eastAsia="en-ID"/>
            <w:rPrChange w:id="950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09" w:author="Miku Nosamu" w:date="2025-07-09T10:04:00Z">
              <w:rPr>
                <w:rFonts w:ascii="Times New Roman" w:eastAsia="Times New Roman" w:hAnsi="Times New Roman" w:cs="Times New Roman"/>
                <w:color w:val="auto"/>
                <w:sz w:val="24"/>
                <w:szCs w:val="24"/>
                <w:lang w:val="en-ID" w:eastAsia="en-ID"/>
              </w:rPr>
            </w:rPrChange>
          </w:rPr>
          <w:t>membuat</w:t>
        </w:r>
        <w:proofErr w:type="spellEnd"/>
        <w:r w:rsidRPr="00097800">
          <w:rPr>
            <w:rFonts w:eastAsia="Times New Roman" w:cstheme="minorHAnsi"/>
            <w:color w:val="auto"/>
            <w:szCs w:val="20"/>
            <w:lang w:val="en-ID" w:eastAsia="en-ID"/>
            <w:rPrChange w:id="9510"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11" w:author="Miku Nosamu" w:date="2025-07-09T10:04:00Z">
              <w:rPr>
                <w:rFonts w:ascii="Times New Roman" w:eastAsia="Times New Roman" w:hAnsi="Times New Roman" w:cs="Times New Roman"/>
                <w:color w:val="auto"/>
                <w:sz w:val="24"/>
                <w:szCs w:val="24"/>
                <w:lang w:val="en-ID" w:eastAsia="en-ID"/>
              </w:rPr>
            </w:rPrChange>
          </w:rPr>
          <w:t>aplikasi</w:t>
        </w:r>
        <w:proofErr w:type="spellEnd"/>
        <w:r w:rsidRPr="00097800">
          <w:rPr>
            <w:rFonts w:eastAsia="Times New Roman" w:cstheme="minorHAnsi"/>
            <w:color w:val="auto"/>
            <w:szCs w:val="20"/>
            <w:lang w:val="en-ID" w:eastAsia="en-ID"/>
            <w:rPrChange w:id="951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i/>
            <w:iCs/>
            <w:color w:val="auto"/>
            <w:szCs w:val="20"/>
            <w:lang w:val="en-ID" w:eastAsia="en-ID"/>
            <w:rPrChange w:id="9513" w:author="Miku Nosamu" w:date="2025-07-09T10:04:00Z">
              <w:rPr>
                <w:rFonts w:ascii="Times New Roman" w:eastAsia="Times New Roman" w:hAnsi="Times New Roman" w:cs="Times New Roman"/>
                <w:i/>
                <w:iCs/>
                <w:color w:val="auto"/>
                <w:sz w:val="24"/>
                <w:szCs w:val="24"/>
                <w:lang w:val="en-ID" w:eastAsia="en-ID"/>
              </w:rPr>
            </w:rPrChange>
          </w:rPr>
          <w:t>Sistem</w:t>
        </w:r>
        <w:proofErr w:type="spellEnd"/>
        <w:r w:rsidRPr="00097800">
          <w:rPr>
            <w:rFonts w:eastAsia="Times New Roman" w:cstheme="minorHAnsi"/>
            <w:i/>
            <w:iCs/>
            <w:color w:val="auto"/>
            <w:szCs w:val="20"/>
            <w:lang w:val="en-ID" w:eastAsia="en-ID"/>
            <w:rPrChange w:id="9514" w:author="Miku Nosamu" w:date="2025-07-09T10:04:00Z">
              <w:rPr>
                <w:rFonts w:ascii="Times New Roman" w:eastAsia="Times New Roman" w:hAnsi="Times New Roman" w:cs="Times New Roman"/>
                <w:i/>
                <w:iCs/>
                <w:color w:val="auto"/>
                <w:sz w:val="24"/>
                <w:szCs w:val="24"/>
                <w:lang w:val="en-ID" w:eastAsia="en-ID"/>
              </w:rPr>
            </w:rPrChange>
          </w:rPr>
          <w:t xml:space="preserve"> </w:t>
        </w:r>
        <w:proofErr w:type="spellStart"/>
        <w:r w:rsidRPr="00097800">
          <w:rPr>
            <w:rFonts w:eastAsia="Times New Roman" w:cstheme="minorHAnsi"/>
            <w:i/>
            <w:iCs/>
            <w:color w:val="auto"/>
            <w:szCs w:val="20"/>
            <w:lang w:val="en-ID" w:eastAsia="en-ID"/>
            <w:rPrChange w:id="9515" w:author="Miku Nosamu" w:date="2025-07-09T10:04:00Z">
              <w:rPr>
                <w:rFonts w:ascii="Times New Roman" w:eastAsia="Times New Roman" w:hAnsi="Times New Roman" w:cs="Times New Roman"/>
                <w:i/>
                <w:iCs/>
                <w:color w:val="auto"/>
                <w:sz w:val="24"/>
                <w:szCs w:val="24"/>
                <w:lang w:val="en-ID" w:eastAsia="en-ID"/>
              </w:rPr>
            </w:rPrChange>
          </w:rPr>
          <w:t>Pengajuan</w:t>
        </w:r>
        <w:proofErr w:type="spellEnd"/>
        <w:r w:rsidRPr="00097800">
          <w:rPr>
            <w:rFonts w:eastAsia="Times New Roman" w:cstheme="minorHAnsi"/>
            <w:i/>
            <w:iCs/>
            <w:color w:val="auto"/>
            <w:szCs w:val="20"/>
            <w:lang w:val="en-ID" w:eastAsia="en-ID"/>
            <w:rPrChange w:id="9516" w:author="Miku Nosamu" w:date="2025-07-09T10:04:00Z">
              <w:rPr>
                <w:rFonts w:ascii="Times New Roman" w:eastAsia="Times New Roman" w:hAnsi="Times New Roman" w:cs="Times New Roman"/>
                <w:i/>
                <w:iCs/>
                <w:color w:val="auto"/>
                <w:sz w:val="24"/>
                <w:szCs w:val="24"/>
                <w:lang w:val="en-ID" w:eastAsia="en-ID"/>
              </w:rPr>
            </w:rPrChange>
          </w:rPr>
          <w:t xml:space="preserve"> Surat </w:t>
        </w:r>
        <w:proofErr w:type="spellStart"/>
        <w:r w:rsidRPr="00097800">
          <w:rPr>
            <w:rFonts w:eastAsia="Times New Roman" w:cstheme="minorHAnsi"/>
            <w:i/>
            <w:iCs/>
            <w:color w:val="auto"/>
            <w:szCs w:val="20"/>
            <w:lang w:val="en-ID" w:eastAsia="en-ID"/>
            <w:rPrChange w:id="9517" w:author="Miku Nosamu" w:date="2025-07-09T10:04:00Z">
              <w:rPr>
                <w:rFonts w:ascii="Times New Roman" w:eastAsia="Times New Roman" w:hAnsi="Times New Roman" w:cs="Times New Roman"/>
                <w:i/>
                <w:iCs/>
                <w:color w:val="auto"/>
                <w:sz w:val="24"/>
                <w:szCs w:val="24"/>
                <w:lang w:val="en-ID" w:eastAsia="en-ID"/>
              </w:rPr>
            </w:rPrChange>
          </w:rPr>
          <w:t>Izin</w:t>
        </w:r>
        <w:proofErr w:type="spellEnd"/>
        <w:r w:rsidRPr="00097800">
          <w:rPr>
            <w:rFonts w:eastAsia="Times New Roman" w:cstheme="minorHAnsi"/>
            <w:i/>
            <w:iCs/>
            <w:color w:val="auto"/>
            <w:szCs w:val="20"/>
            <w:lang w:val="en-ID" w:eastAsia="en-ID"/>
            <w:rPrChange w:id="9518" w:author="Miku Nosamu" w:date="2025-07-09T10:04:00Z">
              <w:rPr>
                <w:rFonts w:ascii="Times New Roman" w:eastAsia="Times New Roman" w:hAnsi="Times New Roman" w:cs="Times New Roman"/>
                <w:i/>
                <w:iCs/>
                <w:color w:val="auto"/>
                <w:sz w:val="24"/>
                <w:szCs w:val="24"/>
                <w:lang w:val="en-ID" w:eastAsia="en-ID"/>
              </w:rPr>
            </w:rPrChange>
          </w:rPr>
          <w:t xml:space="preserve"> </w:t>
        </w:r>
        <w:proofErr w:type="spellStart"/>
        <w:r w:rsidRPr="00097800">
          <w:rPr>
            <w:rFonts w:eastAsia="Times New Roman" w:cstheme="minorHAnsi"/>
            <w:i/>
            <w:iCs/>
            <w:color w:val="auto"/>
            <w:szCs w:val="20"/>
            <w:lang w:val="en-ID" w:eastAsia="en-ID"/>
            <w:rPrChange w:id="9519" w:author="Miku Nosamu" w:date="2025-07-09T10:04:00Z">
              <w:rPr>
                <w:rFonts w:ascii="Times New Roman" w:eastAsia="Times New Roman" w:hAnsi="Times New Roman" w:cs="Times New Roman"/>
                <w:i/>
                <w:iCs/>
                <w:color w:val="auto"/>
                <w:sz w:val="24"/>
                <w:szCs w:val="24"/>
                <w:lang w:val="en-ID" w:eastAsia="en-ID"/>
              </w:rPr>
            </w:rPrChange>
          </w:rPr>
          <w:t>Kerja</w:t>
        </w:r>
        <w:proofErr w:type="spellEnd"/>
        <w:r w:rsidRPr="00097800">
          <w:rPr>
            <w:rFonts w:eastAsia="Times New Roman" w:cstheme="minorHAnsi"/>
            <w:i/>
            <w:iCs/>
            <w:color w:val="auto"/>
            <w:szCs w:val="20"/>
            <w:lang w:val="en-ID" w:eastAsia="en-ID"/>
            <w:rPrChange w:id="9520" w:author="Miku Nosamu" w:date="2025-07-09T10:04:00Z">
              <w:rPr>
                <w:rFonts w:ascii="Times New Roman" w:eastAsia="Times New Roman" w:hAnsi="Times New Roman" w:cs="Times New Roman"/>
                <w:i/>
                <w:iCs/>
                <w:color w:val="auto"/>
                <w:sz w:val="24"/>
                <w:szCs w:val="24"/>
                <w:lang w:val="en-ID" w:eastAsia="en-ID"/>
              </w:rPr>
            </w:rPrChange>
          </w:rPr>
          <w:t xml:space="preserve"> (SIK)</w:t>
        </w:r>
        <w:r w:rsidRPr="00097800">
          <w:rPr>
            <w:rFonts w:eastAsia="Times New Roman" w:cstheme="minorHAnsi"/>
            <w:color w:val="auto"/>
            <w:szCs w:val="20"/>
            <w:lang w:val="en-ID" w:eastAsia="en-ID"/>
            <w:rPrChange w:id="9521" w:author="Miku Nosamu" w:date="2025-07-09T10:04:00Z">
              <w:rPr>
                <w:rFonts w:ascii="Times New Roman" w:eastAsia="Times New Roman" w:hAnsi="Times New Roman" w:cs="Times New Roman"/>
                <w:color w:val="auto"/>
                <w:sz w:val="24"/>
                <w:szCs w:val="24"/>
                <w:lang w:val="en-ID" w:eastAsia="en-ID"/>
              </w:rPr>
            </w:rPrChange>
          </w:rPr>
          <w:t xml:space="preserve"> yang </w:t>
        </w:r>
        <w:proofErr w:type="spellStart"/>
        <w:r w:rsidRPr="00097800">
          <w:rPr>
            <w:rFonts w:eastAsia="Times New Roman" w:cstheme="minorHAnsi"/>
            <w:color w:val="auto"/>
            <w:szCs w:val="20"/>
            <w:lang w:val="en-ID" w:eastAsia="en-ID"/>
            <w:rPrChange w:id="9522" w:author="Miku Nosamu" w:date="2025-07-09T10:04:00Z">
              <w:rPr>
                <w:rFonts w:ascii="Times New Roman" w:eastAsia="Times New Roman" w:hAnsi="Times New Roman" w:cs="Times New Roman"/>
                <w:color w:val="auto"/>
                <w:sz w:val="24"/>
                <w:szCs w:val="24"/>
                <w:lang w:val="en-ID" w:eastAsia="en-ID"/>
              </w:rPr>
            </w:rPrChange>
          </w:rPr>
          <w:t>memudahkan</w:t>
        </w:r>
        <w:proofErr w:type="spellEnd"/>
        <w:r w:rsidRPr="00097800">
          <w:rPr>
            <w:rFonts w:eastAsia="Times New Roman" w:cstheme="minorHAnsi"/>
            <w:color w:val="auto"/>
            <w:szCs w:val="20"/>
            <w:lang w:val="en-ID" w:eastAsia="en-ID"/>
            <w:rPrChange w:id="9523" w:author="Miku Nosamu" w:date="2025-07-09T10:04:00Z">
              <w:rPr>
                <w:rFonts w:ascii="Times New Roman" w:eastAsia="Times New Roman" w:hAnsi="Times New Roman" w:cs="Times New Roman"/>
                <w:color w:val="auto"/>
                <w:sz w:val="24"/>
                <w:szCs w:val="24"/>
                <w:lang w:val="en-ID" w:eastAsia="en-ID"/>
              </w:rPr>
            </w:rPrChange>
          </w:rPr>
          <w:t xml:space="preserve"> proses </w:t>
        </w:r>
        <w:proofErr w:type="spellStart"/>
        <w:r w:rsidRPr="00097800">
          <w:rPr>
            <w:rFonts w:eastAsia="Times New Roman" w:cstheme="minorHAnsi"/>
            <w:color w:val="auto"/>
            <w:szCs w:val="20"/>
            <w:lang w:val="en-ID" w:eastAsia="en-ID"/>
            <w:rPrChange w:id="9524" w:author="Miku Nosamu" w:date="2025-07-09T10:04:00Z">
              <w:rPr>
                <w:rFonts w:ascii="Times New Roman" w:eastAsia="Times New Roman" w:hAnsi="Times New Roman" w:cs="Times New Roman"/>
                <w:color w:val="auto"/>
                <w:sz w:val="24"/>
                <w:szCs w:val="24"/>
                <w:lang w:val="en-ID" w:eastAsia="en-ID"/>
              </w:rPr>
            </w:rPrChange>
          </w:rPr>
          <w:t>pengajuan</w:t>
        </w:r>
        <w:proofErr w:type="spellEnd"/>
        <w:r w:rsidRPr="00097800">
          <w:rPr>
            <w:rFonts w:eastAsia="Times New Roman" w:cstheme="minorHAnsi"/>
            <w:color w:val="auto"/>
            <w:szCs w:val="20"/>
            <w:lang w:val="en-ID" w:eastAsia="en-ID"/>
            <w:rPrChange w:id="9525"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26" w:author="Miku Nosamu" w:date="2025-07-09T10:04:00Z">
              <w:rPr>
                <w:rFonts w:ascii="Times New Roman" w:eastAsia="Times New Roman" w:hAnsi="Times New Roman" w:cs="Times New Roman"/>
                <w:color w:val="auto"/>
                <w:sz w:val="24"/>
                <w:szCs w:val="24"/>
                <w:lang w:val="en-ID" w:eastAsia="en-ID"/>
              </w:rPr>
            </w:rPrChange>
          </w:rPr>
          <w:t>izin</w:t>
        </w:r>
        <w:proofErr w:type="spellEnd"/>
        <w:r w:rsidRPr="00097800">
          <w:rPr>
            <w:rFonts w:eastAsia="Times New Roman" w:cstheme="minorHAnsi"/>
            <w:color w:val="auto"/>
            <w:szCs w:val="20"/>
            <w:lang w:val="en-ID" w:eastAsia="en-ID"/>
            <w:rPrChange w:id="952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28" w:author="Miku Nosamu" w:date="2025-07-09T10:04:00Z">
              <w:rPr>
                <w:rFonts w:ascii="Times New Roman" w:eastAsia="Times New Roman" w:hAnsi="Times New Roman" w:cs="Times New Roman"/>
                <w:color w:val="auto"/>
                <w:sz w:val="24"/>
                <w:szCs w:val="24"/>
                <w:lang w:val="en-ID" w:eastAsia="en-ID"/>
              </w:rPr>
            </w:rPrChange>
          </w:rPr>
          <w:t>kerja</w:t>
        </w:r>
        <w:proofErr w:type="spellEnd"/>
        <w:r w:rsidRPr="00097800">
          <w:rPr>
            <w:rFonts w:eastAsia="Times New Roman" w:cstheme="minorHAnsi"/>
            <w:color w:val="auto"/>
            <w:szCs w:val="20"/>
            <w:lang w:val="en-ID" w:eastAsia="en-ID"/>
            <w:rPrChange w:id="9529" w:author="Miku Nosamu" w:date="2025-07-09T10:04:00Z">
              <w:rPr>
                <w:rFonts w:ascii="Times New Roman" w:eastAsia="Times New Roman" w:hAnsi="Times New Roman" w:cs="Times New Roman"/>
                <w:color w:val="auto"/>
                <w:sz w:val="24"/>
                <w:szCs w:val="24"/>
                <w:lang w:val="en-ID" w:eastAsia="en-ID"/>
              </w:rPr>
            </w:rPrChange>
          </w:rPr>
          <w:t xml:space="preserve"> di Bandara Hang Nadim. </w:t>
        </w:r>
        <w:proofErr w:type="spellStart"/>
        <w:r w:rsidRPr="00097800">
          <w:rPr>
            <w:rFonts w:eastAsia="Times New Roman" w:cstheme="minorHAnsi"/>
            <w:color w:val="auto"/>
            <w:szCs w:val="20"/>
            <w:lang w:val="en-ID" w:eastAsia="en-ID"/>
            <w:rPrChange w:id="9530" w:author="Miku Nosamu" w:date="2025-07-09T10:04:00Z">
              <w:rPr>
                <w:rFonts w:ascii="Times New Roman" w:eastAsia="Times New Roman" w:hAnsi="Times New Roman" w:cs="Times New Roman"/>
                <w:color w:val="auto"/>
                <w:sz w:val="24"/>
                <w:szCs w:val="24"/>
                <w:lang w:val="en-ID" w:eastAsia="en-ID"/>
              </w:rPr>
            </w:rPrChange>
          </w:rPr>
          <w:t>Dengan</w:t>
        </w:r>
        <w:proofErr w:type="spellEnd"/>
        <w:r w:rsidRPr="00097800">
          <w:rPr>
            <w:rFonts w:eastAsia="Times New Roman" w:cstheme="minorHAnsi"/>
            <w:color w:val="auto"/>
            <w:szCs w:val="20"/>
            <w:lang w:val="en-ID" w:eastAsia="en-ID"/>
            <w:rPrChange w:id="9531"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32" w:author="Miku Nosamu" w:date="2025-07-09T10:04:00Z">
              <w:rPr>
                <w:rFonts w:ascii="Times New Roman" w:eastAsia="Times New Roman" w:hAnsi="Times New Roman" w:cs="Times New Roman"/>
                <w:color w:val="auto"/>
                <w:sz w:val="24"/>
                <w:szCs w:val="24"/>
                <w:lang w:val="en-ID" w:eastAsia="en-ID"/>
              </w:rPr>
            </w:rPrChange>
          </w:rPr>
          <w:t>sistem</w:t>
        </w:r>
        <w:proofErr w:type="spellEnd"/>
        <w:r w:rsidRPr="00097800">
          <w:rPr>
            <w:rFonts w:eastAsia="Times New Roman" w:cstheme="minorHAnsi"/>
            <w:color w:val="auto"/>
            <w:szCs w:val="20"/>
            <w:lang w:val="en-ID" w:eastAsia="en-ID"/>
            <w:rPrChange w:id="9533"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34" w:author="Miku Nosamu" w:date="2025-07-09T10:04:00Z">
              <w:rPr>
                <w:rFonts w:ascii="Times New Roman" w:eastAsia="Times New Roman" w:hAnsi="Times New Roman" w:cs="Times New Roman"/>
                <w:color w:val="auto"/>
                <w:sz w:val="24"/>
                <w:szCs w:val="24"/>
                <w:lang w:val="en-ID" w:eastAsia="en-ID"/>
              </w:rPr>
            </w:rPrChange>
          </w:rPr>
          <w:t>ini</w:t>
        </w:r>
        <w:proofErr w:type="spellEnd"/>
        <w:r w:rsidRPr="00097800">
          <w:rPr>
            <w:rFonts w:eastAsia="Times New Roman" w:cstheme="minorHAnsi"/>
            <w:color w:val="auto"/>
            <w:szCs w:val="20"/>
            <w:lang w:val="en-ID" w:eastAsia="en-ID"/>
            <w:rPrChange w:id="9535" w:author="Miku Nosamu" w:date="2025-07-09T10:04:00Z">
              <w:rPr>
                <w:rFonts w:ascii="Times New Roman" w:eastAsia="Times New Roman" w:hAnsi="Times New Roman" w:cs="Times New Roman"/>
                <w:color w:val="auto"/>
                <w:sz w:val="24"/>
                <w:szCs w:val="24"/>
                <w:lang w:val="en-ID" w:eastAsia="en-ID"/>
              </w:rPr>
            </w:rPrChange>
          </w:rPr>
          <w:t xml:space="preserve">, vendor </w:t>
        </w:r>
        <w:proofErr w:type="spellStart"/>
        <w:r w:rsidRPr="00097800">
          <w:rPr>
            <w:rFonts w:eastAsia="Times New Roman" w:cstheme="minorHAnsi"/>
            <w:color w:val="auto"/>
            <w:szCs w:val="20"/>
            <w:lang w:val="en-ID" w:eastAsia="en-ID"/>
            <w:rPrChange w:id="9536" w:author="Miku Nosamu" w:date="2025-07-09T10:04:00Z">
              <w:rPr>
                <w:rFonts w:ascii="Times New Roman" w:eastAsia="Times New Roman" w:hAnsi="Times New Roman" w:cs="Times New Roman"/>
                <w:color w:val="auto"/>
                <w:sz w:val="24"/>
                <w:szCs w:val="24"/>
                <w:lang w:val="en-ID" w:eastAsia="en-ID"/>
              </w:rPr>
            </w:rPrChange>
          </w:rPr>
          <w:t>bisa</w:t>
        </w:r>
        <w:proofErr w:type="spellEnd"/>
        <w:r w:rsidRPr="00097800">
          <w:rPr>
            <w:rFonts w:eastAsia="Times New Roman" w:cstheme="minorHAnsi"/>
            <w:color w:val="auto"/>
            <w:szCs w:val="20"/>
            <w:lang w:val="en-ID" w:eastAsia="en-ID"/>
            <w:rPrChange w:id="953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38" w:author="Miku Nosamu" w:date="2025-07-09T10:04:00Z">
              <w:rPr>
                <w:rFonts w:ascii="Times New Roman" w:eastAsia="Times New Roman" w:hAnsi="Times New Roman" w:cs="Times New Roman"/>
                <w:color w:val="auto"/>
                <w:sz w:val="24"/>
                <w:szCs w:val="24"/>
                <w:lang w:val="en-ID" w:eastAsia="en-ID"/>
              </w:rPr>
            </w:rPrChange>
          </w:rPr>
          <w:t>mengajukan</w:t>
        </w:r>
        <w:proofErr w:type="spellEnd"/>
        <w:r w:rsidRPr="00097800">
          <w:rPr>
            <w:rFonts w:eastAsia="Times New Roman" w:cstheme="minorHAnsi"/>
            <w:color w:val="auto"/>
            <w:szCs w:val="20"/>
            <w:lang w:val="en-ID" w:eastAsia="en-ID"/>
            <w:rPrChange w:id="9539"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40" w:author="Miku Nosamu" w:date="2025-07-09T10:04:00Z">
              <w:rPr>
                <w:rFonts w:ascii="Times New Roman" w:eastAsia="Times New Roman" w:hAnsi="Times New Roman" w:cs="Times New Roman"/>
                <w:color w:val="auto"/>
                <w:sz w:val="24"/>
                <w:szCs w:val="24"/>
                <w:lang w:val="en-ID" w:eastAsia="en-ID"/>
              </w:rPr>
            </w:rPrChange>
          </w:rPr>
          <w:t>izin</w:t>
        </w:r>
        <w:proofErr w:type="spellEnd"/>
        <w:r w:rsidRPr="00097800">
          <w:rPr>
            <w:rFonts w:eastAsia="Times New Roman" w:cstheme="minorHAnsi"/>
            <w:color w:val="auto"/>
            <w:szCs w:val="20"/>
            <w:lang w:val="en-ID" w:eastAsia="en-ID"/>
            <w:rPrChange w:id="9541"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42" w:author="Miku Nosamu" w:date="2025-07-09T10:04:00Z">
              <w:rPr>
                <w:rFonts w:ascii="Times New Roman" w:eastAsia="Times New Roman" w:hAnsi="Times New Roman" w:cs="Times New Roman"/>
                <w:color w:val="auto"/>
                <w:sz w:val="24"/>
                <w:szCs w:val="24"/>
                <w:lang w:val="en-ID" w:eastAsia="en-ID"/>
              </w:rPr>
            </w:rPrChange>
          </w:rPr>
          <w:t>secara</w:t>
        </w:r>
        <w:proofErr w:type="spellEnd"/>
        <w:r w:rsidRPr="00097800">
          <w:rPr>
            <w:rFonts w:eastAsia="Times New Roman" w:cstheme="minorHAnsi"/>
            <w:color w:val="auto"/>
            <w:szCs w:val="20"/>
            <w:lang w:val="en-ID" w:eastAsia="en-ID"/>
            <w:rPrChange w:id="9543" w:author="Miku Nosamu" w:date="2025-07-09T10:04:00Z">
              <w:rPr>
                <w:rFonts w:ascii="Times New Roman" w:eastAsia="Times New Roman" w:hAnsi="Times New Roman" w:cs="Times New Roman"/>
                <w:color w:val="auto"/>
                <w:sz w:val="24"/>
                <w:szCs w:val="24"/>
                <w:lang w:val="en-ID" w:eastAsia="en-ID"/>
              </w:rPr>
            </w:rPrChange>
          </w:rPr>
          <w:t xml:space="preserve"> online, </w:t>
        </w:r>
        <w:proofErr w:type="spellStart"/>
        <w:r w:rsidRPr="00097800">
          <w:rPr>
            <w:rFonts w:eastAsia="Times New Roman" w:cstheme="minorHAnsi"/>
            <w:color w:val="auto"/>
            <w:szCs w:val="20"/>
            <w:lang w:val="en-ID" w:eastAsia="en-ID"/>
            <w:rPrChange w:id="9544" w:author="Miku Nosamu" w:date="2025-07-09T10:04:00Z">
              <w:rPr>
                <w:rFonts w:ascii="Times New Roman" w:eastAsia="Times New Roman" w:hAnsi="Times New Roman" w:cs="Times New Roman"/>
                <w:color w:val="auto"/>
                <w:sz w:val="24"/>
                <w:szCs w:val="24"/>
                <w:lang w:val="en-ID" w:eastAsia="en-ID"/>
              </w:rPr>
            </w:rPrChange>
          </w:rPr>
          <w:t>verifikator</w:t>
        </w:r>
        <w:proofErr w:type="spellEnd"/>
        <w:r w:rsidRPr="00097800">
          <w:rPr>
            <w:rFonts w:eastAsia="Times New Roman" w:cstheme="minorHAnsi"/>
            <w:color w:val="auto"/>
            <w:szCs w:val="20"/>
            <w:lang w:val="en-ID" w:eastAsia="en-ID"/>
            <w:rPrChange w:id="9545" w:author="Miku Nosamu" w:date="2025-07-09T10:04:00Z">
              <w:rPr>
                <w:rFonts w:ascii="Times New Roman" w:eastAsia="Times New Roman" w:hAnsi="Times New Roman" w:cs="Times New Roman"/>
                <w:color w:val="auto"/>
                <w:sz w:val="24"/>
                <w:szCs w:val="24"/>
                <w:lang w:val="en-ID" w:eastAsia="en-ID"/>
              </w:rPr>
            </w:rPrChange>
          </w:rPr>
          <w:t xml:space="preserve"> dan approver </w:t>
        </w:r>
        <w:proofErr w:type="spellStart"/>
        <w:r w:rsidRPr="00097800">
          <w:rPr>
            <w:rFonts w:eastAsia="Times New Roman" w:cstheme="minorHAnsi"/>
            <w:color w:val="auto"/>
            <w:szCs w:val="20"/>
            <w:lang w:val="en-ID" w:eastAsia="en-ID"/>
            <w:rPrChange w:id="9546" w:author="Miku Nosamu" w:date="2025-07-09T10:04:00Z">
              <w:rPr>
                <w:rFonts w:ascii="Times New Roman" w:eastAsia="Times New Roman" w:hAnsi="Times New Roman" w:cs="Times New Roman"/>
                <w:color w:val="auto"/>
                <w:sz w:val="24"/>
                <w:szCs w:val="24"/>
                <w:lang w:val="en-ID" w:eastAsia="en-ID"/>
              </w:rPr>
            </w:rPrChange>
          </w:rPr>
          <w:t>bisa</w:t>
        </w:r>
        <w:proofErr w:type="spellEnd"/>
        <w:r w:rsidRPr="00097800">
          <w:rPr>
            <w:rFonts w:eastAsia="Times New Roman" w:cstheme="minorHAnsi"/>
            <w:color w:val="auto"/>
            <w:szCs w:val="20"/>
            <w:lang w:val="en-ID" w:eastAsia="en-ID"/>
            <w:rPrChange w:id="954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48" w:author="Miku Nosamu" w:date="2025-07-09T10:04:00Z">
              <w:rPr>
                <w:rFonts w:ascii="Times New Roman" w:eastAsia="Times New Roman" w:hAnsi="Times New Roman" w:cs="Times New Roman"/>
                <w:color w:val="auto"/>
                <w:sz w:val="24"/>
                <w:szCs w:val="24"/>
                <w:lang w:val="en-ID" w:eastAsia="en-ID"/>
              </w:rPr>
            </w:rPrChange>
          </w:rPr>
          <w:t>langsung</w:t>
        </w:r>
        <w:proofErr w:type="spellEnd"/>
        <w:r w:rsidRPr="00097800">
          <w:rPr>
            <w:rFonts w:eastAsia="Times New Roman" w:cstheme="minorHAnsi"/>
            <w:color w:val="auto"/>
            <w:szCs w:val="20"/>
            <w:lang w:val="en-ID" w:eastAsia="en-ID"/>
            <w:rPrChange w:id="9549"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50" w:author="Miku Nosamu" w:date="2025-07-09T10:04:00Z">
              <w:rPr>
                <w:rFonts w:ascii="Times New Roman" w:eastAsia="Times New Roman" w:hAnsi="Times New Roman" w:cs="Times New Roman"/>
                <w:color w:val="auto"/>
                <w:sz w:val="24"/>
                <w:szCs w:val="24"/>
                <w:lang w:val="en-ID" w:eastAsia="en-ID"/>
              </w:rPr>
            </w:rPrChange>
          </w:rPr>
          <w:t>memeriksa</w:t>
        </w:r>
        <w:proofErr w:type="spellEnd"/>
        <w:r w:rsidRPr="00097800">
          <w:rPr>
            <w:rFonts w:eastAsia="Times New Roman" w:cstheme="minorHAnsi"/>
            <w:color w:val="auto"/>
            <w:szCs w:val="20"/>
            <w:lang w:val="en-ID" w:eastAsia="en-ID"/>
            <w:rPrChange w:id="9551" w:author="Miku Nosamu" w:date="2025-07-09T10:04:00Z">
              <w:rPr>
                <w:rFonts w:ascii="Times New Roman" w:eastAsia="Times New Roman" w:hAnsi="Times New Roman" w:cs="Times New Roman"/>
                <w:color w:val="auto"/>
                <w:sz w:val="24"/>
                <w:szCs w:val="24"/>
                <w:lang w:val="en-ID" w:eastAsia="en-ID"/>
              </w:rPr>
            </w:rPrChange>
          </w:rPr>
          <w:t xml:space="preserve"> dan </w:t>
        </w:r>
        <w:proofErr w:type="spellStart"/>
        <w:r w:rsidRPr="00097800">
          <w:rPr>
            <w:rFonts w:eastAsia="Times New Roman" w:cstheme="minorHAnsi"/>
            <w:color w:val="auto"/>
            <w:szCs w:val="20"/>
            <w:lang w:val="en-ID" w:eastAsia="en-ID"/>
            <w:rPrChange w:id="9552" w:author="Miku Nosamu" w:date="2025-07-09T10:04:00Z">
              <w:rPr>
                <w:rFonts w:ascii="Times New Roman" w:eastAsia="Times New Roman" w:hAnsi="Times New Roman" w:cs="Times New Roman"/>
                <w:color w:val="auto"/>
                <w:sz w:val="24"/>
                <w:szCs w:val="24"/>
                <w:lang w:val="en-ID" w:eastAsia="en-ID"/>
              </w:rPr>
            </w:rPrChange>
          </w:rPr>
          <w:t>menyetujui</w:t>
        </w:r>
        <w:proofErr w:type="spellEnd"/>
        <w:r w:rsidRPr="00097800">
          <w:rPr>
            <w:rFonts w:eastAsia="Times New Roman" w:cstheme="minorHAnsi"/>
            <w:color w:val="auto"/>
            <w:szCs w:val="20"/>
            <w:lang w:val="en-ID" w:eastAsia="en-ID"/>
            <w:rPrChange w:id="9553" w:author="Miku Nosamu" w:date="2025-07-09T10:04:00Z">
              <w:rPr>
                <w:rFonts w:ascii="Times New Roman" w:eastAsia="Times New Roman" w:hAnsi="Times New Roman" w:cs="Times New Roman"/>
                <w:color w:val="auto"/>
                <w:sz w:val="24"/>
                <w:szCs w:val="24"/>
                <w:lang w:val="en-ID" w:eastAsia="en-ID"/>
              </w:rPr>
            </w:rPrChange>
          </w:rPr>
          <w:t xml:space="preserve">, dan </w:t>
        </w:r>
        <w:proofErr w:type="spellStart"/>
        <w:r w:rsidRPr="00097800">
          <w:rPr>
            <w:rFonts w:eastAsia="Times New Roman" w:cstheme="minorHAnsi"/>
            <w:color w:val="auto"/>
            <w:szCs w:val="20"/>
            <w:lang w:val="en-ID" w:eastAsia="en-ID"/>
            <w:rPrChange w:id="9554" w:author="Miku Nosamu" w:date="2025-07-09T10:04:00Z">
              <w:rPr>
                <w:rFonts w:ascii="Times New Roman" w:eastAsia="Times New Roman" w:hAnsi="Times New Roman" w:cs="Times New Roman"/>
                <w:color w:val="auto"/>
                <w:sz w:val="24"/>
                <w:szCs w:val="24"/>
                <w:lang w:val="en-ID" w:eastAsia="en-ID"/>
              </w:rPr>
            </w:rPrChange>
          </w:rPr>
          <w:t>hasil</w:t>
        </w:r>
        <w:proofErr w:type="spellEnd"/>
        <w:r w:rsidRPr="00097800">
          <w:rPr>
            <w:rFonts w:eastAsia="Times New Roman" w:cstheme="minorHAnsi"/>
            <w:color w:val="auto"/>
            <w:szCs w:val="20"/>
            <w:lang w:val="en-ID" w:eastAsia="en-ID"/>
            <w:rPrChange w:id="9555"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56" w:author="Miku Nosamu" w:date="2025-07-09T10:04:00Z">
              <w:rPr>
                <w:rFonts w:ascii="Times New Roman" w:eastAsia="Times New Roman" w:hAnsi="Times New Roman" w:cs="Times New Roman"/>
                <w:color w:val="auto"/>
                <w:sz w:val="24"/>
                <w:szCs w:val="24"/>
                <w:lang w:val="en-ID" w:eastAsia="en-ID"/>
              </w:rPr>
            </w:rPrChange>
          </w:rPr>
          <w:t>akhirnya</w:t>
        </w:r>
        <w:proofErr w:type="spellEnd"/>
        <w:r w:rsidRPr="00097800">
          <w:rPr>
            <w:rFonts w:eastAsia="Times New Roman" w:cstheme="minorHAnsi"/>
            <w:color w:val="auto"/>
            <w:szCs w:val="20"/>
            <w:lang w:val="en-ID" w:eastAsia="en-ID"/>
            <w:rPrChange w:id="955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58" w:author="Miku Nosamu" w:date="2025-07-09T10:04:00Z">
              <w:rPr>
                <w:rFonts w:ascii="Times New Roman" w:eastAsia="Times New Roman" w:hAnsi="Times New Roman" w:cs="Times New Roman"/>
                <w:color w:val="auto"/>
                <w:sz w:val="24"/>
                <w:szCs w:val="24"/>
                <w:lang w:val="en-ID" w:eastAsia="en-ID"/>
              </w:rPr>
            </w:rPrChange>
          </w:rPr>
          <w:t>bisa</w:t>
        </w:r>
        <w:proofErr w:type="spellEnd"/>
        <w:r w:rsidRPr="00097800">
          <w:rPr>
            <w:rFonts w:eastAsia="Times New Roman" w:cstheme="minorHAnsi"/>
            <w:color w:val="auto"/>
            <w:szCs w:val="20"/>
            <w:lang w:val="en-ID" w:eastAsia="en-ID"/>
            <w:rPrChange w:id="9559"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60" w:author="Miku Nosamu" w:date="2025-07-09T10:04:00Z">
              <w:rPr>
                <w:rFonts w:ascii="Times New Roman" w:eastAsia="Times New Roman" w:hAnsi="Times New Roman" w:cs="Times New Roman"/>
                <w:color w:val="auto"/>
                <w:sz w:val="24"/>
                <w:szCs w:val="24"/>
                <w:lang w:val="en-ID" w:eastAsia="en-ID"/>
              </w:rPr>
            </w:rPrChange>
          </w:rPr>
          <w:t>dilihat</w:t>
        </w:r>
        <w:proofErr w:type="spellEnd"/>
        <w:r w:rsidRPr="00097800">
          <w:rPr>
            <w:rFonts w:eastAsia="Times New Roman" w:cstheme="minorHAnsi"/>
            <w:color w:val="auto"/>
            <w:szCs w:val="20"/>
            <w:lang w:val="en-ID" w:eastAsia="en-ID"/>
            <w:rPrChange w:id="9561"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62" w:author="Miku Nosamu" w:date="2025-07-09T10:04:00Z">
              <w:rPr>
                <w:rFonts w:ascii="Times New Roman" w:eastAsia="Times New Roman" w:hAnsi="Times New Roman" w:cs="Times New Roman"/>
                <w:color w:val="auto"/>
                <w:sz w:val="24"/>
                <w:szCs w:val="24"/>
                <w:lang w:val="en-ID" w:eastAsia="en-ID"/>
              </w:rPr>
            </w:rPrChange>
          </w:rPr>
          <w:t>dalam</w:t>
        </w:r>
        <w:proofErr w:type="spellEnd"/>
        <w:r w:rsidRPr="00097800">
          <w:rPr>
            <w:rFonts w:eastAsia="Times New Roman" w:cstheme="minorHAnsi"/>
            <w:color w:val="auto"/>
            <w:szCs w:val="20"/>
            <w:lang w:val="en-ID" w:eastAsia="en-ID"/>
            <w:rPrChange w:id="9563"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64" w:author="Miku Nosamu" w:date="2025-07-09T10:04:00Z">
              <w:rPr>
                <w:rFonts w:ascii="Times New Roman" w:eastAsia="Times New Roman" w:hAnsi="Times New Roman" w:cs="Times New Roman"/>
                <w:color w:val="auto"/>
                <w:sz w:val="24"/>
                <w:szCs w:val="24"/>
                <w:lang w:val="en-ID" w:eastAsia="en-ID"/>
              </w:rPr>
            </w:rPrChange>
          </w:rPr>
          <w:t>bentuk</w:t>
        </w:r>
        <w:proofErr w:type="spellEnd"/>
        <w:r w:rsidRPr="00097800">
          <w:rPr>
            <w:rFonts w:eastAsia="Times New Roman" w:cstheme="minorHAnsi"/>
            <w:color w:val="auto"/>
            <w:szCs w:val="20"/>
            <w:lang w:val="en-ID" w:eastAsia="en-ID"/>
            <w:rPrChange w:id="9565" w:author="Miku Nosamu" w:date="2025-07-09T10:04:00Z">
              <w:rPr>
                <w:rFonts w:ascii="Times New Roman" w:eastAsia="Times New Roman" w:hAnsi="Times New Roman" w:cs="Times New Roman"/>
                <w:color w:val="auto"/>
                <w:sz w:val="24"/>
                <w:szCs w:val="24"/>
                <w:lang w:val="en-ID" w:eastAsia="en-ID"/>
              </w:rPr>
            </w:rPrChange>
          </w:rPr>
          <w:t xml:space="preserve"> PDF </w:t>
        </w:r>
        <w:proofErr w:type="spellStart"/>
        <w:r w:rsidRPr="00097800">
          <w:rPr>
            <w:rFonts w:eastAsia="Times New Roman" w:cstheme="minorHAnsi"/>
            <w:color w:val="auto"/>
            <w:szCs w:val="20"/>
            <w:lang w:val="en-ID" w:eastAsia="en-ID"/>
            <w:rPrChange w:id="9566" w:author="Miku Nosamu" w:date="2025-07-09T10:04:00Z">
              <w:rPr>
                <w:rFonts w:ascii="Times New Roman" w:eastAsia="Times New Roman" w:hAnsi="Times New Roman" w:cs="Times New Roman"/>
                <w:color w:val="auto"/>
                <w:sz w:val="24"/>
                <w:szCs w:val="24"/>
                <w:lang w:val="en-ID" w:eastAsia="en-ID"/>
              </w:rPr>
            </w:rPrChange>
          </w:rPr>
          <w:t>lengkap</w:t>
        </w:r>
        <w:proofErr w:type="spellEnd"/>
        <w:r w:rsidRPr="00097800">
          <w:rPr>
            <w:rFonts w:eastAsia="Times New Roman" w:cstheme="minorHAnsi"/>
            <w:color w:val="auto"/>
            <w:szCs w:val="20"/>
            <w:lang w:val="en-ID" w:eastAsia="en-ID"/>
            <w:rPrChange w:id="956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68" w:author="Miku Nosamu" w:date="2025-07-09T10:04:00Z">
              <w:rPr>
                <w:rFonts w:ascii="Times New Roman" w:eastAsia="Times New Roman" w:hAnsi="Times New Roman" w:cs="Times New Roman"/>
                <w:color w:val="auto"/>
                <w:sz w:val="24"/>
                <w:szCs w:val="24"/>
                <w:lang w:val="en-ID" w:eastAsia="en-ID"/>
              </w:rPr>
            </w:rPrChange>
          </w:rPr>
          <w:t>dengan</w:t>
        </w:r>
        <w:proofErr w:type="spellEnd"/>
        <w:r w:rsidRPr="00097800">
          <w:rPr>
            <w:rFonts w:eastAsia="Times New Roman" w:cstheme="minorHAnsi"/>
            <w:color w:val="auto"/>
            <w:szCs w:val="20"/>
            <w:lang w:val="en-ID" w:eastAsia="en-ID"/>
            <w:rPrChange w:id="9569" w:author="Miku Nosamu" w:date="2025-07-09T10:04:00Z">
              <w:rPr>
                <w:rFonts w:ascii="Times New Roman" w:eastAsia="Times New Roman" w:hAnsi="Times New Roman" w:cs="Times New Roman"/>
                <w:color w:val="auto"/>
                <w:sz w:val="24"/>
                <w:szCs w:val="24"/>
                <w:lang w:val="en-ID" w:eastAsia="en-ID"/>
              </w:rPr>
            </w:rPrChange>
          </w:rPr>
          <w:t xml:space="preserve"> QR Code.</w:t>
        </w:r>
      </w:ins>
      <w:ins w:id="9570" w:author="Miku Nosamu" w:date="2025-07-12T12:57:00Z">
        <w:r w:rsidR="002022D0">
          <w:rPr>
            <w:rFonts w:eastAsia="Times New Roman" w:cstheme="minorHAnsi"/>
            <w:color w:val="auto"/>
            <w:szCs w:val="20"/>
            <w:lang w:val="en-ID" w:eastAsia="en-ID"/>
          </w:rPr>
          <w:t xml:space="preserve"> </w:t>
        </w:r>
      </w:ins>
    </w:p>
    <w:p w14:paraId="10D1BC73" w14:textId="7682052C" w:rsidR="00097800" w:rsidRPr="00097800" w:rsidRDefault="00097800">
      <w:pPr>
        <w:spacing w:after="0" w:line="360" w:lineRule="auto"/>
        <w:ind w:firstLine="720"/>
        <w:rPr>
          <w:ins w:id="9571" w:author="Miku Nosamu" w:date="2025-07-09T10:04:00Z"/>
          <w:rFonts w:eastAsia="Times New Roman" w:cstheme="minorHAnsi"/>
          <w:color w:val="auto"/>
          <w:szCs w:val="20"/>
          <w:lang w:val="en-ID" w:eastAsia="en-ID"/>
          <w:rPrChange w:id="9572" w:author="Miku Nosamu" w:date="2025-07-09T10:04:00Z">
            <w:rPr>
              <w:ins w:id="9573" w:author="Miku Nosamu" w:date="2025-07-09T10:04:00Z"/>
              <w:rFonts w:ascii="Times New Roman" w:eastAsia="Times New Roman" w:hAnsi="Times New Roman" w:cs="Times New Roman"/>
              <w:color w:val="auto"/>
              <w:sz w:val="24"/>
              <w:szCs w:val="24"/>
              <w:lang w:val="en-ID" w:eastAsia="en-ID"/>
            </w:rPr>
          </w:rPrChange>
        </w:rPr>
        <w:pPrChange w:id="9574" w:author="Miku Nosamu" w:date="2025-07-12T12:57:00Z">
          <w:pPr>
            <w:spacing w:before="100" w:beforeAutospacing="1" w:after="100" w:afterAutospacing="1" w:line="240" w:lineRule="auto"/>
            <w:jc w:val="left"/>
          </w:pPr>
        </w:pPrChange>
      </w:pPr>
      <w:proofErr w:type="spellStart"/>
      <w:ins w:id="9575" w:author="Miku Nosamu" w:date="2025-07-09T10:04:00Z">
        <w:r w:rsidRPr="00097800">
          <w:rPr>
            <w:rFonts w:eastAsia="Times New Roman" w:cstheme="minorHAnsi"/>
            <w:color w:val="auto"/>
            <w:szCs w:val="20"/>
            <w:lang w:val="en-ID" w:eastAsia="en-ID"/>
            <w:rPrChange w:id="9576" w:author="Miku Nosamu" w:date="2025-07-09T10:04:00Z">
              <w:rPr>
                <w:rFonts w:ascii="Times New Roman" w:eastAsia="Times New Roman" w:hAnsi="Times New Roman" w:cs="Times New Roman"/>
                <w:color w:val="auto"/>
                <w:sz w:val="24"/>
                <w:szCs w:val="24"/>
                <w:lang w:val="en-ID" w:eastAsia="en-ID"/>
              </w:rPr>
            </w:rPrChange>
          </w:rPr>
          <w:t>Semua</w:t>
        </w:r>
        <w:proofErr w:type="spellEnd"/>
        <w:r w:rsidRPr="00097800">
          <w:rPr>
            <w:rFonts w:eastAsia="Times New Roman" w:cstheme="minorHAnsi"/>
            <w:color w:val="auto"/>
            <w:szCs w:val="20"/>
            <w:lang w:val="en-ID" w:eastAsia="en-ID"/>
            <w:rPrChange w:id="957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78" w:author="Miku Nosamu" w:date="2025-07-09T10:04:00Z">
              <w:rPr>
                <w:rFonts w:ascii="Times New Roman" w:eastAsia="Times New Roman" w:hAnsi="Times New Roman" w:cs="Times New Roman"/>
                <w:color w:val="auto"/>
                <w:sz w:val="24"/>
                <w:szCs w:val="24"/>
                <w:lang w:val="en-ID" w:eastAsia="en-ID"/>
              </w:rPr>
            </w:rPrChange>
          </w:rPr>
          <w:t>fitur</w:t>
        </w:r>
        <w:proofErr w:type="spellEnd"/>
        <w:r w:rsidRPr="00097800">
          <w:rPr>
            <w:rFonts w:eastAsia="Times New Roman" w:cstheme="minorHAnsi"/>
            <w:color w:val="auto"/>
            <w:szCs w:val="20"/>
            <w:lang w:val="en-ID" w:eastAsia="en-ID"/>
            <w:rPrChange w:id="9579"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80" w:author="Miku Nosamu" w:date="2025-07-09T10:04:00Z">
              <w:rPr>
                <w:rFonts w:ascii="Times New Roman" w:eastAsia="Times New Roman" w:hAnsi="Times New Roman" w:cs="Times New Roman"/>
                <w:color w:val="auto"/>
                <w:sz w:val="24"/>
                <w:szCs w:val="24"/>
                <w:lang w:val="en-ID" w:eastAsia="en-ID"/>
              </w:rPr>
            </w:rPrChange>
          </w:rPr>
          <w:t>utama</w:t>
        </w:r>
        <w:proofErr w:type="spellEnd"/>
        <w:r w:rsidRPr="00097800">
          <w:rPr>
            <w:rFonts w:eastAsia="Times New Roman" w:cstheme="minorHAnsi"/>
            <w:color w:val="auto"/>
            <w:szCs w:val="20"/>
            <w:lang w:val="en-ID" w:eastAsia="en-ID"/>
            <w:rPrChange w:id="9581" w:author="Miku Nosamu" w:date="2025-07-09T10:04:00Z">
              <w:rPr>
                <w:rFonts w:ascii="Times New Roman" w:eastAsia="Times New Roman" w:hAnsi="Times New Roman" w:cs="Times New Roman"/>
                <w:color w:val="auto"/>
                <w:sz w:val="24"/>
                <w:szCs w:val="24"/>
                <w:lang w:val="en-ID" w:eastAsia="en-ID"/>
              </w:rPr>
            </w:rPrChange>
          </w:rPr>
          <w:t xml:space="preserve"> yang </w:t>
        </w:r>
        <w:proofErr w:type="spellStart"/>
        <w:r w:rsidRPr="00097800">
          <w:rPr>
            <w:rFonts w:eastAsia="Times New Roman" w:cstheme="minorHAnsi"/>
            <w:color w:val="auto"/>
            <w:szCs w:val="20"/>
            <w:lang w:val="en-ID" w:eastAsia="en-ID"/>
            <w:rPrChange w:id="9582" w:author="Miku Nosamu" w:date="2025-07-09T10:04:00Z">
              <w:rPr>
                <w:rFonts w:ascii="Times New Roman" w:eastAsia="Times New Roman" w:hAnsi="Times New Roman" w:cs="Times New Roman"/>
                <w:color w:val="auto"/>
                <w:sz w:val="24"/>
                <w:szCs w:val="24"/>
                <w:lang w:val="en-ID" w:eastAsia="en-ID"/>
              </w:rPr>
            </w:rPrChange>
          </w:rPr>
          <w:t>direncanakan</w:t>
        </w:r>
        <w:proofErr w:type="spellEnd"/>
        <w:r w:rsidRPr="00097800">
          <w:rPr>
            <w:rFonts w:eastAsia="Times New Roman" w:cstheme="minorHAnsi"/>
            <w:color w:val="auto"/>
            <w:szCs w:val="20"/>
            <w:lang w:val="en-ID" w:eastAsia="en-ID"/>
            <w:rPrChange w:id="9583"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84" w:author="Miku Nosamu" w:date="2025-07-09T10:04:00Z">
              <w:rPr>
                <w:rFonts w:ascii="Times New Roman" w:eastAsia="Times New Roman" w:hAnsi="Times New Roman" w:cs="Times New Roman"/>
                <w:color w:val="auto"/>
                <w:sz w:val="24"/>
                <w:szCs w:val="24"/>
                <w:lang w:val="en-ID" w:eastAsia="en-ID"/>
              </w:rPr>
            </w:rPrChange>
          </w:rPr>
          <w:t>sudah</w:t>
        </w:r>
        <w:proofErr w:type="spellEnd"/>
        <w:r w:rsidRPr="00097800">
          <w:rPr>
            <w:rFonts w:eastAsia="Times New Roman" w:cstheme="minorHAnsi"/>
            <w:color w:val="auto"/>
            <w:szCs w:val="20"/>
            <w:lang w:val="en-ID" w:eastAsia="en-ID"/>
            <w:rPrChange w:id="9585"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86" w:author="Miku Nosamu" w:date="2025-07-09T10:04:00Z">
              <w:rPr>
                <w:rFonts w:ascii="Times New Roman" w:eastAsia="Times New Roman" w:hAnsi="Times New Roman" w:cs="Times New Roman"/>
                <w:color w:val="auto"/>
                <w:sz w:val="24"/>
                <w:szCs w:val="24"/>
                <w:lang w:val="en-ID" w:eastAsia="en-ID"/>
              </w:rPr>
            </w:rPrChange>
          </w:rPr>
          <w:t>dibuat</w:t>
        </w:r>
        <w:proofErr w:type="spellEnd"/>
        <w:r w:rsidRPr="00097800">
          <w:rPr>
            <w:rFonts w:eastAsia="Times New Roman" w:cstheme="minorHAnsi"/>
            <w:color w:val="auto"/>
            <w:szCs w:val="20"/>
            <w:lang w:val="en-ID" w:eastAsia="en-ID"/>
            <w:rPrChange w:id="9587" w:author="Miku Nosamu" w:date="2025-07-09T10:04:00Z">
              <w:rPr>
                <w:rFonts w:ascii="Times New Roman" w:eastAsia="Times New Roman" w:hAnsi="Times New Roman" w:cs="Times New Roman"/>
                <w:color w:val="auto"/>
                <w:sz w:val="24"/>
                <w:szCs w:val="24"/>
                <w:lang w:val="en-ID" w:eastAsia="en-ID"/>
              </w:rPr>
            </w:rPrChange>
          </w:rPr>
          <w:t xml:space="preserve"> dan </w:t>
        </w:r>
        <w:proofErr w:type="spellStart"/>
        <w:r w:rsidRPr="00097800">
          <w:rPr>
            <w:rFonts w:eastAsia="Times New Roman" w:cstheme="minorHAnsi"/>
            <w:color w:val="auto"/>
            <w:szCs w:val="20"/>
            <w:lang w:val="en-ID" w:eastAsia="en-ID"/>
            <w:rPrChange w:id="9588" w:author="Miku Nosamu" w:date="2025-07-09T10:04:00Z">
              <w:rPr>
                <w:rFonts w:ascii="Times New Roman" w:eastAsia="Times New Roman" w:hAnsi="Times New Roman" w:cs="Times New Roman"/>
                <w:color w:val="auto"/>
                <w:sz w:val="24"/>
                <w:szCs w:val="24"/>
                <w:lang w:val="en-ID" w:eastAsia="en-ID"/>
              </w:rPr>
            </w:rPrChange>
          </w:rPr>
          <w:t>diuji</w:t>
        </w:r>
        <w:proofErr w:type="spellEnd"/>
        <w:r w:rsidRPr="00097800">
          <w:rPr>
            <w:rFonts w:eastAsia="Times New Roman" w:cstheme="minorHAnsi"/>
            <w:color w:val="auto"/>
            <w:szCs w:val="20"/>
            <w:lang w:val="en-ID" w:eastAsia="en-ID"/>
            <w:rPrChange w:id="9589"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90" w:author="Miku Nosamu" w:date="2025-07-09T10:04:00Z">
              <w:rPr>
                <w:rFonts w:ascii="Times New Roman" w:eastAsia="Times New Roman" w:hAnsi="Times New Roman" w:cs="Times New Roman"/>
                <w:color w:val="auto"/>
                <w:sz w:val="24"/>
                <w:szCs w:val="24"/>
                <w:lang w:val="en-ID" w:eastAsia="en-ID"/>
              </w:rPr>
            </w:rPrChange>
          </w:rPr>
          <w:t>satu</w:t>
        </w:r>
        <w:proofErr w:type="spellEnd"/>
        <w:r w:rsidRPr="00097800">
          <w:rPr>
            <w:rFonts w:eastAsia="Times New Roman" w:cstheme="minorHAnsi"/>
            <w:color w:val="auto"/>
            <w:szCs w:val="20"/>
            <w:lang w:val="en-ID" w:eastAsia="en-ID"/>
            <w:rPrChange w:id="9591" w:author="Miku Nosamu" w:date="2025-07-09T10:04:00Z">
              <w:rPr>
                <w:rFonts w:ascii="Times New Roman" w:eastAsia="Times New Roman" w:hAnsi="Times New Roman" w:cs="Times New Roman"/>
                <w:color w:val="auto"/>
                <w:sz w:val="24"/>
                <w:szCs w:val="24"/>
                <w:lang w:val="en-ID" w:eastAsia="en-ID"/>
              </w:rPr>
            </w:rPrChange>
          </w:rPr>
          <w:t xml:space="preserve"> per </w:t>
        </w:r>
        <w:proofErr w:type="spellStart"/>
        <w:r w:rsidRPr="00097800">
          <w:rPr>
            <w:rFonts w:eastAsia="Times New Roman" w:cstheme="minorHAnsi"/>
            <w:color w:val="auto"/>
            <w:szCs w:val="20"/>
            <w:lang w:val="en-ID" w:eastAsia="en-ID"/>
            <w:rPrChange w:id="9592" w:author="Miku Nosamu" w:date="2025-07-09T10:04:00Z">
              <w:rPr>
                <w:rFonts w:ascii="Times New Roman" w:eastAsia="Times New Roman" w:hAnsi="Times New Roman" w:cs="Times New Roman"/>
                <w:color w:val="auto"/>
                <w:sz w:val="24"/>
                <w:szCs w:val="24"/>
                <w:lang w:val="en-ID" w:eastAsia="en-ID"/>
              </w:rPr>
            </w:rPrChange>
          </w:rPr>
          <w:t>satu</w:t>
        </w:r>
        <w:proofErr w:type="spellEnd"/>
        <w:r w:rsidRPr="00097800">
          <w:rPr>
            <w:rFonts w:eastAsia="Times New Roman" w:cstheme="minorHAnsi"/>
            <w:color w:val="auto"/>
            <w:szCs w:val="20"/>
            <w:lang w:val="en-ID" w:eastAsia="en-ID"/>
            <w:rPrChange w:id="9593"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94" w:author="Miku Nosamu" w:date="2025-07-09T10:04:00Z">
              <w:rPr>
                <w:rFonts w:ascii="Times New Roman" w:eastAsia="Times New Roman" w:hAnsi="Times New Roman" w:cs="Times New Roman"/>
                <w:color w:val="auto"/>
                <w:sz w:val="24"/>
                <w:szCs w:val="24"/>
                <w:lang w:val="en-ID" w:eastAsia="en-ID"/>
              </w:rPr>
            </w:rPrChange>
          </w:rPr>
          <w:t>Hasilnya</w:t>
        </w:r>
        <w:proofErr w:type="spellEnd"/>
        <w:r w:rsidRPr="00097800">
          <w:rPr>
            <w:rFonts w:eastAsia="Times New Roman" w:cstheme="minorHAnsi"/>
            <w:color w:val="auto"/>
            <w:szCs w:val="20"/>
            <w:lang w:val="en-ID" w:eastAsia="en-ID"/>
            <w:rPrChange w:id="9595"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96" w:author="Miku Nosamu" w:date="2025-07-09T10:04:00Z">
              <w:rPr>
                <w:rFonts w:ascii="Times New Roman" w:eastAsia="Times New Roman" w:hAnsi="Times New Roman" w:cs="Times New Roman"/>
                <w:color w:val="auto"/>
                <w:sz w:val="24"/>
                <w:szCs w:val="24"/>
                <w:lang w:val="en-ID" w:eastAsia="en-ID"/>
              </w:rPr>
            </w:rPrChange>
          </w:rPr>
          <w:t>semua</w:t>
        </w:r>
        <w:proofErr w:type="spellEnd"/>
        <w:r w:rsidRPr="00097800">
          <w:rPr>
            <w:rFonts w:eastAsia="Times New Roman" w:cstheme="minorHAnsi"/>
            <w:color w:val="auto"/>
            <w:szCs w:val="20"/>
            <w:lang w:val="en-ID" w:eastAsia="en-ID"/>
            <w:rPrChange w:id="959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598" w:author="Miku Nosamu" w:date="2025-07-09T10:04:00Z">
              <w:rPr>
                <w:rFonts w:ascii="Times New Roman" w:eastAsia="Times New Roman" w:hAnsi="Times New Roman" w:cs="Times New Roman"/>
                <w:color w:val="auto"/>
                <w:sz w:val="24"/>
                <w:szCs w:val="24"/>
                <w:lang w:val="en-ID" w:eastAsia="en-ID"/>
              </w:rPr>
            </w:rPrChange>
          </w:rPr>
          <w:t>fitur</w:t>
        </w:r>
        <w:proofErr w:type="spellEnd"/>
        <w:r w:rsidRPr="00097800">
          <w:rPr>
            <w:rFonts w:eastAsia="Times New Roman" w:cstheme="minorHAnsi"/>
            <w:color w:val="auto"/>
            <w:szCs w:val="20"/>
            <w:lang w:val="en-ID" w:eastAsia="en-ID"/>
            <w:rPrChange w:id="9599"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00" w:author="Miku Nosamu" w:date="2025-07-09T10:04:00Z">
              <w:rPr>
                <w:rFonts w:ascii="Times New Roman" w:eastAsia="Times New Roman" w:hAnsi="Times New Roman" w:cs="Times New Roman"/>
                <w:color w:val="auto"/>
                <w:sz w:val="24"/>
                <w:szCs w:val="24"/>
                <w:lang w:val="en-ID" w:eastAsia="en-ID"/>
              </w:rPr>
            </w:rPrChange>
          </w:rPr>
          <w:t>bisa</w:t>
        </w:r>
        <w:proofErr w:type="spellEnd"/>
        <w:r w:rsidRPr="00097800">
          <w:rPr>
            <w:rFonts w:eastAsia="Times New Roman" w:cstheme="minorHAnsi"/>
            <w:color w:val="auto"/>
            <w:szCs w:val="20"/>
            <w:lang w:val="en-ID" w:eastAsia="en-ID"/>
            <w:rPrChange w:id="9601"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02" w:author="Miku Nosamu" w:date="2025-07-09T10:04:00Z">
              <w:rPr>
                <w:rFonts w:ascii="Times New Roman" w:eastAsia="Times New Roman" w:hAnsi="Times New Roman" w:cs="Times New Roman"/>
                <w:color w:val="auto"/>
                <w:sz w:val="24"/>
                <w:szCs w:val="24"/>
                <w:lang w:val="en-ID" w:eastAsia="en-ID"/>
              </w:rPr>
            </w:rPrChange>
          </w:rPr>
          <w:t>berjalan</w:t>
        </w:r>
        <w:proofErr w:type="spellEnd"/>
        <w:r w:rsidRPr="00097800">
          <w:rPr>
            <w:rFonts w:eastAsia="Times New Roman" w:cstheme="minorHAnsi"/>
            <w:color w:val="auto"/>
            <w:szCs w:val="20"/>
            <w:lang w:val="en-ID" w:eastAsia="en-ID"/>
            <w:rPrChange w:id="9603"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04" w:author="Miku Nosamu" w:date="2025-07-09T10:04:00Z">
              <w:rPr>
                <w:rFonts w:ascii="Times New Roman" w:eastAsia="Times New Roman" w:hAnsi="Times New Roman" w:cs="Times New Roman"/>
                <w:color w:val="auto"/>
                <w:sz w:val="24"/>
                <w:szCs w:val="24"/>
                <w:lang w:val="en-ID" w:eastAsia="en-ID"/>
              </w:rPr>
            </w:rPrChange>
          </w:rPr>
          <w:t>dengan</w:t>
        </w:r>
        <w:proofErr w:type="spellEnd"/>
        <w:r w:rsidRPr="00097800">
          <w:rPr>
            <w:rFonts w:eastAsia="Times New Roman" w:cstheme="minorHAnsi"/>
            <w:color w:val="auto"/>
            <w:szCs w:val="20"/>
            <w:lang w:val="en-ID" w:eastAsia="en-ID"/>
            <w:rPrChange w:id="9605"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06" w:author="Miku Nosamu" w:date="2025-07-09T10:04:00Z">
              <w:rPr>
                <w:rFonts w:ascii="Times New Roman" w:eastAsia="Times New Roman" w:hAnsi="Times New Roman" w:cs="Times New Roman"/>
                <w:color w:val="auto"/>
                <w:sz w:val="24"/>
                <w:szCs w:val="24"/>
                <w:lang w:val="en-ID" w:eastAsia="en-ID"/>
              </w:rPr>
            </w:rPrChange>
          </w:rPr>
          <w:t>baik</w:t>
        </w:r>
        <w:proofErr w:type="spellEnd"/>
        <w:r w:rsidRPr="00097800">
          <w:rPr>
            <w:rFonts w:eastAsia="Times New Roman" w:cstheme="minorHAnsi"/>
            <w:color w:val="auto"/>
            <w:szCs w:val="20"/>
            <w:lang w:val="en-ID" w:eastAsia="en-ID"/>
            <w:rPrChange w:id="9607"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08" w:author="Miku Nosamu" w:date="2025-07-09T10:04:00Z">
              <w:rPr>
                <w:rFonts w:ascii="Times New Roman" w:eastAsia="Times New Roman" w:hAnsi="Times New Roman" w:cs="Times New Roman"/>
                <w:color w:val="auto"/>
                <w:sz w:val="24"/>
                <w:szCs w:val="24"/>
                <w:lang w:val="en-ID" w:eastAsia="en-ID"/>
              </w:rPr>
            </w:rPrChange>
          </w:rPr>
          <w:t>sesuai</w:t>
        </w:r>
        <w:proofErr w:type="spellEnd"/>
        <w:r w:rsidRPr="00097800">
          <w:rPr>
            <w:rFonts w:eastAsia="Times New Roman" w:cstheme="minorHAnsi"/>
            <w:color w:val="auto"/>
            <w:szCs w:val="20"/>
            <w:lang w:val="en-ID" w:eastAsia="en-ID"/>
            <w:rPrChange w:id="9609"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10" w:author="Miku Nosamu" w:date="2025-07-09T10:04:00Z">
              <w:rPr>
                <w:rFonts w:ascii="Times New Roman" w:eastAsia="Times New Roman" w:hAnsi="Times New Roman" w:cs="Times New Roman"/>
                <w:color w:val="auto"/>
                <w:sz w:val="24"/>
                <w:szCs w:val="24"/>
                <w:lang w:val="en-ID" w:eastAsia="en-ID"/>
              </w:rPr>
            </w:rPrChange>
          </w:rPr>
          <w:t>fungsinya</w:t>
        </w:r>
        <w:proofErr w:type="spellEnd"/>
        <w:r w:rsidRPr="00097800">
          <w:rPr>
            <w:rFonts w:eastAsia="Times New Roman" w:cstheme="minorHAnsi"/>
            <w:color w:val="auto"/>
            <w:szCs w:val="20"/>
            <w:lang w:val="en-ID" w:eastAsia="en-ID"/>
            <w:rPrChange w:id="9611" w:author="Miku Nosamu" w:date="2025-07-09T10:04:00Z">
              <w:rPr>
                <w:rFonts w:ascii="Times New Roman" w:eastAsia="Times New Roman" w:hAnsi="Times New Roman" w:cs="Times New Roman"/>
                <w:color w:val="auto"/>
                <w:sz w:val="24"/>
                <w:szCs w:val="24"/>
                <w:lang w:val="en-ID" w:eastAsia="en-ID"/>
              </w:rPr>
            </w:rPrChange>
          </w:rPr>
          <w:t>.</w:t>
        </w:r>
      </w:ins>
      <w:ins w:id="9612" w:author="Miku Nosamu" w:date="2025-07-12T12:57:00Z">
        <w:r w:rsidR="002022D0">
          <w:rPr>
            <w:rFonts w:eastAsia="Times New Roman" w:cstheme="minorHAnsi"/>
            <w:color w:val="auto"/>
            <w:szCs w:val="20"/>
            <w:lang w:val="en-ID" w:eastAsia="en-ID"/>
          </w:rPr>
          <w:t xml:space="preserve"> </w:t>
        </w:r>
      </w:ins>
      <w:ins w:id="9613" w:author="Miku Nosamu" w:date="2025-07-09T10:04:00Z">
        <w:r w:rsidRPr="00097800">
          <w:rPr>
            <w:rFonts w:eastAsia="Times New Roman" w:cstheme="minorHAnsi"/>
            <w:color w:val="auto"/>
            <w:szCs w:val="20"/>
            <w:lang w:val="en-ID" w:eastAsia="en-ID"/>
            <w:rPrChange w:id="9614" w:author="Miku Nosamu" w:date="2025-07-09T10:04:00Z">
              <w:rPr>
                <w:rFonts w:ascii="Times New Roman" w:eastAsia="Times New Roman" w:hAnsi="Times New Roman" w:cs="Times New Roman"/>
                <w:color w:val="auto"/>
                <w:sz w:val="24"/>
                <w:szCs w:val="24"/>
                <w:lang w:val="en-ID" w:eastAsia="en-ID"/>
              </w:rPr>
            </w:rPrChange>
          </w:rPr>
          <w:t xml:space="preserve">Selama </w:t>
        </w:r>
        <w:proofErr w:type="spellStart"/>
        <w:r w:rsidRPr="00097800">
          <w:rPr>
            <w:rFonts w:eastAsia="Times New Roman" w:cstheme="minorHAnsi"/>
            <w:color w:val="auto"/>
            <w:szCs w:val="20"/>
            <w:lang w:val="en-ID" w:eastAsia="en-ID"/>
            <w:rPrChange w:id="9615" w:author="Miku Nosamu" w:date="2025-07-09T10:04:00Z">
              <w:rPr>
                <w:rFonts w:ascii="Times New Roman" w:eastAsia="Times New Roman" w:hAnsi="Times New Roman" w:cs="Times New Roman"/>
                <w:color w:val="auto"/>
                <w:sz w:val="24"/>
                <w:szCs w:val="24"/>
                <w:lang w:val="en-ID" w:eastAsia="en-ID"/>
              </w:rPr>
            </w:rPrChange>
          </w:rPr>
          <w:t>mengerjakan</w:t>
        </w:r>
        <w:proofErr w:type="spellEnd"/>
        <w:r w:rsidRPr="00097800">
          <w:rPr>
            <w:rFonts w:eastAsia="Times New Roman" w:cstheme="minorHAnsi"/>
            <w:color w:val="auto"/>
            <w:szCs w:val="20"/>
            <w:lang w:val="en-ID" w:eastAsia="en-ID"/>
            <w:rPrChange w:id="961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17" w:author="Miku Nosamu" w:date="2025-07-09T10:04:00Z">
              <w:rPr>
                <w:rFonts w:ascii="Times New Roman" w:eastAsia="Times New Roman" w:hAnsi="Times New Roman" w:cs="Times New Roman"/>
                <w:color w:val="auto"/>
                <w:sz w:val="24"/>
                <w:szCs w:val="24"/>
                <w:lang w:val="en-ID" w:eastAsia="en-ID"/>
              </w:rPr>
            </w:rPrChange>
          </w:rPr>
          <w:t>proyek</w:t>
        </w:r>
        <w:proofErr w:type="spellEnd"/>
        <w:r w:rsidRPr="00097800">
          <w:rPr>
            <w:rFonts w:eastAsia="Times New Roman" w:cstheme="minorHAnsi"/>
            <w:color w:val="auto"/>
            <w:szCs w:val="20"/>
            <w:lang w:val="en-ID" w:eastAsia="en-ID"/>
            <w:rPrChange w:id="961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19" w:author="Miku Nosamu" w:date="2025-07-09T10:04:00Z">
              <w:rPr>
                <w:rFonts w:ascii="Times New Roman" w:eastAsia="Times New Roman" w:hAnsi="Times New Roman" w:cs="Times New Roman"/>
                <w:color w:val="auto"/>
                <w:sz w:val="24"/>
                <w:szCs w:val="24"/>
                <w:lang w:val="en-ID" w:eastAsia="en-ID"/>
              </w:rPr>
            </w:rPrChange>
          </w:rPr>
          <w:t>ini</w:t>
        </w:r>
        <w:proofErr w:type="spellEnd"/>
        <w:r w:rsidRPr="00097800">
          <w:rPr>
            <w:rFonts w:eastAsia="Times New Roman" w:cstheme="minorHAnsi"/>
            <w:color w:val="auto"/>
            <w:szCs w:val="20"/>
            <w:lang w:val="en-ID" w:eastAsia="en-ID"/>
            <w:rPrChange w:id="9620" w:author="Miku Nosamu" w:date="2025-07-09T10:04:00Z">
              <w:rPr>
                <w:rFonts w:ascii="Times New Roman" w:eastAsia="Times New Roman" w:hAnsi="Times New Roman" w:cs="Times New Roman"/>
                <w:color w:val="auto"/>
                <w:sz w:val="24"/>
                <w:szCs w:val="24"/>
                <w:lang w:val="en-ID" w:eastAsia="en-ID"/>
              </w:rPr>
            </w:rPrChange>
          </w:rPr>
          <w:t xml:space="preserve">, kami juga </w:t>
        </w:r>
        <w:proofErr w:type="spellStart"/>
        <w:r w:rsidRPr="00097800">
          <w:rPr>
            <w:rFonts w:eastAsia="Times New Roman" w:cstheme="minorHAnsi"/>
            <w:color w:val="auto"/>
            <w:szCs w:val="20"/>
            <w:lang w:val="en-ID" w:eastAsia="en-ID"/>
            <w:rPrChange w:id="9621" w:author="Miku Nosamu" w:date="2025-07-09T10:04:00Z">
              <w:rPr>
                <w:rFonts w:ascii="Times New Roman" w:eastAsia="Times New Roman" w:hAnsi="Times New Roman" w:cs="Times New Roman"/>
                <w:color w:val="auto"/>
                <w:sz w:val="24"/>
                <w:szCs w:val="24"/>
                <w:lang w:val="en-ID" w:eastAsia="en-ID"/>
              </w:rPr>
            </w:rPrChange>
          </w:rPr>
          <w:t>belajar</w:t>
        </w:r>
        <w:proofErr w:type="spellEnd"/>
        <w:r w:rsidRPr="00097800">
          <w:rPr>
            <w:rFonts w:eastAsia="Times New Roman" w:cstheme="minorHAnsi"/>
            <w:color w:val="auto"/>
            <w:szCs w:val="20"/>
            <w:lang w:val="en-ID" w:eastAsia="en-ID"/>
            <w:rPrChange w:id="962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23" w:author="Miku Nosamu" w:date="2025-07-09T10:04:00Z">
              <w:rPr>
                <w:rFonts w:ascii="Times New Roman" w:eastAsia="Times New Roman" w:hAnsi="Times New Roman" w:cs="Times New Roman"/>
                <w:color w:val="auto"/>
                <w:sz w:val="24"/>
                <w:szCs w:val="24"/>
                <w:lang w:val="en-ID" w:eastAsia="en-ID"/>
              </w:rPr>
            </w:rPrChange>
          </w:rPr>
          <w:t>banyak</w:t>
        </w:r>
        <w:proofErr w:type="spellEnd"/>
        <w:r w:rsidRPr="00097800">
          <w:rPr>
            <w:rFonts w:eastAsia="Times New Roman" w:cstheme="minorHAnsi"/>
            <w:color w:val="auto"/>
            <w:szCs w:val="20"/>
            <w:lang w:val="en-ID" w:eastAsia="en-ID"/>
            <w:rPrChange w:id="9624"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25" w:author="Miku Nosamu" w:date="2025-07-09T10:04:00Z">
              <w:rPr>
                <w:rFonts w:ascii="Times New Roman" w:eastAsia="Times New Roman" w:hAnsi="Times New Roman" w:cs="Times New Roman"/>
                <w:color w:val="auto"/>
                <w:sz w:val="24"/>
                <w:szCs w:val="24"/>
                <w:lang w:val="en-ID" w:eastAsia="en-ID"/>
              </w:rPr>
            </w:rPrChange>
          </w:rPr>
          <w:t>hal</w:t>
        </w:r>
        <w:proofErr w:type="spellEnd"/>
        <w:r w:rsidRPr="00097800">
          <w:rPr>
            <w:rFonts w:eastAsia="Times New Roman" w:cstheme="minorHAnsi"/>
            <w:color w:val="auto"/>
            <w:szCs w:val="20"/>
            <w:lang w:val="en-ID" w:eastAsia="en-ID"/>
            <w:rPrChange w:id="962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27" w:author="Miku Nosamu" w:date="2025-07-09T10:04:00Z">
              <w:rPr>
                <w:rFonts w:ascii="Times New Roman" w:eastAsia="Times New Roman" w:hAnsi="Times New Roman" w:cs="Times New Roman"/>
                <w:color w:val="auto"/>
                <w:sz w:val="24"/>
                <w:szCs w:val="24"/>
                <w:lang w:val="en-ID" w:eastAsia="en-ID"/>
              </w:rPr>
            </w:rPrChange>
          </w:rPr>
          <w:t>seperti</w:t>
        </w:r>
        <w:proofErr w:type="spellEnd"/>
        <w:r w:rsidRPr="00097800">
          <w:rPr>
            <w:rFonts w:eastAsia="Times New Roman" w:cstheme="minorHAnsi"/>
            <w:color w:val="auto"/>
            <w:szCs w:val="20"/>
            <w:lang w:val="en-ID" w:eastAsia="en-ID"/>
            <w:rPrChange w:id="962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29" w:author="Miku Nosamu" w:date="2025-07-09T10:04:00Z">
              <w:rPr>
                <w:rFonts w:ascii="Times New Roman" w:eastAsia="Times New Roman" w:hAnsi="Times New Roman" w:cs="Times New Roman"/>
                <w:color w:val="auto"/>
                <w:sz w:val="24"/>
                <w:szCs w:val="24"/>
                <w:lang w:val="en-ID" w:eastAsia="en-ID"/>
              </w:rPr>
            </w:rPrChange>
          </w:rPr>
          <w:t>cara</w:t>
        </w:r>
        <w:proofErr w:type="spellEnd"/>
        <w:r w:rsidRPr="00097800">
          <w:rPr>
            <w:rFonts w:eastAsia="Times New Roman" w:cstheme="minorHAnsi"/>
            <w:color w:val="auto"/>
            <w:szCs w:val="20"/>
            <w:lang w:val="en-ID" w:eastAsia="en-ID"/>
            <w:rPrChange w:id="9630"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31" w:author="Miku Nosamu" w:date="2025-07-09T10:04:00Z">
              <w:rPr>
                <w:rFonts w:ascii="Times New Roman" w:eastAsia="Times New Roman" w:hAnsi="Times New Roman" w:cs="Times New Roman"/>
                <w:color w:val="auto"/>
                <w:sz w:val="24"/>
                <w:szCs w:val="24"/>
                <w:lang w:val="en-ID" w:eastAsia="en-ID"/>
              </w:rPr>
            </w:rPrChange>
          </w:rPr>
          <w:t>membuat</w:t>
        </w:r>
        <w:proofErr w:type="spellEnd"/>
        <w:r w:rsidRPr="00097800">
          <w:rPr>
            <w:rFonts w:eastAsia="Times New Roman" w:cstheme="minorHAnsi"/>
            <w:color w:val="auto"/>
            <w:szCs w:val="20"/>
            <w:lang w:val="en-ID" w:eastAsia="en-ID"/>
            <w:rPrChange w:id="963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33" w:author="Miku Nosamu" w:date="2025-07-09T10:04:00Z">
              <w:rPr>
                <w:rFonts w:ascii="Times New Roman" w:eastAsia="Times New Roman" w:hAnsi="Times New Roman" w:cs="Times New Roman"/>
                <w:color w:val="auto"/>
                <w:sz w:val="24"/>
                <w:szCs w:val="24"/>
                <w:lang w:val="en-ID" w:eastAsia="en-ID"/>
              </w:rPr>
            </w:rPrChange>
          </w:rPr>
          <w:t>aplikasi</w:t>
        </w:r>
        <w:proofErr w:type="spellEnd"/>
        <w:r w:rsidRPr="00097800">
          <w:rPr>
            <w:rFonts w:eastAsia="Times New Roman" w:cstheme="minorHAnsi"/>
            <w:color w:val="auto"/>
            <w:szCs w:val="20"/>
            <w:lang w:val="en-ID" w:eastAsia="en-ID"/>
            <w:rPrChange w:id="9634" w:author="Miku Nosamu" w:date="2025-07-09T10:04:00Z">
              <w:rPr>
                <w:rFonts w:ascii="Times New Roman" w:eastAsia="Times New Roman" w:hAnsi="Times New Roman" w:cs="Times New Roman"/>
                <w:color w:val="auto"/>
                <w:sz w:val="24"/>
                <w:szCs w:val="24"/>
                <w:lang w:val="en-ID" w:eastAsia="en-ID"/>
              </w:rPr>
            </w:rPrChange>
          </w:rPr>
          <w:t xml:space="preserve"> web </w:t>
        </w:r>
        <w:proofErr w:type="spellStart"/>
        <w:r w:rsidRPr="00097800">
          <w:rPr>
            <w:rFonts w:eastAsia="Times New Roman" w:cstheme="minorHAnsi"/>
            <w:color w:val="auto"/>
            <w:szCs w:val="20"/>
            <w:lang w:val="en-ID" w:eastAsia="en-ID"/>
            <w:rPrChange w:id="9635" w:author="Miku Nosamu" w:date="2025-07-09T10:04:00Z">
              <w:rPr>
                <w:rFonts w:ascii="Times New Roman" w:eastAsia="Times New Roman" w:hAnsi="Times New Roman" w:cs="Times New Roman"/>
                <w:color w:val="auto"/>
                <w:sz w:val="24"/>
                <w:szCs w:val="24"/>
                <w:lang w:val="en-ID" w:eastAsia="en-ID"/>
              </w:rPr>
            </w:rPrChange>
          </w:rPr>
          <w:t>pakai</w:t>
        </w:r>
        <w:proofErr w:type="spellEnd"/>
        <w:r w:rsidRPr="00097800">
          <w:rPr>
            <w:rFonts w:eastAsia="Times New Roman" w:cstheme="minorHAnsi"/>
            <w:color w:val="auto"/>
            <w:szCs w:val="20"/>
            <w:lang w:val="en-ID" w:eastAsia="en-ID"/>
            <w:rPrChange w:id="9636" w:author="Miku Nosamu" w:date="2025-07-09T10:04:00Z">
              <w:rPr>
                <w:rFonts w:ascii="Times New Roman" w:eastAsia="Times New Roman" w:hAnsi="Times New Roman" w:cs="Times New Roman"/>
                <w:color w:val="auto"/>
                <w:sz w:val="24"/>
                <w:szCs w:val="24"/>
                <w:lang w:val="en-ID" w:eastAsia="en-ID"/>
              </w:rPr>
            </w:rPrChange>
          </w:rPr>
          <w:t xml:space="preserve"> Laravel, </w:t>
        </w:r>
        <w:proofErr w:type="spellStart"/>
        <w:r w:rsidRPr="00097800">
          <w:rPr>
            <w:rFonts w:eastAsia="Times New Roman" w:cstheme="minorHAnsi"/>
            <w:color w:val="auto"/>
            <w:szCs w:val="20"/>
            <w:lang w:val="en-ID" w:eastAsia="en-ID"/>
            <w:rPrChange w:id="9637" w:author="Miku Nosamu" w:date="2025-07-09T10:04:00Z">
              <w:rPr>
                <w:rFonts w:ascii="Times New Roman" w:eastAsia="Times New Roman" w:hAnsi="Times New Roman" w:cs="Times New Roman"/>
                <w:color w:val="auto"/>
                <w:sz w:val="24"/>
                <w:szCs w:val="24"/>
                <w:lang w:val="en-ID" w:eastAsia="en-ID"/>
              </w:rPr>
            </w:rPrChange>
          </w:rPr>
          <w:t>mengatur</w:t>
        </w:r>
        <w:proofErr w:type="spellEnd"/>
        <w:r w:rsidRPr="00097800">
          <w:rPr>
            <w:rFonts w:eastAsia="Times New Roman" w:cstheme="minorHAnsi"/>
            <w:color w:val="auto"/>
            <w:szCs w:val="20"/>
            <w:lang w:val="en-ID" w:eastAsia="en-ID"/>
            <w:rPrChange w:id="9638" w:author="Miku Nosamu" w:date="2025-07-09T10:04:00Z">
              <w:rPr>
                <w:rFonts w:ascii="Times New Roman" w:eastAsia="Times New Roman" w:hAnsi="Times New Roman" w:cs="Times New Roman"/>
                <w:color w:val="auto"/>
                <w:sz w:val="24"/>
                <w:szCs w:val="24"/>
                <w:lang w:val="en-ID" w:eastAsia="en-ID"/>
              </w:rPr>
            </w:rPrChange>
          </w:rPr>
          <w:t xml:space="preserve"> database </w:t>
        </w:r>
        <w:proofErr w:type="spellStart"/>
        <w:r w:rsidRPr="00097800">
          <w:rPr>
            <w:rFonts w:eastAsia="Times New Roman" w:cstheme="minorHAnsi"/>
            <w:color w:val="auto"/>
            <w:szCs w:val="20"/>
            <w:lang w:val="en-ID" w:eastAsia="en-ID"/>
            <w:rPrChange w:id="9639" w:author="Miku Nosamu" w:date="2025-07-09T10:04:00Z">
              <w:rPr>
                <w:rFonts w:ascii="Times New Roman" w:eastAsia="Times New Roman" w:hAnsi="Times New Roman" w:cs="Times New Roman"/>
                <w:color w:val="auto"/>
                <w:sz w:val="24"/>
                <w:szCs w:val="24"/>
                <w:lang w:val="en-ID" w:eastAsia="en-ID"/>
              </w:rPr>
            </w:rPrChange>
          </w:rPr>
          <w:t>dengan</w:t>
        </w:r>
        <w:proofErr w:type="spellEnd"/>
        <w:r w:rsidRPr="00097800">
          <w:rPr>
            <w:rFonts w:eastAsia="Times New Roman" w:cstheme="minorHAnsi"/>
            <w:color w:val="auto"/>
            <w:szCs w:val="20"/>
            <w:lang w:val="en-ID" w:eastAsia="en-ID"/>
            <w:rPrChange w:id="9640" w:author="Miku Nosamu" w:date="2025-07-09T10:04:00Z">
              <w:rPr>
                <w:rFonts w:ascii="Times New Roman" w:eastAsia="Times New Roman" w:hAnsi="Times New Roman" w:cs="Times New Roman"/>
                <w:color w:val="auto"/>
                <w:sz w:val="24"/>
                <w:szCs w:val="24"/>
                <w:lang w:val="en-ID" w:eastAsia="en-ID"/>
              </w:rPr>
            </w:rPrChange>
          </w:rPr>
          <w:t xml:space="preserve"> MySQL, </w:t>
        </w:r>
        <w:proofErr w:type="spellStart"/>
        <w:r w:rsidRPr="00097800">
          <w:rPr>
            <w:rFonts w:eastAsia="Times New Roman" w:cstheme="minorHAnsi"/>
            <w:color w:val="auto"/>
            <w:szCs w:val="20"/>
            <w:lang w:val="en-ID" w:eastAsia="en-ID"/>
            <w:rPrChange w:id="9641" w:author="Miku Nosamu" w:date="2025-07-09T10:04:00Z">
              <w:rPr>
                <w:rFonts w:ascii="Times New Roman" w:eastAsia="Times New Roman" w:hAnsi="Times New Roman" w:cs="Times New Roman"/>
                <w:color w:val="auto"/>
                <w:sz w:val="24"/>
                <w:szCs w:val="24"/>
                <w:lang w:val="en-ID" w:eastAsia="en-ID"/>
              </w:rPr>
            </w:rPrChange>
          </w:rPr>
          <w:t>serta</w:t>
        </w:r>
        <w:proofErr w:type="spellEnd"/>
        <w:r w:rsidRPr="00097800">
          <w:rPr>
            <w:rFonts w:eastAsia="Times New Roman" w:cstheme="minorHAnsi"/>
            <w:color w:val="auto"/>
            <w:szCs w:val="20"/>
            <w:lang w:val="en-ID" w:eastAsia="en-ID"/>
            <w:rPrChange w:id="964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43" w:author="Miku Nosamu" w:date="2025-07-09T10:04:00Z">
              <w:rPr>
                <w:rFonts w:ascii="Times New Roman" w:eastAsia="Times New Roman" w:hAnsi="Times New Roman" w:cs="Times New Roman"/>
                <w:color w:val="auto"/>
                <w:sz w:val="24"/>
                <w:szCs w:val="24"/>
                <w:lang w:val="en-ID" w:eastAsia="en-ID"/>
              </w:rPr>
            </w:rPrChange>
          </w:rPr>
          <w:t>bagaimana</w:t>
        </w:r>
        <w:proofErr w:type="spellEnd"/>
        <w:r w:rsidRPr="00097800">
          <w:rPr>
            <w:rFonts w:eastAsia="Times New Roman" w:cstheme="minorHAnsi"/>
            <w:color w:val="auto"/>
            <w:szCs w:val="20"/>
            <w:lang w:val="en-ID" w:eastAsia="en-ID"/>
            <w:rPrChange w:id="9644"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45" w:author="Miku Nosamu" w:date="2025-07-09T10:04:00Z">
              <w:rPr>
                <w:rFonts w:ascii="Times New Roman" w:eastAsia="Times New Roman" w:hAnsi="Times New Roman" w:cs="Times New Roman"/>
                <w:color w:val="auto"/>
                <w:sz w:val="24"/>
                <w:szCs w:val="24"/>
                <w:lang w:val="en-ID" w:eastAsia="en-ID"/>
              </w:rPr>
            </w:rPrChange>
          </w:rPr>
          <w:t>cara</w:t>
        </w:r>
        <w:proofErr w:type="spellEnd"/>
        <w:r w:rsidRPr="00097800">
          <w:rPr>
            <w:rFonts w:eastAsia="Times New Roman" w:cstheme="minorHAnsi"/>
            <w:color w:val="auto"/>
            <w:szCs w:val="20"/>
            <w:lang w:val="en-ID" w:eastAsia="en-ID"/>
            <w:rPrChange w:id="964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47" w:author="Miku Nosamu" w:date="2025-07-09T10:04:00Z">
              <w:rPr>
                <w:rFonts w:ascii="Times New Roman" w:eastAsia="Times New Roman" w:hAnsi="Times New Roman" w:cs="Times New Roman"/>
                <w:color w:val="auto"/>
                <w:sz w:val="24"/>
                <w:szCs w:val="24"/>
                <w:lang w:val="en-ID" w:eastAsia="en-ID"/>
              </w:rPr>
            </w:rPrChange>
          </w:rPr>
          <w:t>menguji</w:t>
        </w:r>
        <w:proofErr w:type="spellEnd"/>
        <w:r w:rsidRPr="00097800">
          <w:rPr>
            <w:rFonts w:eastAsia="Times New Roman" w:cstheme="minorHAnsi"/>
            <w:color w:val="auto"/>
            <w:szCs w:val="20"/>
            <w:lang w:val="en-ID" w:eastAsia="en-ID"/>
            <w:rPrChange w:id="964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49" w:author="Miku Nosamu" w:date="2025-07-09T10:04:00Z">
              <w:rPr>
                <w:rFonts w:ascii="Times New Roman" w:eastAsia="Times New Roman" w:hAnsi="Times New Roman" w:cs="Times New Roman"/>
                <w:color w:val="auto"/>
                <w:sz w:val="24"/>
                <w:szCs w:val="24"/>
                <w:lang w:val="en-ID" w:eastAsia="en-ID"/>
              </w:rPr>
            </w:rPrChange>
          </w:rPr>
          <w:t>sistem</w:t>
        </w:r>
        <w:proofErr w:type="spellEnd"/>
        <w:r w:rsidRPr="00097800">
          <w:rPr>
            <w:rFonts w:eastAsia="Times New Roman" w:cstheme="minorHAnsi"/>
            <w:color w:val="auto"/>
            <w:szCs w:val="20"/>
            <w:lang w:val="en-ID" w:eastAsia="en-ID"/>
            <w:rPrChange w:id="9650" w:author="Miku Nosamu" w:date="2025-07-09T10:04:00Z">
              <w:rPr>
                <w:rFonts w:ascii="Times New Roman" w:eastAsia="Times New Roman" w:hAnsi="Times New Roman" w:cs="Times New Roman"/>
                <w:color w:val="auto"/>
                <w:sz w:val="24"/>
                <w:szCs w:val="24"/>
                <w:lang w:val="en-ID" w:eastAsia="en-ID"/>
              </w:rPr>
            </w:rPrChange>
          </w:rPr>
          <w:t xml:space="preserve"> agar </w:t>
        </w:r>
        <w:proofErr w:type="spellStart"/>
        <w:r w:rsidRPr="00097800">
          <w:rPr>
            <w:rFonts w:eastAsia="Times New Roman" w:cstheme="minorHAnsi"/>
            <w:color w:val="auto"/>
            <w:szCs w:val="20"/>
            <w:lang w:val="en-ID" w:eastAsia="en-ID"/>
            <w:rPrChange w:id="9651" w:author="Miku Nosamu" w:date="2025-07-09T10:04:00Z">
              <w:rPr>
                <w:rFonts w:ascii="Times New Roman" w:eastAsia="Times New Roman" w:hAnsi="Times New Roman" w:cs="Times New Roman"/>
                <w:color w:val="auto"/>
                <w:sz w:val="24"/>
                <w:szCs w:val="24"/>
                <w:lang w:val="en-ID" w:eastAsia="en-ID"/>
              </w:rPr>
            </w:rPrChange>
          </w:rPr>
          <w:t>tidak</w:t>
        </w:r>
        <w:proofErr w:type="spellEnd"/>
        <w:r w:rsidRPr="00097800">
          <w:rPr>
            <w:rFonts w:eastAsia="Times New Roman" w:cstheme="minorHAnsi"/>
            <w:color w:val="auto"/>
            <w:szCs w:val="20"/>
            <w:lang w:val="en-ID" w:eastAsia="en-ID"/>
            <w:rPrChange w:id="965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53" w:author="Miku Nosamu" w:date="2025-07-09T10:04:00Z">
              <w:rPr>
                <w:rFonts w:ascii="Times New Roman" w:eastAsia="Times New Roman" w:hAnsi="Times New Roman" w:cs="Times New Roman"/>
                <w:color w:val="auto"/>
                <w:sz w:val="24"/>
                <w:szCs w:val="24"/>
                <w:lang w:val="en-ID" w:eastAsia="en-ID"/>
              </w:rPr>
            </w:rPrChange>
          </w:rPr>
          <w:t>ada</w:t>
        </w:r>
        <w:proofErr w:type="spellEnd"/>
        <w:r w:rsidRPr="00097800">
          <w:rPr>
            <w:rFonts w:eastAsia="Times New Roman" w:cstheme="minorHAnsi"/>
            <w:color w:val="auto"/>
            <w:szCs w:val="20"/>
            <w:lang w:val="en-ID" w:eastAsia="en-ID"/>
            <w:rPrChange w:id="9654" w:author="Miku Nosamu" w:date="2025-07-09T10:04:00Z">
              <w:rPr>
                <w:rFonts w:ascii="Times New Roman" w:eastAsia="Times New Roman" w:hAnsi="Times New Roman" w:cs="Times New Roman"/>
                <w:color w:val="auto"/>
                <w:sz w:val="24"/>
                <w:szCs w:val="24"/>
                <w:lang w:val="en-ID" w:eastAsia="en-ID"/>
              </w:rPr>
            </w:rPrChange>
          </w:rPr>
          <w:t xml:space="preserve"> error. </w:t>
        </w:r>
        <w:proofErr w:type="spellStart"/>
        <w:r w:rsidRPr="00097800">
          <w:rPr>
            <w:rFonts w:eastAsia="Times New Roman" w:cstheme="minorHAnsi"/>
            <w:color w:val="auto"/>
            <w:szCs w:val="20"/>
            <w:lang w:val="en-ID" w:eastAsia="en-ID"/>
            <w:rPrChange w:id="9655" w:author="Miku Nosamu" w:date="2025-07-09T10:04:00Z">
              <w:rPr>
                <w:rFonts w:ascii="Times New Roman" w:eastAsia="Times New Roman" w:hAnsi="Times New Roman" w:cs="Times New Roman"/>
                <w:color w:val="auto"/>
                <w:sz w:val="24"/>
                <w:szCs w:val="24"/>
                <w:lang w:val="en-ID" w:eastAsia="en-ID"/>
              </w:rPr>
            </w:rPrChange>
          </w:rPr>
          <w:t>Pengalaman</w:t>
        </w:r>
        <w:proofErr w:type="spellEnd"/>
        <w:r w:rsidRPr="00097800">
          <w:rPr>
            <w:rFonts w:eastAsia="Times New Roman" w:cstheme="minorHAnsi"/>
            <w:color w:val="auto"/>
            <w:szCs w:val="20"/>
            <w:lang w:val="en-ID" w:eastAsia="en-ID"/>
            <w:rPrChange w:id="965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57" w:author="Miku Nosamu" w:date="2025-07-09T10:04:00Z">
              <w:rPr>
                <w:rFonts w:ascii="Times New Roman" w:eastAsia="Times New Roman" w:hAnsi="Times New Roman" w:cs="Times New Roman"/>
                <w:color w:val="auto"/>
                <w:sz w:val="24"/>
                <w:szCs w:val="24"/>
                <w:lang w:val="en-ID" w:eastAsia="en-ID"/>
              </w:rPr>
            </w:rPrChange>
          </w:rPr>
          <w:t>ini</w:t>
        </w:r>
        <w:proofErr w:type="spellEnd"/>
        <w:r w:rsidRPr="00097800">
          <w:rPr>
            <w:rFonts w:eastAsia="Times New Roman" w:cstheme="minorHAnsi"/>
            <w:color w:val="auto"/>
            <w:szCs w:val="20"/>
            <w:lang w:val="en-ID" w:eastAsia="en-ID"/>
            <w:rPrChange w:id="9658" w:author="Miku Nosamu" w:date="2025-07-09T10:04:00Z">
              <w:rPr>
                <w:rFonts w:ascii="Times New Roman" w:eastAsia="Times New Roman" w:hAnsi="Times New Roman" w:cs="Times New Roman"/>
                <w:color w:val="auto"/>
                <w:sz w:val="24"/>
                <w:szCs w:val="24"/>
                <w:lang w:val="en-ID" w:eastAsia="en-ID"/>
              </w:rPr>
            </w:rPrChange>
          </w:rPr>
          <w:t xml:space="preserve"> sangat </w:t>
        </w:r>
        <w:proofErr w:type="spellStart"/>
        <w:r w:rsidRPr="00097800">
          <w:rPr>
            <w:rFonts w:eastAsia="Times New Roman" w:cstheme="minorHAnsi"/>
            <w:color w:val="auto"/>
            <w:szCs w:val="20"/>
            <w:lang w:val="en-ID" w:eastAsia="en-ID"/>
            <w:rPrChange w:id="9659" w:author="Miku Nosamu" w:date="2025-07-09T10:04:00Z">
              <w:rPr>
                <w:rFonts w:ascii="Times New Roman" w:eastAsia="Times New Roman" w:hAnsi="Times New Roman" w:cs="Times New Roman"/>
                <w:color w:val="auto"/>
                <w:sz w:val="24"/>
                <w:szCs w:val="24"/>
                <w:lang w:val="en-ID" w:eastAsia="en-ID"/>
              </w:rPr>
            </w:rPrChange>
          </w:rPr>
          <w:t>berguna</w:t>
        </w:r>
        <w:proofErr w:type="spellEnd"/>
        <w:r w:rsidRPr="00097800">
          <w:rPr>
            <w:rFonts w:eastAsia="Times New Roman" w:cstheme="minorHAnsi"/>
            <w:color w:val="auto"/>
            <w:szCs w:val="20"/>
            <w:lang w:val="en-ID" w:eastAsia="en-ID"/>
            <w:rPrChange w:id="9660" w:author="Miku Nosamu" w:date="2025-07-09T10:04:00Z">
              <w:rPr>
                <w:rFonts w:ascii="Times New Roman" w:eastAsia="Times New Roman" w:hAnsi="Times New Roman" w:cs="Times New Roman"/>
                <w:color w:val="auto"/>
                <w:sz w:val="24"/>
                <w:szCs w:val="24"/>
                <w:lang w:val="en-ID" w:eastAsia="en-ID"/>
              </w:rPr>
            </w:rPrChange>
          </w:rPr>
          <w:t xml:space="preserve"> buat kami </w:t>
        </w:r>
        <w:proofErr w:type="spellStart"/>
        <w:r w:rsidRPr="00097800">
          <w:rPr>
            <w:rFonts w:eastAsia="Times New Roman" w:cstheme="minorHAnsi"/>
            <w:color w:val="auto"/>
            <w:szCs w:val="20"/>
            <w:lang w:val="en-ID" w:eastAsia="en-ID"/>
            <w:rPrChange w:id="9661" w:author="Miku Nosamu" w:date="2025-07-09T10:04:00Z">
              <w:rPr>
                <w:rFonts w:ascii="Times New Roman" w:eastAsia="Times New Roman" w:hAnsi="Times New Roman" w:cs="Times New Roman"/>
                <w:color w:val="auto"/>
                <w:sz w:val="24"/>
                <w:szCs w:val="24"/>
                <w:lang w:val="en-ID" w:eastAsia="en-ID"/>
              </w:rPr>
            </w:rPrChange>
          </w:rPr>
          <w:t>dalam</w:t>
        </w:r>
        <w:proofErr w:type="spellEnd"/>
        <w:r w:rsidRPr="00097800">
          <w:rPr>
            <w:rFonts w:eastAsia="Times New Roman" w:cstheme="minorHAnsi"/>
            <w:color w:val="auto"/>
            <w:szCs w:val="20"/>
            <w:lang w:val="en-ID" w:eastAsia="en-ID"/>
            <w:rPrChange w:id="966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63" w:author="Miku Nosamu" w:date="2025-07-09T10:04:00Z">
              <w:rPr>
                <w:rFonts w:ascii="Times New Roman" w:eastAsia="Times New Roman" w:hAnsi="Times New Roman" w:cs="Times New Roman"/>
                <w:color w:val="auto"/>
                <w:sz w:val="24"/>
                <w:szCs w:val="24"/>
                <w:lang w:val="en-ID" w:eastAsia="en-ID"/>
              </w:rPr>
            </w:rPrChange>
          </w:rPr>
          <w:t>memahami</w:t>
        </w:r>
        <w:proofErr w:type="spellEnd"/>
        <w:r w:rsidRPr="00097800">
          <w:rPr>
            <w:rFonts w:eastAsia="Times New Roman" w:cstheme="minorHAnsi"/>
            <w:color w:val="auto"/>
            <w:szCs w:val="20"/>
            <w:lang w:val="en-ID" w:eastAsia="en-ID"/>
            <w:rPrChange w:id="9664" w:author="Miku Nosamu" w:date="2025-07-09T10:04:00Z">
              <w:rPr>
                <w:rFonts w:ascii="Times New Roman" w:eastAsia="Times New Roman" w:hAnsi="Times New Roman" w:cs="Times New Roman"/>
                <w:color w:val="auto"/>
                <w:sz w:val="24"/>
                <w:szCs w:val="24"/>
                <w:lang w:val="en-ID" w:eastAsia="en-ID"/>
              </w:rPr>
            </w:rPrChange>
          </w:rPr>
          <w:t xml:space="preserve"> dunia </w:t>
        </w:r>
        <w:proofErr w:type="spellStart"/>
        <w:r w:rsidRPr="00097800">
          <w:rPr>
            <w:rFonts w:eastAsia="Times New Roman" w:cstheme="minorHAnsi"/>
            <w:color w:val="auto"/>
            <w:szCs w:val="20"/>
            <w:lang w:val="en-ID" w:eastAsia="en-ID"/>
            <w:rPrChange w:id="9665" w:author="Miku Nosamu" w:date="2025-07-09T10:04:00Z">
              <w:rPr>
                <w:rFonts w:ascii="Times New Roman" w:eastAsia="Times New Roman" w:hAnsi="Times New Roman" w:cs="Times New Roman"/>
                <w:color w:val="auto"/>
                <w:sz w:val="24"/>
                <w:szCs w:val="24"/>
                <w:lang w:val="en-ID" w:eastAsia="en-ID"/>
              </w:rPr>
            </w:rPrChange>
          </w:rPr>
          <w:t>pemrograman</w:t>
        </w:r>
        <w:proofErr w:type="spellEnd"/>
        <w:r w:rsidRPr="00097800">
          <w:rPr>
            <w:rFonts w:eastAsia="Times New Roman" w:cstheme="minorHAnsi"/>
            <w:color w:val="auto"/>
            <w:szCs w:val="20"/>
            <w:lang w:val="en-ID" w:eastAsia="en-ID"/>
            <w:rPrChange w:id="9666" w:author="Miku Nosamu" w:date="2025-07-09T10:04:00Z">
              <w:rPr>
                <w:rFonts w:ascii="Times New Roman" w:eastAsia="Times New Roman" w:hAnsi="Times New Roman" w:cs="Times New Roman"/>
                <w:color w:val="auto"/>
                <w:sz w:val="24"/>
                <w:szCs w:val="24"/>
                <w:lang w:val="en-ID" w:eastAsia="en-ID"/>
              </w:rPr>
            </w:rPrChange>
          </w:rPr>
          <w:t xml:space="preserve"> dan </w:t>
        </w:r>
        <w:proofErr w:type="spellStart"/>
        <w:r w:rsidRPr="00097800">
          <w:rPr>
            <w:rFonts w:eastAsia="Times New Roman" w:cstheme="minorHAnsi"/>
            <w:color w:val="auto"/>
            <w:szCs w:val="20"/>
            <w:lang w:val="en-ID" w:eastAsia="en-ID"/>
            <w:rPrChange w:id="9667" w:author="Miku Nosamu" w:date="2025-07-09T10:04:00Z">
              <w:rPr>
                <w:rFonts w:ascii="Times New Roman" w:eastAsia="Times New Roman" w:hAnsi="Times New Roman" w:cs="Times New Roman"/>
                <w:color w:val="auto"/>
                <w:sz w:val="24"/>
                <w:szCs w:val="24"/>
                <w:lang w:val="en-ID" w:eastAsia="en-ID"/>
              </w:rPr>
            </w:rPrChange>
          </w:rPr>
          <w:t>kerja</w:t>
        </w:r>
        <w:proofErr w:type="spellEnd"/>
        <w:r w:rsidRPr="00097800">
          <w:rPr>
            <w:rFonts w:eastAsia="Times New Roman" w:cstheme="minorHAnsi"/>
            <w:color w:val="auto"/>
            <w:szCs w:val="20"/>
            <w:lang w:val="en-ID" w:eastAsia="en-ID"/>
            <w:rPrChange w:id="966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proofErr w:type="gramStart"/>
        <w:r w:rsidRPr="00097800">
          <w:rPr>
            <w:rFonts w:eastAsia="Times New Roman" w:cstheme="minorHAnsi"/>
            <w:color w:val="auto"/>
            <w:szCs w:val="20"/>
            <w:lang w:val="en-ID" w:eastAsia="en-ID"/>
            <w:rPrChange w:id="9669" w:author="Miku Nosamu" w:date="2025-07-09T10:04:00Z">
              <w:rPr>
                <w:rFonts w:ascii="Times New Roman" w:eastAsia="Times New Roman" w:hAnsi="Times New Roman" w:cs="Times New Roman"/>
                <w:color w:val="auto"/>
                <w:sz w:val="24"/>
                <w:szCs w:val="24"/>
                <w:lang w:val="en-ID" w:eastAsia="en-ID"/>
              </w:rPr>
            </w:rPrChange>
          </w:rPr>
          <w:t>tim.Secara</w:t>
        </w:r>
        <w:proofErr w:type="spellEnd"/>
        <w:proofErr w:type="gramEnd"/>
        <w:r w:rsidRPr="00097800">
          <w:rPr>
            <w:rFonts w:eastAsia="Times New Roman" w:cstheme="minorHAnsi"/>
            <w:color w:val="auto"/>
            <w:szCs w:val="20"/>
            <w:lang w:val="en-ID" w:eastAsia="en-ID"/>
            <w:rPrChange w:id="9670"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71" w:author="Miku Nosamu" w:date="2025-07-09T10:04:00Z">
              <w:rPr>
                <w:rFonts w:ascii="Times New Roman" w:eastAsia="Times New Roman" w:hAnsi="Times New Roman" w:cs="Times New Roman"/>
                <w:color w:val="auto"/>
                <w:sz w:val="24"/>
                <w:szCs w:val="24"/>
                <w:lang w:val="en-ID" w:eastAsia="en-ID"/>
              </w:rPr>
            </w:rPrChange>
          </w:rPr>
          <w:t>keseluruhan</w:t>
        </w:r>
        <w:proofErr w:type="spellEnd"/>
        <w:r w:rsidRPr="00097800">
          <w:rPr>
            <w:rFonts w:eastAsia="Times New Roman" w:cstheme="minorHAnsi"/>
            <w:color w:val="auto"/>
            <w:szCs w:val="20"/>
            <w:lang w:val="en-ID" w:eastAsia="en-ID"/>
            <w:rPrChange w:id="967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73" w:author="Miku Nosamu" w:date="2025-07-09T10:04:00Z">
              <w:rPr>
                <w:rFonts w:ascii="Times New Roman" w:eastAsia="Times New Roman" w:hAnsi="Times New Roman" w:cs="Times New Roman"/>
                <w:color w:val="auto"/>
                <w:sz w:val="24"/>
                <w:szCs w:val="24"/>
                <w:lang w:val="en-ID" w:eastAsia="en-ID"/>
              </w:rPr>
            </w:rPrChange>
          </w:rPr>
          <w:t>aplikasi</w:t>
        </w:r>
        <w:proofErr w:type="spellEnd"/>
        <w:r w:rsidRPr="00097800">
          <w:rPr>
            <w:rFonts w:eastAsia="Times New Roman" w:cstheme="minorHAnsi"/>
            <w:color w:val="auto"/>
            <w:szCs w:val="20"/>
            <w:lang w:val="en-ID" w:eastAsia="en-ID"/>
            <w:rPrChange w:id="9674"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75" w:author="Miku Nosamu" w:date="2025-07-09T10:04:00Z">
              <w:rPr>
                <w:rFonts w:ascii="Times New Roman" w:eastAsia="Times New Roman" w:hAnsi="Times New Roman" w:cs="Times New Roman"/>
                <w:color w:val="auto"/>
                <w:sz w:val="24"/>
                <w:szCs w:val="24"/>
                <w:lang w:val="en-ID" w:eastAsia="en-ID"/>
              </w:rPr>
            </w:rPrChange>
          </w:rPr>
          <w:t>ini</w:t>
        </w:r>
        <w:proofErr w:type="spellEnd"/>
        <w:r w:rsidRPr="00097800">
          <w:rPr>
            <w:rFonts w:eastAsia="Times New Roman" w:cstheme="minorHAnsi"/>
            <w:color w:val="auto"/>
            <w:szCs w:val="20"/>
            <w:lang w:val="en-ID" w:eastAsia="en-ID"/>
            <w:rPrChange w:id="967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77" w:author="Miku Nosamu" w:date="2025-07-09T10:04:00Z">
              <w:rPr>
                <w:rFonts w:ascii="Times New Roman" w:eastAsia="Times New Roman" w:hAnsi="Times New Roman" w:cs="Times New Roman"/>
                <w:color w:val="auto"/>
                <w:sz w:val="24"/>
                <w:szCs w:val="24"/>
                <w:lang w:val="en-ID" w:eastAsia="en-ID"/>
              </w:rPr>
            </w:rPrChange>
          </w:rPr>
          <w:t>sudah</w:t>
        </w:r>
        <w:proofErr w:type="spellEnd"/>
        <w:r w:rsidRPr="00097800">
          <w:rPr>
            <w:rFonts w:eastAsia="Times New Roman" w:cstheme="minorHAnsi"/>
            <w:color w:val="auto"/>
            <w:szCs w:val="20"/>
            <w:lang w:val="en-ID" w:eastAsia="en-ID"/>
            <w:rPrChange w:id="967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79" w:author="Miku Nosamu" w:date="2025-07-09T10:04:00Z">
              <w:rPr>
                <w:rFonts w:ascii="Times New Roman" w:eastAsia="Times New Roman" w:hAnsi="Times New Roman" w:cs="Times New Roman"/>
                <w:color w:val="auto"/>
                <w:sz w:val="24"/>
                <w:szCs w:val="24"/>
                <w:lang w:val="en-ID" w:eastAsia="en-ID"/>
              </w:rPr>
            </w:rPrChange>
          </w:rPr>
          <w:t>bisa</w:t>
        </w:r>
        <w:proofErr w:type="spellEnd"/>
        <w:r w:rsidRPr="00097800">
          <w:rPr>
            <w:rFonts w:eastAsia="Times New Roman" w:cstheme="minorHAnsi"/>
            <w:color w:val="auto"/>
            <w:szCs w:val="20"/>
            <w:lang w:val="en-ID" w:eastAsia="en-ID"/>
            <w:rPrChange w:id="9680"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81" w:author="Miku Nosamu" w:date="2025-07-09T10:04:00Z">
              <w:rPr>
                <w:rFonts w:ascii="Times New Roman" w:eastAsia="Times New Roman" w:hAnsi="Times New Roman" w:cs="Times New Roman"/>
                <w:color w:val="auto"/>
                <w:sz w:val="24"/>
                <w:szCs w:val="24"/>
                <w:lang w:val="en-ID" w:eastAsia="en-ID"/>
              </w:rPr>
            </w:rPrChange>
          </w:rPr>
          <w:t>membantu</w:t>
        </w:r>
        <w:proofErr w:type="spellEnd"/>
        <w:r w:rsidRPr="00097800">
          <w:rPr>
            <w:rFonts w:eastAsia="Times New Roman" w:cstheme="minorHAnsi"/>
            <w:color w:val="auto"/>
            <w:szCs w:val="20"/>
            <w:lang w:val="en-ID" w:eastAsia="en-ID"/>
            <w:rPrChange w:id="9682" w:author="Miku Nosamu" w:date="2025-07-09T10:04:00Z">
              <w:rPr>
                <w:rFonts w:ascii="Times New Roman" w:eastAsia="Times New Roman" w:hAnsi="Times New Roman" w:cs="Times New Roman"/>
                <w:color w:val="auto"/>
                <w:sz w:val="24"/>
                <w:szCs w:val="24"/>
                <w:lang w:val="en-ID" w:eastAsia="en-ID"/>
              </w:rPr>
            </w:rPrChange>
          </w:rPr>
          <w:t xml:space="preserve"> proses </w:t>
        </w:r>
        <w:proofErr w:type="spellStart"/>
        <w:r w:rsidRPr="00097800">
          <w:rPr>
            <w:rFonts w:eastAsia="Times New Roman" w:cstheme="minorHAnsi"/>
            <w:color w:val="auto"/>
            <w:szCs w:val="20"/>
            <w:lang w:val="en-ID" w:eastAsia="en-ID"/>
            <w:rPrChange w:id="9683" w:author="Miku Nosamu" w:date="2025-07-09T10:04:00Z">
              <w:rPr>
                <w:rFonts w:ascii="Times New Roman" w:eastAsia="Times New Roman" w:hAnsi="Times New Roman" w:cs="Times New Roman"/>
                <w:color w:val="auto"/>
                <w:sz w:val="24"/>
                <w:szCs w:val="24"/>
                <w:lang w:val="en-ID" w:eastAsia="en-ID"/>
              </w:rPr>
            </w:rPrChange>
          </w:rPr>
          <w:t>izin</w:t>
        </w:r>
        <w:proofErr w:type="spellEnd"/>
        <w:r w:rsidRPr="00097800">
          <w:rPr>
            <w:rFonts w:eastAsia="Times New Roman" w:cstheme="minorHAnsi"/>
            <w:color w:val="auto"/>
            <w:szCs w:val="20"/>
            <w:lang w:val="en-ID" w:eastAsia="en-ID"/>
            <w:rPrChange w:id="9684"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85" w:author="Miku Nosamu" w:date="2025-07-09T10:04:00Z">
              <w:rPr>
                <w:rFonts w:ascii="Times New Roman" w:eastAsia="Times New Roman" w:hAnsi="Times New Roman" w:cs="Times New Roman"/>
                <w:color w:val="auto"/>
                <w:sz w:val="24"/>
                <w:szCs w:val="24"/>
                <w:lang w:val="en-ID" w:eastAsia="en-ID"/>
              </w:rPr>
            </w:rPrChange>
          </w:rPr>
          <w:t>kerja</w:t>
        </w:r>
        <w:proofErr w:type="spellEnd"/>
        <w:r w:rsidRPr="00097800">
          <w:rPr>
            <w:rFonts w:eastAsia="Times New Roman" w:cstheme="minorHAnsi"/>
            <w:color w:val="auto"/>
            <w:szCs w:val="20"/>
            <w:lang w:val="en-ID" w:eastAsia="en-ID"/>
            <w:rPrChange w:id="968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87" w:author="Miku Nosamu" w:date="2025-07-09T10:04:00Z">
              <w:rPr>
                <w:rFonts w:ascii="Times New Roman" w:eastAsia="Times New Roman" w:hAnsi="Times New Roman" w:cs="Times New Roman"/>
                <w:color w:val="auto"/>
                <w:sz w:val="24"/>
                <w:szCs w:val="24"/>
                <w:lang w:val="en-ID" w:eastAsia="en-ID"/>
              </w:rPr>
            </w:rPrChange>
          </w:rPr>
          <w:t>jadi</w:t>
        </w:r>
        <w:proofErr w:type="spellEnd"/>
        <w:r w:rsidRPr="00097800">
          <w:rPr>
            <w:rFonts w:eastAsia="Times New Roman" w:cstheme="minorHAnsi"/>
            <w:color w:val="auto"/>
            <w:szCs w:val="20"/>
            <w:lang w:val="en-ID" w:eastAsia="en-ID"/>
            <w:rPrChange w:id="968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89" w:author="Miku Nosamu" w:date="2025-07-09T10:04:00Z">
              <w:rPr>
                <w:rFonts w:ascii="Times New Roman" w:eastAsia="Times New Roman" w:hAnsi="Times New Roman" w:cs="Times New Roman"/>
                <w:color w:val="auto"/>
                <w:sz w:val="24"/>
                <w:szCs w:val="24"/>
                <w:lang w:val="en-ID" w:eastAsia="en-ID"/>
              </w:rPr>
            </w:rPrChange>
          </w:rPr>
          <w:t>lebih</w:t>
        </w:r>
        <w:proofErr w:type="spellEnd"/>
        <w:r w:rsidRPr="00097800">
          <w:rPr>
            <w:rFonts w:eastAsia="Times New Roman" w:cstheme="minorHAnsi"/>
            <w:color w:val="auto"/>
            <w:szCs w:val="20"/>
            <w:lang w:val="en-ID" w:eastAsia="en-ID"/>
            <w:rPrChange w:id="9690"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91" w:author="Miku Nosamu" w:date="2025-07-09T10:04:00Z">
              <w:rPr>
                <w:rFonts w:ascii="Times New Roman" w:eastAsia="Times New Roman" w:hAnsi="Times New Roman" w:cs="Times New Roman"/>
                <w:color w:val="auto"/>
                <w:sz w:val="24"/>
                <w:szCs w:val="24"/>
                <w:lang w:val="en-ID" w:eastAsia="en-ID"/>
              </w:rPr>
            </w:rPrChange>
          </w:rPr>
          <w:t>cepat</w:t>
        </w:r>
        <w:proofErr w:type="spellEnd"/>
        <w:r w:rsidRPr="00097800">
          <w:rPr>
            <w:rFonts w:eastAsia="Times New Roman" w:cstheme="minorHAnsi"/>
            <w:color w:val="auto"/>
            <w:szCs w:val="20"/>
            <w:lang w:val="en-ID" w:eastAsia="en-ID"/>
            <w:rPrChange w:id="969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93" w:author="Miku Nosamu" w:date="2025-07-09T10:04:00Z">
              <w:rPr>
                <w:rFonts w:ascii="Times New Roman" w:eastAsia="Times New Roman" w:hAnsi="Times New Roman" w:cs="Times New Roman"/>
                <w:color w:val="auto"/>
                <w:sz w:val="24"/>
                <w:szCs w:val="24"/>
                <w:lang w:val="en-ID" w:eastAsia="en-ID"/>
              </w:rPr>
            </w:rPrChange>
          </w:rPr>
          <w:t>rapi</w:t>
        </w:r>
        <w:proofErr w:type="spellEnd"/>
        <w:r w:rsidRPr="00097800">
          <w:rPr>
            <w:rFonts w:eastAsia="Times New Roman" w:cstheme="minorHAnsi"/>
            <w:color w:val="auto"/>
            <w:szCs w:val="20"/>
            <w:lang w:val="en-ID" w:eastAsia="en-ID"/>
            <w:rPrChange w:id="9694" w:author="Miku Nosamu" w:date="2025-07-09T10:04:00Z">
              <w:rPr>
                <w:rFonts w:ascii="Times New Roman" w:eastAsia="Times New Roman" w:hAnsi="Times New Roman" w:cs="Times New Roman"/>
                <w:color w:val="auto"/>
                <w:sz w:val="24"/>
                <w:szCs w:val="24"/>
                <w:lang w:val="en-ID" w:eastAsia="en-ID"/>
              </w:rPr>
            </w:rPrChange>
          </w:rPr>
          <w:t xml:space="preserve">, dan </w:t>
        </w:r>
        <w:proofErr w:type="spellStart"/>
        <w:r w:rsidRPr="00097800">
          <w:rPr>
            <w:rFonts w:eastAsia="Times New Roman" w:cstheme="minorHAnsi"/>
            <w:color w:val="auto"/>
            <w:szCs w:val="20"/>
            <w:lang w:val="en-ID" w:eastAsia="en-ID"/>
            <w:rPrChange w:id="9695" w:author="Miku Nosamu" w:date="2025-07-09T10:04:00Z">
              <w:rPr>
                <w:rFonts w:ascii="Times New Roman" w:eastAsia="Times New Roman" w:hAnsi="Times New Roman" w:cs="Times New Roman"/>
                <w:color w:val="auto"/>
                <w:sz w:val="24"/>
                <w:szCs w:val="24"/>
                <w:lang w:val="en-ID" w:eastAsia="en-ID"/>
              </w:rPr>
            </w:rPrChange>
          </w:rPr>
          <w:t>tidak</w:t>
        </w:r>
        <w:proofErr w:type="spellEnd"/>
        <w:r w:rsidRPr="00097800">
          <w:rPr>
            <w:rFonts w:eastAsia="Times New Roman" w:cstheme="minorHAnsi"/>
            <w:color w:val="auto"/>
            <w:szCs w:val="20"/>
            <w:lang w:val="en-ID" w:eastAsia="en-ID"/>
            <w:rPrChange w:id="9696"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97" w:author="Miku Nosamu" w:date="2025-07-09T10:04:00Z">
              <w:rPr>
                <w:rFonts w:ascii="Times New Roman" w:eastAsia="Times New Roman" w:hAnsi="Times New Roman" w:cs="Times New Roman"/>
                <w:color w:val="auto"/>
                <w:sz w:val="24"/>
                <w:szCs w:val="24"/>
                <w:lang w:val="en-ID" w:eastAsia="en-ID"/>
              </w:rPr>
            </w:rPrChange>
          </w:rPr>
          <w:t>perlu</w:t>
        </w:r>
        <w:proofErr w:type="spellEnd"/>
        <w:r w:rsidRPr="00097800">
          <w:rPr>
            <w:rFonts w:eastAsia="Times New Roman" w:cstheme="minorHAnsi"/>
            <w:color w:val="auto"/>
            <w:szCs w:val="20"/>
            <w:lang w:val="en-ID" w:eastAsia="en-ID"/>
            <w:rPrChange w:id="9698"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699" w:author="Miku Nosamu" w:date="2025-07-09T10:04:00Z">
              <w:rPr>
                <w:rFonts w:ascii="Times New Roman" w:eastAsia="Times New Roman" w:hAnsi="Times New Roman" w:cs="Times New Roman"/>
                <w:color w:val="auto"/>
                <w:sz w:val="24"/>
                <w:szCs w:val="24"/>
                <w:lang w:val="en-ID" w:eastAsia="en-ID"/>
              </w:rPr>
            </w:rPrChange>
          </w:rPr>
          <w:t>ribet</w:t>
        </w:r>
        <w:proofErr w:type="spellEnd"/>
        <w:r w:rsidRPr="00097800">
          <w:rPr>
            <w:rFonts w:eastAsia="Times New Roman" w:cstheme="minorHAnsi"/>
            <w:color w:val="auto"/>
            <w:szCs w:val="20"/>
            <w:lang w:val="en-ID" w:eastAsia="en-ID"/>
            <w:rPrChange w:id="9700"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701" w:author="Miku Nosamu" w:date="2025-07-09T10:04:00Z">
              <w:rPr>
                <w:rFonts w:ascii="Times New Roman" w:eastAsia="Times New Roman" w:hAnsi="Times New Roman" w:cs="Times New Roman"/>
                <w:color w:val="auto"/>
                <w:sz w:val="24"/>
                <w:szCs w:val="24"/>
                <w:lang w:val="en-ID" w:eastAsia="en-ID"/>
              </w:rPr>
            </w:rPrChange>
          </w:rPr>
          <w:t>pakai</w:t>
        </w:r>
        <w:proofErr w:type="spellEnd"/>
        <w:r w:rsidRPr="00097800">
          <w:rPr>
            <w:rFonts w:eastAsia="Times New Roman" w:cstheme="minorHAnsi"/>
            <w:color w:val="auto"/>
            <w:szCs w:val="20"/>
            <w:lang w:val="en-ID" w:eastAsia="en-ID"/>
            <w:rPrChange w:id="9702"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703" w:author="Miku Nosamu" w:date="2025-07-09T10:04:00Z">
              <w:rPr>
                <w:rFonts w:ascii="Times New Roman" w:eastAsia="Times New Roman" w:hAnsi="Times New Roman" w:cs="Times New Roman"/>
                <w:color w:val="auto"/>
                <w:sz w:val="24"/>
                <w:szCs w:val="24"/>
                <w:lang w:val="en-ID" w:eastAsia="en-ID"/>
              </w:rPr>
            </w:rPrChange>
          </w:rPr>
          <w:t>kertas</w:t>
        </w:r>
        <w:proofErr w:type="spellEnd"/>
        <w:r w:rsidRPr="00097800">
          <w:rPr>
            <w:rFonts w:eastAsia="Times New Roman" w:cstheme="minorHAnsi"/>
            <w:color w:val="auto"/>
            <w:szCs w:val="20"/>
            <w:lang w:val="en-ID" w:eastAsia="en-ID"/>
            <w:rPrChange w:id="9704" w:author="Miku Nosamu" w:date="2025-07-09T10:04:00Z">
              <w:rPr>
                <w:rFonts w:ascii="Times New Roman" w:eastAsia="Times New Roman" w:hAnsi="Times New Roman" w:cs="Times New Roman"/>
                <w:color w:val="auto"/>
                <w:sz w:val="24"/>
                <w:szCs w:val="24"/>
                <w:lang w:val="en-ID" w:eastAsia="en-ID"/>
              </w:rPr>
            </w:rPrChange>
          </w:rPr>
          <w:t xml:space="preserve"> </w:t>
        </w:r>
        <w:proofErr w:type="spellStart"/>
        <w:r w:rsidRPr="00097800">
          <w:rPr>
            <w:rFonts w:eastAsia="Times New Roman" w:cstheme="minorHAnsi"/>
            <w:color w:val="auto"/>
            <w:szCs w:val="20"/>
            <w:lang w:val="en-ID" w:eastAsia="en-ID"/>
            <w:rPrChange w:id="9705" w:author="Miku Nosamu" w:date="2025-07-09T10:04:00Z">
              <w:rPr>
                <w:rFonts w:ascii="Times New Roman" w:eastAsia="Times New Roman" w:hAnsi="Times New Roman" w:cs="Times New Roman"/>
                <w:color w:val="auto"/>
                <w:sz w:val="24"/>
                <w:szCs w:val="24"/>
                <w:lang w:val="en-ID" w:eastAsia="en-ID"/>
              </w:rPr>
            </w:rPrChange>
          </w:rPr>
          <w:t>lagi</w:t>
        </w:r>
        <w:proofErr w:type="spellEnd"/>
        <w:r w:rsidRPr="00097800">
          <w:rPr>
            <w:rFonts w:eastAsia="Times New Roman" w:cstheme="minorHAnsi"/>
            <w:color w:val="auto"/>
            <w:szCs w:val="20"/>
            <w:lang w:val="en-ID" w:eastAsia="en-ID"/>
            <w:rPrChange w:id="9706" w:author="Miku Nosamu" w:date="2025-07-09T10:04:00Z">
              <w:rPr>
                <w:rFonts w:ascii="Times New Roman" w:eastAsia="Times New Roman" w:hAnsi="Times New Roman" w:cs="Times New Roman"/>
                <w:color w:val="auto"/>
                <w:sz w:val="24"/>
                <w:szCs w:val="24"/>
                <w:lang w:val="en-ID" w:eastAsia="en-ID"/>
              </w:rPr>
            </w:rPrChange>
          </w:rPr>
          <w:t>.</w:t>
        </w:r>
      </w:ins>
    </w:p>
    <w:p w14:paraId="4EF61995" w14:textId="731567D2" w:rsidR="00AD12D6" w:rsidDel="00097800" w:rsidRDefault="00EC0A2D" w:rsidP="00AD12D6">
      <w:pPr>
        <w:rPr>
          <w:del w:id="9707" w:author="Miku Nosamu" w:date="2025-07-09T10:04:00Z"/>
          <w:lang w:val="id-ID"/>
        </w:rPr>
      </w:pPr>
      <w:del w:id="9708" w:author="Miku Nosamu" w:date="2025-07-09T10:04:00Z">
        <w:r w:rsidRPr="00EC0A2D" w:rsidDel="00097800">
          <w:rPr>
            <w:lang w:val="id-ID"/>
          </w:rPr>
          <w:delText>Proyek ini berhasil mengembangkan aplikasi manajemen tugas yang membantu pengguna mengorganisir dan melacak tugas-tugas mereka dengan lebih efisien. Pengguna melaporkan peningkatan produktivitas dan kepuasan terhadap fitur-fitur aplikasi. Selama pengembangan, pengetahuan tentang React dan Node.js semakin mendalam, dan pengalaman ini memberikan wawasan berharga dalam pengembangan aplikasi web.</w:delText>
        </w:r>
      </w:del>
    </w:p>
    <w:p w14:paraId="4E22EF2C" w14:textId="77777777" w:rsidR="00EC0A2D" w:rsidRDefault="00EC0A2D" w:rsidP="00AD12D6">
      <w:pPr>
        <w:rPr>
          <w:lang w:val="id-ID"/>
        </w:rPr>
      </w:pPr>
    </w:p>
    <w:p w14:paraId="7DC1DF15" w14:textId="77777777" w:rsidR="00EC0A2D" w:rsidRDefault="00EC0A2D" w:rsidP="00AD12D6">
      <w:pPr>
        <w:rPr>
          <w:lang w:val="id-ID"/>
        </w:rPr>
      </w:pPr>
    </w:p>
    <w:p w14:paraId="7C7DAB54" w14:textId="77777777" w:rsidR="00EC0A2D" w:rsidRDefault="00EC0A2D" w:rsidP="00AD12D6">
      <w:pPr>
        <w:rPr>
          <w:lang w:val="id-ID"/>
        </w:rPr>
      </w:pPr>
    </w:p>
    <w:p w14:paraId="2BA990A7" w14:textId="77777777" w:rsidR="00EC0A2D" w:rsidRDefault="00EC0A2D" w:rsidP="00AD12D6">
      <w:pPr>
        <w:rPr>
          <w:lang w:val="id-ID"/>
        </w:rPr>
      </w:pPr>
    </w:p>
    <w:p w14:paraId="6762FA09" w14:textId="77777777" w:rsidR="00EC0A2D" w:rsidRDefault="00EC0A2D" w:rsidP="00AD12D6">
      <w:pPr>
        <w:rPr>
          <w:lang w:val="id-ID"/>
        </w:rPr>
      </w:pPr>
    </w:p>
    <w:p w14:paraId="653C39AF" w14:textId="77777777" w:rsidR="00EC0A2D" w:rsidRDefault="00EC0A2D" w:rsidP="00AD12D6">
      <w:pPr>
        <w:rPr>
          <w:lang w:val="id-ID"/>
        </w:rPr>
      </w:pPr>
    </w:p>
    <w:p w14:paraId="1461A7C1" w14:textId="77777777" w:rsidR="00EC0A2D" w:rsidRDefault="00EC0A2D" w:rsidP="00AD12D6">
      <w:pPr>
        <w:rPr>
          <w:lang w:val="id-ID"/>
        </w:rPr>
      </w:pPr>
    </w:p>
    <w:p w14:paraId="4C51F24A" w14:textId="77777777" w:rsidR="00EC0A2D" w:rsidRDefault="00EC0A2D" w:rsidP="00AD12D6">
      <w:pPr>
        <w:rPr>
          <w:lang w:val="id-ID"/>
        </w:rPr>
      </w:pPr>
    </w:p>
    <w:p w14:paraId="2BCC486C" w14:textId="77777777" w:rsidR="00EC0A2D" w:rsidRDefault="00EC0A2D" w:rsidP="00AD12D6">
      <w:pPr>
        <w:rPr>
          <w:lang w:val="id-ID"/>
        </w:rPr>
      </w:pPr>
    </w:p>
    <w:p w14:paraId="3874F702" w14:textId="77777777" w:rsidR="00EC0A2D" w:rsidRDefault="00EC0A2D" w:rsidP="00AD12D6">
      <w:pPr>
        <w:rPr>
          <w:lang w:val="id-ID"/>
        </w:rPr>
      </w:pPr>
    </w:p>
    <w:p w14:paraId="7FA3EA2F" w14:textId="77777777" w:rsidR="00EC0A2D" w:rsidRDefault="00EC0A2D" w:rsidP="00AD12D6">
      <w:pPr>
        <w:rPr>
          <w:lang w:val="id-ID"/>
        </w:rPr>
      </w:pPr>
    </w:p>
    <w:p w14:paraId="767F4D4B" w14:textId="77777777" w:rsidR="00EC0A2D" w:rsidRDefault="00EC0A2D" w:rsidP="00AD12D6">
      <w:pPr>
        <w:rPr>
          <w:lang w:val="id-ID"/>
        </w:rPr>
      </w:pPr>
    </w:p>
    <w:p w14:paraId="24279BEA" w14:textId="77777777" w:rsidR="00EC0A2D" w:rsidRDefault="00EC0A2D" w:rsidP="00AD12D6">
      <w:pPr>
        <w:rPr>
          <w:lang w:val="id-ID"/>
        </w:rPr>
      </w:pPr>
    </w:p>
    <w:p w14:paraId="32DBCE27" w14:textId="77777777" w:rsidR="00EC0A2D" w:rsidRDefault="00EC0A2D" w:rsidP="00AD12D6">
      <w:pPr>
        <w:rPr>
          <w:lang w:val="id-ID"/>
        </w:rPr>
      </w:pPr>
    </w:p>
    <w:p w14:paraId="7464880A" w14:textId="77777777" w:rsidR="00EC0A2D" w:rsidRDefault="00EC0A2D" w:rsidP="00AD12D6">
      <w:pPr>
        <w:rPr>
          <w:lang w:val="id-ID"/>
        </w:rPr>
      </w:pPr>
    </w:p>
    <w:p w14:paraId="2A06E4E1" w14:textId="77777777" w:rsidR="00EC0A2D" w:rsidRDefault="00EC0A2D" w:rsidP="00AD12D6">
      <w:pPr>
        <w:rPr>
          <w:lang w:val="id-ID"/>
        </w:rPr>
      </w:pPr>
    </w:p>
    <w:p w14:paraId="662C150F" w14:textId="77777777" w:rsidR="00EC0A2D" w:rsidRDefault="00EC0A2D" w:rsidP="00AD12D6">
      <w:pPr>
        <w:rPr>
          <w:lang w:val="id-ID"/>
        </w:rPr>
      </w:pPr>
    </w:p>
    <w:p w14:paraId="0E396C2D" w14:textId="77777777" w:rsidR="00EC0A2D" w:rsidRDefault="00EC0A2D" w:rsidP="00AD12D6">
      <w:pPr>
        <w:rPr>
          <w:lang w:val="id-ID"/>
        </w:rPr>
      </w:pPr>
    </w:p>
    <w:p w14:paraId="25A7E3E9" w14:textId="77777777" w:rsidR="00EC0A2D" w:rsidDel="007E530A" w:rsidRDefault="00EC0A2D" w:rsidP="00AD12D6">
      <w:pPr>
        <w:rPr>
          <w:del w:id="9709" w:author="Miku Nosamu" w:date="2025-07-11T00:38:00Z"/>
          <w:lang w:val="id-ID"/>
        </w:rPr>
      </w:pPr>
    </w:p>
    <w:p w14:paraId="4D2FE31F" w14:textId="77777777" w:rsidR="00EC0A2D" w:rsidDel="007E530A" w:rsidRDefault="00EC0A2D" w:rsidP="00AD12D6">
      <w:pPr>
        <w:rPr>
          <w:del w:id="9710" w:author="Miku Nosamu" w:date="2025-07-11T00:38:00Z"/>
          <w:lang w:val="id-ID"/>
        </w:rPr>
      </w:pPr>
    </w:p>
    <w:p w14:paraId="5E0493C1" w14:textId="77777777" w:rsidR="00EC0A2D" w:rsidDel="007E530A" w:rsidRDefault="00EC0A2D" w:rsidP="00AD12D6">
      <w:pPr>
        <w:rPr>
          <w:del w:id="9711" w:author="Miku Nosamu" w:date="2025-07-11T00:38:00Z"/>
          <w:lang w:val="id-ID"/>
        </w:rPr>
      </w:pPr>
    </w:p>
    <w:p w14:paraId="7E3C4289" w14:textId="77777777" w:rsidR="00EC0A2D" w:rsidRPr="00AD12D6" w:rsidRDefault="00EC0A2D" w:rsidP="00AD12D6">
      <w:pPr>
        <w:rPr>
          <w:lang w:val="id-ID"/>
        </w:rPr>
      </w:pPr>
    </w:p>
    <w:p w14:paraId="524FEE44" w14:textId="0F294461" w:rsidR="00A13F3C" w:rsidRDefault="00A13F3C" w:rsidP="00A13F3C">
      <w:pPr>
        <w:pStyle w:val="Heading1"/>
        <w:rPr>
          <w:noProof/>
          <w:lang w:val="id-ID"/>
        </w:rPr>
      </w:pPr>
      <w:bookmarkStart w:id="9712" w:name="_Toc202649919"/>
      <w:r>
        <w:rPr>
          <w:noProof/>
          <w:lang w:val="id-ID"/>
        </w:rPr>
        <w:lastRenderedPageBreak/>
        <w:t>Lampiran 1 : Logbook</w:t>
      </w:r>
      <w:bookmarkEnd w:id="9712"/>
    </w:p>
    <w:p w14:paraId="10B8D528" w14:textId="5D6D314C" w:rsidR="00A13F3C" w:rsidRDefault="00A13F3C" w:rsidP="00A13F3C">
      <w:pPr>
        <w:rPr>
          <w:lang w:val="id-ID"/>
        </w:rPr>
      </w:pPr>
      <w:r>
        <w:rPr>
          <w:lang w:val="id-ID"/>
        </w:rPr>
        <w:t>Tangkap Layar dari logbook dari siap-PBL</w:t>
      </w:r>
      <w:r w:rsidR="006A28C7">
        <w:rPr>
          <w:lang w:val="id-ID"/>
        </w:rPr>
        <w:t xml:space="preserve"> dan Gantt Chart</w:t>
      </w:r>
    </w:p>
    <w:p w14:paraId="3543909F" w14:textId="687A6B7F" w:rsidR="00A13F3C" w:rsidDel="002022D0" w:rsidRDefault="002022D0" w:rsidP="00A13F3C">
      <w:pPr>
        <w:rPr>
          <w:del w:id="9713" w:author="Miku Nosamu" w:date="2025-07-12T13:01:00Z"/>
          <w:lang w:val="id-ID"/>
        </w:rPr>
      </w:pPr>
      <w:ins w:id="9714" w:author="Miku Nosamu" w:date="2025-07-12T13:01:00Z">
        <w:r>
          <w:rPr>
            <w:noProof/>
            <w:lang w:val="id-ID"/>
          </w:rPr>
          <w:drawing>
            <wp:inline distT="0" distB="0" distL="0" distR="0" wp14:anchorId="638A7CD1" wp14:editId="6F3C3A01">
              <wp:extent cx="3005593" cy="366180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cstate="print">
                        <a:extLst>
                          <a:ext uri="{28A0092B-C50C-407E-A947-70E740481C1C}">
                            <a14:useLocalDpi xmlns:a14="http://schemas.microsoft.com/office/drawing/2010/main" val="0"/>
                          </a:ext>
                        </a:extLst>
                      </a:blip>
                      <a:srcRect l="16098" t="3156" r="6628" b="34553"/>
                      <a:stretch/>
                    </pic:blipFill>
                    <pic:spPr bwMode="auto">
                      <a:xfrm>
                        <a:off x="0" y="0"/>
                        <a:ext cx="3009133" cy="3666121"/>
                      </a:xfrm>
                      <a:prstGeom prst="rect">
                        <a:avLst/>
                      </a:prstGeom>
                      <a:ln>
                        <a:noFill/>
                      </a:ln>
                      <a:extLst>
                        <a:ext uri="{53640926-AAD7-44D8-BBD7-CCE9431645EC}">
                          <a14:shadowObscured xmlns:a14="http://schemas.microsoft.com/office/drawing/2010/main"/>
                        </a:ext>
                      </a:extLst>
                    </pic:spPr>
                  </pic:pic>
                </a:graphicData>
              </a:graphic>
            </wp:inline>
          </w:drawing>
        </w:r>
      </w:ins>
      <w:ins w:id="9715" w:author="Miku Nosamu" w:date="2025-07-12T13:03:00Z">
        <w:r w:rsidR="00D6614A">
          <w:rPr>
            <w:noProof/>
            <w:lang w:val="id-ID"/>
          </w:rPr>
          <w:drawing>
            <wp:inline distT="0" distB="0" distL="0" distR="0" wp14:anchorId="3B7AE551" wp14:editId="39FB7B3A">
              <wp:extent cx="2929814" cy="3665082"/>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4" cstate="print">
                        <a:extLst>
                          <a:ext uri="{28A0092B-C50C-407E-A947-70E740481C1C}">
                            <a14:useLocalDpi xmlns:a14="http://schemas.microsoft.com/office/drawing/2010/main" val="0"/>
                          </a:ext>
                        </a:extLst>
                      </a:blip>
                      <a:srcRect l="15755" t="3212" r="6936" b="33949"/>
                      <a:stretch/>
                    </pic:blipFill>
                    <pic:spPr bwMode="auto">
                      <a:xfrm>
                        <a:off x="0" y="0"/>
                        <a:ext cx="2957023" cy="3699120"/>
                      </a:xfrm>
                      <a:prstGeom prst="rect">
                        <a:avLst/>
                      </a:prstGeom>
                      <a:ln>
                        <a:noFill/>
                      </a:ln>
                      <a:extLst>
                        <a:ext uri="{53640926-AAD7-44D8-BBD7-CCE9431645EC}">
                          <a14:shadowObscured xmlns:a14="http://schemas.microsoft.com/office/drawing/2010/main"/>
                        </a:ext>
                      </a:extLst>
                    </pic:spPr>
                  </pic:pic>
                </a:graphicData>
              </a:graphic>
            </wp:inline>
          </w:drawing>
        </w:r>
      </w:ins>
    </w:p>
    <w:p w14:paraId="0A5BC752" w14:textId="77777777" w:rsidR="00A13F3C" w:rsidDel="00D6614A" w:rsidRDefault="00A13F3C" w:rsidP="00A13F3C">
      <w:pPr>
        <w:rPr>
          <w:del w:id="9716" w:author="Miku Nosamu" w:date="2025-07-12T13:04:00Z"/>
          <w:lang w:val="id-ID"/>
        </w:rPr>
      </w:pPr>
    </w:p>
    <w:p w14:paraId="089E88C1" w14:textId="77777777" w:rsidR="00A13F3C" w:rsidRDefault="00A13F3C" w:rsidP="00A13F3C">
      <w:pPr>
        <w:rPr>
          <w:lang w:val="id-ID"/>
        </w:rPr>
      </w:pPr>
    </w:p>
    <w:p w14:paraId="6E18F963" w14:textId="5C07F858" w:rsidR="00A13F3C" w:rsidDel="00D6614A" w:rsidRDefault="00B911D8" w:rsidP="00A13F3C">
      <w:pPr>
        <w:rPr>
          <w:del w:id="9717" w:author="Miku Nosamu" w:date="2025-07-12T13:04:00Z"/>
          <w:lang w:val="id-ID"/>
        </w:rPr>
      </w:pPr>
      <w:ins w:id="9718" w:author="Miku Nosamu" w:date="2025-07-12T22:27:00Z">
        <w:r w:rsidRPr="00B911D8">
          <w:rPr>
            <w:lang w:val="id-ID"/>
          </w:rPr>
          <w:drawing>
            <wp:inline distT="0" distB="0" distL="0" distR="0" wp14:anchorId="38CF1C7D" wp14:editId="0AD3363D">
              <wp:extent cx="5943600" cy="3002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02280"/>
                      </a:xfrm>
                      <a:prstGeom prst="rect">
                        <a:avLst/>
                      </a:prstGeom>
                    </pic:spPr>
                  </pic:pic>
                </a:graphicData>
              </a:graphic>
            </wp:inline>
          </w:drawing>
        </w:r>
      </w:ins>
    </w:p>
    <w:p w14:paraId="3BCF601D" w14:textId="4C0E66F1" w:rsidR="00A13F3C" w:rsidRDefault="00A13F3C" w:rsidP="00A13F3C">
      <w:pPr>
        <w:rPr>
          <w:lang w:val="id-ID"/>
        </w:rPr>
      </w:pPr>
    </w:p>
    <w:p w14:paraId="2CC3A6B2" w14:textId="77777777" w:rsidR="00A13F3C" w:rsidRDefault="00A13F3C" w:rsidP="00A13F3C">
      <w:pPr>
        <w:rPr>
          <w:lang w:val="id-ID"/>
        </w:rPr>
      </w:pPr>
    </w:p>
    <w:p w14:paraId="4623DAB3" w14:textId="77777777" w:rsidR="00A13F3C" w:rsidDel="00D6614A" w:rsidRDefault="00A13F3C" w:rsidP="00A13F3C">
      <w:pPr>
        <w:rPr>
          <w:del w:id="9719" w:author="Miku Nosamu" w:date="2025-07-12T13:05:00Z"/>
          <w:lang w:val="id-ID"/>
        </w:rPr>
      </w:pPr>
    </w:p>
    <w:p w14:paraId="0E9C00C7" w14:textId="77777777" w:rsidR="00A13F3C" w:rsidDel="00D6614A" w:rsidRDefault="00A13F3C" w:rsidP="00A13F3C">
      <w:pPr>
        <w:rPr>
          <w:del w:id="9720" w:author="Miku Nosamu" w:date="2025-07-12T13:05:00Z"/>
          <w:lang w:val="id-ID"/>
        </w:rPr>
      </w:pPr>
    </w:p>
    <w:p w14:paraId="6E74C11F" w14:textId="77777777" w:rsidR="00A13F3C" w:rsidDel="00D6614A" w:rsidRDefault="00A13F3C" w:rsidP="00A13F3C">
      <w:pPr>
        <w:rPr>
          <w:del w:id="9721" w:author="Miku Nosamu" w:date="2025-07-12T13:05:00Z"/>
          <w:lang w:val="id-ID"/>
        </w:rPr>
      </w:pPr>
    </w:p>
    <w:p w14:paraId="7AA3FB99" w14:textId="77777777" w:rsidR="00A13F3C" w:rsidDel="00D6614A" w:rsidRDefault="00A13F3C" w:rsidP="00A13F3C">
      <w:pPr>
        <w:rPr>
          <w:del w:id="9722" w:author="Miku Nosamu" w:date="2025-07-12T13:05:00Z"/>
          <w:lang w:val="id-ID"/>
        </w:rPr>
      </w:pPr>
    </w:p>
    <w:p w14:paraId="6A10D863" w14:textId="77777777" w:rsidR="00A13F3C" w:rsidDel="00D6614A" w:rsidRDefault="00A13F3C" w:rsidP="00A13F3C">
      <w:pPr>
        <w:rPr>
          <w:del w:id="9723" w:author="Miku Nosamu" w:date="2025-07-12T13:05:00Z"/>
          <w:lang w:val="id-ID"/>
        </w:rPr>
      </w:pPr>
    </w:p>
    <w:p w14:paraId="703ECBFC" w14:textId="77777777" w:rsidR="00A13F3C" w:rsidDel="00D6614A" w:rsidRDefault="00A13F3C" w:rsidP="00A13F3C">
      <w:pPr>
        <w:rPr>
          <w:del w:id="9724" w:author="Miku Nosamu" w:date="2025-07-12T13:05:00Z"/>
          <w:lang w:val="id-ID"/>
        </w:rPr>
      </w:pPr>
    </w:p>
    <w:p w14:paraId="78488B07" w14:textId="77777777" w:rsidR="00A13F3C" w:rsidDel="00D6614A" w:rsidRDefault="00A13F3C" w:rsidP="00A13F3C">
      <w:pPr>
        <w:rPr>
          <w:del w:id="9725" w:author="Miku Nosamu" w:date="2025-07-12T13:05:00Z"/>
          <w:lang w:val="id-ID"/>
        </w:rPr>
      </w:pPr>
    </w:p>
    <w:p w14:paraId="3877DD61" w14:textId="77777777" w:rsidR="00A13F3C" w:rsidDel="00D6614A" w:rsidRDefault="00A13F3C" w:rsidP="00A13F3C">
      <w:pPr>
        <w:rPr>
          <w:del w:id="9726" w:author="Miku Nosamu" w:date="2025-07-12T13:05:00Z"/>
          <w:lang w:val="id-ID"/>
        </w:rPr>
      </w:pPr>
    </w:p>
    <w:p w14:paraId="3C47E972" w14:textId="77777777" w:rsidR="00A13F3C" w:rsidDel="00D6614A" w:rsidRDefault="00A13F3C" w:rsidP="00A13F3C">
      <w:pPr>
        <w:rPr>
          <w:del w:id="9727" w:author="Miku Nosamu" w:date="2025-07-12T13:05:00Z"/>
          <w:lang w:val="id-ID"/>
        </w:rPr>
      </w:pPr>
    </w:p>
    <w:p w14:paraId="296CAD78" w14:textId="77777777" w:rsidR="00A13F3C" w:rsidDel="00D6614A" w:rsidRDefault="00A13F3C" w:rsidP="00A13F3C">
      <w:pPr>
        <w:rPr>
          <w:del w:id="9728" w:author="Miku Nosamu" w:date="2025-07-12T13:05:00Z"/>
          <w:lang w:val="id-ID"/>
        </w:rPr>
      </w:pPr>
    </w:p>
    <w:p w14:paraId="591F01FE" w14:textId="77777777" w:rsidR="00A13F3C" w:rsidDel="00D6614A" w:rsidRDefault="00A13F3C" w:rsidP="00A13F3C">
      <w:pPr>
        <w:rPr>
          <w:del w:id="9729" w:author="Miku Nosamu" w:date="2025-07-12T13:05:00Z"/>
          <w:lang w:val="id-ID"/>
        </w:rPr>
      </w:pPr>
    </w:p>
    <w:p w14:paraId="2A43B3F9" w14:textId="77777777" w:rsidR="00A13F3C" w:rsidRPr="00A13F3C" w:rsidDel="00D6614A" w:rsidRDefault="00A13F3C" w:rsidP="00A13F3C">
      <w:pPr>
        <w:rPr>
          <w:del w:id="9730" w:author="Miku Nosamu" w:date="2025-07-12T13:05:00Z"/>
          <w:lang w:val="id-ID"/>
        </w:rPr>
      </w:pPr>
    </w:p>
    <w:p w14:paraId="3D7B6E57" w14:textId="4344CA02" w:rsidR="00633146" w:rsidRPr="0082628E" w:rsidDel="00D6614A" w:rsidRDefault="00633146" w:rsidP="00546376">
      <w:pPr>
        <w:rPr>
          <w:del w:id="9731" w:author="Miku Nosamu" w:date="2025-07-12T13:05:00Z"/>
          <w:noProof/>
          <w:color w:val="auto"/>
          <w:lang w:val="id-ID"/>
        </w:rPr>
      </w:pPr>
    </w:p>
    <w:p w14:paraId="410696BA" w14:textId="34D13BE8" w:rsidR="00633146" w:rsidRPr="0082628E" w:rsidDel="00D6614A" w:rsidRDefault="00633146" w:rsidP="00546376">
      <w:pPr>
        <w:rPr>
          <w:del w:id="9732" w:author="Miku Nosamu" w:date="2025-07-12T13:05:00Z"/>
          <w:noProof/>
          <w:color w:val="auto"/>
          <w:lang w:val="id-ID"/>
        </w:rPr>
      </w:pPr>
    </w:p>
    <w:p w14:paraId="59F4010E" w14:textId="00D964C2" w:rsidR="00633146" w:rsidRPr="0082628E" w:rsidDel="00D6614A" w:rsidRDefault="00633146" w:rsidP="00546376">
      <w:pPr>
        <w:rPr>
          <w:del w:id="9733" w:author="Miku Nosamu" w:date="2025-07-12T13:05:00Z"/>
          <w:noProof/>
          <w:color w:val="auto"/>
          <w:lang w:val="id-ID"/>
        </w:rPr>
      </w:pPr>
    </w:p>
    <w:p w14:paraId="2EFB24D1" w14:textId="77777777" w:rsidR="00633146" w:rsidRPr="0082628E" w:rsidDel="001F21E4" w:rsidRDefault="00633146" w:rsidP="00546376">
      <w:pPr>
        <w:rPr>
          <w:del w:id="9734" w:author="Miku Nosamu" w:date="2025-07-11T00:31:00Z"/>
          <w:noProof/>
          <w:color w:val="auto"/>
          <w:lang w:val="id-ID"/>
        </w:rPr>
      </w:pPr>
    </w:p>
    <w:p w14:paraId="62CEAD50" w14:textId="2DDBC050" w:rsidR="005C6E9C" w:rsidDel="001F21E4" w:rsidRDefault="005C6E9C" w:rsidP="00546376">
      <w:pPr>
        <w:rPr>
          <w:del w:id="9735" w:author="Miku Nosamu" w:date="2025-07-11T00:31:00Z"/>
          <w:noProof/>
          <w:color w:val="auto"/>
          <w:lang w:val="id-ID"/>
        </w:rPr>
      </w:pPr>
    </w:p>
    <w:p w14:paraId="5EACADA4" w14:textId="77777777" w:rsidR="00D67352" w:rsidDel="001F21E4" w:rsidRDefault="00D67352" w:rsidP="00546376">
      <w:pPr>
        <w:rPr>
          <w:del w:id="9736" w:author="Miku Nosamu" w:date="2025-07-11T00:31:00Z"/>
          <w:noProof/>
          <w:color w:val="auto"/>
          <w:lang w:val="id-ID"/>
        </w:rPr>
      </w:pPr>
    </w:p>
    <w:p w14:paraId="04A258D1" w14:textId="77777777" w:rsidR="00A13F3C" w:rsidDel="001F21E4" w:rsidRDefault="00A13F3C" w:rsidP="00546376">
      <w:pPr>
        <w:rPr>
          <w:del w:id="9737" w:author="Miku Nosamu" w:date="2025-07-11T00:31:00Z"/>
          <w:noProof/>
          <w:color w:val="auto"/>
          <w:lang w:val="id-ID"/>
        </w:rPr>
      </w:pPr>
    </w:p>
    <w:p w14:paraId="56D2EBF3" w14:textId="77777777" w:rsidR="00DE5FF3" w:rsidRDefault="00DE5FF3" w:rsidP="00A13F3C">
      <w:pPr>
        <w:rPr>
          <w:lang w:val="id-ID"/>
        </w:rPr>
      </w:pPr>
    </w:p>
    <w:p w14:paraId="40D07B07" w14:textId="773F87AC" w:rsidR="00DE5FF3" w:rsidRDefault="00DE5FF3" w:rsidP="00DE5FF3">
      <w:pPr>
        <w:pStyle w:val="Heading1"/>
        <w:rPr>
          <w:noProof/>
          <w:lang w:val="id-ID"/>
        </w:rPr>
      </w:pPr>
      <w:bookmarkStart w:id="9738" w:name="_Toc202649920"/>
      <w:r>
        <w:rPr>
          <w:noProof/>
          <w:lang w:val="id-ID"/>
        </w:rPr>
        <w:lastRenderedPageBreak/>
        <w:t xml:space="preserve">Lampiran </w:t>
      </w:r>
      <w:r w:rsidR="00770314">
        <w:rPr>
          <w:noProof/>
          <w:lang w:val="id-ID"/>
        </w:rPr>
        <w:t>2</w:t>
      </w:r>
      <w:r>
        <w:rPr>
          <w:noProof/>
          <w:lang w:val="id-ID"/>
        </w:rPr>
        <w:t>: Dokumentasi Pengerjaan PBL</w:t>
      </w:r>
      <w:bookmarkEnd w:id="9738"/>
    </w:p>
    <w:p w14:paraId="07B4DEB5" w14:textId="6F07D672" w:rsidR="00DE5FF3" w:rsidDel="001F21E4" w:rsidRDefault="001F21E4" w:rsidP="00A13F3C">
      <w:pPr>
        <w:rPr>
          <w:del w:id="9739" w:author="Miku Nosamu" w:date="2025-07-11T00:31:00Z"/>
          <w:lang w:val="id-ID"/>
        </w:rPr>
      </w:pPr>
      <w:ins w:id="9740" w:author="Miku Nosamu" w:date="2025-07-11T00:32:00Z">
        <w:r>
          <w:rPr>
            <w:noProof/>
          </w:rPr>
          <w:drawing>
            <wp:inline distT="0" distB="0" distL="0" distR="0" wp14:anchorId="444476EE" wp14:editId="1CA0A3F3">
              <wp:extent cx="2790825" cy="15698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92391" cy="1570720"/>
                      </a:xfrm>
                      <a:prstGeom prst="rect">
                        <a:avLst/>
                      </a:prstGeom>
                      <a:noFill/>
                      <a:ln>
                        <a:noFill/>
                      </a:ln>
                    </pic:spPr>
                  </pic:pic>
                </a:graphicData>
              </a:graphic>
            </wp:inline>
          </w:drawing>
        </w:r>
        <w:r>
          <w:rPr>
            <w:noProof/>
          </w:rPr>
          <w:drawing>
            <wp:inline distT="0" distB="0" distL="0" distR="0" wp14:anchorId="11934ED2" wp14:editId="4A40857F">
              <wp:extent cx="2894023" cy="1524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5846" cy="1524960"/>
                      </a:xfrm>
                      <a:prstGeom prst="rect">
                        <a:avLst/>
                      </a:prstGeom>
                      <a:noFill/>
                      <a:ln>
                        <a:noFill/>
                      </a:ln>
                    </pic:spPr>
                  </pic:pic>
                </a:graphicData>
              </a:graphic>
            </wp:inline>
          </w:drawing>
        </w:r>
      </w:ins>
      <w:del w:id="9741" w:author="Miku Nosamu" w:date="2025-07-11T00:31:00Z">
        <w:r w:rsidR="00DE5FF3" w:rsidDel="001F21E4">
          <w:rPr>
            <w:lang w:val="id-ID"/>
          </w:rPr>
          <w:delText xml:space="preserve">Foto-foto </w:delText>
        </w:r>
        <w:r w:rsidR="00CC603C" w:rsidDel="001F21E4">
          <w:rPr>
            <w:lang w:val="id-ID"/>
          </w:rPr>
          <w:delText>proses dan aktivitas pengerjaan PBL</w:delText>
        </w:r>
      </w:del>
    </w:p>
    <w:p w14:paraId="4C13CBFD" w14:textId="77777777" w:rsidR="001770DF" w:rsidRDefault="001770DF" w:rsidP="00A13F3C">
      <w:pPr>
        <w:rPr>
          <w:lang w:val="id-ID"/>
        </w:rPr>
      </w:pPr>
    </w:p>
    <w:p w14:paraId="53B668C2" w14:textId="395DB2E9" w:rsidR="001770DF" w:rsidRDefault="001F21E4" w:rsidP="00A13F3C">
      <w:pPr>
        <w:rPr>
          <w:lang w:val="id-ID"/>
        </w:rPr>
      </w:pPr>
      <w:ins w:id="9742" w:author="Miku Nosamu" w:date="2025-07-11T00:32:00Z">
        <w:r>
          <w:rPr>
            <w:noProof/>
            <w:lang w:val="id-ID"/>
          </w:rPr>
          <w:drawing>
            <wp:inline distT="0" distB="0" distL="0" distR="0" wp14:anchorId="606FB321" wp14:editId="0DB465F5">
              <wp:extent cx="3067050" cy="1725216"/>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8195" cy="1725860"/>
                      </a:xfrm>
                      <a:prstGeom prst="rect">
                        <a:avLst/>
                      </a:prstGeom>
                    </pic:spPr>
                  </pic:pic>
                </a:graphicData>
              </a:graphic>
            </wp:inline>
          </w:drawing>
        </w:r>
      </w:ins>
      <w:ins w:id="9743" w:author="Miku Nosamu" w:date="2025-07-11T00:34:00Z">
        <w:r>
          <w:rPr>
            <w:noProof/>
            <w:lang w:val="id-ID"/>
          </w:rPr>
          <w:drawing>
            <wp:inline distT="0" distB="0" distL="0" distR="0" wp14:anchorId="5AA573A7" wp14:editId="51DCE877">
              <wp:extent cx="2816014" cy="158400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3134" cy="1599262"/>
                      </a:xfrm>
                      <a:prstGeom prst="rect">
                        <a:avLst/>
                      </a:prstGeom>
                    </pic:spPr>
                  </pic:pic>
                </a:graphicData>
              </a:graphic>
            </wp:inline>
          </w:drawing>
        </w:r>
      </w:ins>
    </w:p>
    <w:p w14:paraId="2E27C6F0" w14:textId="77777777" w:rsidR="001770DF" w:rsidRDefault="001770DF" w:rsidP="00A13F3C">
      <w:pPr>
        <w:rPr>
          <w:lang w:val="id-ID"/>
        </w:rPr>
      </w:pPr>
    </w:p>
    <w:p w14:paraId="0C3E837D" w14:textId="77777777" w:rsidR="001770DF" w:rsidRDefault="001770DF" w:rsidP="00A13F3C">
      <w:pPr>
        <w:rPr>
          <w:lang w:val="id-ID"/>
        </w:rPr>
      </w:pPr>
    </w:p>
    <w:p w14:paraId="23576901" w14:textId="77777777" w:rsidR="001770DF" w:rsidRDefault="001770DF" w:rsidP="00A13F3C">
      <w:pPr>
        <w:rPr>
          <w:lang w:val="id-ID"/>
        </w:rPr>
      </w:pPr>
    </w:p>
    <w:p w14:paraId="7BB7B046" w14:textId="77777777" w:rsidR="001770DF" w:rsidRDefault="001770DF" w:rsidP="00A13F3C">
      <w:pPr>
        <w:rPr>
          <w:lang w:val="id-ID"/>
        </w:rPr>
      </w:pPr>
    </w:p>
    <w:p w14:paraId="00CEE14F" w14:textId="77777777" w:rsidR="001770DF" w:rsidRDefault="001770DF" w:rsidP="00A13F3C">
      <w:pPr>
        <w:rPr>
          <w:lang w:val="id-ID"/>
        </w:rPr>
      </w:pPr>
    </w:p>
    <w:p w14:paraId="52EBD334" w14:textId="77777777" w:rsidR="001770DF" w:rsidRDefault="001770DF" w:rsidP="00A13F3C">
      <w:pPr>
        <w:rPr>
          <w:lang w:val="id-ID"/>
        </w:rPr>
      </w:pPr>
    </w:p>
    <w:p w14:paraId="27196DAD" w14:textId="77777777" w:rsidR="001770DF" w:rsidRDefault="001770DF" w:rsidP="00A13F3C">
      <w:pPr>
        <w:rPr>
          <w:lang w:val="id-ID"/>
        </w:rPr>
      </w:pPr>
    </w:p>
    <w:p w14:paraId="0092E858" w14:textId="77777777" w:rsidR="001770DF" w:rsidRDefault="001770DF" w:rsidP="00A13F3C">
      <w:pPr>
        <w:rPr>
          <w:lang w:val="id-ID"/>
        </w:rPr>
      </w:pPr>
    </w:p>
    <w:p w14:paraId="4B9848EF" w14:textId="77777777" w:rsidR="001770DF" w:rsidRDefault="001770DF" w:rsidP="00A13F3C">
      <w:pPr>
        <w:rPr>
          <w:lang w:val="id-ID"/>
        </w:rPr>
      </w:pPr>
    </w:p>
    <w:p w14:paraId="32C77C8E" w14:textId="77777777" w:rsidR="001770DF" w:rsidRDefault="001770DF" w:rsidP="00A13F3C">
      <w:pPr>
        <w:rPr>
          <w:lang w:val="id-ID"/>
        </w:rPr>
      </w:pPr>
    </w:p>
    <w:p w14:paraId="2C4B71AC" w14:textId="77777777" w:rsidR="001770DF" w:rsidRDefault="001770DF" w:rsidP="00A13F3C">
      <w:pPr>
        <w:rPr>
          <w:lang w:val="id-ID"/>
        </w:rPr>
      </w:pPr>
    </w:p>
    <w:p w14:paraId="7CAC9945" w14:textId="77777777" w:rsidR="001770DF" w:rsidRDefault="001770DF" w:rsidP="00A13F3C">
      <w:pPr>
        <w:rPr>
          <w:lang w:val="id-ID"/>
        </w:rPr>
      </w:pPr>
    </w:p>
    <w:p w14:paraId="5F3A38BA" w14:textId="77777777" w:rsidR="001770DF" w:rsidDel="00E00FB1" w:rsidRDefault="001770DF" w:rsidP="00A13F3C">
      <w:pPr>
        <w:rPr>
          <w:del w:id="9744" w:author="Miku Nosamu" w:date="2025-07-11T00:35:00Z"/>
          <w:lang w:val="id-ID"/>
        </w:rPr>
      </w:pPr>
    </w:p>
    <w:p w14:paraId="1084EB9E" w14:textId="77777777" w:rsidR="001770DF" w:rsidDel="00E00FB1" w:rsidRDefault="001770DF" w:rsidP="00A13F3C">
      <w:pPr>
        <w:rPr>
          <w:del w:id="9745" w:author="Miku Nosamu" w:date="2025-07-11T00:35:00Z"/>
          <w:lang w:val="id-ID"/>
        </w:rPr>
      </w:pPr>
    </w:p>
    <w:p w14:paraId="4B3BF4A9" w14:textId="77777777" w:rsidR="001770DF" w:rsidDel="00E00FB1" w:rsidRDefault="001770DF" w:rsidP="00A13F3C">
      <w:pPr>
        <w:rPr>
          <w:del w:id="9746" w:author="Miku Nosamu" w:date="2025-07-11T00:35:00Z"/>
          <w:lang w:val="id-ID"/>
        </w:rPr>
      </w:pPr>
    </w:p>
    <w:p w14:paraId="04939411" w14:textId="77777777" w:rsidR="001770DF" w:rsidDel="00E00FB1" w:rsidRDefault="001770DF" w:rsidP="00A13F3C">
      <w:pPr>
        <w:rPr>
          <w:del w:id="9747" w:author="Miku Nosamu" w:date="2025-07-11T00:35:00Z"/>
          <w:lang w:val="id-ID"/>
        </w:rPr>
      </w:pPr>
    </w:p>
    <w:p w14:paraId="2B358EF4" w14:textId="77777777" w:rsidR="001770DF" w:rsidDel="00E00FB1" w:rsidRDefault="001770DF" w:rsidP="00A13F3C">
      <w:pPr>
        <w:rPr>
          <w:del w:id="9748" w:author="Miku Nosamu" w:date="2025-07-11T00:35:00Z"/>
          <w:lang w:val="id-ID"/>
        </w:rPr>
      </w:pPr>
    </w:p>
    <w:p w14:paraId="38C5B679" w14:textId="77777777" w:rsidR="001770DF" w:rsidDel="00E00FB1" w:rsidRDefault="001770DF" w:rsidP="00A13F3C">
      <w:pPr>
        <w:rPr>
          <w:del w:id="9749" w:author="Miku Nosamu" w:date="2025-07-11T00:35:00Z"/>
          <w:lang w:val="id-ID"/>
        </w:rPr>
      </w:pPr>
    </w:p>
    <w:p w14:paraId="5F96C354" w14:textId="77777777" w:rsidR="001770DF" w:rsidDel="00E00FB1" w:rsidRDefault="001770DF" w:rsidP="00A13F3C">
      <w:pPr>
        <w:rPr>
          <w:del w:id="9750" w:author="Miku Nosamu" w:date="2025-07-11T00:35:00Z"/>
          <w:lang w:val="id-ID"/>
        </w:rPr>
      </w:pPr>
    </w:p>
    <w:p w14:paraId="143409E1" w14:textId="77777777" w:rsidR="001770DF" w:rsidDel="00E00FB1" w:rsidRDefault="001770DF" w:rsidP="00A13F3C">
      <w:pPr>
        <w:rPr>
          <w:del w:id="9751" w:author="Miku Nosamu" w:date="2025-07-11T00:35:00Z"/>
          <w:lang w:val="id-ID"/>
        </w:rPr>
      </w:pPr>
    </w:p>
    <w:p w14:paraId="5C5FAAA5" w14:textId="77777777" w:rsidR="001770DF" w:rsidDel="00E00FB1" w:rsidRDefault="001770DF" w:rsidP="00A13F3C">
      <w:pPr>
        <w:rPr>
          <w:del w:id="9752" w:author="Miku Nosamu" w:date="2025-07-11T00:35:00Z"/>
          <w:lang w:val="id-ID"/>
        </w:rPr>
      </w:pPr>
    </w:p>
    <w:p w14:paraId="09F10371" w14:textId="77777777" w:rsidR="001770DF" w:rsidDel="00E00FB1" w:rsidRDefault="001770DF" w:rsidP="00A13F3C">
      <w:pPr>
        <w:rPr>
          <w:del w:id="9753" w:author="Miku Nosamu" w:date="2025-07-11T00:35:00Z"/>
          <w:lang w:val="id-ID"/>
        </w:rPr>
      </w:pPr>
    </w:p>
    <w:p w14:paraId="57E444E0" w14:textId="77777777" w:rsidR="001770DF" w:rsidDel="00E00FB1" w:rsidRDefault="001770DF" w:rsidP="00A13F3C">
      <w:pPr>
        <w:rPr>
          <w:del w:id="9754" w:author="Miku Nosamu" w:date="2025-07-11T00:35:00Z"/>
          <w:lang w:val="id-ID"/>
        </w:rPr>
      </w:pPr>
    </w:p>
    <w:p w14:paraId="23751054" w14:textId="77777777" w:rsidR="001770DF" w:rsidRDefault="001770DF" w:rsidP="00A13F3C">
      <w:pPr>
        <w:rPr>
          <w:lang w:val="id-ID"/>
        </w:rPr>
      </w:pPr>
    </w:p>
    <w:p w14:paraId="584F103E" w14:textId="5D32BB90" w:rsidR="001770DF" w:rsidRDefault="001770DF" w:rsidP="001770DF">
      <w:pPr>
        <w:pStyle w:val="Heading1"/>
        <w:rPr>
          <w:noProof/>
          <w:lang w:val="id-ID"/>
        </w:rPr>
      </w:pPr>
      <w:bookmarkStart w:id="9755" w:name="_Toc202649921"/>
      <w:r>
        <w:rPr>
          <w:noProof/>
          <w:lang w:val="id-ID"/>
        </w:rPr>
        <w:lastRenderedPageBreak/>
        <w:t xml:space="preserve">Lampiran 3: Dokumentasi </w:t>
      </w:r>
      <w:r w:rsidR="00A15281">
        <w:rPr>
          <w:noProof/>
          <w:lang w:val="id-ID"/>
        </w:rPr>
        <w:t>SKPPL</w:t>
      </w:r>
      <w:bookmarkEnd w:id="9755"/>
    </w:p>
    <w:p w14:paraId="6C2EF33C" w14:textId="2409C2F3" w:rsidR="001770DF" w:rsidRPr="00453C5E" w:rsidRDefault="00453C5E" w:rsidP="001770DF">
      <w:pPr>
        <w:rPr>
          <w:i/>
          <w:iCs/>
          <w:lang w:val="id-ID"/>
        </w:rPr>
      </w:pPr>
      <w:r>
        <w:rPr>
          <w:i/>
          <w:iCs/>
          <w:lang w:val="id-ID"/>
        </w:rPr>
        <w:t>Ganti halaman ini dengan dokumen SKPPL, dengan cara PDF kan Laporan PBL lalu di merge menjadi satu dengan SKPPL.</w:t>
      </w:r>
    </w:p>
    <w:p w14:paraId="68427352" w14:textId="77777777" w:rsidR="001770DF" w:rsidRDefault="001770DF" w:rsidP="00A13F3C">
      <w:pPr>
        <w:rPr>
          <w:lang w:val="id-ID"/>
        </w:rPr>
      </w:pPr>
    </w:p>
    <w:p w14:paraId="18D90D3D" w14:textId="77777777" w:rsidR="00CC603C" w:rsidRPr="00A13F3C" w:rsidRDefault="00CC603C" w:rsidP="00A13F3C">
      <w:pPr>
        <w:rPr>
          <w:lang w:val="id-ID"/>
        </w:rPr>
      </w:pPr>
    </w:p>
    <w:sectPr w:rsidR="00CC603C" w:rsidRPr="00A13F3C" w:rsidSect="00E817E4">
      <w:headerReference w:type="default" r:id="rId50"/>
      <w:pgSz w:w="12240" w:h="15840" w:code="1"/>
      <w:pgMar w:top="1440" w:right="1440" w:bottom="1440" w:left="1440" w:header="720" w:footer="86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21989" w14:textId="77777777" w:rsidR="008E39DB" w:rsidRDefault="008E39DB">
      <w:pPr>
        <w:spacing w:after="0" w:line="240" w:lineRule="auto"/>
      </w:pPr>
      <w:r>
        <w:separator/>
      </w:r>
    </w:p>
  </w:endnote>
  <w:endnote w:type="continuationSeparator" w:id="0">
    <w:p w14:paraId="54F505F1" w14:textId="77777777" w:rsidR="008E39DB" w:rsidRDefault="008E39DB">
      <w:pPr>
        <w:spacing w:after="0" w:line="240" w:lineRule="auto"/>
      </w:pPr>
      <w:r>
        <w:continuationSeparator/>
      </w:r>
    </w:p>
  </w:endnote>
  <w:endnote w:type="continuationNotice" w:id="1">
    <w:p w14:paraId="1439FAA9" w14:textId="77777777" w:rsidR="008E39DB" w:rsidRDefault="008E39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36292" w14:textId="77777777" w:rsidR="008E39DB" w:rsidRDefault="008E39DB">
      <w:pPr>
        <w:spacing w:after="0" w:line="240" w:lineRule="auto"/>
      </w:pPr>
      <w:r>
        <w:separator/>
      </w:r>
    </w:p>
  </w:footnote>
  <w:footnote w:type="continuationSeparator" w:id="0">
    <w:p w14:paraId="368CA6D1" w14:textId="77777777" w:rsidR="008E39DB" w:rsidRDefault="008E39DB">
      <w:pPr>
        <w:spacing w:after="0" w:line="240" w:lineRule="auto"/>
      </w:pPr>
      <w:r>
        <w:continuationSeparator/>
      </w:r>
    </w:p>
  </w:footnote>
  <w:footnote w:type="continuationNotice" w:id="1">
    <w:p w14:paraId="0AC2A657" w14:textId="77777777" w:rsidR="008E39DB" w:rsidRDefault="008E39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5B04" w14:textId="77777777" w:rsidR="004C170A" w:rsidRDefault="00091419">
    <w:pPr>
      <w:pStyle w:val="Header"/>
    </w:pPr>
    <w:r>
      <w:rPr>
        <w:noProof/>
      </w:rPr>
      <mc:AlternateContent>
        <mc:Choice Requires="wps">
          <w:drawing>
            <wp:anchor distT="0" distB="0" distL="114300" distR="114300" simplePos="0" relativeHeight="251658240" behindDoc="0" locked="0" layoutInCell="1" allowOverlap="1" wp14:anchorId="42E5970D" wp14:editId="7CE0B0D9">
              <wp:simplePos x="0" y="0"/>
              <wp:positionH relativeFrom="leftMargin">
                <wp:align>right</wp:align>
              </wp:positionH>
              <wp:positionV relativeFrom="bottomMargin">
                <wp:align>top</wp:align>
              </wp:positionV>
              <wp:extent cx="338328" cy="310896"/>
              <wp:effectExtent l="0" t="0" r="5080" b="13335"/>
              <wp:wrapNone/>
              <wp:docPr id="22" name="Text Box 22"/>
              <wp:cNvGraphicFramePr/>
              <a:graphic xmlns:a="http://schemas.openxmlformats.org/drawingml/2006/main">
                <a:graphicData uri="http://schemas.microsoft.com/office/word/2010/wordprocessingShape">
                  <wps:wsp>
                    <wps:cNvSpPr txBox="1"/>
                    <wps:spPr>
                      <a:xfrm>
                        <a:off x="0" y="0"/>
                        <a:ext cx="338328" cy="310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ED80F2" w14:textId="77777777" w:rsidR="004C170A" w:rsidRDefault="00091419">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5970D" id="_x0000_t202" coordsize="21600,21600" o:spt="202" path="m,l,21600r21600,l21600,xe">
              <v:stroke joinstyle="miter"/>
              <v:path gradientshapeok="t" o:connecttype="rect"/>
            </v:shapetype>
            <v:shape id="Text Box 22" o:spid="_x0000_s1027" type="#_x0000_t202" style="position:absolute;left:0;text-align:left;margin-left:-24.55pt;margin-top:0;width:26.65pt;height:24.5pt;z-index:25165824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" filled="f" stroked="f" strokeweight=".5pt">
              <v:textbox inset="0,0,0,0">
                <w:txbxContent>
                  <w:p w14:paraId="52ED80F2" w14:textId="77777777" w:rsidR="004C170A" w:rsidRDefault="00091419">
                    <w:pPr>
                      <w:pStyle w:val="Footer"/>
                    </w:pPr>
                    <w:r>
                      <w:fldChar w:fldCharType="begin"/>
                    </w:r>
                    <w:r>
                      <w:instrText xml:space="preserve"> PAGE   \* MERGEFORMAT </w:instrText>
                    </w:r>
                    <w:r>
                      <w:fldChar w:fldCharType="separate"/>
                    </w:r>
                    <w:r>
                      <w:t>1</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C8A86E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47118B"/>
    <w:multiLevelType w:val="multilevel"/>
    <w:tmpl w:val="76A4F2EE"/>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AC2643"/>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527E10"/>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C91A4F"/>
    <w:multiLevelType w:val="hybridMultilevel"/>
    <w:tmpl w:val="202C953C"/>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5E265AC"/>
    <w:multiLevelType w:val="hybridMultilevel"/>
    <w:tmpl w:val="90CA42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6C90A66"/>
    <w:multiLevelType w:val="hybridMultilevel"/>
    <w:tmpl w:val="4D9E1D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712780F"/>
    <w:multiLevelType w:val="hybridMultilevel"/>
    <w:tmpl w:val="64D26B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8891327"/>
    <w:multiLevelType w:val="hybridMultilevel"/>
    <w:tmpl w:val="EBCEFF7E"/>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9D973D9"/>
    <w:multiLevelType w:val="hybridMultilevel"/>
    <w:tmpl w:val="26C008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A83747E"/>
    <w:multiLevelType w:val="hybridMultilevel"/>
    <w:tmpl w:val="C5FE2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AE81B93"/>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FA539F"/>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BF015DB"/>
    <w:multiLevelType w:val="hybridMultilevel"/>
    <w:tmpl w:val="530078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0C555119"/>
    <w:multiLevelType w:val="hybridMultilevel"/>
    <w:tmpl w:val="DCB808A4"/>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D3C6BF4"/>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EAE6436"/>
    <w:multiLevelType w:val="hybridMultilevel"/>
    <w:tmpl w:val="5B265C4C"/>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F55581C"/>
    <w:multiLevelType w:val="hybridMultilevel"/>
    <w:tmpl w:val="0A4A26E4"/>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18" w15:restartNumberingAfterBreak="0">
    <w:nsid w:val="10E12FF8"/>
    <w:multiLevelType w:val="hybridMultilevel"/>
    <w:tmpl w:val="10F62A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206195B"/>
    <w:multiLevelType w:val="hybridMultilevel"/>
    <w:tmpl w:val="BF00DAC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12B9057A"/>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8244514"/>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B9538C"/>
    <w:multiLevelType w:val="hybridMultilevel"/>
    <w:tmpl w:val="C3C4DE7A"/>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BEE270A"/>
    <w:multiLevelType w:val="hybridMultilevel"/>
    <w:tmpl w:val="E95872DC"/>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CD66CA9"/>
    <w:multiLevelType w:val="multilevel"/>
    <w:tmpl w:val="D26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4034BC"/>
    <w:multiLevelType w:val="hybridMultilevel"/>
    <w:tmpl w:val="421A50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01C1255"/>
    <w:multiLevelType w:val="hybridMultilevel"/>
    <w:tmpl w:val="F91A00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89230C"/>
    <w:multiLevelType w:val="multilevel"/>
    <w:tmpl w:val="7E949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CD4E05"/>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50F7075"/>
    <w:multiLevelType w:val="hybridMultilevel"/>
    <w:tmpl w:val="45E0FC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25E5034D"/>
    <w:multiLevelType w:val="hybridMultilevel"/>
    <w:tmpl w:val="B178ED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783737C"/>
    <w:multiLevelType w:val="hybridMultilevel"/>
    <w:tmpl w:val="4EC40F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EE95D92"/>
    <w:multiLevelType w:val="hybridMultilevel"/>
    <w:tmpl w:val="C11CF11A"/>
    <w:lvl w:ilvl="0" w:tplc="1D328DEC">
      <w:start w:val="1"/>
      <w:numFmt w:val="decimal"/>
      <w:lvlText w:val="%1."/>
      <w:lvlJc w:val="left"/>
      <w:pPr>
        <w:ind w:left="720" w:hanging="360"/>
      </w:pPr>
      <w:rPr>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1AA72BE"/>
    <w:multiLevelType w:val="hybridMultilevel"/>
    <w:tmpl w:val="5CD27092"/>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2AA4E3B"/>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61B59A0"/>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7F573A3"/>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88F7E1B"/>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A36624F"/>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AC02793"/>
    <w:multiLevelType w:val="multilevel"/>
    <w:tmpl w:val="D8E0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B877177"/>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BD16FB3"/>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C747824"/>
    <w:multiLevelType w:val="hybridMultilevel"/>
    <w:tmpl w:val="A2F06A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E917361"/>
    <w:multiLevelType w:val="multilevel"/>
    <w:tmpl w:val="28884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027A4A"/>
    <w:multiLevelType w:val="hybridMultilevel"/>
    <w:tmpl w:val="7C789A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F7B2472"/>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FD20ED0"/>
    <w:multiLevelType w:val="hybridMultilevel"/>
    <w:tmpl w:val="DF78B2A6"/>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10C3771"/>
    <w:multiLevelType w:val="multilevel"/>
    <w:tmpl w:val="5EAC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7E297E"/>
    <w:multiLevelType w:val="multilevel"/>
    <w:tmpl w:val="EE003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3D22281"/>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3E5772A"/>
    <w:multiLevelType w:val="hybridMultilevel"/>
    <w:tmpl w:val="B57490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5562C34"/>
    <w:multiLevelType w:val="hybridMultilevel"/>
    <w:tmpl w:val="0EAC4E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5C43C6A"/>
    <w:multiLevelType w:val="hybridMultilevel"/>
    <w:tmpl w:val="868E7C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7111B8D"/>
    <w:multiLevelType w:val="hybridMultilevel"/>
    <w:tmpl w:val="49326C96"/>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7350351"/>
    <w:multiLevelType w:val="hybridMultilevel"/>
    <w:tmpl w:val="A9140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7D330A6"/>
    <w:multiLevelType w:val="hybridMultilevel"/>
    <w:tmpl w:val="1AA8FC68"/>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AE32163"/>
    <w:multiLevelType w:val="hybridMultilevel"/>
    <w:tmpl w:val="8872F4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B0C53D3"/>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C3967DD"/>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684155"/>
    <w:multiLevelType w:val="hybridMultilevel"/>
    <w:tmpl w:val="EF227A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EA728B1"/>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FCF6B43"/>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28D4110"/>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3E426B6"/>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5BD050A"/>
    <w:multiLevelType w:val="multilevel"/>
    <w:tmpl w:val="06740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5EB5771"/>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5FB4740"/>
    <w:multiLevelType w:val="hybridMultilevel"/>
    <w:tmpl w:val="19BA34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6362B86"/>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77A2459"/>
    <w:multiLevelType w:val="hybridMultilevel"/>
    <w:tmpl w:val="3DF0B320"/>
    <w:lvl w:ilvl="0" w:tplc="E2AA1D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59B4290E"/>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9DD384D"/>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A07158B"/>
    <w:multiLevelType w:val="hybridMultilevel"/>
    <w:tmpl w:val="6CAECD38"/>
    <w:lvl w:ilvl="0" w:tplc="FFFFFFFF">
      <w:start w:val="1"/>
      <w:numFmt w:val="decimal"/>
      <w:lvlText w:val="%1."/>
      <w:lvlJc w:val="left"/>
      <w:pPr>
        <w:ind w:left="720" w:hanging="360"/>
      </w:pPr>
    </w:lvl>
    <w:lvl w:ilvl="1" w:tplc="38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CA6158D"/>
    <w:multiLevelType w:val="hybridMultilevel"/>
    <w:tmpl w:val="E64ED4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F1313CA"/>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F620E21"/>
    <w:multiLevelType w:val="hybridMultilevel"/>
    <w:tmpl w:val="885E24DC"/>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FEA5263"/>
    <w:multiLevelType w:val="hybridMultilevel"/>
    <w:tmpl w:val="B2FA8DC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03D3F2B"/>
    <w:multiLevelType w:val="hybridMultilevel"/>
    <w:tmpl w:val="1AE07EFA"/>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0932035"/>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4277FDA"/>
    <w:multiLevelType w:val="hybridMultilevel"/>
    <w:tmpl w:val="F588F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4C06CB1"/>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C44DDB"/>
    <w:multiLevelType w:val="multilevel"/>
    <w:tmpl w:val="118697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61A4418"/>
    <w:multiLevelType w:val="hybridMultilevel"/>
    <w:tmpl w:val="8872F4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8A71DBA"/>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9412861"/>
    <w:multiLevelType w:val="hybridMultilevel"/>
    <w:tmpl w:val="991C4280"/>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9ED7254"/>
    <w:multiLevelType w:val="hybridMultilevel"/>
    <w:tmpl w:val="C00E4D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B4A4EDB"/>
    <w:multiLevelType w:val="hybridMultilevel"/>
    <w:tmpl w:val="E2E04D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C1704DB"/>
    <w:multiLevelType w:val="hybridMultilevel"/>
    <w:tmpl w:val="04906C14"/>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6C3275EC"/>
    <w:multiLevelType w:val="hybridMultilevel"/>
    <w:tmpl w:val="07CA31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D646495"/>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DE407E0"/>
    <w:multiLevelType w:val="hybridMultilevel"/>
    <w:tmpl w:val="AFDCF7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E7A1172"/>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E921B1D"/>
    <w:multiLevelType w:val="hybridMultilevel"/>
    <w:tmpl w:val="C180DFCA"/>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FB36BE7"/>
    <w:multiLevelType w:val="multilevel"/>
    <w:tmpl w:val="94BE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0C16A1D"/>
    <w:multiLevelType w:val="hybridMultilevel"/>
    <w:tmpl w:val="70C0CE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73B65ADA"/>
    <w:multiLevelType w:val="hybridMultilevel"/>
    <w:tmpl w:val="43D48EA0"/>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755644F3"/>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60E564C"/>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6514BCE"/>
    <w:multiLevelType w:val="hybridMultilevel"/>
    <w:tmpl w:val="B6C645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77AB1E49"/>
    <w:multiLevelType w:val="hybridMultilevel"/>
    <w:tmpl w:val="33860F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787854B5"/>
    <w:multiLevelType w:val="hybridMultilevel"/>
    <w:tmpl w:val="F588F0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8F638DC"/>
    <w:multiLevelType w:val="multilevel"/>
    <w:tmpl w:val="177A0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9521E9C"/>
    <w:multiLevelType w:val="hybridMultilevel"/>
    <w:tmpl w:val="F0A2FF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AF43729"/>
    <w:multiLevelType w:val="hybridMultilevel"/>
    <w:tmpl w:val="98FEBFF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7B287CF5"/>
    <w:multiLevelType w:val="hybridMultilevel"/>
    <w:tmpl w:val="EAE274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C163898"/>
    <w:multiLevelType w:val="multilevel"/>
    <w:tmpl w:val="A02C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CE64D3F"/>
    <w:multiLevelType w:val="hybridMultilevel"/>
    <w:tmpl w:val="7F8803EC"/>
    <w:lvl w:ilvl="0" w:tplc="FFFFFFF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DA86AE0"/>
    <w:multiLevelType w:val="hybridMultilevel"/>
    <w:tmpl w:val="B0D2FE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0"/>
  </w:num>
  <w:num w:numId="2">
    <w:abstractNumId w:val="80"/>
  </w:num>
  <w:num w:numId="3">
    <w:abstractNumId w:val="80"/>
    <w:lvlOverride w:ilvl="0">
      <w:startOverride w:val="1"/>
    </w:lvlOverride>
  </w:num>
  <w:num w:numId="4">
    <w:abstractNumId w:val="52"/>
  </w:num>
  <w:num w:numId="5">
    <w:abstractNumId w:val="88"/>
  </w:num>
  <w:num w:numId="6">
    <w:abstractNumId w:val="66"/>
  </w:num>
  <w:num w:numId="7">
    <w:abstractNumId w:val="82"/>
  </w:num>
  <w:num w:numId="8">
    <w:abstractNumId w:val="104"/>
  </w:num>
  <w:num w:numId="9">
    <w:abstractNumId w:val="25"/>
  </w:num>
  <w:num w:numId="10">
    <w:abstractNumId w:val="59"/>
  </w:num>
  <w:num w:numId="11">
    <w:abstractNumId w:val="10"/>
  </w:num>
  <w:num w:numId="12">
    <w:abstractNumId w:val="94"/>
  </w:num>
  <w:num w:numId="13">
    <w:abstractNumId w:val="51"/>
  </w:num>
  <w:num w:numId="14">
    <w:abstractNumId w:val="68"/>
  </w:num>
  <w:num w:numId="15">
    <w:abstractNumId w:val="29"/>
  </w:num>
  <w:num w:numId="16">
    <w:abstractNumId w:val="13"/>
  </w:num>
  <w:num w:numId="17">
    <w:abstractNumId w:val="86"/>
  </w:num>
  <w:num w:numId="18">
    <w:abstractNumId w:val="32"/>
  </w:num>
  <w:num w:numId="19">
    <w:abstractNumId w:val="107"/>
  </w:num>
  <w:num w:numId="20">
    <w:abstractNumId w:val="78"/>
  </w:num>
  <w:num w:numId="21">
    <w:abstractNumId w:val="93"/>
  </w:num>
  <w:num w:numId="22">
    <w:abstractNumId w:val="64"/>
  </w:num>
  <w:num w:numId="23">
    <w:abstractNumId w:val="39"/>
  </w:num>
  <w:num w:numId="24">
    <w:abstractNumId w:val="24"/>
  </w:num>
  <w:num w:numId="25">
    <w:abstractNumId w:val="81"/>
    <w:lvlOverride w:ilvl="0">
      <w:lvl w:ilvl="0">
        <w:numFmt w:val="decimal"/>
        <w:lvlText w:val="%1."/>
        <w:lvlJc w:val="left"/>
      </w:lvl>
    </w:lvlOverride>
  </w:num>
  <w:num w:numId="26">
    <w:abstractNumId w:val="17"/>
  </w:num>
  <w:num w:numId="27">
    <w:abstractNumId w:val="56"/>
  </w:num>
  <w:num w:numId="28">
    <w:abstractNumId w:val="48"/>
  </w:num>
  <w:num w:numId="29">
    <w:abstractNumId w:val="1"/>
  </w:num>
  <w:num w:numId="30">
    <w:abstractNumId w:val="105"/>
  </w:num>
  <w:num w:numId="31">
    <w:abstractNumId w:val="47"/>
  </w:num>
  <w:num w:numId="32">
    <w:abstractNumId w:val="50"/>
  </w:num>
  <w:num w:numId="33">
    <w:abstractNumId w:val="5"/>
  </w:num>
  <w:num w:numId="34">
    <w:abstractNumId w:val="19"/>
  </w:num>
  <w:num w:numId="35">
    <w:abstractNumId w:val="62"/>
  </w:num>
  <w:num w:numId="36">
    <w:abstractNumId w:val="91"/>
  </w:num>
  <w:num w:numId="37">
    <w:abstractNumId w:val="65"/>
  </w:num>
  <w:num w:numId="38">
    <w:abstractNumId w:val="96"/>
  </w:num>
  <w:num w:numId="39">
    <w:abstractNumId w:val="97"/>
  </w:num>
  <w:num w:numId="40">
    <w:abstractNumId w:val="57"/>
  </w:num>
  <w:num w:numId="41">
    <w:abstractNumId w:val="40"/>
  </w:num>
  <w:num w:numId="42">
    <w:abstractNumId w:val="36"/>
  </w:num>
  <w:num w:numId="43">
    <w:abstractNumId w:val="60"/>
  </w:num>
  <w:num w:numId="44">
    <w:abstractNumId w:val="54"/>
  </w:num>
  <w:num w:numId="45">
    <w:abstractNumId w:val="46"/>
  </w:num>
  <w:num w:numId="46">
    <w:abstractNumId w:val="8"/>
  </w:num>
  <w:num w:numId="47">
    <w:abstractNumId w:val="92"/>
  </w:num>
  <w:num w:numId="48">
    <w:abstractNumId w:val="53"/>
  </w:num>
  <w:num w:numId="49">
    <w:abstractNumId w:val="101"/>
  </w:num>
  <w:num w:numId="50">
    <w:abstractNumId w:val="21"/>
  </w:num>
  <w:num w:numId="51">
    <w:abstractNumId w:val="34"/>
  </w:num>
  <w:num w:numId="52">
    <w:abstractNumId w:val="58"/>
  </w:num>
  <w:num w:numId="53">
    <w:abstractNumId w:val="45"/>
  </w:num>
  <w:num w:numId="54">
    <w:abstractNumId w:val="49"/>
  </w:num>
  <w:num w:numId="55">
    <w:abstractNumId w:val="20"/>
  </w:num>
  <w:num w:numId="56">
    <w:abstractNumId w:val="69"/>
  </w:num>
  <w:num w:numId="57">
    <w:abstractNumId w:val="15"/>
  </w:num>
  <w:num w:numId="58">
    <w:abstractNumId w:val="73"/>
  </w:num>
  <w:num w:numId="59">
    <w:abstractNumId w:val="41"/>
  </w:num>
  <w:num w:numId="60">
    <w:abstractNumId w:val="37"/>
  </w:num>
  <w:num w:numId="61">
    <w:abstractNumId w:val="89"/>
  </w:num>
  <w:num w:numId="62">
    <w:abstractNumId w:val="79"/>
  </w:num>
  <w:num w:numId="63">
    <w:abstractNumId w:val="77"/>
  </w:num>
  <w:num w:numId="64">
    <w:abstractNumId w:val="2"/>
  </w:num>
  <w:num w:numId="65">
    <w:abstractNumId w:val="12"/>
  </w:num>
  <w:num w:numId="66">
    <w:abstractNumId w:val="35"/>
  </w:num>
  <w:num w:numId="67">
    <w:abstractNumId w:val="67"/>
  </w:num>
  <w:num w:numId="68">
    <w:abstractNumId w:val="28"/>
  </w:num>
  <w:num w:numId="69">
    <w:abstractNumId w:val="38"/>
  </w:num>
  <w:num w:numId="70">
    <w:abstractNumId w:val="11"/>
  </w:num>
  <w:num w:numId="71">
    <w:abstractNumId w:val="100"/>
  </w:num>
  <w:num w:numId="72">
    <w:abstractNumId w:val="70"/>
  </w:num>
  <w:num w:numId="73">
    <w:abstractNumId w:val="83"/>
  </w:num>
  <w:num w:numId="74">
    <w:abstractNumId w:val="3"/>
  </w:num>
  <w:num w:numId="75">
    <w:abstractNumId w:val="63"/>
  </w:num>
  <w:num w:numId="76">
    <w:abstractNumId w:val="61"/>
  </w:num>
  <w:num w:numId="77">
    <w:abstractNumId w:val="23"/>
  </w:num>
  <w:num w:numId="78">
    <w:abstractNumId w:val="22"/>
  </w:num>
  <w:num w:numId="79">
    <w:abstractNumId w:val="33"/>
  </w:num>
  <w:num w:numId="80">
    <w:abstractNumId w:val="55"/>
  </w:num>
  <w:num w:numId="81">
    <w:abstractNumId w:val="87"/>
  </w:num>
  <w:num w:numId="82">
    <w:abstractNumId w:val="14"/>
  </w:num>
  <w:num w:numId="83">
    <w:abstractNumId w:val="84"/>
  </w:num>
  <w:num w:numId="84">
    <w:abstractNumId w:val="106"/>
  </w:num>
  <w:num w:numId="85">
    <w:abstractNumId w:val="95"/>
  </w:num>
  <w:num w:numId="86">
    <w:abstractNumId w:val="27"/>
  </w:num>
  <w:num w:numId="87">
    <w:abstractNumId w:val="43"/>
  </w:num>
  <w:num w:numId="88">
    <w:abstractNumId w:val="4"/>
  </w:num>
  <w:num w:numId="89">
    <w:abstractNumId w:val="76"/>
  </w:num>
  <w:num w:numId="90">
    <w:abstractNumId w:val="74"/>
  </w:num>
  <w:num w:numId="91">
    <w:abstractNumId w:val="16"/>
  </w:num>
  <w:num w:numId="92">
    <w:abstractNumId w:val="85"/>
  </w:num>
  <w:num w:numId="93">
    <w:abstractNumId w:val="102"/>
  </w:num>
  <w:num w:numId="94">
    <w:abstractNumId w:val="31"/>
  </w:num>
  <w:num w:numId="95">
    <w:abstractNumId w:val="18"/>
  </w:num>
  <w:num w:numId="96">
    <w:abstractNumId w:val="44"/>
  </w:num>
  <w:num w:numId="97">
    <w:abstractNumId w:val="7"/>
  </w:num>
  <w:num w:numId="98">
    <w:abstractNumId w:val="98"/>
  </w:num>
  <w:num w:numId="99">
    <w:abstractNumId w:val="6"/>
  </w:num>
  <w:num w:numId="100">
    <w:abstractNumId w:val="9"/>
  </w:num>
  <w:num w:numId="101">
    <w:abstractNumId w:val="26"/>
  </w:num>
  <w:num w:numId="102">
    <w:abstractNumId w:val="72"/>
  </w:num>
  <w:num w:numId="103">
    <w:abstractNumId w:val="42"/>
  </w:num>
  <w:num w:numId="104">
    <w:abstractNumId w:val="30"/>
  </w:num>
  <w:num w:numId="105">
    <w:abstractNumId w:val="99"/>
  </w:num>
  <w:num w:numId="106">
    <w:abstractNumId w:val="90"/>
  </w:num>
  <w:num w:numId="107">
    <w:abstractNumId w:val="103"/>
  </w:num>
  <w:num w:numId="108">
    <w:abstractNumId w:val="75"/>
  </w:num>
  <w:num w:numId="109">
    <w:abstractNumId w:val="71"/>
  </w:num>
  <w:numIdMacAtCleanup w:val="1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u Nosamu">
    <w15:presenceInfo w15:providerId="Windows Live" w15:userId="cba637521d1705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FB2"/>
    <w:rsid w:val="0000387E"/>
    <w:rsid w:val="00007292"/>
    <w:rsid w:val="000075A7"/>
    <w:rsid w:val="00015C48"/>
    <w:rsid w:val="000173DE"/>
    <w:rsid w:val="00022B30"/>
    <w:rsid w:val="000235B0"/>
    <w:rsid w:val="0003128A"/>
    <w:rsid w:val="00035A17"/>
    <w:rsid w:val="000361AC"/>
    <w:rsid w:val="00041683"/>
    <w:rsid w:val="00042B9E"/>
    <w:rsid w:val="00067630"/>
    <w:rsid w:val="0008459A"/>
    <w:rsid w:val="00085884"/>
    <w:rsid w:val="0009061F"/>
    <w:rsid w:val="00091419"/>
    <w:rsid w:val="00097800"/>
    <w:rsid w:val="000A365B"/>
    <w:rsid w:val="000A3FF5"/>
    <w:rsid w:val="000D24E5"/>
    <w:rsid w:val="000D2F37"/>
    <w:rsid w:val="000D450C"/>
    <w:rsid w:val="000E080D"/>
    <w:rsid w:val="000E1BA4"/>
    <w:rsid w:val="00114048"/>
    <w:rsid w:val="001145A9"/>
    <w:rsid w:val="00131196"/>
    <w:rsid w:val="00150149"/>
    <w:rsid w:val="001513ED"/>
    <w:rsid w:val="001551C8"/>
    <w:rsid w:val="0016529A"/>
    <w:rsid w:val="00170FB2"/>
    <w:rsid w:val="00172E91"/>
    <w:rsid w:val="001770DF"/>
    <w:rsid w:val="001835C8"/>
    <w:rsid w:val="00192C59"/>
    <w:rsid w:val="00192E9F"/>
    <w:rsid w:val="001A2D28"/>
    <w:rsid w:val="001C3755"/>
    <w:rsid w:val="001C744A"/>
    <w:rsid w:val="001E1A47"/>
    <w:rsid w:val="001E20BC"/>
    <w:rsid w:val="001E3335"/>
    <w:rsid w:val="001E7B8B"/>
    <w:rsid w:val="001F21E4"/>
    <w:rsid w:val="0020110D"/>
    <w:rsid w:val="002022D0"/>
    <w:rsid w:val="0020604C"/>
    <w:rsid w:val="002142BB"/>
    <w:rsid w:val="002161B4"/>
    <w:rsid w:val="00226471"/>
    <w:rsid w:val="002359C5"/>
    <w:rsid w:val="00246920"/>
    <w:rsid w:val="00250187"/>
    <w:rsid w:val="002844CD"/>
    <w:rsid w:val="00284A52"/>
    <w:rsid w:val="00284B70"/>
    <w:rsid w:val="00285719"/>
    <w:rsid w:val="002947C5"/>
    <w:rsid w:val="00294E06"/>
    <w:rsid w:val="00295693"/>
    <w:rsid w:val="002A3948"/>
    <w:rsid w:val="002A39DF"/>
    <w:rsid w:val="002A5C30"/>
    <w:rsid w:val="002A66D9"/>
    <w:rsid w:val="002A7611"/>
    <w:rsid w:val="002B23BC"/>
    <w:rsid w:val="002B5AC6"/>
    <w:rsid w:val="002C5AD6"/>
    <w:rsid w:val="002C7E46"/>
    <w:rsid w:val="002E2F28"/>
    <w:rsid w:val="002F1FEF"/>
    <w:rsid w:val="00333BDB"/>
    <w:rsid w:val="00342824"/>
    <w:rsid w:val="003431FE"/>
    <w:rsid w:val="00347B3B"/>
    <w:rsid w:val="00357F0D"/>
    <w:rsid w:val="003603AB"/>
    <w:rsid w:val="0036070A"/>
    <w:rsid w:val="00373D54"/>
    <w:rsid w:val="003758C6"/>
    <w:rsid w:val="00376296"/>
    <w:rsid w:val="003775BD"/>
    <w:rsid w:val="003939DC"/>
    <w:rsid w:val="003A6B60"/>
    <w:rsid w:val="003A7304"/>
    <w:rsid w:val="003A7556"/>
    <w:rsid w:val="003C68C9"/>
    <w:rsid w:val="003C7027"/>
    <w:rsid w:val="003D2829"/>
    <w:rsid w:val="003E2351"/>
    <w:rsid w:val="003F1F00"/>
    <w:rsid w:val="0040092B"/>
    <w:rsid w:val="00403842"/>
    <w:rsid w:val="0041033D"/>
    <w:rsid w:val="004146C8"/>
    <w:rsid w:val="00415E7D"/>
    <w:rsid w:val="00417DCE"/>
    <w:rsid w:val="00420272"/>
    <w:rsid w:val="004254AE"/>
    <w:rsid w:val="00430C22"/>
    <w:rsid w:val="00441C8D"/>
    <w:rsid w:val="0045126C"/>
    <w:rsid w:val="00453C5E"/>
    <w:rsid w:val="0046222B"/>
    <w:rsid w:val="00476000"/>
    <w:rsid w:val="004873C5"/>
    <w:rsid w:val="00487529"/>
    <w:rsid w:val="004A4C41"/>
    <w:rsid w:val="004A5466"/>
    <w:rsid w:val="004B06CD"/>
    <w:rsid w:val="004B15F8"/>
    <w:rsid w:val="004B2E87"/>
    <w:rsid w:val="004B7F8B"/>
    <w:rsid w:val="004C170A"/>
    <w:rsid w:val="004C6251"/>
    <w:rsid w:val="004D2B64"/>
    <w:rsid w:val="004F0F56"/>
    <w:rsid w:val="004F19CA"/>
    <w:rsid w:val="005154C5"/>
    <w:rsid w:val="0052397E"/>
    <w:rsid w:val="005250E6"/>
    <w:rsid w:val="00540708"/>
    <w:rsid w:val="00541AAE"/>
    <w:rsid w:val="00546376"/>
    <w:rsid w:val="0055646A"/>
    <w:rsid w:val="00571B5B"/>
    <w:rsid w:val="005846C8"/>
    <w:rsid w:val="005C0858"/>
    <w:rsid w:val="005C0DE7"/>
    <w:rsid w:val="005C6E9C"/>
    <w:rsid w:val="005D7DF0"/>
    <w:rsid w:val="005E58B4"/>
    <w:rsid w:val="0060204F"/>
    <w:rsid w:val="00605FCE"/>
    <w:rsid w:val="006153E6"/>
    <w:rsid w:val="006311EC"/>
    <w:rsid w:val="00633146"/>
    <w:rsid w:val="00635117"/>
    <w:rsid w:val="0064731F"/>
    <w:rsid w:val="00657B56"/>
    <w:rsid w:val="00691477"/>
    <w:rsid w:val="006A28C7"/>
    <w:rsid w:val="006D5713"/>
    <w:rsid w:val="00711A3B"/>
    <w:rsid w:val="00720FA9"/>
    <w:rsid w:val="007210C4"/>
    <w:rsid w:val="00725186"/>
    <w:rsid w:val="00760534"/>
    <w:rsid w:val="0076154F"/>
    <w:rsid w:val="00767D45"/>
    <w:rsid w:val="00770314"/>
    <w:rsid w:val="007735FC"/>
    <w:rsid w:val="00787081"/>
    <w:rsid w:val="00795E55"/>
    <w:rsid w:val="007B3B88"/>
    <w:rsid w:val="007B42AD"/>
    <w:rsid w:val="007D722F"/>
    <w:rsid w:val="007E530A"/>
    <w:rsid w:val="007E54B6"/>
    <w:rsid w:val="00803970"/>
    <w:rsid w:val="008049EE"/>
    <w:rsid w:val="00815807"/>
    <w:rsid w:val="008171BA"/>
    <w:rsid w:val="00821CCA"/>
    <w:rsid w:val="008239A9"/>
    <w:rsid w:val="0082628E"/>
    <w:rsid w:val="008303B6"/>
    <w:rsid w:val="00836E5E"/>
    <w:rsid w:val="00841217"/>
    <w:rsid w:val="00845CDF"/>
    <w:rsid w:val="00851D84"/>
    <w:rsid w:val="0085456D"/>
    <w:rsid w:val="00863F62"/>
    <w:rsid w:val="00864DE0"/>
    <w:rsid w:val="008761DB"/>
    <w:rsid w:val="0088452E"/>
    <w:rsid w:val="00884BC6"/>
    <w:rsid w:val="008A2289"/>
    <w:rsid w:val="008B0DE2"/>
    <w:rsid w:val="008B3888"/>
    <w:rsid w:val="008B45C7"/>
    <w:rsid w:val="008D09F1"/>
    <w:rsid w:val="008E39DB"/>
    <w:rsid w:val="008F09DD"/>
    <w:rsid w:val="00920EB5"/>
    <w:rsid w:val="0092234F"/>
    <w:rsid w:val="00934725"/>
    <w:rsid w:val="00957AC6"/>
    <w:rsid w:val="00964F14"/>
    <w:rsid w:val="00986EE1"/>
    <w:rsid w:val="009A780B"/>
    <w:rsid w:val="009B3DC9"/>
    <w:rsid w:val="009B408C"/>
    <w:rsid w:val="009C1551"/>
    <w:rsid w:val="009D7141"/>
    <w:rsid w:val="009E3F90"/>
    <w:rsid w:val="009E4B74"/>
    <w:rsid w:val="009E799C"/>
    <w:rsid w:val="00A01313"/>
    <w:rsid w:val="00A05E1F"/>
    <w:rsid w:val="00A079D4"/>
    <w:rsid w:val="00A13F3C"/>
    <w:rsid w:val="00A143B5"/>
    <w:rsid w:val="00A15281"/>
    <w:rsid w:val="00A3017D"/>
    <w:rsid w:val="00A30A4B"/>
    <w:rsid w:val="00A314BC"/>
    <w:rsid w:val="00A349F3"/>
    <w:rsid w:val="00A51763"/>
    <w:rsid w:val="00A51CD3"/>
    <w:rsid w:val="00A55203"/>
    <w:rsid w:val="00A668AB"/>
    <w:rsid w:val="00A66B6B"/>
    <w:rsid w:val="00A726EB"/>
    <w:rsid w:val="00A748C4"/>
    <w:rsid w:val="00AA3217"/>
    <w:rsid w:val="00AA401A"/>
    <w:rsid w:val="00AB41B7"/>
    <w:rsid w:val="00AC1941"/>
    <w:rsid w:val="00AC61CA"/>
    <w:rsid w:val="00AC691A"/>
    <w:rsid w:val="00AD12D6"/>
    <w:rsid w:val="00AE0841"/>
    <w:rsid w:val="00B02238"/>
    <w:rsid w:val="00B13C9C"/>
    <w:rsid w:val="00B15019"/>
    <w:rsid w:val="00B4719D"/>
    <w:rsid w:val="00B505AF"/>
    <w:rsid w:val="00B540AE"/>
    <w:rsid w:val="00B5618F"/>
    <w:rsid w:val="00B60E9C"/>
    <w:rsid w:val="00B75A9E"/>
    <w:rsid w:val="00B76610"/>
    <w:rsid w:val="00B9101E"/>
    <w:rsid w:val="00B911D8"/>
    <w:rsid w:val="00BA647A"/>
    <w:rsid w:val="00BB09CE"/>
    <w:rsid w:val="00BC03E5"/>
    <w:rsid w:val="00BD6E8A"/>
    <w:rsid w:val="00BD7F28"/>
    <w:rsid w:val="00BE26AC"/>
    <w:rsid w:val="00BE2981"/>
    <w:rsid w:val="00BF343F"/>
    <w:rsid w:val="00BF4E08"/>
    <w:rsid w:val="00C11192"/>
    <w:rsid w:val="00C16640"/>
    <w:rsid w:val="00C206E6"/>
    <w:rsid w:val="00C23D49"/>
    <w:rsid w:val="00C304A5"/>
    <w:rsid w:val="00C33426"/>
    <w:rsid w:val="00C3465F"/>
    <w:rsid w:val="00C43CFC"/>
    <w:rsid w:val="00C47AE2"/>
    <w:rsid w:val="00C60156"/>
    <w:rsid w:val="00C956FE"/>
    <w:rsid w:val="00CA1B59"/>
    <w:rsid w:val="00CB31E4"/>
    <w:rsid w:val="00CB485C"/>
    <w:rsid w:val="00CC3781"/>
    <w:rsid w:val="00CC5BE9"/>
    <w:rsid w:val="00CC603C"/>
    <w:rsid w:val="00CC7EFC"/>
    <w:rsid w:val="00CD47D0"/>
    <w:rsid w:val="00CD60B1"/>
    <w:rsid w:val="00CE1604"/>
    <w:rsid w:val="00CE4BFC"/>
    <w:rsid w:val="00CF1D2B"/>
    <w:rsid w:val="00D0046C"/>
    <w:rsid w:val="00D0686F"/>
    <w:rsid w:val="00D1069F"/>
    <w:rsid w:val="00D16CD1"/>
    <w:rsid w:val="00D221C6"/>
    <w:rsid w:val="00D24A91"/>
    <w:rsid w:val="00D27A0D"/>
    <w:rsid w:val="00D35AF1"/>
    <w:rsid w:val="00D46266"/>
    <w:rsid w:val="00D6614A"/>
    <w:rsid w:val="00D67352"/>
    <w:rsid w:val="00D92055"/>
    <w:rsid w:val="00D921DC"/>
    <w:rsid w:val="00D935E8"/>
    <w:rsid w:val="00D96D65"/>
    <w:rsid w:val="00DA06AF"/>
    <w:rsid w:val="00DA0F70"/>
    <w:rsid w:val="00DA5738"/>
    <w:rsid w:val="00DC0AE5"/>
    <w:rsid w:val="00DD0904"/>
    <w:rsid w:val="00DD3FAF"/>
    <w:rsid w:val="00DE5FF3"/>
    <w:rsid w:val="00DF3BE5"/>
    <w:rsid w:val="00DF4FA7"/>
    <w:rsid w:val="00E00FB1"/>
    <w:rsid w:val="00E07702"/>
    <w:rsid w:val="00E537BD"/>
    <w:rsid w:val="00E537F3"/>
    <w:rsid w:val="00E618EB"/>
    <w:rsid w:val="00E639FF"/>
    <w:rsid w:val="00E817E4"/>
    <w:rsid w:val="00E864E5"/>
    <w:rsid w:val="00E87D7D"/>
    <w:rsid w:val="00EC0A2D"/>
    <w:rsid w:val="00ED2F26"/>
    <w:rsid w:val="00F0213B"/>
    <w:rsid w:val="00F058DA"/>
    <w:rsid w:val="00F0757A"/>
    <w:rsid w:val="00F67DDF"/>
    <w:rsid w:val="00F72C3E"/>
    <w:rsid w:val="00F809DC"/>
    <w:rsid w:val="00F80B6F"/>
    <w:rsid w:val="00F94C65"/>
    <w:rsid w:val="00F9507F"/>
    <w:rsid w:val="00FA26E7"/>
    <w:rsid w:val="00FA491C"/>
    <w:rsid w:val="00FA7031"/>
    <w:rsid w:val="00FA7C23"/>
    <w:rsid w:val="00FC1710"/>
    <w:rsid w:val="00FD6809"/>
    <w:rsid w:val="00FE0E6B"/>
    <w:rsid w:val="00FE0F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6B9DDE"/>
  <w15:chartTrackingRefBased/>
  <w15:docId w15:val="{9B12AFB2-DA64-4895-AB6E-9FBBEC313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sz w:val="18"/>
        <w:szCs w:val="18"/>
        <w:lang w:val="en-US" w:eastAsia="ja-JP" w:bidi="ar-SA"/>
      </w:rPr>
    </w:rPrDefault>
    <w:pPrDefault>
      <w:pPr>
        <w:spacing w:after="18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A4B"/>
    <w:pPr>
      <w:jc w:val="both"/>
    </w:pPr>
    <w:rPr>
      <w:sz w:val="20"/>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szCs w:val="28"/>
    </w:rPr>
  </w:style>
  <w:style w:type="paragraph" w:styleId="Heading2">
    <w:name w:val="heading 2"/>
    <w:basedOn w:val="Normal"/>
    <w:next w:val="Normal"/>
    <w:link w:val="Heading2Char"/>
    <w:uiPriority w:val="9"/>
    <w:unhideWhenUsed/>
    <w:qFormat/>
    <w:pPr>
      <w:keepNext/>
      <w:keepLines/>
      <w:spacing w:before="360" w:after="120" w:line="240" w:lineRule="auto"/>
      <w:outlineLvl w:val="1"/>
    </w:pPr>
    <w:rPr>
      <w:b/>
      <w:bCs/>
      <w:color w:val="5B9BD5" w:themeColor="accent1"/>
      <w:sz w:val="24"/>
      <w:szCs w:val="24"/>
    </w:rPr>
  </w:style>
  <w:style w:type="paragraph" w:styleId="Heading3">
    <w:name w:val="heading 3"/>
    <w:basedOn w:val="Normal"/>
    <w:next w:val="Normal"/>
    <w:link w:val="Heading3Char"/>
    <w:uiPriority w:val="9"/>
    <w:unhideWhenUsed/>
    <w:qFormat/>
    <w:rsid w:val="0036070A"/>
    <w:pPr>
      <w:keepNext/>
      <w:keepLines/>
      <w:spacing w:before="360" w:after="120"/>
      <w:outlineLvl w:val="2"/>
    </w:pPr>
    <w:rPr>
      <w:rFonts w:eastAsiaTheme="majorEastAsia" w:cstheme="majorBidi"/>
      <w:b/>
      <w:color w:val="1F4D78" w:themeColor="accent1" w:themeShade="7F"/>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szCs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szCs w:val="38"/>
    </w:rPr>
  </w:style>
  <w:style w:type="table" w:styleId="TableGrid">
    <w:name w:val="Table Grid"/>
    <w:basedOn w:val="TableNormal"/>
    <w:uiPriority w:val="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sz w:val="24"/>
      <w:szCs w:val="24"/>
    </w:rPr>
  </w:style>
  <w:style w:type="character" w:customStyle="1" w:styleId="SubtitleChar">
    <w:name w:val="Subtitle Char"/>
    <w:basedOn w:val="DefaultParagraphFont"/>
    <w:link w:val="Subtitle"/>
    <w:uiPriority w:val="11"/>
    <w:rPr>
      <w:b/>
      <w:bCs/>
      <w:color w:val="5B9BD5" w:themeColor="accent1"/>
      <w:sz w:val="24"/>
      <w:szCs w:val="24"/>
    </w:rPr>
  </w:style>
  <w:style w:type="character" w:customStyle="1" w:styleId="Heading1Char">
    <w:name w:val="Heading 1 Char"/>
    <w:basedOn w:val="DefaultParagraphFont"/>
    <w:link w:val="Heading1"/>
    <w:uiPriority w:val="9"/>
    <w:rPr>
      <w:b/>
      <w:bCs/>
      <w:caps/>
      <w:color w:val="1F4E79" w:themeColor="accent1" w:themeShade="80"/>
      <w:sz w:val="28"/>
      <w:szCs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szCs w:val="16"/>
    </w:rPr>
  </w:style>
  <w:style w:type="character" w:styleId="PlaceholderText">
    <w:name w:val="Placeholder Text"/>
    <w:basedOn w:val="DefaultParagraphFont"/>
    <w:uiPriority w:val="99"/>
    <w:semiHidden/>
    <w:rPr>
      <w:color w:val="808080"/>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szCs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szCs w:val="2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szCs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posalTable">
    <w:name w:val="Proposal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qFormat/>
    <w:pPr>
      <w:spacing w:before="140" w:after="0" w:line="240" w:lineRule="auto"/>
    </w:pPr>
    <w:rPr>
      <w:i/>
      <w:iCs/>
      <w:sz w:val="14"/>
      <w:szCs w:val="14"/>
    </w:rPr>
  </w:style>
  <w:style w:type="character" w:customStyle="1" w:styleId="FootnoteTextChar">
    <w:name w:val="Footnote Text Char"/>
    <w:basedOn w:val="DefaultParagraphFont"/>
    <w:link w:val="FootnoteText"/>
    <w:uiPriority w:val="12"/>
    <w:rPr>
      <w:i/>
      <w:iCs/>
      <w:sz w:val="14"/>
      <w:szCs w:val="14"/>
    </w:rPr>
  </w:style>
  <w:style w:type="paragraph" w:customStyle="1" w:styleId="TableTextDecimal">
    <w:name w:val="Table Text Decimal"/>
    <w:basedOn w:val="Normal"/>
    <w:uiPriority w:val="12"/>
    <w:qFormat/>
    <w:pPr>
      <w:tabs>
        <w:tab w:val="decimal" w:pos="936"/>
      </w:tabs>
      <w:spacing w:before="120" w:after="120" w:line="240" w:lineRule="auto"/>
    </w:pPr>
  </w:style>
  <w:style w:type="paragraph" w:styleId="Signature">
    <w:name w:val="Signature"/>
    <w:basedOn w:val="Normal"/>
    <w:link w:val="SignatureChar"/>
    <w:uiPriority w:val="12"/>
    <w:unhideWhenUsed/>
    <w:qFormat/>
    <w:pPr>
      <w:spacing w:before="960" w:after="0" w:line="240" w:lineRule="auto"/>
    </w:pPr>
  </w:style>
  <w:style w:type="character" w:customStyle="1" w:styleId="SignatureChar">
    <w:name w:val="Signature Char"/>
    <w:basedOn w:val="DefaultParagraphFont"/>
    <w:link w:val="Signature"/>
    <w:uiPriority w:val="12"/>
  </w:style>
  <w:style w:type="paragraph" w:styleId="ListParagraph">
    <w:name w:val="List Paragraph"/>
    <w:basedOn w:val="Normal"/>
    <w:uiPriority w:val="34"/>
    <w:unhideWhenUsed/>
    <w:qFormat/>
    <w:rsid w:val="000361AC"/>
    <w:pPr>
      <w:ind w:left="720"/>
      <w:contextualSpacing/>
    </w:pPr>
  </w:style>
  <w:style w:type="paragraph" w:styleId="TOCHeading">
    <w:name w:val="TOC Heading"/>
    <w:basedOn w:val="Heading1"/>
    <w:next w:val="Normal"/>
    <w:uiPriority w:val="39"/>
    <w:unhideWhenUsed/>
    <w:qFormat/>
    <w:rsid w:val="00D67352"/>
    <w:pPr>
      <w:spacing w:before="240" w:after="0" w:line="259" w:lineRule="auto"/>
      <w:outlineLvl w:val="9"/>
    </w:pPr>
    <w:rPr>
      <w:rFonts w:asciiTheme="majorHAnsi" w:eastAsiaTheme="majorEastAsia" w:hAnsiTheme="majorHAnsi" w:cstheme="majorBidi"/>
      <w:b w:val="0"/>
      <w:bCs w:val="0"/>
      <w:caps w:val="0"/>
      <w:color w:val="2E74B5" w:themeColor="accent1" w:themeShade="BF"/>
      <w:sz w:val="32"/>
      <w:szCs w:val="32"/>
      <w:lang w:eastAsia="en-US"/>
    </w:rPr>
  </w:style>
  <w:style w:type="paragraph" w:styleId="TOC1">
    <w:name w:val="toc 1"/>
    <w:basedOn w:val="Normal"/>
    <w:next w:val="Normal"/>
    <w:autoRedefine/>
    <w:uiPriority w:val="39"/>
    <w:unhideWhenUsed/>
    <w:rsid w:val="00D67352"/>
    <w:pPr>
      <w:spacing w:after="100"/>
    </w:pPr>
  </w:style>
  <w:style w:type="paragraph" w:styleId="TOC2">
    <w:name w:val="toc 2"/>
    <w:basedOn w:val="Normal"/>
    <w:next w:val="Normal"/>
    <w:autoRedefine/>
    <w:uiPriority w:val="39"/>
    <w:unhideWhenUsed/>
    <w:rsid w:val="00D67352"/>
    <w:pPr>
      <w:spacing w:after="100"/>
      <w:ind w:left="180"/>
    </w:pPr>
  </w:style>
  <w:style w:type="character" w:styleId="Hyperlink">
    <w:name w:val="Hyperlink"/>
    <w:basedOn w:val="DefaultParagraphFont"/>
    <w:uiPriority w:val="99"/>
    <w:unhideWhenUsed/>
    <w:rsid w:val="00D67352"/>
    <w:rPr>
      <w:color w:val="40ACD1" w:themeColor="hyperlink"/>
      <w:u w:val="single"/>
    </w:rPr>
  </w:style>
  <w:style w:type="character" w:customStyle="1" w:styleId="Heading3Char">
    <w:name w:val="Heading 3 Char"/>
    <w:basedOn w:val="DefaultParagraphFont"/>
    <w:link w:val="Heading3"/>
    <w:uiPriority w:val="9"/>
    <w:rsid w:val="0036070A"/>
    <w:rPr>
      <w:rFonts w:eastAsiaTheme="majorEastAsia" w:cstheme="majorBidi"/>
      <w:b/>
      <w:color w:val="1F4D78" w:themeColor="accent1" w:themeShade="7F"/>
      <w:sz w:val="22"/>
      <w:szCs w:val="24"/>
    </w:rPr>
  </w:style>
  <w:style w:type="paragraph" w:styleId="BodyText">
    <w:name w:val="Body Text"/>
    <w:basedOn w:val="Normal"/>
    <w:link w:val="BodyTextChar"/>
    <w:uiPriority w:val="1"/>
    <w:qFormat/>
    <w:rsid w:val="009B3DC9"/>
    <w:pPr>
      <w:widowControl w:val="0"/>
      <w:autoSpaceDE w:val="0"/>
      <w:autoSpaceDN w:val="0"/>
      <w:spacing w:after="0" w:line="240" w:lineRule="auto"/>
      <w:jc w:val="left"/>
    </w:pPr>
    <w:rPr>
      <w:rFonts w:ascii="Times New Roman" w:eastAsia="Times New Roman" w:hAnsi="Times New Roman" w:cs="Times New Roman"/>
      <w:color w:val="auto"/>
      <w:sz w:val="24"/>
      <w:szCs w:val="24"/>
      <w:lang w:val="id" w:eastAsia="en-US"/>
    </w:rPr>
  </w:style>
  <w:style w:type="character" w:customStyle="1" w:styleId="BodyTextChar">
    <w:name w:val="Body Text Char"/>
    <w:basedOn w:val="DefaultParagraphFont"/>
    <w:link w:val="BodyText"/>
    <w:uiPriority w:val="1"/>
    <w:rsid w:val="009B3DC9"/>
    <w:rPr>
      <w:rFonts w:ascii="Times New Roman" w:eastAsia="Times New Roman" w:hAnsi="Times New Roman" w:cs="Times New Roman"/>
      <w:color w:val="auto"/>
      <w:sz w:val="24"/>
      <w:szCs w:val="24"/>
      <w:lang w:val="id" w:eastAsia="en-US"/>
    </w:rPr>
  </w:style>
  <w:style w:type="paragraph" w:styleId="TOC3">
    <w:name w:val="toc 3"/>
    <w:basedOn w:val="Normal"/>
    <w:next w:val="Normal"/>
    <w:autoRedefine/>
    <w:uiPriority w:val="39"/>
    <w:unhideWhenUsed/>
    <w:rsid w:val="003F1F00"/>
    <w:pPr>
      <w:spacing w:after="100"/>
      <w:ind w:left="400"/>
    </w:pPr>
  </w:style>
  <w:style w:type="paragraph" w:styleId="NormalWeb">
    <w:name w:val="Normal (Web)"/>
    <w:basedOn w:val="Normal"/>
    <w:uiPriority w:val="99"/>
    <w:unhideWhenUsed/>
    <w:rsid w:val="00D16CD1"/>
    <w:pPr>
      <w:spacing w:before="100" w:beforeAutospacing="1" w:after="100" w:afterAutospacing="1" w:line="240" w:lineRule="auto"/>
      <w:jc w:val="left"/>
    </w:pPr>
    <w:rPr>
      <w:rFonts w:ascii="Times New Roman" w:eastAsia="Times New Roman" w:hAnsi="Times New Roman" w:cs="Times New Roman"/>
      <w:color w:val="auto"/>
      <w:sz w:val="24"/>
      <w:szCs w:val="24"/>
      <w:lang w:val="en-ID" w:eastAsia="en-ID"/>
    </w:rPr>
  </w:style>
  <w:style w:type="character" w:customStyle="1" w:styleId="apple-tab-span">
    <w:name w:val="apple-tab-span"/>
    <w:basedOn w:val="DefaultParagraphFont"/>
    <w:rsid w:val="00934725"/>
  </w:style>
  <w:style w:type="character" w:styleId="Strong">
    <w:name w:val="Strong"/>
    <w:basedOn w:val="DefaultParagraphFont"/>
    <w:uiPriority w:val="22"/>
    <w:qFormat/>
    <w:rsid w:val="00760534"/>
    <w:rPr>
      <w:b/>
      <w:bCs/>
    </w:rPr>
  </w:style>
  <w:style w:type="character" w:styleId="FollowedHyperlink">
    <w:name w:val="FollowedHyperlink"/>
    <w:basedOn w:val="DefaultParagraphFont"/>
    <w:uiPriority w:val="99"/>
    <w:semiHidden/>
    <w:unhideWhenUsed/>
    <w:rsid w:val="004C6251"/>
    <w:rPr>
      <w:color w:val="92588D" w:themeColor="followedHyperlink"/>
      <w:u w:val="single"/>
    </w:rPr>
  </w:style>
  <w:style w:type="character" w:styleId="Emphasis">
    <w:name w:val="Emphasis"/>
    <w:basedOn w:val="DefaultParagraphFont"/>
    <w:uiPriority w:val="20"/>
    <w:qFormat/>
    <w:rsid w:val="00097800"/>
    <w:rPr>
      <w:i/>
      <w:iCs/>
    </w:rPr>
  </w:style>
  <w:style w:type="character" w:styleId="HTMLCode">
    <w:name w:val="HTML Code"/>
    <w:basedOn w:val="DefaultParagraphFont"/>
    <w:uiPriority w:val="99"/>
    <w:semiHidden/>
    <w:unhideWhenUsed/>
    <w:rsid w:val="00A30A4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4648">
      <w:bodyDiv w:val="1"/>
      <w:marLeft w:val="0"/>
      <w:marRight w:val="0"/>
      <w:marTop w:val="0"/>
      <w:marBottom w:val="0"/>
      <w:divBdr>
        <w:top w:val="none" w:sz="0" w:space="0" w:color="auto"/>
        <w:left w:val="none" w:sz="0" w:space="0" w:color="auto"/>
        <w:bottom w:val="none" w:sz="0" w:space="0" w:color="auto"/>
        <w:right w:val="none" w:sz="0" w:space="0" w:color="auto"/>
      </w:divBdr>
    </w:div>
    <w:div w:id="8413331">
      <w:bodyDiv w:val="1"/>
      <w:marLeft w:val="0"/>
      <w:marRight w:val="0"/>
      <w:marTop w:val="0"/>
      <w:marBottom w:val="0"/>
      <w:divBdr>
        <w:top w:val="none" w:sz="0" w:space="0" w:color="auto"/>
        <w:left w:val="none" w:sz="0" w:space="0" w:color="auto"/>
        <w:bottom w:val="none" w:sz="0" w:space="0" w:color="auto"/>
        <w:right w:val="none" w:sz="0" w:space="0" w:color="auto"/>
      </w:divBdr>
    </w:div>
    <w:div w:id="17245853">
      <w:bodyDiv w:val="1"/>
      <w:marLeft w:val="0"/>
      <w:marRight w:val="0"/>
      <w:marTop w:val="0"/>
      <w:marBottom w:val="0"/>
      <w:divBdr>
        <w:top w:val="none" w:sz="0" w:space="0" w:color="auto"/>
        <w:left w:val="none" w:sz="0" w:space="0" w:color="auto"/>
        <w:bottom w:val="none" w:sz="0" w:space="0" w:color="auto"/>
        <w:right w:val="none" w:sz="0" w:space="0" w:color="auto"/>
      </w:divBdr>
    </w:div>
    <w:div w:id="34159704">
      <w:bodyDiv w:val="1"/>
      <w:marLeft w:val="0"/>
      <w:marRight w:val="0"/>
      <w:marTop w:val="0"/>
      <w:marBottom w:val="0"/>
      <w:divBdr>
        <w:top w:val="none" w:sz="0" w:space="0" w:color="auto"/>
        <w:left w:val="none" w:sz="0" w:space="0" w:color="auto"/>
        <w:bottom w:val="none" w:sz="0" w:space="0" w:color="auto"/>
        <w:right w:val="none" w:sz="0" w:space="0" w:color="auto"/>
      </w:divBdr>
    </w:div>
    <w:div w:id="54814200">
      <w:bodyDiv w:val="1"/>
      <w:marLeft w:val="0"/>
      <w:marRight w:val="0"/>
      <w:marTop w:val="0"/>
      <w:marBottom w:val="0"/>
      <w:divBdr>
        <w:top w:val="none" w:sz="0" w:space="0" w:color="auto"/>
        <w:left w:val="none" w:sz="0" w:space="0" w:color="auto"/>
        <w:bottom w:val="none" w:sz="0" w:space="0" w:color="auto"/>
        <w:right w:val="none" w:sz="0" w:space="0" w:color="auto"/>
      </w:divBdr>
    </w:div>
    <w:div w:id="62721594">
      <w:bodyDiv w:val="1"/>
      <w:marLeft w:val="0"/>
      <w:marRight w:val="0"/>
      <w:marTop w:val="0"/>
      <w:marBottom w:val="0"/>
      <w:divBdr>
        <w:top w:val="none" w:sz="0" w:space="0" w:color="auto"/>
        <w:left w:val="none" w:sz="0" w:space="0" w:color="auto"/>
        <w:bottom w:val="none" w:sz="0" w:space="0" w:color="auto"/>
        <w:right w:val="none" w:sz="0" w:space="0" w:color="auto"/>
      </w:divBdr>
    </w:div>
    <w:div w:id="62916214">
      <w:bodyDiv w:val="1"/>
      <w:marLeft w:val="0"/>
      <w:marRight w:val="0"/>
      <w:marTop w:val="0"/>
      <w:marBottom w:val="0"/>
      <w:divBdr>
        <w:top w:val="none" w:sz="0" w:space="0" w:color="auto"/>
        <w:left w:val="none" w:sz="0" w:space="0" w:color="auto"/>
        <w:bottom w:val="none" w:sz="0" w:space="0" w:color="auto"/>
        <w:right w:val="none" w:sz="0" w:space="0" w:color="auto"/>
      </w:divBdr>
    </w:div>
    <w:div w:id="71514272">
      <w:bodyDiv w:val="1"/>
      <w:marLeft w:val="0"/>
      <w:marRight w:val="0"/>
      <w:marTop w:val="0"/>
      <w:marBottom w:val="0"/>
      <w:divBdr>
        <w:top w:val="none" w:sz="0" w:space="0" w:color="auto"/>
        <w:left w:val="none" w:sz="0" w:space="0" w:color="auto"/>
        <w:bottom w:val="none" w:sz="0" w:space="0" w:color="auto"/>
        <w:right w:val="none" w:sz="0" w:space="0" w:color="auto"/>
      </w:divBdr>
    </w:div>
    <w:div w:id="81417534">
      <w:bodyDiv w:val="1"/>
      <w:marLeft w:val="0"/>
      <w:marRight w:val="0"/>
      <w:marTop w:val="0"/>
      <w:marBottom w:val="0"/>
      <w:divBdr>
        <w:top w:val="none" w:sz="0" w:space="0" w:color="auto"/>
        <w:left w:val="none" w:sz="0" w:space="0" w:color="auto"/>
        <w:bottom w:val="none" w:sz="0" w:space="0" w:color="auto"/>
        <w:right w:val="none" w:sz="0" w:space="0" w:color="auto"/>
      </w:divBdr>
    </w:div>
    <w:div w:id="96947121">
      <w:bodyDiv w:val="1"/>
      <w:marLeft w:val="0"/>
      <w:marRight w:val="0"/>
      <w:marTop w:val="0"/>
      <w:marBottom w:val="0"/>
      <w:divBdr>
        <w:top w:val="none" w:sz="0" w:space="0" w:color="auto"/>
        <w:left w:val="none" w:sz="0" w:space="0" w:color="auto"/>
        <w:bottom w:val="none" w:sz="0" w:space="0" w:color="auto"/>
        <w:right w:val="none" w:sz="0" w:space="0" w:color="auto"/>
      </w:divBdr>
    </w:div>
    <w:div w:id="102650212">
      <w:bodyDiv w:val="1"/>
      <w:marLeft w:val="0"/>
      <w:marRight w:val="0"/>
      <w:marTop w:val="0"/>
      <w:marBottom w:val="0"/>
      <w:divBdr>
        <w:top w:val="none" w:sz="0" w:space="0" w:color="auto"/>
        <w:left w:val="none" w:sz="0" w:space="0" w:color="auto"/>
        <w:bottom w:val="none" w:sz="0" w:space="0" w:color="auto"/>
        <w:right w:val="none" w:sz="0" w:space="0" w:color="auto"/>
      </w:divBdr>
    </w:div>
    <w:div w:id="119034014">
      <w:bodyDiv w:val="1"/>
      <w:marLeft w:val="0"/>
      <w:marRight w:val="0"/>
      <w:marTop w:val="0"/>
      <w:marBottom w:val="0"/>
      <w:divBdr>
        <w:top w:val="none" w:sz="0" w:space="0" w:color="auto"/>
        <w:left w:val="none" w:sz="0" w:space="0" w:color="auto"/>
        <w:bottom w:val="none" w:sz="0" w:space="0" w:color="auto"/>
        <w:right w:val="none" w:sz="0" w:space="0" w:color="auto"/>
      </w:divBdr>
      <w:divsChild>
        <w:div w:id="1789229608">
          <w:marLeft w:val="0"/>
          <w:marRight w:val="0"/>
          <w:marTop w:val="0"/>
          <w:marBottom w:val="0"/>
          <w:divBdr>
            <w:top w:val="none" w:sz="0" w:space="0" w:color="auto"/>
            <w:left w:val="none" w:sz="0" w:space="0" w:color="auto"/>
            <w:bottom w:val="none" w:sz="0" w:space="0" w:color="auto"/>
            <w:right w:val="none" w:sz="0" w:space="0" w:color="auto"/>
          </w:divBdr>
          <w:divsChild>
            <w:div w:id="1188832925">
              <w:marLeft w:val="0"/>
              <w:marRight w:val="0"/>
              <w:marTop w:val="0"/>
              <w:marBottom w:val="0"/>
              <w:divBdr>
                <w:top w:val="none" w:sz="0" w:space="0" w:color="auto"/>
                <w:left w:val="none" w:sz="0" w:space="0" w:color="auto"/>
                <w:bottom w:val="none" w:sz="0" w:space="0" w:color="auto"/>
                <w:right w:val="none" w:sz="0" w:space="0" w:color="auto"/>
              </w:divBdr>
              <w:divsChild>
                <w:div w:id="542139724">
                  <w:marLeft w:val="0"/>
                  <w:marRight w:val="0"/>
                  <w:marTop w:val="0"/>
                  <w:marBottom w:val="0"/>
                  <w:divBdr>
                    <w:top w:val="none" w:sz="0" w:space="0" w:color="auto"/>
                    <w:left w:val="none" w:sz="0" w:space="0" w:color="auto"/>
                    <w:bottom w:val="none" w:sz="0" w:space="0" w:color="auto"/>
                    <w:right w:val="none" w:sz="0" w:space="0" w:color="auto"/>
                  </w:divBdr>
                  <w:divsChild>
                    <w:div w:id="680593276">
                      <w:marLeft w:val="0"/>
                      <w:marRight w:val="0"/>
                      <w:marTop w:val="0"/>
                      <w:marBottom w:val="0"/>
                      <w:divBdr>
                        <w:top w:val="none" w:sz="0" w:space="0" w:color="auto"/>
                        <w:left w:val="none" w:sz="0" w:space="0" w:color="auto"/>
                        <w:bottom w:val="none" w:sz="0" w:space="0" w:color="auto"/>
                        <w:right w:val="none" w:sz="0" w:space="0" w:color="auto"/>
                      </w:divBdr>
                      <w:divsChild>
                        <w:div w:id="26931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7787">
      <w:bodyDiv w:val="1"/>
      <w:marLeft w:val="0"/>
      <w:marRight w:val="0"/>
      <w:marTop w:val="0"/>
      <w:marBottom w:val="0"/>
      <w:divBdr>
        <w:top w:val="none" w:sz="0" w:space="0" w:color="auto"/>
        <w:left w:val="none" w:sz="0" w:space="0" w:color="auto"/>
        <w:bottom w:val="none" w:sz="0" w:space="0" w:color="auto"/>
        <w:right w:val="none" w:sz="0" w:space="0" w:color="auto"/>
      </w:divBdr>
    </w:div>
    <w:div w:id="157963296">
      <w:bodyDiv w:val="1"/>
      <w:marLeft w:val="0"/>
      <w:marRight w:val="0"/>
      <w:marTop w:val="0"/>
      <w:marBottom w:val="0"/>
      <w:divBdr>
        <w:top w:val="none" w:sz="0" w:space="0" w:color="auto"/>
        <w:left w:val="none" w:sz="0" w:space="0" w:color="auto"/>
        <w:bottom w:val="none" w:sz="0" w:space="0" w:color="auto"/>
        <w:right w:val="none" w:sz="0" w:space="0" w:color="auto"/>
      </w:divBdr>
    </w:div>
    <w:div w:id="179241910">
      <w:bodyDiv w:val="1"/>
      <w:marLeft w:val="0"/>
      <w:marRight w:val="0"/>
      <w:marTop w:val="0"/>
      <w:marBottom w:val="0"/>
      <w:divBdr>
        <w:top w:val="none" w:sz="0" w:space="0" w:color="auto"/>
        <w:left w:val="none" w:sz="0" w:space="0" w:color="auto"/>
        <w:bottom w:val="none" w:sz="0" w:space="0" w:color="auto"/>
        <w:right w:val="none" w:sz="0" w:space="0" w:color="auto"/>
      </w:divBdr>
    </w:div>
    <w:div w:id="189221462">
      <w:bodyDiv w:val="1"/>
      <w:marLeft w:val="0"/>
      <w:marRight w:val="0"/>
      <w:marTop w:val="0"/>
      <w:marBottom w:val="0"/>
      <w:divBdr>
        <w:top w:val="none" w:sz="0" w:space="0" w:color="auto"/>
        <w:left w:val="none" w:sz="0" w:space="0" w:color="auto"/>
        <w:bottom w:val="none" w:sz="0" w:space="0" w:color="auto"/>
        <w:right w:val="none" w:sz="0" w:space="0" w:color="auto"/>
      </w:divBdr>
    </w:div>
    <w:div w:id="189489137">
      <w:bodyDiv w:val="1"/>
      <w:marLeft w:val="0"/>
      <w:marRight w:val="0"/>
      <w:marTop w:val="0"/>
      <w:marBottom w:val="0"/>
      <w:divBdr>
        <w:top w:val="none" w:sz="0" w:space="0" w:color="auto"/>
        <w:left w:val="none" w:sz="0" w:space="0" w:color="auto"/>
        <w:bottom w:val="none" w:sz="0" w:space="0" w:color="auto"/>
        <w:right w:val="none" w:sz="0" w:space="0" w:color="auto"/>
      </w:divBdr>
    </w:div>
    <w:div w:id="213588817">
      <w:bodyDiv w:val="1"/>
      <w:marLeft w:val="0"/>
      <w:marRight w:val="0"/>
      <w:marTop w:val="0"/>
      <w:marBottom w:val="0"/>
      <w:divBdr>
        <w:top w:val="none" w:sz="0" w:space="0" w:color="auto"/>
        <w:left w:val="none" w:sz="0" w:space="0" w:color="auto"/>
        <w:bottom w:val="none" w:sz="0" w:space="0" w:color="auto"/>
        <w:right w:val="none" w:sz="0" w:space="0" w:color="auto"/>
      </w:divBdr>
    </w:div>
    <w:div w:id="227154995">
      <w:bodyDiv w:val="1"/>
      <w:marLeft w:val="0"/>
      <w:marRight w:val="0"/>
      <w:marTop w:val="0"/>
      <w:marBottom w:val="0"/>
      <w:divBdr>
        <w:top w:val="none" w:sz="0" w:space="0" w:color="auto"/>
        <w:left w:val="none" w:sz="0" w:space="0" w:color="auto"/>
        <w:bottom w:val="none" w:sz="0" w:space="0" w:color="auto"/>
        <w:right w:val="none" w:sz="0" w:space="0" w:color="auto"/>
      </w:divBdr>
    </w:div>
    <w:div w:id="243228174">
      <w:bodyDiv w:val="1"/>
      <w:marLeft w:val="0"/>
      <w:marRight w:val="0"/>
      <w:marTop w:val="0"/>
      <w:marBottom w:val="0"/>
      <w:divBdr>
        <w:top w:val="none" w:sz="0" w:space="0" w:color="auto"/>
        <w:left w:val="none" w:sz="0" w:space="0" w:color="auto"/>
        <w:bottom w:val="none" w:sz="0" w:space="0" w:color="auto"/>
        <w:right w:val="none" w:sz="0" w:space="0" w:color="auto"/>
      </w:divBdr>
    </w:div>
    <w:div w:id="254945986">
      <w:bodyDiv w:val="1"/>
      <w:marLeft w:val="0"/>
      <w:marRight w:val="0"/>
      <w:marTop w:val="0"/>
      <w:marBottom w:val="0"/>
      <w:divBdr>
        <w:top w:val="none" w:sz="0" w:space="0" w:color="auto"/>
        <w:left w:val="none" w:sz="0" w:space="0" w:color="auto"/>
        <w:bottom w:val="none" w:sz="0" w:space="0" w:color="auto"/>
        <w:right w:val="none" w:sz="0" w:space="0" w:color="auto"/>
      </w:divBdr>
    </w:div>
    <w:div w:id="256715198">
      <w:bodyDiv w:val="1"/>
      <w:marLeft w:val="0"/>
      <w:marRight w:val="0"/>
      <w:marTop w:val="0"/>
      <w:marBottom w:val="0"/>
      <w:divBdr>
        <w:top w:val="none" w:sz="0" w:space="0" w:color="auto"/>
        <w:left w:val="none" w:sz="0" w:space="0" w:color="auto"/>
        <w:bottom w:val="none" w:sz="0" w:space="0" w:color="auto"/>
        <w:right w:val="none" w:sz="0" w:space="0" w:color="auto"/>
      </w:divBdr>
    </w:div>
    <w:div w:id="261453476">
      <w:bodyDiv w:val="1"/>
      <w:marLeft w:val="0"/>
      <w:marRight w:val="0"/>
      <w:marTop w:val="0"/>
      <w:marBottom w:val="0"/>
      <w:divBdr>
        <w:top w:val="none" w:sz="0" w:space="0" w:color="auto"/>
        <w:left w:val="none" w:sz="0" w:space="0" w:color="auto"/>
        <w:bottom w:val="none" w:sz="0" w:space="0" w:color="auto"/>
        <w:right w:val="none" w:sz="0" w:space="0" w:color="auto"/>
      </w:divBdr>
    </w:div>
    <w:div w:id="297027481">
      <w:bodyDiv w:val="1"/>
      <w:marLeft w:val="0"/>
      <w:marRight w:val="0"/>
      <w:marTop w:val="0"/>
      <w:marBottom w:val="0"/>
      <w:divBdr>
        <w:top w:val="none" w:sz="0" w:space="0" w:color="auto"/>
        <w:left w:val="none" w:sz="0" w:space="0" w:color="auto"/>
        <w:bottom w:val="none" w:sz="0" w:space="0" w:color="auto"/>
        <w:right w:val="none" w:sz="0" w:space="0" w:color="auto"/>
      </w:divBdr>
    </w:div>
    <w:div w:id="314184519">
      <w:bodyDiv w:val="1"/>
      <w:marLeft w:val="0"/>
      <w:marRight w:val="0"/>
      <w:marTop w:val="0"/>
      <w:marBottom w:val="0"/>
      <w:divBdr>
        <w:top w:val="none" w:sz="0" w:space="0" w:color="auto"/>
        <w:left w:val="none" w:sz="0" w:space="0" w:color="auto"/>
        <w:bottom w:val="none" w:sz="0" w:space="0" w:color="auto"/>
        <w:right w:val="none" w:sz="0" w:space="0" w:color="auto"/>
      </w:divBdr>
    </w:div>
    <w:div w:id="329715447">
      <w:bodyDiv w:val="1"/>
      <w:marLeft w:val="0"/>
      <w:marRight w:val="0"/>
      <w:marTop w:val="0"/>
      <w:marBottom w:val="0"/>
      <w:divBdr>
        <w:top w:val="none" w:sz="0" w:space="0" w:color="auto"/>
        <w:left w:val="none" w:sz="0" w:space="0" w:color="auto"/>
        <w:bottom w:val="none" w:sz="0" w:space="0" w:color="auto"/>
        <w:right w:val="none" w:sz="0" w:space="0" w:color="auto"/>
      </w:divBdr>
    </w:div>
    <w:div w:id="329911881">
      <w:bodyDiv w:val="1"/>
      <w:marLeft w:val="0"/>
      <w:marRight w:val="0"/>
      <w:marTop w:val="0"/>
      <w:marBottom w:val="0"/>
      <w:divBdr>
        <w:top w:val="none" w:sz="0" w:space="0" w:color="auto"/>
        <w:left w:val="none" w:sz="0" w:space="0" w:color="auto"/>
        <w:bottom w:val="none" w:sz="0" w:space="0" w:color="auto"/>
        <w:right w:val="none" w:sz="0" w:space="0" w:color="auto"/>
      </w:divBdr>
    </w:div>
    <w:div w:id="338702016">
      <w:bodyDiv w:val="1"/>
      <w:marLeft w:val="0"/>
      <w:marRight w:val="0"/>
      <w:marTop w:val="0"/>
      <w:marBottom w:val="0"/>
      <w:divBdr>
        <w:top w:val="none" w:sz="0" w:space="0" w:color="auto"/>
        <w:left w:val="none" w:sz="0" w:space="0" w:color="auto"/>
        <w:bottom w:val="none" w:sz="0" w:space="0" w:color="auto"/>
        <w:right w:val="none" w:sz="0" w:space="0" w:color="auto"/>
      </w:divBdr>
    </w:div>
    <w:div w:id="349066721">
      <w:bodyDiv w:val="1"/>
      <w:marLeft w:val="0"/>
      <w:marRight w:val="0"/>
      <w:marTop w:val="0"/>
      <w:marBottom w:val="0"/>
      <w:divBdr>
        <w:top w:val="none" w:sz="0" w:space="0" w:color="auto"/>
        <w:left w:val="none" w:sz="0" w:space="0" w:color="auto"/>
        <w:bottom w:val="none" w:sz="0" w:space="0" w:color="auto"/>
        <w:right w:val="none" w:sz="0" w:space="0" w:color="auto"/>
      </w:divBdr>
    </w:div>
    <w:div w:id="352730122">
      <w:bodyDiv w:val="1"/>
      <w:marLeft w:val="0"/>
      <w:marRight w:val="0"/>
      <w:marTop w:val="0"/>
      <w:marBottom w:val="0"/>
      <w:divBdr>
        <w:top w:val="none" w:sz="0" w:space="0" w:color="auto"/>
        <w:left w:val="none" w:sz="0" w:space="0" w:color="auto"/>
        <w:bottom w:val="none" w:sz="0" w:space="0" w:color="auto"/>
        <w:right w:val="none" w:sz="0" w:space="0" w:color="auto"/>
      </w:divBdr>
    </w:div>
    <w:div w:id="377439636">
      <w:bodyDiv w:val="1"/>
      <w:marLeft w:val="0"/>
      <w:marRight w:val="0"/>
      <w:marTop w:val="0"/>
      <w:marBottom w:val="0"/>
      <w:divBdr>
        <w:top w:val="none" w:sz="0" w:space="0" w:color="auto"/>
        <w:left w:val="none" w:sz="0" w:space="0" w:color="auto"/>
        <w:bottom w:val="none" w:sz="0" w:space="0" w:color="auto"/>
        <w:right w:val="none" w:sz="0" w:space="0" w:color="auto"/>
      </w:divBdr>
    </w:div>
    <w:div w:id="380980762">
      <w:bodyDiv w:val="1"/>
      <w:marLeft w:val="0"/>
      <w:marRight w:val="0"/>
      <w:marTop w:val="0"/>
      <w:marBottom w:val="0"/>
      <w:divBdr>
        <w:top w:val="none" w:sz="0" w:space="0" w:color="auto"/>
        <w:left w:val="none" w:sz="0" w:space="0" w:color="auto"/>
        <w:bottom w:val="none" w:sz="0" w:space="0" w:color="auto"/>
        <w:right w:val="none" w:sz="0" w:space="0" w:color="auto"/>
      </w:divBdr>
    </w:div>
    <w:div w:id="382556469">
      <w:bodyDiv w:val="1"/>
      <w:marLeft w:val="0"/>
      <w:marRight w:val="0"/>
      <w:marTop w:val="0"/>
      <w:marBottom w:val="0"/>
      <w:divBdr>
        <w:top w:val="none" w:sz="0" w:space="0" w:color="auto"/>
        <w:left w:val="none" w:sz="0" w:space="0" w:color="auto"/>
        <w:bottom w:val="none" w:sz="0" w:space="0" w:color="auto"/>
        <w:right w:val="none" w:sz="0" w:space="0" w:color="auto"/>
      </w:divBdr>
    </w:div>
    <w:div w:id="391345206">
      <w:bodyDiv w:val="1"/>
      <w:marLeft w:val="0"/>
      <w:marRight w:val="0"/>
      <w:marTop w:val="0"/>
      <w:marBottom w:val="0"/>
      <w:divBdr>
        <w:top w:val="none" w:sz="0" w:space="0" w:color="auto"/>
        <w:left w:val="none" w:sz="0" w:space="0" w:color="auto"/>
        <w:bottom w:val="none" w:sz="0" w:space="0" w:color="auto"/>
        <w:right w:val="none" w:sz="0" w:space="0" w:color="auto"/>
      </w:divBdr>
    </w:div>
    <w:div w:id="394623865">
      <w:bodyDiv w:val="1"/>
      <w:marLeft w:val="0"/>
      <w:marRight w:val="0"/>
      <w:marTop w:val="0"/>
      <w:marBottom w:val="0"/>
      <w:divBdr>
        <w:top w:val="none" w:sz="0" w:space="0" w:color="auto"/>
        <w:left w:val="none" w:sz="0" w:space="0" w:color="auto"/>
        <w:bottom w:val="none" w:sz="0" w:space="0" w:color="auto"/>
        <w:right w:val="none" w:sz="0" w:space="0" w:color="auto"/>
      </w:divBdr>
    </w:div>
    <w:div w:id="409470868">
      <w:bodyDiv w:val="1"/>
      <w:marLeft w:val="0"/>
      <w:marRight w:val="0"/>
      <w:marTop w:val="0"/>
      <w:marBottom w:val="0"/>
      <w:divBdr>
        <w:top w:val="none" w:sz="0" w:space="0" w:color="auto"/>
        <w:left w:val="none" w:sz="0" w:space="0" w:color="auto"/>
        <w:bottom w:val="none" w:sz="0" w:space="0" w:color="auto"/>
        <w:right w:val="none" w:sz="0" w:space="0" w:color="auto"/>
      </w:divBdr>
    </w:div>
    <w:div w:id="417138000">
      <w:bodyDiv w:val="1"/>
      <w:marLeft w:val="0"/>
      <w:marRight w:val="0"/>
      <w:marTop w:val="0"/>
      <w:marBottom w:val="0"/>
      <w:divBdr>
        <w:top w:val="none" w:sz="0" w:space="0" w:color="auto"/>
        <w:left w:val="none" w:sz="0" w:space="0" w:color="auto"/>
        <w:bottom w:val="none" w:sz="0" w:space="0" w:color="auto"/>
        <w:right w:val="none" w:sz="0" w:space="0" w:color="auto"/>
      </w:divBdr>
    </w:div>
    <w:div w:id="424961475">
      <w:bodyDiv w:val="1"/>
      <w:marLeft w:val="0"/>
      <w:marRight w:val="0"/>
      <w:marTop w:val="0"/>
      <w:marBottom w:val="0"/>
      <w:divBdr>
        <w:top w:val="none" w:sz="0" w:space="0" w:color="auto"/>
        <w:left w:val="none" w:sz="0" w:space="0" w:color="auto"/>
        <w:bottom w:val="none" w:sz="0" w:space="0" w:color="auto"/>
        <w:right w:val="none" w:sz="0" w:space="0" w:color="auto"/>
      </w:divBdr>
    </w:div>
    <w:div w:id="434180010">
      <w:bodyDiv w:val="1"/>
      <w:marLeft w:val="0"/>
      <w:marRight w:val="0"/>
      <w:marTop w:val="0"/>
      <w:marBottom w:val="0"/>
      <w:divBdr>
        <w:top w:val="none" w:sz="0" w:space="0" w:color="auto"/>
        <w:left w:val="none" w:sz="0" w:space="0" w:color="auto"/>
        <w:bottom w:val="none" w:sz="0" w:space="0" w:color="auto"/>
        <w:right w:val="none" w:sz="0" w:space="0" w:color="auto"/>
      </w:divBdr>
    </w:div>
    <w:div w:id="435371820">
      <w:bodyDiv w:val="1"/>
      <w:marLeft w:val="0"/>
      <w:marRight w:val="0"/>
      <w:marTop w:val="0"/>
      <w:marBottom w:val="0"/>
      <w:divBdr>
        <w:top w:val="none" w:sz="0" w:space="0" w:color="auto"/>
        <w:left w:val="none" w:sz="0" w:space="0" w:color="auto"/>
        <w:bottom w:val="none" w:sz="0" w:space="0" w:color="auto"/>
        <w:right w:val="none" w:sz="0" w:space="0" w:color="auto"/>
      </w:divBdr>
    </w:div>
    <w:div w:id="441530950">
      <w:bodyDiv w:val="1"/>
      <w:marLeft w:val="0"/>
      <w:marRight w:val="0"/>
      <w:marTop w:val="0"/>
      <w:marBottom w:val="0"/>
      <w:divBdr>
        <w:top w:val="none" w:sz="0" w:space="0" w:color="auto"/>
        <w:left w:val="none" w:sz="0" w:space="0" w:color="auto"/>
        <w:bottom w:val="none" w:sz="0" w:space="0" w:color="auto"/>
        <w:right w:val="none" w:sz="0" w:space="0" w:color="auto"/>
      </w:divBdr>
    </w:div>
    <w:div w:id="450167545">
      <w:bodyDiv w:val="1"/>
      <w:marLeft w:val="0"/>
      <w:marRight w:val="0"/>
      <w:marTop w:val="0"/>
      <w:marBottom w:val="0"/>
      <w:divBdr>
        <w:top w:val="none" w:sz="0" w:space="0" w:color="auto"/>
        <w:left w:val="none" w:sz="0" w:space="0" w:color="auto"/>
        <w:bottom w:val="none" w:sz="0" w:space="0" w:color="auto"/>
        <w:right w:val="none" w:sz="0" w:space="0" w:color="auto"/>
      </w:divBdr>
    </w:div>
    <w:div w:id="462043225">
      <w:bodyDiv w:val="1"/>
      <w:marLeft w:val="0"/>
      <w:marRight w:val="0"/>
      <w:marTop w:val="0"/>
      <w:marBottom w:val="0"/>
      <w:divBdr>
        <w:top w:val="none" w:sz="0" w:space="0" w:color="auto"/>
        <w:left w:val="none" w:sz="0" w:space="0" w:color="auto"/>
        <w:bottom w:val="none" w:sz="0" w:space="0" w:color="auto"/>
        <w:right w:val="none" w:sz="0" w:space="0" w:color="auto"/>
      </w:divBdr>
    </w:div>
    <w:div w:id="497380367">
      <w:bodyDiv w:val="1"/>
      <w:marLeft w:val="0"/>
      <w:marRight w:val="0"/>
      <w:marTop w:val="0"/>
      <w:marBottom w:val="0"/>
      <w:divBdr>
        <w:top w:val="none" w:sz="0" w:space="0" w:color="auto"/>
        <w:left w:val="none" w:sz="0" w:space="0" w:color="auto"/>
        <w:bottom w:val="none" w:sz="0" w:space="0" w:color="auto"/>
        <w:right w:val="none" w:sz="0" w:space="0" w:color="auto"/>
      </w:divBdr>
    </w:div>
    <w:div w:id="499547201">
      <w:bodyDiv w:val="1"/>
      <w:marLeft w:val="0"/>
      <w:marRight w:val="0"/>
      <w:marTop w:val="0"/>
      <w:marBottom w:val="0"/>
      <w:divBdr>
        <w:top w:val="none" w:sz="0" w:space="0" w:color="auto"/>
        <w:left w:val="none" w:sz="0" w:space="0" w:color="auto"/>
        <w:bottom w:val="none" w:sz="0" w:space="0" w:color="auto"/>
        <w:right w:val="none" w:sz="0" w:space="0" w:color="auto"/>
      </w:divBdr>
    </w:div>
    <w:div w:id="508300639">
      <w:bodyDiv w:val="1"/>
      <w:marLeft w:val="0"/>
      <w:marRight w:val="0"/>
      <w:marTop w:val="0"/>
      <w:marBottom w:val="0"/>
      <w:divBdr>
        <w:top w:val="none" w:sz="0" w:space="0" w:color="auto"/>
        <w:left w:val="none" w:sz="0" w:space="0" w:color="auto"/>
        <w:bottom w:val="none" w:sz="0" w:space="0" w:color="auto"/>
        <w:right w:val="none" w:sz="0" w:space="0" w:color="auto"/>
      </w:divBdr>
    </w:div>
    <w:div w:id="510686284">
      <w:bodyDiv w:val="1"/>
      <w:marLeft w:val="0"/>
      <w:marRight w:val="0"/>
      <w:marTop w:val="0"/>
      <w:marBottom w:val="0"/>
      <w:divBdr>
        <w:top w:val="none" w:sz="0" w:space="0" w:color="auto"/>
        <w:left w:val="none" w:sz="0" w:space="0" w:color="auto"/>
        <w:bottom w:val="none" w:sz="0" w:space="0" w:color="auto"/>
        <w:right w:val="none" w:sz="0" w:space="0" w:color="auto"/>
      </w:divBdr>
    </w:div>
    <w:div w:id="525363490">
      <w:bodyDiv w:val="1"/>
      <w:marLeft w:val="0"/>
      <w:marRight w:val="0"/>
      <w:marTop w:val="0"/>
      <w:marBottom w:val="0"/>
      <w:divBdr>
        <w:top w:val="none" w:sz="0" w:space="0" w:color="auto"/>
        <w:left w:val="none" w:sz="0" w:space="0" w:color="auto"/>
        <w:bottom w:val="none" w:sz="0" w:space="0" w:color="auto"/>
        <w:right w:val="none" w:sz="0" w:space="0" w:color="auto"/>
      </w:divBdr>
    </w:div>
    <w:div w:id="532503823">
      <w:bodyDiv w:val="1"/>
      <w:marLeft w:val="0"/>
      <w:marRight w:val="0"/>
      <w:marTop w:val="0"/>
      <w:marBottom w:val="0"/>
      <w:divBdr>
        <w:top w:val="none" w:sz="0" w:space="0" w:color="auto"/>
        <w:left w:val="none" w:sz="0" w:space="0" w:color="auto"/>
        <w:bottom w:val="none" w:sz="0" w:space="0" w:color="auto"/>
        <w:right w:val="none" w:sz="0" w:space="0" w:color="auto"/>
      </w:divBdr>
    </w:div>
    <w:div w:id="544948503">
      <w:bodyDiv w:val="1"/>
      <w:marLeft w:val="0"/>
      <w:marRight w:val="0"/>
      <w:marTop w:val="0"/>
      <w:marBottom w:val="0"/>
      <w:divBdr>
        <w:top w:val="none" w:sz="0" w:space="0" w:color="auto"/>
        <w:left w:val="none" w:sz="0" w:space="0" w:color="auto"/>
        <w:bottom w:val="none" w:sz="0" w:space="0" w:color="auto"/>
        <w:right w:val="none" w:sz="0" w:space="0" w:color="auto"/>
      </w:divBdr>
    </w:div>
    <w:div w:id="547955669">
      <w:bodyDiv w:val="1"/>
      <w:marLeft w:val="0"/>
      <w:marRight w:val="0"/>
      <w:marTop w:val="0"/>
      <w:marBottom w:val="0"/>
      <w:divBdr>
        <w:top w:val="none" w:sz="0" w:space="0" w:color="auto"/>
        <w:left w:val="none" w:sz="0" w:space="0" w:color="auto"/>
        <w:bottom w:val="none" w:sz="0" w:space="0" w:color="auto"/>
        <w:right w:val="none" w:sz="0" w:space="0" w:color="auto"/>
      </w:divBdr>
    </w:div>
    <w:div w:id="552499294">
      <w:bodyDiv w:val="1"/>
      <w:marLeft w:val="0"/>
      <w:marRight w:val="0"/>
      <w:marTop w:val="0"/>
      <w:marBottom w:val="0"/>
      <w:divBdr>
        <w:top w:val="none" w:sz="0" w:space="0" w:color="auto"/>
        <w:left w:val="none" w:sz="0" w:space="0" w:color="auto"/>
        <w:bottom w:val="none" w:sz="0" w:space="0" w:color="auto"/>
        <w:right w:val="none" w:sz="0" w:space="0" w:color="auto"/>
      </w:divBdr>
    </w:div>
    <w:div w:id="561058492">
      <w:bodyDiv w:val="1"/>
      <w:marLeft w:val="0"/>
      <w:marRight w:val="0"/>
      <w:marTop w:val="0"/>
      <w:marBottom w:val="0"/>
      <w:divBdr>
        <w:top w:val="none" w:sz="0" w:space="0" w:color="auto"/>
        <w:left w:val="none" w:sz="0" w:space="0" w:color="auto"/>
        <w:bottom w:val="none" w:sz="0" w:space="0" w:color="auto"/>
        <w:right w:val="none" w:sz="0" w:space="0" w:color="auto"/>
      </w:divBdr>
    </w:div>
    <w:div w:id="561327596">
      <w:bodyDiv w:val="1"/>
      <w:marLeft w:val="0"/>
      <w:marRight w:val="0"/>
      <w:marTop w:val="0"/>
      <w:marBottom w:val="0"/>
      <w:divBdr>
        <w:top w:val="none" w:sz="0" w:space="0" w:color="auto"/>
        <w:left w:val="none" w:sz="0" w:space="0" w:color="auto"/>
        <w:bottom w:val="none" w:sz="0" w:space="0" w:color="auto"/>
        <w:right w:val="none" w:sz="0" w:space="0" w:color="auto"/>
      </w:divBdr>
    </w:div>
    <w:div w:id="566888336">
      <w:bodyDiv w:val="1"/>
      <w:marLeft w:val="0"/>
      <w:marRight w:val="0"/>
      <w:marTop w:val="0"/>
      <w:marBottom w:val="0"/>
      <w:divBdr>
        <w:top w:val="none" w:sz="0" w:space="0" w:color="auto"/>
        <w:left w:val="none" w:sz="0" w:space="0" w:color="auto"/>
        <w:bottom w:val="none" w:sz="0" w:space="0" w:color="auto"/>
        <w:right w:val="none" w:sz="0" w:space="0" w:color="auto"/>
      </w:divBdr>
    </w:div>
    <w:div w:id="572356022">
      <w:bodyDiv w:val="1"/>
      <w:marLeft w:val="0"/>
      <w:marRight w:val="0"/>
      <w:marTop w:val="0"/>
      <w:marBottom w:val="0"/>
      <w:divBdr>
        <w:top w:val="none" w:sz="0" w:space="0" w:color="auto"/>
        <w:left w:val="none" w:sz="0" w:space="0" w:color="auto"/>
        <w:bottom w:val="none" w:sz="0" w:space="0" w:color="auto"/>
        <w:right w:val="none" w:sz="0" w:space="0" w:color="auto"/>
      </w:divBdr>
    </w:div>
    <w:div w:id="587812820">
      <w:bodyDiv w:val="1"/>
      <w:marLeft w:val="0"/>
      <w:marRight w:val="0"/>
      <w:marTop w:val="0"/>
      <w:marBottom w:val="0"/>
      <w:divBdr>
        <w:top w:val="none" w:sz="0" w:space="0" w:color="auto"/>
        <w:left w:val="none" w:sz="0" w:space="0" w:color="auto"/>
        <w:bottom w:val="none" w:sz="0" w:space="0" w:color="auto"/>
        <w:right w:val="none" w:sz="0" w:space="0" w:color="auto"/>
      </w:divBdr>
    </w:div>
    <w:div w:id="589629435">
      <w:bodyDiv w:val="1"/>
      <w:marLeft w:val="0"/>
      <w:marRight w:val="0"/>
      <w:marTop w:val="0"/>
      <w:marBottom w:val="0"/>
      <w:divBdr>
        <w:top w:val="none" w:sz="0" w:space="0" w:color="auto"/>
        <w:left w:val="none" w:sz="0" w:space="0" w:color="auto"/>
        <w:bottom w:val="none" w:sz="0" w:space="0" w:color="auto"/>
        <w:right w:val="none" w:sz="0" w:space="0" w:color="auto"/>
      </w:divBdr>
    </w:div>
    <w:div w:id="589773709">
      <w:bodyDiv w:val="1"/>
      <w:marLeft w:val="0"/>
      <w:marRight w:val="0"/>
      <w:marTop w:val="0"/>
      <w:marBottom w:val="0"/>
      <w:divBdr>
        <w:top w:val="none" w:sz="0" w:space="0" w:color="auto"/>
        <w:left w:val="none" w:sz="0" w:space="0" w:color="auto"/>
        <w:bottom w:val="none" w:sz="0" w:space="0" w:color="auto"/>
        <w:right w:val="none" w:sz="0" w:space="0" w:color="auto"/>
      </w:divBdr>
    </w:div>
    <w:div w:id="594630303">
      <w:bodyDiv w:val="1"/>
      <w:marLeft w:val="0"/>
      <w:marRight w:val="0"/>
      <w:marTop w:val="0"/>
      <w:marBottom w:val="0"/>
      <w:divBdr>
        <w:top w:val="none" w:sz="0" w:space="0" w:color="auto"/>
        <w:left w:val="none" w:sz="0" w:space="0" w:color="auto"/>
        <w:bottom w:val="none" w:sz="0" w:space="0" w:color="auto"/>
        <w:right w:val="none" w:sz="0" w:space="0" w:color="auto"/>
      </w:divBdr>
    </w:div>
    <w:div w:id="608661691">
      <w:bodyDiv w:val="1"/>
      <w:marLeft w:val="0"/>
      <w:marRight w:val="0"/>
      <w:marTop w:val="0"/>
      <w:marBottom w:val="0"/>
      <w:divBdr>
        <w:top w:val="none" w:sz="0" w:space="0" w:color="auto"/>
        <w:left w:val="none" w:sz="0" w:space="0" w:color="auto"/>
        <w:bottom w:val="none" w:sz="0" w:space="0" w:color="auto"/>
        <w:right w:val="none" w:sz="0" w:space="0" w:color="auto"/>
      </w:divBdr>
    </w:div>
    <w:div w:id="635069709">
      <w:bodyDiv w:val="1"/>
      <w:marLeft w:val="0"/>
      <w:marRight w:val="0"/>
      <w:marTop w:val="0"/>
      <w:marBottom w:val="0"/>
      <w:divBdr>
        <w:top w:val="none" w:sz="0" w:space="0" w:color="auto"/>
        <w:left w:val="none" w:sz="0" w:space="0" w:color="auto"/>
        <w:bottom w:val="none" w:sz="0" w:space="0" w:color="auto"/>
        <w:right w:val="none" w:sz="0" w:space="0" w:color="auto"/>
      </w:divBdr>
    </w:div>
    <w:div w:id="635136323">
      <w:bodyDiv w:val="1"/>
      <w:marLeft w:val="0"/>
      <w:marRight w:val="0"/>
      <w:marTop w:val="0"/>
      <w:marBottom w:val="0"/>
      <w:divBdr>
        <w:top w:val="none" w:sz="0" w:space="0" w:color="auto"/>
        <w:left w:val="none" w:sz="0" w:space="0" w:color="auto"/>
        <w:bottom w:val="none" w:sz="0" w:space="0" w:color="auto"/>
        <w:right w:val="none" w:sz="0" w:space="0" w:color="auto"/>
      </w:divBdr>
    </w:div>
    <w:div w:id="656807415">
      <w:bodyDiv w:val="1"/>
      <w:marLeft w:val="0"/>
      <w:marRight w:val="0"/>
      <w:marTop w:val="0"/>
      <w:marBottom w:val="0"/>
      <w:divBdr>
        <w:top w:val="none" w:sz="0" w:space="0" w:color="auto"/>
        <w:left w:val="none" w:sz="0" w:space="0" w:color="auto"/>
        <w:bottom w:val="none" w:sz="0" w:space="0" w:color="auto"/>
        <w:right w:val="none" w:sz="0" w:space="0" w:color="auto"/>
      </w:divBdr>
    </w:div>
    <w:div w:id="658385791">
      <w:bodyDiv w:val="1"/>
      <w:marLeft w:val="0"/>
      <w:marRight w:val="0"/>
      <w:marTop w:val="0"/>
      <w:marBottom w:val="0"/>
      <w:divBdr>
        <w:top w:val="none" w:sz="0" w:space="0" w:color="auto"/>
        <w:left w:val="none" w:sz="0" w:space="0" w:color="auto"/>
        <w:bottom w:val="none" w:sz="0" w:space="0" w:color="auto"/>
        <w:right w:val="none" w:sz="0" w:space="0" w:color="auto"/>
      </w:divBdr>
    </w:div>
    <w:div w:id="668172084">
      <w:bodyDiv w:val="1"/>
      <w:marLeft w:val="0"/>
      <w:marRight w:val="0"/>
      <w:marTop w:val="0"/>
      <w:marBottom w:val="0"/>
      <w:divBdr>
        <w:top w:val="none" w:sz="0" w:space="0" w:color="auto"/>
        <w:left w:val="none" w:sz="0" w:space="0" w:color="auto"/>
        <w:bottom w:val="none" w:sz="0" w:space="0" w:color="auto"/>
        <w:right w:val="none" w:sz="0" w:space="0" w:color="auto"/>
      </w:divBdr>
    </w:div>
    <w:div w:id="685710742">
      <w:bodyDiv w:val="1"/>
      <w:marLeft w:val="0"/>
      <w:marRight w:val="0"/>
      <w:marTop w:val="0"/>
      <w:marBottom w:val="0"/>
      <w:divBdr>
        <w:top w:val="none" w:sz="0" w:space="0" w:color="auto"/>
        <w:left w:val="none" w:sz="0" w:space="0" w:color="auto"/>
        <w:bottom w:val="none" w:sz="0" w:space="0" w:color="auto"/>
        <w:right w:val="none" w:sz="0" w:space="0" w:color="auto"/>
      </w:divBdr>
    </w:div>
    <w:div w:id="687801161">
      <w:bodyDiv w:val="1"/>
      <w:marLeft w:val="0"/>
      <w:marRight w:val="0"/>
      <w:marTop w:val="0"/>
      <w:marBottom w:val="0"/>
      <w:divBdr>
        <w:top w:val="none" w:sz="0" w:space="0" w:color="auto"/>
        <w:left w:val="none" w:sz="0" w:space="0" w:color="auto"/>
        <w:bottom w:val="none" w:sz="0" w:space="0" w:color="auto"/>
        <w:right w:val="none" w:sz="0" w:space="0" w:color="auto"/>
      </w:divBdr>
    </w:div>
    <w:div w:id="694232333">
      <w:bodyDiv w:val="1"/>
      <w:marLeft w:val="0"/>
      <w:marRight w:val="0"/>
      <w:marTop w:val="0"/>
      <w:marBottom w:val="0"/>
      <w:divBdr>
        <w:top w:val="none" w:sz="0" w:space="0" w:color="auto"/>
        <w:left w:val="none" w:sz="0" w:space="0" w:color="auto"/>
        <w:bottom w:val="none" w:sz="0" w:space="0" w:color="auto"/>
        <w:right w:val="none" w:sz="0" w:space="0" w:color="auto"/>
      </w:divBdr>
    </w:div>
    <w:div w:id="702904539">
      <w:bodyDiv w:val="1"/>
      <w:marLeft w:val="0"/>
      <w:marRight w:val="0"/>
      <w:marTop w:val="0"/>
      <w:marBottom w:val="0"/>
      <w:divBdr>
        <w:top w:val="none" w:sz="0" w:space="0" w:color="auto"/>
        <w:left w:val="none" w:sz="0" w:space="0" w:color="auto"/>
        <w:bottom w:val="none" w:sz="0" w:space="0" w:color="auto"/>
        <w:right w:val="none" w:sz="0" w:space="0" w:color="auto"/>
      </w:divBdr>
    </w:div>
    <w:div w:id="734357133">
      <w:bodyDiv w:val="1"/>
      <w:marLeft w:val="0"/>
      <w:marRight w:val="0"/>
      <w:marTop w:val="0"/>
      <w:marBottom w:val="0"/>
      <w:divBdr>
        <w:top w:val="none" w:sz="0" w:space="0" w:color="auto"/>
        <w:left w:val="none" w:sz="0" w:space="0" w:color="auto"/>
        <w:bottom w:val="none" w:sz="0" w:space="0" w:color="auto"/>
        <w:right w:val="none" w:sz="0" w:space="0" w:color="auto"/>
      </w:divBdr>
    </w:div>
    <w:div w:id="756752468">
      <w:bodyDiv w:val="1"/>
      <w:marLeft w:val="0"/>
      <w:marRight w:val="0"/>
      <w:marTop w:val="0"/>
      <w:marBottom w:val="0"/>
      <w:divBdr>
        <w:top w:val="none" w:sz="0" w:space="0" w:color="auto"/>
        <w:left w:val="none" w:sz="0" w:space="0" w:color="auto"/>
        <w:bottom w:val="none" w:sz="0" w:space="0" w:color="auto"/>
        <w:right w:val="none" w:sz="0" w:space="0" w:color="auto"/>
      </w:divBdr>
    </w:div>
    <w:div w:id="760218857">
      <w:bodyDiv w:val="1"/>
      <w:marLeft w:val="0"/>
      <w:marRight w:val="0"/>
      <w:marTop w:val="0"/>
      <w:marBottom w:val="0"/>
      <w:divBdr>
        <w:top w:val="none" w:sz="0" w:space="0" w:color="auto"/>
        <w:left w:val="none" w:sz="0" w:space="0" w:color="auto"/>
        <w:bottom w:val="none" w:sz="0" w:space="0" w:color="auto"/>
        <w:right w:val="none" w:sz="0" w:space="0" w:color="auto"/>
      </w:divBdr>
    </w:div>
    <w:div w:id="761101687">
      <w:bodyDiv w:val="1"/>
      <w:marLeft w:val="0"/>
      <w:marRight w:val="0"/>
      <w:marTop w:val="0"/>
      <w:marBottom w:val="0"/>
      <w:divBdr>
        <w:top w:val="none" w:sz="0" w:space="0" w:color="auto"/>
        <w:left w:val="none" w:sz="0" w:space="0" w:color="auto"/>
        <w:bottom w:val="none" w:sz="0" w:space="0" w:color="auto"/>
        <w:right w:val="none" w:sz="0" w:space="0" w:color="auto"/>
      </w:divBdr>
    </w:div>
    <w:div w:id="770275323">
      <w:bodyDiv w:val="1"/>
      <w:marLeft w:val="0"/>
      <w:marRight w:val="0"/>
      <w:marTop w:val="0"/>
      <w:marBottom w:val="0"/>
      <w:divBdr>
        <w:top w:val="none" w:sz="0" w:space="0" w:color="auto"/>
        <w:left w:val="none" w:sz="0" w:space="0" w:color="auto"/>
        <w:bottom w:val="none" w:sz="0" w:space="0" w:color="auto"/>
        <w:right w:val="none" w:sz="0" w:space="0" w:color="auto"/>
      </w:divBdr>
    </w:div>
    <w:div w:id="783840806">
      <w:bodyDiv w:val="1"/>
      <w:marLeft w:val="0"/>
      <w:marRight w:val="0"/>
      <w:marTop w:val="0"/>
      <w:marBottom w:val="0"/>
      <w:divBdr>
        <w:top w:val="none" w:sz="0" w:space="0" w:color="auto"/>
        <w:left w:val="none" w:sz="0" w:space="0" w:color="auto"/>
        <w:bottom w:val="none" w:sz="0" w:space="0" w:color="auto"/>
        <w:right w:val="none" w:sz="0" w:space="0" w:color="auto"/>
      </w:divBdr>
    </w:div>
    <w:div w:id="789858505">
      <w:bodyDiv w:val="1"/>
      <w:marLeft w:val="0"/>
      <w:marRight w:val="0"/>
      <w:marTop w:val="0"/>
      <w:marBottom w:val="0"/>
      <w:divBdr>
        <w:top w:val="none" w:sz="0" w:space="0" w:color="auto"/>
        <w:left w:val="none" w:sz="0" w:space="0" w:color="auto"/>
        <w:bottom w:val="none" w:sz="0" w:space="0" w:color="auto"/>
        <w:right w:val="none" w:sz="0" w:space="0" w:color="auto"/>
      </w:divBdr>
    </w:div>
    <w:div w:id="790249249">
      <w:bodyDiv w:val="1"/>
      <w:marLeft w:val="0"/>
      <w:marRight w:val="0"/>
      <w:marTop w:val="0"/>
      <w:marBottom w:val="0"/>
      <w:divBdr>
        <w:top w:val="none" w:sz="0" w:space="0" w:color="auto"/>
        <w:left w:val="none" w:sz="0" w:space="0" w:color="auto"/>
        <w:bottom w:val="none" w:sz="0" w:space="0" w:color="auto"/>
        <w:right w:val="none" w:sz="0" w:space="0" w:color="auto"/>
      </w:divBdr>
    </w:div>
    <w:div w:id="816413729">
      <w:bodyDiv w:val="1"/>
      <w:marLeft w:val="0"/>
      <w:marRight w:val="0"/>
      <w:marTop w:val="0"/>
      <w:marBottom w:val="0"/>
      <w:divBdr>
        <w:top w:val="none" w:sz="0" w:space="0" w:color="auto"/>
        <w:left w:val="none" w:sz="0" w:space="0" w:color="auto"/>
        <w:bottom w:val="none" w:sz="0" w:space="0" w:color="auto"/>
        <w:right w:val="none" w:sz="0" w:space="0" w:color="auto"/>
      </w:divBdr>
    </w:div>
    <w:div w:id="819344609">
      <w:bodyDiv w:val="1"/>
      <w:marLeft w:val="0"/>
      <w:marRight w:val="0"/>
      <w:marTop w:val="0"/>
      <w:marBottom w:val="0"/>
      <w:divBdr>
        <w:top w:val="none" w:sz="0" w:space="0" w:color="auto"/>
        <w:left w:val="none" w:sz="0" w:space="0" w:color="auto"/>
        <w:bottom w:val="none" w:sz="0" w:space="0" w:color="auto"/>
        <w:right w:val="none" w:sz="0" w:space="0" w:color="auto"/>
      </w:divBdr>
    </w:div>
    <w:div w:id="820541841">
      <w:bodyDiv w:val="1"/>
      <w:marLeft w:val="0"/>
      <w:marRight w:val="0"/>
      <w:marTop w:val="0"/>
      <w:marBottom w:val="0"/>
      <w:divBdr>
        <w:top w:val="none" w:sz="0" w:space="0" w:color="auto"/>
        <w:left w:val="none" w:sz="0" w:space="0" w:color="auto"/>
        <w:bottom w:val="none" w:sz="0" w:space="0" w:color="auto"/>
        <w:right w:val="none" w:sz="0" w:space="0" w:color="auto"/>
      </w:divBdr>
    </w:div>
    <w:div w:id="834108231">
      <w:bodyDiv w:val="1"/>
      <w:marLeft w:val="0"/>
      <w:marRight w:val="0"/>
      <w:marTop w:val="0"/>
      <w:marBottom w:val="0"/>
      <w:divBdr>
        <w:top w:val="none" w:sz="0" w:space="0" w:color="auto"/>
        <w:left w:val="none" w:sz="0" w:space="0" w:color="auto"/>
        <w:bottom w:val="none" w:sz="0" w:space="0" w:color="auto"/>
        <w:right w:val="none" w:sz="0" w:space="0" w:color="auto"/>
      </w:divBdr>
    </w:div>
    <w:div w:id="842479020">
      <w:bodyDiv w:val="1"/>
      <w:marLeft w:val="0"/>
      <w:marRight w:val="0"/>
      <w:marTop w:val="0"/>
      <w:marBottom w:val="0"/>
      <w:divBdr>
        <w:top w:val="none" w:sz="0" w:space="0" w:color="auto"/>
        <w:left w:val="none" w:sz="0" w:space="0" w:color="auto"/>
        <w:bottom w:val="none" w:sz="0" w:space="0" w:color="auto"/>
        <w:right w:val="none" w:sz="0" w:space="0" w:color="auto"/>
      </w:divBdr>
    </w:div>
    <w:div w:id="848328141">
      <w:bodyDiv w:val="1"/>
      <w:marLeft w:val="0"/>
      <w:marRight w:val="0"/>
      <w:marTop w:val="0"/>
      <w:marBottom w:val="0"/>
      <w:divBdr>
        <w:top w:val="none" w:sz="0" w:space="0" w:color="auto"/>
        <w:left w:val="none" w:sz="0" w:space="0" w:color="auto"/>
        <w:bottom w:val="none" w:sz="0" w:space="0" w:color="auto"/>
        <w:right w:val="none" w:sz="0" w:space="0" w:color="auto"/>
      </w:divBdr>
    </w:div>
    <w:div w:id="858740051">
      <w:bodyDiv w:val="1"/>
      <w:marLeft w:val="0"/>
      <w:marRight w:val="0"/>
      <w:marTop w:val="0"/>
      <w:marBottom w:val="0"/>
      <w:divBdr>
        <w:top w:val="none" w:sz="0" w:space="0" w:color="auto"/>
        <w:left w:val="none" w:sz="0" w:space="0" w:color="auto"/>
        <w:bottom w:val="none" w:sz="0" w:space="0" w:color="auto"/>
        <w:right w:val="none" w:sz="0" w:space="0" w:color="auto"/>
      </w:divBdr>
    </w:div>
    <w:div w:id="877425839">
      <w:bodyDiv w:val="1"/>
      <w:marLeft w:val="0"/>
      <w:marRight w:val="0"/>
      <w:marTop w:val="0"/>
      <w:marBottom w:val="0"/>
      <w:divBdr>
        <w:top w:val="none" w:sz="0" w:space="0" w:color="auto"/>
        <w:left w:val="none" w:sz="0" w:space="0" w:color="auto"/>
        <w:bottom w:val="none" w:sz="0" w:space="0" w:color="auto"/>
        <w:right w:val="none" w:sz="0" w:space="0" w:color="auto"/>
      </w:divBdr>
    </w:div>
    <w:div w:id="880095677">
      <w:bodyDiv w:val="1"/>
      <w:marLeft w:val="0"/>
      <w:marRight w:val="0"/>
      <w:marTop w:val="0"/>
      <w:marBottom w:val="0"/>
      <w:divBdr>
        <w:top w:val="none" w:sz="0" w:space="0" w:color="auto"/>
        <w:left w:val="none" w:sz="0" w:space="0" w:color="auto"/>
        <w:bottom w:val="none" w:sz="0" w:space="0" w:color="auto"/>
        <w:right w:val="none" w:sz="0" w:space="0" w:color="auto"/>
      </w:divBdr>
    </w:div>
    <w:div w:id="885917170">
      <w:bodyDiv w:val="1"/>
      <w:marLeft w:val="0"/>
      <w:marRight w:val="0"/>
      <w:marTop w:val="0"/>
      <w:marBottom w:val="0"/>
      <w:divBdr>
        <w:top w:val="none" w:sz="0" w:space="0" w:color="auto"/>
        <w:left w:val="none" w:sz="0" w:space="0" w:color="auto"/>
        <w:bottom w:val="none" w:sz="0" w:space="0" w:color="auto"/>
        <w:right w:val="none" w:sz="0" w:space="0" w:color="auto"/>
      </w:divBdr>
    </w:div>
    <w:div w:id="917790080">
      <w:bodyDiv w:val="1"/>
      <w:marLeft w:val="0"/>
      <w:marRight w:val="0"/>
      <w:marTop w:val="0"/>
      <w:marBottom w:val="0"/>
      <w:divBdr>
        <w:top w:val="none" w:sz="0" w:space="0" w:color="auto"/>
        <w:left w:val="none" w:sz="0" w:space="0" w:color="auto"/>
        <w:bottom w:val="none" w:sz="0" w:space="0" w:color="auto"/>
        <w:right w:val="none" w:sz="0" w:space="0" w:color="auto"/>
      </w:divBdr>
    </w:div>
    <w:div w:id="932057117">
      <w:bodyDiv w:val="1"/>
      <w:marLeft w:val="0"/>
      <w:marRight w:val="0"/>
      <w:marTop w:val="0"/>
      <w:marBottom w:val="0"/>
      <w:divBdr>
        <w:top w:val="none" w:sz="0" w:space="0" w:color="auto"/>
        <w:left w:val="none" w:sz="0" w:space="0" w:color="auto"/>
        <w:bottom w:val="none" w:sz="0" w:space="0" w:color="auto"/>
        <w:right w:val="none" w:sz="0" w:space="0" w:color="auto"/>
      </w:divBdr>
    </w:div>
    <w:div w:id="982589040">
      <w:bodyDiv w:val="1"/>
      <w:marLeft w:val="0"/>
      <w:marRight w:val="0"/>
      <w:marTop w:val="0"/>
      <w:marBottom w:val="0"/>
      <w:divBdr>
        <w:top w:val="none" w:sz="0" w:space="0" w:color="auto"/>
        <w:left w:val="none" w:sz="0" w:space="0" w:color="auto"/>
        <w:bottom w:val="none" w:sz="0" w:space="0" w:color="auto"/>
        <w:right w:val="none" w:sz="0" w:space="0" w:color="auto"/>
      </w:divBdr>
    </w:div>
    <w:div w:id="1003358050">
      <w:bodyDiv w:val="1"/>
      <w:marLeft w:val="0"/>
      <w:marRight w:val="0"/>
      <w:marTop w:val="0"/>
      <w:marBottom w:val="0"/>
      <w:divBdr>
        <w:top w:val="none" w:sz="0" w:space="0" w:color="auto"/>
        <w:left w:val="none" w:sz="0" w:space="0" w:color="auto"/>
        <w:bottom w:val="none" w:sz="0" w:space="0" w:color="auto"/>
        <w:right w:val="none" w:sz="0" w:space="0" w:color="auto"/>
      </w:divBdr>
    </w:div>
    <w:div w:id="1010328562">
      <w:bodyDiv w:val="1"/>
      <w:marLeft w:val="0"/>
      <w:marRight w:val="0"/>
      <w:marTop w:val="0"/>
      <w:marBottom w:val="0"/>
      <w:divBdr>
        <w:top w:val="none" w:sz="0" w:space="0" w:color="auto"/>
        <w:left w:val="none" w:sz="0" w:space="0" w:color="auto"/>
        <w:bottom w:val="none" w:sz="0" w:space="0" w:color="auto"/>
        <w:right w:val="none" w:sz="0" w:space="0" w:color="auto"/>
      </w:divBdr>
    </w:div>
    <w:div w:id="1014303800">
      <w:bodyDiv w:val="1"/>
      <w:marLeft w:val="0"/>
      <w:marRight w:val="0"/>
      <w:marTop w:val="0"/>
      <w:marBottom w:val="0"/>
      <w:divBdr>
        <w:top w:val="none" w:sz="0" w:space="0" w:color="auto"/>
        <w:left w:val="none" w:sz="0" w:space="0" w:color="auto"/>
        <w:bottom w:val="none" w:sz="0" w:space="0" w:color="auto"/>
        <w:right w:val="none" w:sz="0" w:space="0" w:color="auto"/>
      </w:divBdr>
    </w:div>
    <w:div w:id="1022053344">
      <w:bodyDiv w:val="1"/>
      <w:marLeft w:val="0"/>
      <w:marRight w:val="0"/>
      <w:marTop w:val="0"/>
      <w:marBottom w:val="0"/>
      <w:divBdr>
        <w:top w:val="none" w:sz="0" w:space="0" w:color="auto"/>
        <w:left w:val="none" w:sz="0" w:space="0" w:color="auto"/>
        <w:bottom w:val="none" w:sz="0" w:space="0" w:color="auto"/>
        <w:right w:val="none" w:sz="0" w:space="0" w:color="auto"/>
      </w:divBdr>
    </w:div>
    <w:div w:id="1022709548">
      <w:bodyDiv w:val="1"/>
      <w:marLeft w:val="0"/>
      <w:marRight w:val="0"/>
      <w:marTop w:val="0"/>
      <w:marBottom w:val="0"/>
      <w:divBdr>
        <w:top w:val="none" w:sz="0" w:space="0" w:color="auto"/>
        <w:left w:val="none" w:sz="0" w:space="0" w:color="auto"/>
        <w:bottom w:val="none" w:sz="0" w:space="0" w:color="auto"/>
        <w:right w:val="none" w:sz="0" w:space="0" w:color="auto"/>
      </w:divBdr>
    </w:div>
    <w:div w:id="1045790114">
      <w:bodyDiv w:val="1"/>
      <w:marLeft w:val="0"/>
      <w:marRight w:val="0"/>
      <w:marTop w:val="0"/>
      <w:marBottom w:val="0"/>
      <w:divBdr>
        <w:top w:val="none" w:sz="0" w:space="0" w:color="auto"/>
        <w:left w:val="none" w:sz="0" w:space="0" w:color="auto"/>
        <w:bottom w:val="none" w:sz="0" w:space="0" w:color="auto"/>
        <w:right w:val="none" w:sz="0" w:space="0" w:color="auto"/>
      </w:divBdr>
    </w:div>
    <w:div w:id="1050880530">
      <w:bodyDiv w:val="1"/>
      <w:marLeft w:val="0"/>
      <w:marRight w:val="0"/>
      <w:marTop w:val="0"/>
      <w:marBottom w:val="0"/>
      <w:divBdr>
        <w:top w:val="none" w:sz="0" w:space="0" w:color="auto"/>
        <w:left w:val="none" w:sz="0" w:space="0" w:color="auto"/>
        <w:bottom w:val="none" w:sz="0" w:space="0" w:color="auto"/>
        <w:right w:val="none" w:sz="0" w:space="0" w:color="auto"/>
      </w:divBdr>
    </w:div>
    <w:div w:id="1051005574">
      <w:bodyDiv w:val="1"/>
      <w:marLeft w:val="0"/>
      <w:marRight w:val="0"/>
      <w:marTop w:val="0"/>
      <w:marBottom w:val="0"/>
      <w:divBdr>
        <w:top w:val="none" w:sz="0" w:space="0" w:color="auto"/>
        <w:left w:val="none" w:sz="0" w:space="0" w:color="auto"/>
        <w:bottom w:val="none" w:sz="0" w:space="0" w:color="auto"/>
        <w:right w:val="none" w:sz="0" w:space="0" w:color="auto"/>
      </w:divBdr>
    </w:div>
    <w:div w:id="1068839911">
      <w:bodyDiv w:val="1"/>
      <w:marLeft w:val="0"/>
      <w:marRight w:val="0"/>
      <w:marTop w:val="0"/>
      <w:marBottom w:val="0"/>
      <w:divBdr>
        <w:top w:val="none" w:sz="0" w:space="0" w:color="auto"/>
        <w:left w:val="none" w:sz="0" w:space="0" w:color="auto"/>
        <w:bottom w:val="none" w:sz="0" w:space="0" w:color="auto"/>
        <w:right w:val="none" w:sz="0" w:space="0" w:color="auto"/>
      </w:divBdr>
    </w:div>
    <w:div w:id="1075856802">
      <w:bodyDiv w:val="1"/>
      <w:marLeft w:val="0"/>
      <w:marRight w:val="0"/>
      <w:marTop w:val="0"/>
      <w:marBottom w:val="0"/>
      <w:divBdr>
        <w:top w:val="none" w:sz="0" w:space="0" w:color="auto"/>
        <w:left w:val="none" w:sz="0" w:space="0" w:color="auto"/>
        <w:bottom w:val="none" w:sz="0" w:space="0" w:color="auto"/>
        <w:right w:val="none" w:sz="0" w:space="0" w:color="auto"/>
      </w:divBdr>
    </w:div>
    <w:div w:id="1089470624">
      <w:bodyDiv w:val="1"/>
      <w:marLeft w:val="0"/>
      <w:marRight w:val="0"/>
      <w:marTop w:val="0"/>
      <w:marBottom w:val="0"/>
      <w:divBdr>
        <w:top w:val="none" w:sz="0" w:space="0" w:color="auto"/>
        <w:left w:val="none" w:sz="0" w:space="0" w:color="auto"/>
        <w:bottom w:val="none" w:sz="0" w:space="0" w:color="auto"/>
        <w:right w:val="none" w:sz="0" w:space="0" w:color="auto"/>
      </w:divBdr>
    </w:div>
    <w:div w:id="1102065966">
      <w:bodyDiv w:val="1"/>
      <w:marLeft w:val="0"/>
      <w:marRight w:val="0"/>
      <w:marTop w:val="0"/>
      <w:marBottom w:val="0"/>
      <w:divBdr>
        <w:top w:val="none" w:sz="0" w:space="0" w:color="auto"/>
        <w:left w:val="none" w:sz="0" w:space="0" w:color="auto"/>
        <w:bottom w:val="none" w:sz="0" w:space="0" w:color="auto"/>
        <w:right w:val="none" w:sz="0" w:space="0" w:color="auto"/>
      </w:divBdr>
    </w:div>
    <w:div w:id="1114252328">
      <w:bodyDiv w:val="1"/>
      <w:marLeft w:val="0"/>
      <w:marRight w:val="0"/>
      <w:marTop w:val="0"/>
      <w:marBottom w:val="0"/>
      <w:divBdr>
        <w:top w:val="none" w:sz="0" w:space="0" w:color="auto"/>
        <w:left w:val="none" w:sz="0" w:space="0" w:color="auto"/>
        <w:bottom w:val="none" w:sz="0" w:space="0" w:color="auto"/>
        <w:right w:val="none" w:sz="0" w:space="0" w:color="auto"/>
      </w:divBdr>
    </w:div>
    <w:div w:id="1125974677">
      <w:bodyDiv w:val="1"/>
      <w:marLeft w:val="0"/>
      <w:marRight w:val="0"/>
      <w:marTop w:val="0"/>
      <w:marBottom w:val="0"/>
      <w:divBdr>
        <w:top w:val="none" w:sz="0" w:space="0" w:color="auto"/>
        <w:left w:val="none" w:sz="0" w:space="0" w:color="auto"/>
        <w:bottom w:val="none" w:sz="0" w:space="0" w:color="auto"/>
        <w:right w:val="none" w:sz="0" w:space="0" w:color="auto"/>
      </w:divBdr>
    </w:div>
    <w:div w:id="1133214565">
      <w:bodyDiv w:val="1"/>
      <w:marLeft w:val="0"/>
      <w:marRight w:val="0"/>
      <w:marTop w:val="0"/>
      <w:marBottom w:val="0"/>
      <w:divBdr>
        <w:top w:val="none" w:sz="0" w:space="0" w:color="auto"/>
        <w:left w:val="none" w:sz="0" w:space="0" w:color="auto"/>
        <w:bottom w:val="none" w:sz="0" w:space="0" w:color="auto"/>
        <w:right w:val="none" w:sz="0" w:space="0" w:color="auto"/>
      </w:divBdr>
    </w:div>
    <w:div w:id="1139421843">
      <w:bodyDiv w:val="1"/>
      <w:marLeft w:val="0"/>
      <w:marRight w:val="0"/>
      <w:marTop w:val="0"/>
      <w:marBottom w:val="0"/>
      <w:divBdr>
        <w:top w:val="none" w:sz="0" w:space="0" w:color="auto"/>
        <w:left w:val="none" w:sz="0" w:space="0" w:color="auto"/>
        <w:bottom w:val="none" w:sz="0" w:space="0" w:color="auto"/>
        <w:right w:val="none" w:sz="0" w:space="0" w:color="auto"/>
      </w:divBdr>
    </w:div>
    <w:div w:id="1145468132">
      <w:bodyDiv w:val="1"/>
      <w:marLeft w:val="0"/>
      <w:marRight w:val="0"/>
      <w:marTop w:val="0"/>
      <w:marBottom w:val="0"/>
      <w:divBdr>
        <w:top w:val="none" w:sz="0" w:space="0" w:color="auto"/>
        <w:left w:val="none" w:sz="0" w:space="0" w:color="auto"/>
        <w:bottom w:val="none" w:sz="0" w:space="0" w:color="auto"/>
        <w:right w:val="none" w:sz="0" w:space="0" w:color="auto"/>
      </w:divBdr>
    </w:div>
    <w:div w:id="1159463949">
      <w:bodyDiv w:val="1"/>
      <w:marLeft w:val="0"/>
      <w:marRight w:val="0"/>
      <w:marTop w:val="0"/>
      <w:marBottom w:val="0"/>
      <w:divBdr>
        <w:top w:val="none" w:sz="0" w:space="0" w:color="auto"/>
        <w:left w:val="none" w:sz="0" w:space="0" w:color="auto"/>
        <w:bottom w:val="none" w:sz="0" w:space="0" w:color="auto"/>
        <w:right w:val="none" w:sz="0" w:space="0" w:color="auto"/>
      </w:divBdr>
    </w:div>
    <w:div w:id="1166819806">
      <w:bodyDiv w:val="1"/>
      <w:marLeft w:val="0"/>
      <w:marRight w:val="0"/>
      <w:marTop w:val="0"/>
      <w:marBottom w:val="0"/>
      <w:divBdr>
        <w:top w:val="none" w:sz="0" w:space="0" w:color="auto"/>
        <w:left w:val="none" w:sz="0" w:space="0" w:color="auto"/>
        <w:bottom w:val="none" w:sz="0" w:space="0" w:color="auto"/>
        <w:right w:val="none" w:sz="0" w:space="0" w:color="auto"/>
      </w:divBdr>
    </w:div>
    <w:div w:id="1180780200">
      <w:bodyDiv w:val="1"/>
      <w:marLeft w:val="0"/>
      <w:marRight w:val="0"/>
      <w:marTop w:val="0"/>
      <w:marBottom w:val="0"/>
      <w:divBdr>
        <w:top w:val="none" w:sz="0" w:space="0" w:color="auto"/>
        <w:left w:val="none" w:sz="0" w:space="0" w:color="auto"/>
        <w:bottom w:val="none" w:sz="0" w:space="0" w:color="auto"/>
        <w:right w:val="none" w:sz="0" w:space="0" w:color="auto"/>
      </w:divBdr>
    </w:div>
    <w:div w:id="1183395569">
      <w:bodyDiv w:val="1"/>
      <w:marLeft w:val="0"/>
      <w:marRight w:val="0"/>
      <w:marTop w:val="0"/>
      <w:marBottom w:val="0"/>
      <w:divBdr>
        <w:top w:val="none" w:sz="0" w:space="0" w:color="auto"/>
        <w:left w:val="none" w:sz="0" w:space="0" w:color="auto"/>
        <w:bottom w:val="none" w:sz="0" w:space="0" w:color="auto"/>
        <w:right w:val="none" w:sz="0" w:space="0" w:color="auto"/>
      </w:divBdr>
    </w:div>
    <w:div w:id="1190068370">
      <w:bodyDiv w:val="1"/>
      <w:marLeft w:val="0"/>
      <w:marRight w:val="0"/>
      <w:marTop w:val="0"/>
      <w:marBottom w:val="0"/>
      <w:divBdr>
        <w:top w:val="none" w:sz="0" w:space="0" w:color="auto"/>
        <w:left w:val="none" w:sz="0" w:space="0" w:color="auto"/>
        <w:bottom w:val="none" w:sz="0" w:space="0" w:color="auto"/>
        <w:right w:val="none" w:sz="0" w:space="0" w:color="auto"/>
      </w:divBdr>
    </w:div>
    <w:div w:id="1198396447">
      <w:bodyDiv w:val="1"/>
      <w:marLeft w:val="0"/>
      <w:marRight w:val="0"/>
      <w:marTop w:val="0"/>
      <w:marBottom w:val="0"/>
      <w:divBdr>
        <w:top w:val="none" w:sz="0" w:space="0" w:color="auto"/>
        <w:left w:val="none" w:sz="0" w:space="0" w:color="auto"/>
        <w:bottom w:val="none" w:sz="0" w:space="0" w:color="auto"/>
        <w:right w:val="none" w:sz="0" w:space="0" w:color="auto"/>
      </w:divBdr>
    </w:div>
    <w:div w:id="1214267247">
      <w:bodyDiv w:val="1"/>
      <w:marLeft w:val="0"/>
      <w:marRight w:val="0"/>
      <w:marTop w:val="0"/>
      <w:marBottom w:val="0"/>
      <w:divBdr>
        <w:top w:val="none" w:sz="0" w:space="0" w:color="auto"/>
        <w:left w:val="none" w:sz="0" w:space="0" w:color="auto"/>
        <w:bottom w:val="none" w:sz="0" w:space="0" w:color="auto"/>
        <w:right w:val="none" w:sz="0" w:space="0" w:color="auto"/>
      </w:divBdr>
    </w:div>
    <w:div w:id="1221818889">
      <w:bodyDiv w:val="1"/>
      <w:marLeft w:val="0"/>
      <w:marRight w:val="0"/>
      <w:marTop w:val="0"/>
      <w:marBottom w:val="0"/>
      <w:divBdr>
        <w:top w:val="none" w:sz="0" w:space="0" w:color="auto"/>
        <w:left w:val="none" w:sz="0" w:space="0" w:color="auto"/>
        <w:bottom w:val="none" w:sz="0" w:space="0" w:color="auto"/>
        <w:right w:val="none" w:sz="0" w:space="0" w:color="auto"/>
      </w:divBdr>
    </w:div>
    <w:div w:id="1227690637">
      <w:bodyDiv w:val="1"/>
      <w:marLeft w:val="0"/>
      <w:marRight w:val="0"/>
      <w:marTop w:val="0"/>
      <w:marBottom w:val="0"/>
      <w:divBdr>
        <w:top w:val="none" w:sz="0" w:space="0" w:color="auto"/>
        <w:left w:val="none" w:sz="0" w:space="0" w:color="auto"/>
        <w:bottom w:val="none" w:sz="0" w:space="0" w:color="auto"/>
        <w:right w:val="none" w:sz="0" w:space="0" w:color="auto"/>
      </w:divBdr>
    </w:div>
    <w:div w:id="1239248791">
      <w:bodyDiv w:val="1"/>
      <w:marLeft w:val="0"/>
      <w:marRight w:val="0"/>
      <w:marTop w:val="0"/>
      <w:marBottom w:val="0"/>
      <w:divBdr>
        <w:top w:val="none" w:sz="0" w:space="0" w:color="auto"/>
        <w:left w:val="none" w:sz="0" w:space="0" w:color="auto"/>
        <w:bottom w:val="none" w:sz="0" w:space="0" w:color="auto"/>
        <w:right w:val="none" w:sz="0" w:space="0" w:color="auto"/>
      </w:divBdr>
    </w:div>
    <w:div w:id="1259363370">
      <w:bodyDiv w:val="1"/>
      <w:marLeft w:val="0"/>
      <w:marRight w:val="0"/>
      <w:marTop w:val="0"/>
      <w:marBottom w:val="0"/>
      <w:divBdr>
        <w:top w:val="none" w:sz="0" w:space="0" w:color="auto"/>
        <w:left w:val="none" w:sz="0" w:space="0" w:color="auto"/>
        <w:bottom w:val="none" w:sz="0" w:space="0" w:color="auto"/>
        <w:right w:val="none" w:sz="0" w:space="0" w:color="auto"/>
      </w:divBdr>
    </w:div>
    <w:div w:id="1271669394">
      <w:bodyDiv w:val="1"/>
      <w:marLeft w:val="0"/>
      <w:marRight w:val="0"/>
      <w:marTop w:val="0"/>
      <w:marBottom w:val="0"/>
      <w:divBdr>
        <w:top w:val="none" w:sz="0" w:space="0" w:color="auto"/>
        <w:left w:val="none" w:sz="0" w:space="0" w:color="auto"/>
        <w:bottom w:val="none" w:sz="0" w:space="0" w:color="auto"/>
        <w:right w:val="none" w:sz="0" w:space="0" w:color="auto"/>
      </w:divBdr>
    </w:div>
    <w:div w:id="1281111561">
      <w:bodyDiv w:val="1"/>
      <w:marLeft w:val="0"/>
      <w:marRight w:val="0"/>
      <w:marTop w:val="0"/>
      <w:marBottom w:val="0"/>
      <w:divBdr>
        <w:top w:val="none" w:sz="0" w:space="0" w:color="auto"/>
        <w:left w:val="none" w:sz="0" w:space="0" w:color="auto"/>
        <w:bottom w:val="none" w:sz="0" w:space="0" w:color="auto"/>
        <w:right w:val="none" w:sz="0" w:space="0" w:color="auto"/>
      </w:divBdr>
    </w:div>
    <w:div w:id="1299342565">
      <w:bodyDiv w:val="1"/>
      <w:marLeft w:val="0"/>
      <w:marRight w:val="0"/>
      <w:marTop w:val="0"/>
      <w:marBottom w:val="0"/>
      <w:divBdr>
        <w:top w:val="none" w:sz="0" w:space="0" w:color="auto"/>
        <w:left w:val="none" w:sz="0" w:space="0" w:color="auto"/>
        <w:bottom w:val="none" w:sz="0" w:space="0" w:color="auto"/>
        <w:right w:val="none" w:sz="0" w:space="0" w:color="auto"/>
      </w:divBdr>
    </w:div>
    <w:div w:id="1300184318">
      <w:bodyDiv w:val="1"/>
      <w:marLeft w:val="0"/>
      <w:marRight w:val="0"/>
      <w:marTop w:val="0"/>
      <w:marBottom w:val="0"/>
      <w:divBdr>
        <w:top w:val="none" w:sz="0" w:space="0" w:color="auto"/>
        <w:left w:val="none" w:sz="0" w:space="0" w:color="auto"/>
        <w:bottom w:val="none" w:sz="0" w:space="0" w:color="auto"/>
        <w:right w:val="none" w:sz="0" w:space="0" w:color="auto"/>
      </w:divBdr>
    </w:div>
    <w:div w:id="1310749902">
      <w:bodyDiv w:val="1"/>
      <w:marLeft w:val="0"/>
      <w:marRight w:val="0"/>
      <w:marTop w:val="0"/>
      <w:marBottom w:val="0"/>
      <w:divBdr>
        <w:top w:val="none" w:sz="0" w:space="0" w:color="auto"/>
        <w:left w:val="none" w:sz="0" w:space="0" w:color="auto"/>
        <w:bottom w:val="none" w:sz="0" w:space="0" w:color="auto"/>
        <w:right w:val="none" w:sz="0" w:space="0" w:color="auto"/>
      </w:divBdr>
    </w:div>
    <w:div w:id="1320499827">
      <w:bodyDiv w:val="1"/>
      <w:marLeft w:val="0"/>
      <w:marRight w:val="0"/>
      <w:marTop w:val="0"/>
      <w:marBottom w:val="0"/>
      <w:divBdr>
        <w:top w:val="none" w:sz="0" w:space="0" w:color="auto"/>
        <w:left w:val="none" w:sz="0" w:space="0" w:color="auto"/>
        <w:bottom w:val="none" w:sz="0" w:space="0" w:color="auto"/>
        <w:right w:val="none" w:sz="0" w:space="0" w:color="auto"/>
      </w:divBdr>
      <w:divsChild>
        <w:div w:id="1798336325">
          <w:marLeft w:val="0"/>
          <w:marRight w:val="0"/>
          <w:marTop w:val="0"/>
          <w:marBottom w:val="0"/>
          <w:divBdr>
            <w:top w:val="none" w:sz="0" w:space="0" w:color="auto"/>
            <w:left w:val="none" w:sz="0" w:space="0" w:color="auto"/>
            <w:bottom w:val="none" w:sz="0" w:space="0" w:color="auto"/>
            <w:right w:val="none" w:sz="0" w:space="0" w:color="auto"/>
          </w:divBdr>
          <w:divsChild>
            <w:div w:id="159857948">
              <w:marLeft w:val="0"/>
              <w:marRight w:val="0"/>
              <w:marTop w:val="0"/>
              <w:marBottom w:val="0"/>
              <w:divBdr>
                <w:top w:val="none" w:sz="0" w:space="0" w:color="auto"/>
                <w:left w:val="none" w:sz="0" w:space="0" w:color="auto"/>
                <w:bottom w:val="none" w:sz="0" w:space="0" w:color="auto"/>
                <w:right w:val="none" w:sz="0" w:space="0" w:color="auto"/>
              </w:divBdr>
              <w:divsChild>
                <w:div w:id="1295330020">
                  <w:marLeft w:val="0"/>
                  <w:marRight w:val="0"/>
                  <w:marTop w:val="0"/>
                  <w:marBottom w:val="0"/>
                  <w:divBdr>
                    <w:top w:val="none" w:sz="0" w:space="0" w:color="auto"/>
                    <w:left w:val="none" w:sz="0" w:space="0" w:color="auto"/>
                    <w:bottom w:val="none" w:sz="0" w:space="0" w:color="auto"/>
                    <w:right w:val="none" w:sz="0" w:space="0" w:color="auto"/>
                  </w:divBdr>
                  <w:divsChild>
                    <w:div w:id="1627084137">
                      <w:marLeft w:val="0"/>
                      <w:marRight w:val="0"/>
                      <w:marTop w:val="0"/>
                      <w:marBottom w:val="0"/>
                      <w:divBdr>
                        <w:top w:val="none" w:sz="0" w:space="0" w:color="auto"/>
                        <w:left w:val="none" w:sz="0" w:space="0" w:color="auto"/>
                        <w:bottom w:val="none" w:sz="0" w:space="0" w:color="auto"/>
                        <w:right w:val="none" w:sz="0" w:space="0" w:color="auto"/>
                      </w:divBdr>
                      <w:divsChild>
                        <w:div w:id="18044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200196">
      <w:bodyDiv w:val="1"/>
      <w:marLeft w:val="0"/>
      <w:marRight w:val="0"/>
      <w:marTop w:val="0"/>
      <w:marBottom w:val="0"/>
      <w:divBdr>
        <w:top w:val="none" w:sz="0" w:space="0" w:color="auto"/>
        <w:left w:val="none" w:sz="0" w:space="0" w:color="auto"/>
        <w:bottom w:val="none" w:sz="0" w:space="0" w:color="auto"/>
        <w:right w:val="none" w:sz="0" w:space="0" w:color="auto"/>
      </w:divBdr>
    </w:div>
    <w:div w:id="1344474852">
      <w:bodyDiv w:val="1"/>
      <w:marLeft w:val="0"/>
      <w:marRight w:val="0"/>
      <w:marTop w:val="0"/>
      <w:marBottom w:val="0"/>
      <w:divBdr>
        <w:top w:val="none" w:sz="0" w:space="0" w:color="auto"/>
        <w:left w:val="none" w:sz="0" w:space="0" w:color="auto"/>
        <w:bottom w:val="none" w:sz="0" w:space="0" w:color="auto"/>
        <w:right w:val="none" w:sz="0" w:space="0" w:color="auto"/>
      </w:divBdr>
    </w:div>
    <w:div w:id="1347319244">
      <w:bodyDiv w:val="1"/>
      <w:marLeft w:val="0"/>
      <w:marRight w:val="0"/>
      <w:marTop w:val="0"/>
      <w:marBottom w:val="0"/>
      <w:divBdr>
        <w:top w:val="none" w:sz="0" w:space="0" w:color="auto"/>
        <w:left w:val="none" w:sz="0" w:space="0" w:color="auto"/>
        <w:bottom w:val="none" w:sz="0" w:space="0" w:color="auto"/>
        <w:right w:val="none" w:sz="0" w:space="0" w:color="auto"/>
      </w:divBdr>
    </w:div>
    <w:div w:id="1384450671">
      <w:bodyDiv w:val="1"/>
      <w:marLeft w:val="0"/>
      <w:marRight w:val="0"/>
      <w:marTop w:val="0"/>
      <w:marBottom w:val="0"/>
      <w:divBdr>
        <w:top w:val="none" w:sz="0" w:space="0" w:color="auto"/>
        <w:left w:val="none" w:sz="0" w:space="0" w:color="auto"/>
        <w:bottom w:val="none" w:sz="0" w:space="0" w:color="auto"/>
        <w:right w:val="none" w:sz="0" w:space="0" w:color="auto"/>
      </w:divBdr>
    </w:div>
    <w:div w:id="1401059275">
      <w:bodyDiv w:val="1"/>
      <w:marLeft w:val="0"/>
      <w:marRight w:val="0"/>
      <w:marTop w:val="0"/>
      <w:marBottom w:val="0"/>
      <w:divBdr>
        <w:top w:val="none" w:sz="0" w:space="0" w:color="auto"/>
        <w:left w:val="none" w:sz="0" w:space="0" w:color="auto"/>
        <w:bottom w:val="none" w:sz="0" w:space="0" w:color="auto"/>
        <w:right w:val="none" w:sz="0" w:space="0" w:color="auto"/>
      </w:divBdr>
    </w:div>
    <w:div w:id="1406950265">
      <w:bodyDiv w:val="1"/>
      <w:marLeft w:val="0"/>
      <w:marRight w:val="0"/>
      <w:marTop w:val="0"/>
      <w:marBottom w:val="0"/>
      <w:divBdr>
        <w:top w:val="none" w:sz="0" w:space="0" w:color="auto"/>
        <w:left w:val="none" w:sz="0" w:space="0" w:color="auto"/>
        <w:bottom w:val="none" w:sz="0" w:space="0" w:color="auto"/>
        <w:right w:val="none" w:sz="0" w:space="0" w:color="auto"/>
      </w:divBdr>
    </w:div>
    <w:div w:id="1412849634">
      <w:bodyDiv w:val="1"/>
      <w:marLeft w:val="0"/>
      <w:marRight w:val="0"/>
      <w:marTop w:val="0"/>
      <w:marBottom w:val="0"/>
      <w:divBdr>
        <w:top w:val="none" w:sz="0" w:space="0" w:color="auto"/>
        <w:left w:val="none" w:sz="0" w:space="0" w:color="auto"/>
        <w:bottom w:val="none" w:sz="0" w:space="0" w:color="auto"/>
        <w:right w:val="none" w:sz="0" w:space="0" w:color="auto"/>
      </w:divBdr>
    </w:div>
    <w:div w:id="1414086018">
      <w:bodyDiv w:val="1"/>
      <w:marLeft w:val="0"/>
      <w:marRight w:val="0"/>
      <w:marTop w:val="0"/>
      <w:marBottom w:val="0"/>
      <w:divBdr>
        <w:top w:val="none" w:sz="0" w:space="0" w:color="auto"/>
        <w:left w:val="none" w:sz="0" w:space="0" w:color="auto"/>
        <w:bottom w:val="none" w:sz="0" w:space="0" w:color="auto"/>
        <w:right w:val="none" w:sz="0" w:space="0" w:color="auto"/>
      </w:divBdr>
    </w:div>
    <w:div w:id="1419256357">
      <w:bodyDiv w:val="1"/>
      <w:marLeft w:val="0"/>
      <w:marRight w:val="0"/>
      <w:marTop w:val="0"/>
      <w:marBottom w:val="0"/>
      <w:divBdr>
        <w:top w:val="none" w:sz="0" w:space="0" w:color="auto"/>
        <w:left w:val="none" w:sz="0" w:space="0" w:color="auto"/>
        <w:bottom w:val="none" w:sz="0" w:space="0" w:color="auto"/>
        <w:right w:val="none" w:sz="0" w:space="0" w:color="auto"/>
      </w:divBdr>
    </w:div>
    <w:div w:id="1431001630">
      <w:bodyDiv w:val="1"/>
      <w:marLeft w:val="0"/>
      <w:marRight w:val="0"/>
      <w:marTop w:val="0"/>
      <w:marBottom w:val="0"/>
      <w:divBdr>
        <w:top w:val="none" w:sz="0" w:space="0" w:color="auto"/>
        <w:left w:val="none" w:sz="0" w:space="0" w:color="auto"/>
        <w:bottom w:val="none" w:sz="0" w:space="0" w:color="auto"/>
        <w:right w:val="none" w:sz="0" w:space="0" w:color="auto"/>
      </w:divBdr>
    </w:div>
    <w:div w:id="1438601247">
      <w:bodyDiv w:val="1"/>
      <w:marLeft w:val="0"/>
      <w:marRight w:val="0"/>
      <w:marTop w:val="0"/>
      <w:marBottom w:val="0"/>
      <w:divBdr>
        <w:top w:val="none" w:sz="0" w:space="0" w:color="auto"/>
        <w:left w:val="none" w:sz="0" w:space="0" w:color="auto"/>
        <w:bottom w:val="none" w:sz="0" w:space="0" w:color="auto"/>
        <w:right w:val="none" w:sz="0" w:space="0" w:color="auto"/>
      </w:divBdr>
    </w:div>
    <w:div w:id="1439908572">
      <w:bodyDiv w:val="1"/>
      <w:marLeft w:val="0"/>
      <w:marRight w:val="0"/>
      <w:marTop w:val="0"/>
      <w:marBottom w:val="0"/>
      <w:divBdr>
        <w:top w:val="none" w:sz="0" w:space="0" w:color="auto"/>
        <w:left w:val="none" w:sz="0" w:space="0" w:color="auto"/>
        <w:bottom w:val="none" w:sz="0" w:space="0" w:color="auto"/>
        <w:right w:val="none" w:sz="0" w:space="0" w:color="auto"/>
      </w:divBdr>
    </w:div>
    <w:div w:id="1439986404">
      <w:bodyDiv w:val="1"/>
      <w:marLeft w:val="0"/>
      <w:marRight w:val="0"/>
      <w:marTop w:val="0"/>
      <w:marBottom w:val="0"/>
      <w:divBdr>
        <w:top w:val="none" w:sz="0" w:space="0" w:color="auto"/>
        <w:left w:val="none" w:sz="0" w:space="0" w:color="auto"/>
        <w:bottom w:val="none" w:sz="0" w:space="0" w:color="auto"/>
        <w:right w:val="none" w:sz="0" w:space="0" w:color="auto"/>
      </w:divBdr>
    </w:div>
    <w:div w:id="1460107182">
      <w:bodyDiv w:val="1"/>
      <w:marLeft w:val="0"/>
      <w:marRight w:val="0"/>
      <w:marTop w:val="0"/>
      <w:marBottom w:val="0"/>
      <w:divBdr>
        <w:top w:val="none" w:sz="0" w:space="0" w:color="auto"/>
        <w:left w:val="none" w:sz="0" w:space="0" w:color="auto"/>
        <w:bottom w:val="none" w:sz="0" w:space="0" w:color="auto"/>
        <w:right w:val="none" w:sz="0" w:space="0" w:color="auto"/>
      </w:divBdr>
    </w:div>
    <w:div w:id="1499538268">
      <w:bodyDiv w:val="1"/>
      <w:marLeft w:val="0"/>
      <w:marRight w:val="0"/>
      <w:marTop w:val="0"/>
      <w:marBottom w:val="0"/>
      <w:divBdr>
        <w:top w:val="none" w:sz="0" w:space="0" w:color="auto"/>
        <w:left w:val="none" w:sz="0" w:space="0" w:color="auto"/>
        <w:bottom w:val="none" w:sz="0" w:space="0" w:color="auto"/>
        <w:right w:val="none" w:sz="0" w:space="0" w:color="auto"/>
      </w:divBdr>
    </w:div>
    <w:div w:id="1510099323">
      <w:bodyDiv w:val="1"/>
      <w:marLeft w:val="0"/>
      <w:marRight w:val="0"/>
      <w:marTop w:val="0"/>
      <w:marBottom w:val="0"/>
      <w:divBdr>
        <w:top w:val="none" w:sz="0" w:space="0" w:color="auto"/>
        <w:left w:val="none" w:sz="0" w:space="0" w:color="auto"/>
        <w:bottom w:val="none" w:sz="0" w:space="0" w:color="auto"/>
        <w:right w:val="none" w:sz="0" w:space="0" w:color="auto"/>
      </w:divBdr>
    </w:div>
    <w:div w:id="1521511852">
      <w:bodyDiv w:val="1"/>
      <w:marLeft w:val="0"/>
      <w:marRight w:val="0"/>
      <w:marTop w:val="0"/>
      <w:marBottom w:val="0"/>
      <w:divBdr>
        <w:top w:val="none" w:sz="0" w:space="0" w:color="auto"/>
        <w:left w:val="none" w:sz="0" w:space="0" w:color="auto"/>
        <w:bottom w:val="none" w:sz="0" w:space="0" w:color="auto"/>
        <w:right w:val="none" w:sz="0" w:space="0" w:color="auto"/>
      </w:divBdr>
    </w:div>
    <w:div w:id="1540781733">
      <w:bodyDiv w:val="1"/>
      <w:marLeft w:val="0"/>
      <w:marRight w:val="0"/>
      <w:marTop w:val="0"/>
      <w:marBottom w:val="0"/>
      <w:divBdr>
        <w:top w:val="none" w:sz="0" w:space="0" w:color="auto"/>
        <w:left w:val="none" w:sz="0" w:space="0" w:color="auto"/>
        <w:bottom w:val="none" w:sz="0" w:space="0" w:color="auto"/>
        <w:right w:val="none" w:sz="0" w:space="0" w:color="auto"/>
      </w:divBdr>
    </w:div>
    <w:div w:id="1545025200">
      <w:bodyDiv w:val="1"/>
      <w:marLeft w:val="0"/>
      <w:marRight w:val="0"/>
      <w:marTop w:val="0"/>
      <w:marBottom w:val="0"/>
      <w:divBdr>
        <w:top w:val="none" w:sz="0" w:space="0" w:color="auto"/>
        <w:left w:val="none" w:sz="0" w:space="0" w:color="auto"/>
        <w:bottom w:val="none" w:sz="0" w:space="0" w:color="auto"/>
        <w:right w:val="none" w:sz="0" w:space="0" w:color="auto"/>
      </w:divBdr>
    </w:div>
    <w:div w:id="1561096814">
      <w:bodyDiv w:val="1"/>
      <w:marLeft w:val="0"/>
      <w:marRight w:val="0"/>
      <w:marTop w:val="0"/>
      <w:marBottom w:val="0"/>
      <w:divBdr>
        <w:top w:val="none" w:sz="0" w:space="0" w:color="auto"/>
        <w:left w:val="none" w:sz="0" w:space="0" w:color="auto"/>
        <w:bottom w:val="none" w:sz="0" w:space="0" w:color="auto"/>
        <w:right w:val="none" w:sz="0" w:space="0" w:color="auto"/>
      </w:divBdr>
    </w:div>
    <w:div w:id="1577008843">
      <w:bodyDiv w:val="1"/>
      <w:marLeft w:val="0"/>
      <w:marRight w:val="0"/>
      <w:marTop w:val="0"/>
      <w:marBottom w:val="0"/>
      <w:divBdr>
        <w:top w:val="none" w:sz="0" w:space="0" w:color="auto"/>
        <w:left w:val="none" w:sz="0" w:space="0" w:color="auto"/>
        <w:bottom w:val="none" w:sz="0" w:space="0" w:color="auto"/>
        <w:right w:val="none" w:sz="0" w:space="0" w:color="auto"/>
      </w:divBdr>
    </w:div>
    <w:div w:id="1582522347">
      <w:bodyDiv w:val="1"/>
      <w:marLeft w:val="0"/>
      <w:marRight w:val="0"/>
      <w:marTop w:val="0"/>
      <w:marBottom w:val="0"/>
      <w:divBdr>
        <w:top w:val="none" w:sz="0" w:space="0" w:color="auto"/>
        <w:left w:val="none" w:sz="0" w:space="0" w:color="auto"/>
        <w:bottom w:val="none" w:sz="0" w:space="0" w:color="auto"/>
        <w:right w:val="none" w:sz="0" w:space="0" w:color="auto"/>
      </w:divBdr>
    </w:div>
    <w:div w:id="1591574034">
      <w:bodyDiv w:val="1"/>
      <w:marLeft w:val="0"/>
      <w:marRight w:val="0"/>
      <w:marTop w:val="0"/>
      <w:marBottom w:val="0"/>
      <w:divBdr>
        <w:top w:val="none" w:sz="0" w:space="0" w:color="auto"/>
        <w:left w:val="none" w:sz="0" w:space="0" w:color="auto"/>
        <w:bottom w:val="none" w:sz="0" w:space="0" w:color="auto"/>
        <w:right w:val="none" w:sz="0" w:space="0" w:color="auto"/>
      </w:divBdr>
    </w:div>
    <w:div w:id="1597519698">
      <w:bodyDiv w:val="1"/>
      <w:marLeft w:val="0"/>
      <w:marRight w:val="0"/>
      <w:marTop w:val="0"/>
      <w:marBottom w:val="0"/>
      <w:divBdr>
        <w:top w:val="none" w:sz="0" w:space="0" w:color="auto"/>
        <w:left w:val="none" w:sz="0" w:space="0" w:color="auto"/>
        <w:bottom w:val="none" w:sz="0" w:space="0" w:color="auto"/>
        <w:right w:val="none" w:sz="0" w:space="0" w:color="auto"/>
      </w:divBdr>
    </w:div>
    <w:div w:id="1598709095">
      <w:bodyDiv w:val="1"/>
      <w:marLeft w:val="0"/>
      <w:marRight w:val="0"/>
      <w:marTop w:val="0"/>
      <w:marBottom w:val="0"/>
      <w:divBdr>
        <w:top w:val="none" w:sz="0" w:space="0" w:color="auto"/>
        <w:left w:val="none" w:sz="0" w:space="0" w:color="auto"/>
        <w:bottom w:val="none" w:sz="0" w:space="0" w:color="auto"/>
        <w:right w:val="none" w:sz="0" w:space="0" w:color="auto"/>
      </w:divBdr>
    </w:div>
    <w:div w:id="1599754422">
      <w:bodyDiv w:val="1"/>
      <w:marLeft w:val="0"/>
      <w:marRight w:val="0"/>
      <w:marTop w:val="0"/>
      <w:marBottom w:val="0"/>
      <w:divBdr>
        <w:top w:val="none" w:sz="0" w:space="0" w:color="auto"/>
        <w:left w:val="none" w:sz="0" w:space="0" w:color="auto"/>
        <w:bottom w:val="none" w:sz="0" w:space="0" w:color="auto"/>
        <w:right w:val="none" w:sz="0" w:space="0" w:color="auto"/>
      </w:divBdr>
    </w:div>
    <w:div w:id="1602688907">
      <w:bodyDiv w:val="1"/>
      <w:marLeft w:val="0"/>
      <w:marRight w:val="0"/>
      <w:marTop w:val="0"/>
      <w:marBottom w:val="0"/>
      <w:divBdr>
        <w:top w:val="none" w:sz="0" w:space="0" w:color="auto"/>
        <w:left w:val="none" w:sz="0" w:space="0" w:color="auto"/>
        <w:bottom w:val="none" w:sz="0" w:space="0" w:color="auto"/>
        <w:right w:val="none" w:sz="0" w:space="0" w:color="auto"/>
      </w:divBdr>
    </w:div>
    <w:div w:id="1603029519">
      <w:bodyDiv w:val="1"/>
      <w:marLeft w:val="0"/>
      <w:marRight w:val="0"/>
      <w:marTop w:val="0"/>
      <w:marBottom w:val="0"/>
      <w:divBdr>
        <w:top w:val="none" w:sz="0" w:space="0" w:color="auto"/>
        <w:left w:val="none" w:sz="0" w:space="0" w:color="auto"/>
        <w:bottom w:val="none" w:sz="0" w:space="0" w:color="auto"/>
        <w:right w:val="none" w:sz="0" w:space="0" w:color="auto"/>
      </w:divBdr>
    </w:div>
    <w:div w:id="1611543962">
      <w:bodyDiv w:val="1"/>
      <w:marLeft w:val="0"/>
      <w:marRight w:val="0"/>
      <w:marTop w:val="0"/>
      <w:marBottom w:val="0"/>
      <w:divBdr>
        <w:top w:val="none" w:sz="0" w:space="0" w:color="auto"/>
        <w:left w:val="none" w:sz="0" w:space="0" w:color="auto"/>
        <w:bottom w:val="none" w:sz="0" w:space="0" w:color="auto"/>
        <w:right w:val="none" w:sz="0" w:space="0" w:color="auto"/>
      </w:divBdr>
    </w:div>
    <w:div w:id="1617830414">
      <w:bodyDiv w:val="1"/>
      <w:marLeft w:val="0"/>
      <w:marRight w:val="0"/>
      <w:marTop w:val="0"/>
      <w:marBottom w:val="0"/>
      <w:divBdr>
        <w:top w:val="none" w:sz="0" w:space="0" w:color="auto"/>
        <w:left w:val="none" w:sz="0" w:space="0" w:color="auto"/>
        <w:bottom w:val="none" w:sz="0" w:space="0" w:color="auto"/>
        <w:right w:val="none" w:sz="0" w:space="0" w:color="auto"/>
      </w:divBdr>
    </w:div>
    <w:div w:id="1618366518">
      <w:bodyDiv w:val="1"/>
      <w:marLeft w:val="0"/>
      <w:marRight w:val="0"/>
      <w:marTop w:val="0"/>
      <w:marBottom w:val="0"/>
      <w:divBdr>
        <w:top w:val="none" w:sz="0" w:space="0" w:color="auto"/>
        <w:left w:val="none" w:sz="0" w:space="0" w:color="auto"/>
        <w:bottom w:val="none" w:sz="0" w:space="0" w:color="auto"/>
        <w:right w:val="none" w:sz="0" w:space="0" w:color="auto"/>
      </w:divBdr>
    </w:div>
    <w:div w:id="1637220878">
      <w:bodyDiv w:val="1"/>
      <w:marLeft w:val="0"/>
      <w:marRight w:val="0"/>
      <w:marTop w:val="0"/>
      <w:marBottom w:val="0"/>
      <w:divBdr>
        <w:top w:val="none" w:sz="0" w:space="0" w:color="auto"/>
        <w:left w:val="none" w:sz="0" w:space="0" w:color="auto"/>
        <w:bottom w:val="none" w:sz="0" w:space="0" w:color="auto"/>
        <w:right w:val="none" w:sz="0" w:space="0" w:color="auto"/>
      </w:divBdr>
    </w:div>
    <w:div w:id="1658529356">
      <w:bodyDiv w:val="1"/>
      <w:marLeft w:val="0"/>
      <w:marRight w:val="0"/>
      <w:marTop w:val="0"/>
      <w:marBottom w:val="0"/>
      <w:divBdr>
        <w:top w:val="none" w:sz="0" w:space="0" w:color="auto"/>
        <w:left w:val="none" w:sz="0" w:space="0" w:color="auto"/>
        <w:bottom w:val="none" w:sz="0" w:space="0" w:color="auto"/>
        <w:right w:val="none" w:sz="0" w:space="0" w:color="auto"/>
      </w:divBdr>
    </w:div>
    <w:div w:id="1660767490">
      <w:bodyDiv w:val="1"/>
      <w:marLeft w:val="0"/>
      <w:marRight w:val="0"/>
      <w:marTop w:val="0"/>
      <w:marBottom w:val="0"/>
      <w:divBdr>
        <w:top w:val="none" w:sz="0" w:space="0" w:color="auto"/>
        <w:left w:val="none" w:sz="0" w:space="0" w:color="auto"/>
        <w:bottom w:val="none" w:sz="0" w:space="0" w:color="auto"/>
        <w:right w:val="none" w:sz="0" w:space="0" w:color="auto"/>
      </w:divBdr>
    </w:div>
    <w:div w:id="1669015284">
      <w:bodyDiv w:val="1"/>
      <w:marLeft w:val="0"/>
      <w:marRight w:val="0"/>
      <w:marTop w:val="0"/>
      <w:marBottom w:val="0"/>
      <w:divBdr>
        <w:top w:val="none" w:sz="0" w:space="0" w:color="auto"/>
        <w:left w:val="none" w:sz="0" w:space="0" w:color="auto"/>
        <w:bottom w:val="none" w:sz="0" w:space="0" w:color="auto"/>
        <w:right w:val="none" w:sz="0" w:space="0" w:color="auto"/>
      </w:divBdr>
    </w:div>
    <w:div w:id="1683167939">
      <w:bodyDiv w:val="1"/>
      <w:marLeft w:val="0"/>
      <w:marRight w:val="0"/>
      <w:marTop w:val="0"/>
      <w:marBottom w:val="0"/>
      <w:divBdr>
        <w:top w:val="none" w:sz="0" w:space="0" w:color="auto"/>
        <w:left w:val="none" w:sz="0" w:space="0" w:color="auto"/>
        <w:bottom w:val="none" w:sz="0" w:space="0" w:color="auto"/>
        <w:right w:val="none" w:sz="0" w:space="0" w:color="auto"/>
      </w:divBdr>
    </w:div>
    <w:div w:id="1686132521">
      <w:bodyDiv w:val="1"/>
      <w:marLeft w:val="0"/>
      <w:marRight w:val="0"/>
      <w:marTop w:val="0"/>
      <w:marBottom w:val="0"/>
      <w:divBdr>
        <w:top w:val="none" w:sz="0" w:space="0" w:color="auto"/>
        <w:left w:val="none" w:sz="0" w:space="0" w:color="auto"/>
        <w:bottom w:val="none" w:sz="0" w:space="0" w:color="auto"/>
        <w:right w:val="none" w:sz="0" w:space="0" w:color="auto"/>
      </w:divBdr>
    </w:div>
    <w:div w:id="1723750528">
      <w:bodyDiv w:val="1"/>
      <w:marLeft w:val="0"/>
      <w:marRight w:val="0"/>
      <w:marTop w:val="0"/>
      <w:marBottom w:val="0"/>
      <w:divBdr>
        <w:top w:val="none" w:sz="0" w:space="0" w:color="auto"/>
        <w:left w:val="none" w:sz="0" w:space="0" w:color="auto"/>
        <w:bottom w:val="none" w:sz="0" w:space="0" w:color="auto"/>
        <w:right w:val="none" w:sz="0" w:space="0" w:color="auto"/>
      </w:divBdr>
    </w:div>
    <w:div w:id="1741562204">
      <w:bodyDiv w:val="1"/>
      <w:marLeft w:val="0"/>
      <w:marRight w:val="0"/>
      <w:marTop w:val="0"/>
      <w:marBottom w:val="0"/>
      <w:divBdr>
        <w:top w:val="none" w:sz="0" w:space="0" w:color="auto"/>
        <w:left w:val="none" w:sz="0" w:space="0" w:color="auto"/>
        <w:bottom w:val="none" w:sz="0" w:space="0" w:color="auto"/>
        <w:right w:val="none" w:sz="0" w:space="0" w:color="auto"/>
      </w:divBdr>
    </w:div>
    <w:div w:id="1744521240">
      <w:bodyDiv w:val="1"/>
      <w:marLeft w:val="0"/>
      <w:marRight w:val="0"/>
      <w:marTop w:val="0"/>
      <w:marBottom w:val="0"/>
      <w:divBdr>
        <w:top w:val="none" w:sz="0" w:space="0" w:color="auto"/>
        <w:left w:val="none" w:sz="0" w:space="0" w:color="auto"/>
        <w:bottom w:val="none" w:sz="0" w:space="0" w:color="auto"/>
        <w:right w:val="none" w:sz="0" w:space="0" w:color="auto"/>
      </w:divBdr>
    </w:div>
    <w:div w:id="1764841139">
      <w:bodyDiv w:val="1"/>
      <w:marLeft w:val="0"/>
      <w:marRight w:val="0"/>
      <w:marTop w:val="0"/>
      <w:marBottom w:val="0"/>
      <w:divBdr>
        <w:top w:val="none" w:sz="0" w:space="0" w:color="auto"/>
        <w:left w:val="none" w:sz="0" w:space="0" w:color="auto"/>
        <w:bottom w:val="none" w:sz="0" w:space="0" w:color="auto"/>
        <w:right w:val="none" w:sz="0" w:space="0" w:color="auto"/>
      </w:divBdr>
    </w:div>
    <w:div w:id="1776946255">
      <w:bodyDiv w:val="1"/>
      <w:marLeft w:val="0"/>
      <w:marRight w:val="0"/>
      <w:marTop w:val="0"/>
      <w:marBottom w:val="0"/>
      <w:divBdr>
        <w:top w:val="none" w:sz="0" w:space="0" w:color="auto"/>
        <w:left w:val="none" w:sz="0" w:space="0" w:color="auto"/>
        <w:bottom w:val="none" w:sz="0" w:space="0" w:color="auto"/>
        <w:right w:val="none" w:sz="0" w:space="0" w:color="auto"/>
      </w:divBdr>
    </w:div>
    <w:div w:id="1803767116">
      <w:bodyDiv w:val="1"/>
      <w:marLeft w:val="0"/>
      <w:marRight w:val="0"/>
      <w:marTop w:val="0"/>
      <w:marBottom w:val="0"/>
      <w:divBdr>
        <w:top w:val="none" w:sz="0" w:space="0" w:color="auto"/>
        <w:left w:val="none" w:sz="0" w:space="0" w:color="auto"/>
        <w:bottom w:val="none" w:sz="0" w:space="0" w:color="auto"/>
        <w:right w:val="none" w:sz="0" w:space="0" w:color="auto"/>
      </w:divBdr>
      <w:divsChild>
        <w:div w:id="1169370662">
          <w:marLeft w:val="720"/>
          <w:marRight w:val="0"/>
          <w:marTop w:val="0"/>
          <w:marBottom w:val="0"/>
          <w:divBdr>
            <w:top w:val="none" w:sz="0" w:space="0" w:color="auto"/>
            <w:left w:val="none" w:sz="0" w:space="0" w:color="auto"/>
            <w:bottom w:val="none" w:sz="0" w:space="0" w:color="auto"/>
            <w:right w:val="none" w:sz="0" w:space="0" w:color="auto"/>
          </w:divBdr>
        </w:div>
      </w:divsChild>
    </w:div>
    <w:div w:id="1811895600">
      <w:bodyDiv w:val="1"/>
      <w:marLeft w:val="0"/>
      <w:marRight w:val="0"/>
      <w:marTop w:val="0"/>
      <w:marBottom w:val="0"/>
      <w:divBdr>
        <w:top w:val="none" w:sz="0" w:space="0" w:color="auto"/>
        <w:left w:val="none" w:sz="0" w:space="0" w:color="auto"/>
        <w:bottom w:val="none" w:sz="0" w:space="0" w:color="auto"/>
        <w:right w:val="none" w:sz="0" w:space="0" w:color="auto"/>
      </w:divBdr>
    </w:div>
    <w:div w:id="1830511946">
      <w:bodyDiv w:val="1"/>
      <w:marLeft w:val="0"/>
      <w:marRight w:val="0"/>
      <w:marTop w:val="0"/>
      <w:marBottom w:val="0"/>
      <w:divBdr>
        <w:top w:val="none" w:sz="0" w:space="0" w:color="auto"/>
        <w:left w:val="none" w:sz="0" w:space="0" w:color="auto"/>
        <w:bottom w:val="none" w:sz="0" w:space="0" w:color="auto"/>
        <w:right w:val="none" w:sz="0" w:space="0" w:color="auto"/>
      </w:divBdr>
    </w:div>
    <w:div w:id="1846898346">
      <w:bodyDiv w:val="1"/>
      <w:marLeft w:val="0"/>
      <w:marRight w:val="0"/>
      <w:marTop w:val="0"/>
      <w:marBottom w:val="0"/>
      <w:divBdr>
        <w:top w:val="none" w:sz="0" w:space="0" w:color="auto"/>
        <w:left w:val="none" w:sz="0" w:space="0" w:color="auto"/>
        <w:bottom w:val="none" w:sz="0" w:space="0" w:color="auto"/>
        <w:right w:val="none" w:sz="0" w:space="0" w:color="auto"/>
      </w:divBdr>
    </w:div>
    <w:div w:id="1854295240">
      <w:bodyDiv w:val="1"/>
      <w:marLeft w:val="0"/>
      <w:marRight w:val="0"/>
      <w:marTop w:val="0"/>
      <w:marBottom w:val="0"/>
      <w:divBdr>
        <w:top w:val="none" w:sz="0" w:space="0" w:color="auto"/>
        <w:left w:val="none" w:sz="0" w:space="0" w:color="auto"/>
        <w:bottom w:val="none" w:sz="0" w:space="0" w:color="auto"/>
        <w:right w:val="none" w:sz="0" w:space="0" w:color="auto"/>
      </w:divBdr>
    </w:div>
    <w:div w:id="1901789286">
      <w:bodyDiv w:val="1"/>
      <w:marLeft w:val="0"/>
      <w:marRight w:val="0"/>
      <w:marTop w:val="0"/>
      <w:marBottom w:val="0"/>
      <w:divBdr>
        <w:top w:val="none" w:sz="0" w:space="0" w:color="auto"/>
        <w:left w:val="none" w:sz="0" w:space="0" w:color="auto"/>
        <w:bottom w:val="none" w:sz="0" w:space="0" w:color="auto"/>
        <w:right w:val="none" w:sz="0" w:space="0" w:color="auto"/>
      </w:divBdr>
    </w:div>
    <w:div w:id="1947926678">
      <w:bodyDiv w:val="1"/>
      <w:marLeft w:val="0"/>
      <w:marRight w:val="0"/>
      <w:marTop w:val="0"/>
      <w:marBottom w:val="0"/>
      <w:divBdr>
        <w:top w:val="none" w:sz="0" w:space="0" w:color="auto"/>
        <w:left w:val="none" w:sz="0" w:space="0" w:color="auto"/>
        <w:bottom w:val="none" w:sz="0" w:space="0" w:color="auto"/>
        <w:right w:val="none" w:sz="0" w:space="0" w:color="auto"/>
      </w:divBdr>
    </w:div>
    <w:div w:id="1959754321">
      <w:bodyDiv w:val="1"/>
      <w:marLeft w:val="0"/>
      <w:marRight w:val="0"/>
      <w:marTop w:val="0"/>
      <w:marBottom w:val="0"/>
      <w:divBdr>
        <w:top w:val="none" w:sz="0" w:space="0" w:color="auto"/>
        <w:left w:val="none" w:sz="0" w:space="0" w:color="auto"/>
        <w:bottom w:val="none" w:sz="0" w:space="0" w:color="auto"/>
        <w:right w:val="none" w:sz="0" w:space="0" w:color="auto"/>
      </w:divBdr>
    </w:div>
    <w:div w:id="1961766277">
      <w:bodyDiv w:val="1"/>
      <w:marLeft w:val="0"/>
      <w:marRight w:val="0"/>
      <w:marTop w:val="0"/>
      <w:marBottom w:val="0"/>
      <w:divBdr>
        <w:top w:val="none" w:sz="0" w:space="0" w:color="auto"/>
        <w:left w:val="none" w:sz="0" w:space="0" w:color="auto"/>
        <w:bottom w:val="none" w:sz="0" w:space="0" w:color="auto"/>
        <w:right w:val="none" w:sz="0" w:space="0" w:color="auto"/>
      </w:divBdr>
    </w:div>
    <w:div w:id="1969511564">
      <w:bodyDiv w:val="1"/>
      <w:marLeft w:val="0"/>
      <w:marRight w:val="0"/>
      <w:marTop w:val="0"/>
      <w:marBottom w:val="0"/>
      <w:divBdr>
        <w:top w:val="none" w:sz="0" w:space="0" w:color="auto"/>
        <w:left w:val="none" w:sz="0" w:space="0" w:color="auto"/>
        <w:bottom w:val="none" w:sz="0" w:space="0" w:color="auto"/>
        <w:right w:val="none" w:sz="0" w:space="0" w:color="auto"/>
      </w:divBdr>
    </w:div>
    <w:div w:id="1970283754">
      <w:bodyDiv w:val="1"/>
      <w:marLeft w:val="0"/>
      <w:marRight w:val="0"/>
      <w:marTop w:val="0"/>
      <w:marBottom w:val="0"/>
      <w:divBdr>
        <w:top w:val="none" w:sz="0" w:space="0" w:color="auto"/>
        <w:left w:val="none" w:sz="0" w:space="0" w:color="auto"/>
        <w:bottom w:val="none" w:sz="0" w:space="0" w:color="auto"/>
        <w:right w:val="none" w:sz="0" w:space="0" w:color="auto"/>
      </w:divBdr>
    </w:div>
    <w:div w:id="1983343438">
      <w:bodyDiv w:val="1"/>
      <w:marLeft w:val="0"/>
      <w:marRight w:val="0"/>
      <w:marTop w:val="0"/>
      <w:marBottom w:val="0"/>
      <w:divBdr>
        <w:top w:val="none" w:sz="0" w:space="0" w:color="auto"/>
        <w:left w:val="none" w:sz="0" w:space="0" w:color="auto"/>
        <w:bottom w:val="none" w:sz="0" w:space="0" w:color="auto"/>
        <w:right w:val="none" w:sz="0" w:space="0" w:color="auto"/>
      </w:divBdr>
    </w:div>
    <w:div w:id="1985432366">
      <w:bodyDiv w:val="1"/>
      <w:marLeft w:val="0"/>
      <w:marRight w:val="0"/>
      <w:marTop w:val="0"/>
      <w:marBottom w:val="0"/>
      <w:divBdr>
        <w:top w:val="none" w:sz="0" w:space="0" w:color="auto"/>
        <w:left w:val="none" w:sz="0" w:space="0" w:color="auto"/>
        <w:bottom w:val="none" w:sz="0" w:space="0" w:color="auto"/>
        <w:right w:val="none" w:sz="0" w:space="0" w:color="auto"/>
      </w:divBdr>
    </w:div>
    <w:div w:id="1987010868">
      <w:bodyDiv w:val="1"/>
      <w:marLeft w:val="0"/>
      <w:marRight w:val="0"/>
      <w:marTop w:val="0"/>
      <w:marBottom w:val="0"/>
      <w:divBdr>
        <w:top w:val="none" w:sz="0" w:space="0" w:color="auto"/>
        <w:left w:val="none" w:sz="0" w:space="0" w:color="auto"/>
        <w:bottom w:val="none" w:sz="0" w:space="0" w:color="auto"/>
        <w:right w:val="none" w:sz="0" w:space="0" w:color="auto"/>
      </w:divBdr>
    </w:div>
    <w:div w:id="1993941867">
      <w:bodyDiv w:val="1"/>
      <w:marLeft w:val="0"/>
      <w:marRight w:val="0"/>
      <w:marTop w:val="0"/>
      <w:marBottom w:val="0"/>
      <w:divBdr>
        <w:top w:val="none" w:sz="0" w:space="0" w:color="auto"/>
        <w:left w:val="none" w:sz="0" w:space="0" w:color="auto"/>
        <w:bottom w:val="none" w:sz="0" w:space="0" w:color="auto"/>
        <w:right w:val="none" w:sz="0" w:space="0" w:color="auto"/>
      </w:divBdr>
    </w:div>
    <w:div w:id="1997877222">
      <w:bodyDiv w:val="1"/>
      <w:marLeft w:val="0"/>
      <w:marRight w:val="0"/>
      <w:marTop w:val="0"/>
      <w:marBottom w:val="0"/>
      <w:divBdr>
        <w:top w:val="none" w:sz="0" w:space="0" w:color="auto"/>
        <w:left w:val="none" w:sz="0" w:space="0" w:color="auto"/>
        <w:bottom w:val="none" w:sz="0" w:space="0" w:color="auto"/>
        <w:right w:val="none" w:sz="0" w:space="0" w:color="auto"/>
      </w:divBdr>
    </w:div>
    <w:div w:id="1998264452">
      <w:bodyDiv w:val="1"/>
      <w:marLeft w:val="0"/>
      <w:marRight w:val="0"/>
      <w:marTop w:val="0"/>
      <w:marBottom w:val="0"/>
      <w:divBdr>
        <w:top w:val="none" w:sz="0" w:space="0" w:color="auto"/>
        <w:left w:val="none" w:sz="0" w:space="0" w:color="auto"/>
        <w:bottom w:val="none" w:sz="0" w:space="0" w:color="auto"/>
        <w:right w:val="none" w:sz="0" w:space="0" w:color="auto"/>
      </w:divBdr>
    </w:div>
    <w:div w:id="2002849713">
      <w:bodyDiv w:val="1"/>
      <w:marLeft w:val="0"/>
      <w:marRight w:val="0"/>
      <w:marTop w:val="0"/>
      <w:marBottom w:val="0"/>
      <w:divBdr>
        <w:top w:val="none" w:sz="0" w:space="0" w:color="auto"/>
        <w:left w:val="none" w:sz="0" w:space="0" w:color="auto"/>
        <w:bottom w:val="none" w:sz="0" w:space="0" w:color="auto"/>
        <w:right w:val="none" w:sz="0" w:space="0" w:color="auto"/>
      </w:divBdr>
    </w:div>
    <w:div w:id="2008097999">
      <w:bodyDiv w:val="1"/>
      <w:marLeft w:val="0"/>
      <w:marRight w:val="0"/>
      <w:marTop w:val="0"/>
      <w:marBottom w:val="0"/>
      <w:divBdr>
        <w:top w:val="none" w:sz="0" w:space="0" w:color="auto"/>
        <w:left w:val="none" w:sz="0" w:space="0" w:color="auto"/>
        <w:bottom w:val="none" w:sz="0" w:space="0" w:color="auto"/>
        <w:right w:val="none" w:sz="0" w:space="0" w:color="auto"/>
      </w:divBdr>
    </w:div>
    <w:div w:id="2015110585">
      <w:bodyDiv w:val="1"/>
      <w:marLeft w:val="0"/>
      <w:marRight w:val="0"/>
      <w:marTop w:val="0"/>
      <w:marBottom w:val="0"/>
      <w:divBdr>
        <w:top w:val="none" w:sz="0" w:space="0" w:color="auto"/>
        <w:left w:val="none" w:sz="0" w:space="0" w:color="auto"/>
        <w:bottom w:val="none" w:sz="0" w:space="0" w:color="auto"/>
        <w:right w:val="none" w:sz="0" w:space="0" w:color="auto"/>
      </w:divBdr>
    </w:div>
    <w:div w:id="2027631902">
      <w:bodyDiv w:val="1"/>
      <w:marLeft w:val="0"/>
      <w:marRight w:val="0"/>
      <w:marTop w:val="0"/>
      <w:marBottom w:val="0"/>
      <w:divBdr>
        <w:top w:val="none" w:sz="0" w:space="0" w:color="auto"/>
        <w:left w:val="none" w:sz="0" w:space="0" w:color="auto"/>
        <w:bottom w:val="none" w:sz="0" w:space="0" w:color="auto"/>
        <w:right w:val="none" w:sz="0" w:space="0" w:color="auto"/>
      </w:divBdr>
    </w:div>
    <w:div w:id="2034575084">
      <w:bodyDiv w:val="1"/>
      <w:marLeft w:val="0"/>
      <w:marRight w:val="0"/>
      <w:marTop w:val="0"/>
      <w:marBottom w:val="0"/>
      <w:divBdr>
        <w:top w:val="none" w:sz="0" w:space="0" w:color="auto"/>
        <w:left w:val="none" w:sz="0" w:space="0" w:color="auto"/>
        <w:bottom w:val="none" w:sz="0" w:space="0" w:color="auto"/>
        <w:right w:val="none" w:sz="0" w:space="0" w:color="auto"/>
      </w:divBdr>
    </w:div>
    <w:div w:id="2036075193">
      <w:bodyDiv w:val="1"/>
      <w:marLeft w:val="0"/>
      <w:marRight w:val="0"/>
      <w:marTop w:val="0"/>
      <w:marBottom w:val="0"/>
      <w:divBdr>
        <w:top w:val="none" w:sz="0" w:space="0" w:color="auto"/>
        <w:left w:val="none" w:sz="0" w:space="0" w:color="auto"/>
        <w:bottom w:val="none" w:sz="0" w:space="0" w:color="auto"/>
        <w:right w:val="none" w:sz="0" w:space="0" w:color="auto"/>
      </w:divBdr>
    </w:div>
    <w:div w:id="2044203891">
      <w:bodyDiv w:val="1"/>
      <w:marLeft w:val="0"/>
      <w:marRight w:val="0"/>
      <w:marTop w:val="0"/>
      <w:marBottom w:val="0"/>
      <w:divBdr>
        <w:top w:val="none" w:sz="0" w:space="0" w:color="auto"/>
        <w:left w:val="none" w:sz="0" w:space="0" w:color="auto"/>
        <w:bottom w:val="none" w:sz="0" w:space="0" w:color="auto"/>
        <w:right w:val="none" w:sz="0" w:space="0" w:color="auto"/>
      </w:divBdr>
    </w:div>
    <w:div w:id="2048944619">
      <w:bodyDiv w:val="1"/>
      <w:marLeft w:val="0"/>
      <w:marRight w:val="0"/>
      <w:marTop w:val="0"/>
      <w:marBottom w:val="0"/>
      <w:divBdr>
        <w:top w:val="none" w:sz="0" w:space="0" w:color="auto"/>
        <w:left w:val="none" w:sz="0" w:space="0" w:color="auto"/>
        <w:bottom w:val="none" w:sz="0" w:space="0" w:color="auto"/>
        <w:right w:val="none" w:sz="0" w:space="0" w:color="auto"/>
      </w:divBdr>
    </w:div>
    <w:div w:id="2058505876">
      <w:bodyDiv w:val="1"/>
      <w:marLeft w:val="0"/>
      <w:marRight w:val="0"/>
      <w:marTop w:val="0"/>
      <w:marBottom w:val="0"/>
      <w:divBdr>
        <w:top w:val="none" w:sz="0" w:space="0" w:color="auto"/>
        <w:left w:val="none" w:sz="0" w:space="0" w:color="auto"/>
        <w:bottom w:val="none" w:sz="0" w:space="0" w:color="auto"/>
        <w:right w:val="none" w:sz="0" w:space="0" w:color="auto"/>
      </w:divBdr>
    </w:div>
    <w:div w:id="2087722671">
      <w:bodyDiv w:val="1"/>
      <w:marLeft w:val="0"/>
      <w:marRight w:val="0"/>
      <w:marTop w:val="0"/>
      <w:marBottom w:val="0"/>
      <w:divBdr>
        <w:top w:val="none" w:sz="0" w:space="0" w:color="auto"/>
        <w:left w:val="none" w:sz="0" w:space="0" w:color="auto"/>
        <w:bottom w:val="none" w:sz="0" w:space="0" w:color="auto"/>
        <w:right w:val="none" w:sz="0" w:space="0" w:color="auto"/>
      </w:divBdr>
    </w:div>
    <w:div w:id="2088960228">
      <w:bodyDiv w:val="1"/>
      <w:marLeft w:val="0"/>
      <w:marRight w:val="0"/>
      <w:marTop w:val="0"/>
      <w:marBottom w:val="0"/>
      <w:divBdr>
        <w:top w:val="none" w:sz="0" w:space="0" w:color="auto"/>
        <w:left w:val="none" w:sz="0" w:space="0" w:color="auto"/>
        <w:bottom w:val="none" w:sz="0" w:space="0" w:color="auto"/>
        <w:right w:val="none" w:sz="0" w:space="0" w:color="auto"/>
      </w:divBdr>
    </w:div>
    <w:div w:id="2094545892">
      <w:bodyDiv w:val="1"/>
      <w:marLeft w:val="0"/>
      <w:marRight w:val="0"/>
      <w:marTop w:val="0"/>
      <w:marBottom w:val="0"/>
      <w:divBdr>
        <w:top w:val="none" w:sz="0" w:space="0" w:color="auto"/>
        <w:left w:val="none" w:sz="0" w:space="0" w:color="auto"/>
        <w:bottom w:val="none" w:sz="0" w:space="0" w:color="auto"/>
        <w:right w:val="none" w:sz="0" w:space="0" w:color="auto"/>
      </w:divBdr>
    </w:div>
    <w:div w:id="2095977638">
      <w:bodyDiv w:val="1"/>
      <w:marLeft w:val="0"/>
      <w:marRight w:val="0"/>
      <w:marTop w:val="0"/>
      <w:marBottom w:val="0"/>
      <w:divBdr>
        <w:top w:val="none" w:sz="0" w:space="0" w:color="auto"/>
        <w:left w:val="none" w:sz="0" w:space="0" w:color="auto"/>
        <w:bottom w:val="none" w:sz="0" w:space="0" w:color="auto"/>
        <w:right w:val="none" w:sz="0" w:space="0" w:color="auto"/>
      </w:divBdr>
    </w:div>
    <w:div w:id="2097245337">
      <w:bodyDiv w:val="1"/>
      <w:marLeft w:val="0"/>
      <w:marRight w:val="0"/>
      <w:marTop w:val="0"/>
      <w:marBottom w:val="0"/>
      <w:divBdr>
        <w:top w:val="none" w:sz="0" w:space="0" w:color="auto"/>
        <w:left w:val="none" w:sz="0" w:space="0" w:color="auto"/>
        <w:bottom w:val="none" w:sz="0" w:space="0" w:color="auto"/>
        <w:right w:val="none" w:sz="0" w:space="0" w:color="auto"/>
      </w:divBdr>
    </w:div>
    <w:div w:id="2106270547">
      <w:bodyDiv w:val="1"/>
      <w:marLeft w:val="0"/>
      <w:marRight w:val="0"/>
      <w:marTop w:val="0"/>
      <w:marBottom w:val="0"/>
      <w:divBdr>
        <w:top w:val="none" w:sz="0" w:space="0" w:color="auto"/>
        <w:left w:val="none" w:sz="0" w:space="0" w:color="auto"/>
        <w:bottom w:val="none" w:sz="0" w:space="0" w:color="auto"/>
        <w:right w:val="none" w:sz="0" w:space="0" w:color="auto"/>
      </w:divBdr>
    </w:div>
    <w:div w:id="2106489537">
      <w:bodyDiv w:val="1"/>
      <w:marLeft w:val="0"/>
      <w:marRight w:val="0"/>
      <w:marTop w:val="0"/>
      <w:marBottom w:val="0"/>
      <w:divBdr>
        <w:top w:val="none" w:sz="0" w:space="0" w:color="auto"/>
        <w:left w:val="none" w:sz="0" w:space="0" w:color="auto"/>
        <w:bottom w:val="none" w:sz="0" w:space="0" w:color="auto"/>
        <w:right w:val="none" w:sz="0" w:space="0" w:color="auto"/>
      </w:divBdr>
    </w:div>
    <w:div w:id="2115395509">
      <w:bodyDiv w:val="1"/>
      <w:marLeft w:val="0"/>
      <w:marRight w:val="0"/>
      <w:marTop w:val="0"/>
      <w:marBottom w:val="0"/>
      <w:divBdr>
        <w:top w:val="none" w:sz="0" w:space="0" w:color="auto"/>
        <w:left w:val="none" w:sz="0" w:space="0" w:color="auto"/>
        <w:bottom w:val="none" w:sz="0" w:space="0" w:color="auto"/>
        <w:right w:val="none" w:sz="0" w:space="0" w:color="auto"/>
      </w:divBdr>
    </w:div>
    <w:div w:id="2129621124">
      <w:bodyDiv w:val="1"/>
      <w:marLeft w:val="0"/>
      <w:marRight w:val="0"/>
      <w:marTop w:val="0"/>
      <w:marBottom w:val="0"/>
      <w:divBdr>
        <w:top w:val="none" w:sz="0" w:space="0" w:color="auto"/>
        <w:left w:val="none" w:sz="0" w:space="0" w:color="auto"/>
        <w:bottom w:val="none" w:sz="0" w:space="0" w:color="auto"/>
        <w:right w:val="none" w:sz="0" w:space="0" w:color="auto"/>
      </w:divBdr>
    </w:div>
    <w:div w:id="2130122695">
      <w:bodyDiv w:val="1"/>
      <w:marLeft w:val="0"/>
      <w:marRight w:val="0"/>
      <w:marTop w:val="0"/>
      <w:marBottom w:val="0"/>
      <w:divBdr>
        <w:top w:val="none" w:sz="0" w:space="0" w:color="auto"/>
        <w:left w:val="none" w:sz="0" w:space="0" w:color="auto"/>
        <w:bottom w:val="none" w:sz="0" w:space="0" w:color="auto"/>
        <w:right w:val="none" w:sz="0" w:space="0" w:color="auto"/>
      </w:divBdr>
    </w:div>
    <w:div w:id="2136828975">
      <w:bodyDiv w:val="1"/>
      <w:marLeft w:val="0"/>
      <w:marRight w:val="0"/>
      <w:marTop w:val="0"/>
      <w:marBottom w:val="0"/>
      <w:divBdr>
        <w:top w:val="none" w:sz="0" w:space="0" w:color="auto"/>
        <w:left w:val="none" w:sz="0" w:space="0" w:color="auto"/>
        <w:bottom w:val="none" w:sz="0" w:space="0" w:color="auto"/>
        <w:right w:val="none" w:sz="0" w:space="0" w:color="auto"/>
      </w:divBdr>
    </w:div>
    <w:div w:id="214022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drive.google.com/file/d/1OF-4Dzy6QpzglJPhQYhHPvSQ1s_P24j4/view?usp=drive_link" TargetMode="External"/><Relationship Id="rId29" Type="http://schemas.openxmlformats.org/officeDocument/2006/relationships/image" Target="media/image17.png"/><Relationship Id="rId11" Type="http://schemas.openxmlformats.org/officeDocument/2006/relationships/image" Target="media/image2.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glossaryDocument" Target="glossary/document.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pixabay.com/en/code-code-editor-coding-computer-1839406/"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google.com/document/d/1Zx_rHTkhFtUWVGxmlvPMF-g1lKf9Aik8/edit?usp=drive_link&amp;ouid=105822333568863642486&amp;rtpof=true&amp;sd=tru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Services%20proposal%20(Business%20Blu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7C716C7770461C8841D841713DEA20"/>
        <w:category>
          <w:name w:val="General"/>
          <w:gallery w:val="placeholder"/>
        </w:category>
        <w:types>
          <w:type w:val="bbPlcHdr"/>
        </w:types>
        <w:behaviors>
          <w:behavior w:val="content"/>
        </w:behaviors>
        <w:guid w:val="{5EDCE479-EB52-41FF-A17C-7BF6F8A36D84}"/>
      </w:docPartPr>
      <w:docPartBody>
        <w:p w:rsidR="00D472AE" w:rsidRDefault="0076233B" w:rsidP="0076233B">
          <w:pPr>
            <w:pStyle w:val="2F7C716C7770461C8841D841713DEA20"/>
          </w:pPr>
          <w:r>
            <w:rPr>
              <w:rFonts w:asciiTheme="majorHAnsi" w:hAnsiTheme="majorHAnsi"/>
              <w:color w:val="FFFFFF" w:themeColor="background1"/>
              <w:sz w:val="96"/>
              <w:szCs w:val="96"/>
            </w:rPr>
            <w:t>[Document title]</w:t>
          </w:r>
        </w:p>
      </w:docPartBody>
    </w:docPart>
    <w:docPart>
      <w:docPartPr>
        <w:name w:val="DCCEF5D1965B4DA19682413A005FB589"/>
        <w:category>
          <w:name w:val="General"/>
          <w:gallery w:val="placeholder"/>
        </w:category>
        <w:types>
          <w:type w:val="bbPlcHdr"/>
        </w:types>
        <w:behaviors>
          <w:behavior w:val="content"/>
        </w:behaviors>
        <w:guid w:val="{D68A7110-B7AF-4304-9791-61778BB5D1B1}"/>
      </w:docPartPr>
      <w:docPartBody>
        <w:p w:rsidR="00D472AE" w:rsidRDefault="0076233B" w:rsidP="0076233B">
          <w:pPr>
            <w:pStyle w:val="DCCEF5D1965B4DA19682413A005FB589"/>
          </w:pPr>
          <w:r>
            <w:rPr>
              <w:color w:val="FFFFFF" w:themeColor="background1"/>
              <w:sz w:val="32"/>
              <w:szCs w:val="32"/>
            </w:rPr>
            <w:t>[Document subtitle]</w:t>
          </w:r>
        </w:p>
      </w:docPartBody>
    </w:docPart>
    <w:docPart>
      <w:docPartPr>
        <w:name w:val="C90BB16F41C14101997DD8EACD8DE550"/>
        <w:category>
          <w:name w:val="General"/>
          <w:gallery w:val="placeholder"/>
        </w:category>
        <w:types>
          <w:type w:val="bbPlcHdr"/>
        </w:types>
        <w:behaviors>
          <w:behavior w:val="content"/>
        </w:behaviors>
        <w:guid w:val="{0AD3CAAE-73C7-44A6-8B43-9CF35E7F8AEE}"/>
      </w:docPartPr>
      <w:docPartBody>
        <w:p w:rsidR="00D472AE" w:rsidRDefault="0076233B" w:rsidP="0076233B">
          <w:pPr>
            <w:pStyle w:val="C90BB16F41C14101997DD8EACD8DE550"/>
          </w:pPr>
          <w:r>
            <w:rPr>
              <w:color w:val="FFFFFF" w:themeColor="background1"/>
            </w:rPr>
            <w:t>[Author name]</w:t>
          </w:r>
        </w:p>
      </w:docPartBody>
    </w:docPart>
    <w:docPart>
      <w:docPartPr>
        <w:name w:val="ECDA3956D362473A91E44E3A80248BE6"/>
        <w:category>
          <w:name w:val="General"/>
          <w:gallery w:val="placeholder"/>
        </w:category>
        <w:types>
          <w:type w:val="bbPlcHdr"/>
        </w:types>
        <w:behaviors>
          <w:behavior w:val="content"/>
        </w:behaviors>
        <w:guid w:val="{7B9760EB-E64A-4EBC-862C-AA4B6510BE7F}"/>
      </w:docPartPr>
      <w:docPartBody>
        <w:p w:rsidR="00D472AE" w:rsidRDefault="0076233B" w:rsidP="0076233B">
          <w:pPr>
            <w:pStyle w:val="ECDA3956D362473A91E44E3A80248BE6"/>
          </w:pPr>
          <w:r>
            <w:rPr>
              <w:color w:val="FFFFFF" w:themeColor="background1"/>
            </w:rPr>
            <w:t>[Date]</w:t>
          </w:r>
        </w:p>
      </w:docPartBody>
    </w:docPart>
    <w:docPart>
      <w:docPartPr>
        <w:name w:val="A98087150BF04018BF5ED375D5A6E6C6"/>
        <w:category>
          <w:name w:val="General"/>
          <w:gallery w:val="placeholder"/>
        </w:category>
        <w:types>
          <w:type w:val="bbPlcHdr"/>
        </w:types>
        <w:behaviors>
          <w:behavior w:val="content"/>
        </w:behaviors>
        <w:guid w:val="{55B52D67-F60D-4F61-8F1C-3711956253A1}"/>
      </w:docPartPr>
      <w:docPartBody>
        <w:p w:rsidR="00D472AE" w:rsidRDefault="0076233B" w:rsidP="0076233B">
          <w:pPr>
            <w:pStyle w:val="A98087150BF04018BF5ED375D5A6E6C6"/>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243"/>
    <w:rsid w:val="00007A7C"/>
    <w:rsid w:val="00033D96"/>
    <w:rsid w:val="00125E6B"/>
    <w:rsid w:val="001C695F"/>
    <w:rsid w:val="001E5F34"/>
    <w:rsid w:val="00202243"/>
    <w:rsid w:val="002A5C30"/>
    <w:rsid w:val="00307E31"/>
    <w:rsid w:val="003A53F1"/>
    <w:rsid w:val="00404847"/>
    <w:rsid w:val="00460AF0"/>
    <w:rsid w:val="0055646A"/>
    <w:rsid w:val="00591449"/>
    <w:rsid w:val="005A10AF"/>
    <w:rsid w:val="006311EC"/>
    <w:rsid w:val="00637B38"/>
    <w:rsid w:val="006662A1"/>
    <w:rsid w:val="00720FA9"/>
    <w:rsid w:val="0076233B"/>
    <w:rsid w:val="007842E5"/>
    <w:rsid w:val="007C023B"/>
    <w:rsid w:val="008315D2"/>
    <w:rsid w:val="00901F99"/>
    <w:rsid w:val="00A05FA8"/>
    <w:rsid w:val="00A2038B"/>
    <w:rsid w:val="00B04FB1"/>
    <w:rsid w:val="00B540AE"/>
    <w:rsid w:val="00C00B5D"/>
    <w:rsid w:val="00CD6202"/>
    <w:rsid w:val="00D472AE"/>
    <w:rsid w:val="00D644B3"/>
    <w:rsid w:val="00DC752D"/>
    <w:rsid w:val="00E00763"/>
    <w:rsid w:val="00EB5074"/>
    <w:rsid w:val="00EB5F8F"/>
    <w:rsid w:val="00F56F2C"/>
    <w:rsid w:val="00F93535"/>
    <w:rsid w:val="00FB5E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2F7C716C7770461C8841D841713DEA20">
    <w:name w:val="2F7C716C7770461C8841D841713DEA20"/>
    <w:rsid w:val="0076233B"/>
    <w:rPr>
      <w:kern w:val="2"/>
      <w14:ligatures w14:val="standardContextual"/>
    </w:rPr>
  </w:style>
  <w:style w:type="paragraph" w:customStyle="1" w:styleId="DCCEF5D1965B4DA19682413A005FB589">
    <w:name w:val="DCCEF5D1965B4DA19682413A005FB589"/>
    <w:rsid w:val="0076233B"/>
    <w:rPr>
      <w:kern w:val="2"/>
      <w14:ligatures w14:val="standardContextual"/>
    </w:rPr>
  </w:style>
  <w:style w:type="paragraph" w:customStyle="1" w:styleId="C90BB16F41C14101997DD8EACD8DE550">
    <w:name w:val="C90BB16F41C14101997DD8EACD8DE550"/>
    <w:rsid w:val="0076233B"/>
    <w:rPr>
      <w:kern w:val="2"/>
      <w14:ligatures w14:val="standardContextual"/>
    </w:rPr>
  </w:style>
  <w:style w:type="paragraph" w:customStyle="1" w:styleId="ECDA3956D362473A91E44E3A80248BE6">
    <w:name w:val="ECDA3956D362473A91E44E3A80248BE6"/>
    <w:rsid w:val="0076233B"/>
    <w:rPr>
      <w:kern w:val="2"/>
      <w14:ligatures w14:val="standardContextual"/>
    </w:rPr>
  </w:style>
  <w:style w:type="paragraph" w:customStyle="1" w:styleId="A98087150BF04018BF5ED375D5A6E6C6">
    <w:name w:val="A98087150BF04018BF5ED375D5A6E6C6"/>
    <w:rsid w:val="0076233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2025-06-24T00:00:00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60E510-BD16-4B02-823E-57408283B450}">
  <ds:schemaRefs>
    <ds:schemaRef ds:uri="http://schemas.microsoft.com/sharepoint/v3/contenttype/forms"/>
  </ds:schemaRefs>
</ds:datastoreItem>
</file>

<file path=customXml/itemProps3.xml><?xml version="1.0" encoding="utf-8"?>
<ds:datastoreItem xmlns:ds="http://schemas.openxmlformats.org/officeDocument/2006/customXml" ds:itemID="{5D635442-C9A2-4FCF-9C14-DF9478F1E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Services proposal (Business Blue design).dotx</Template>
  <TotalTime>873</TotalTime>
  <Pages>1</Pages>
  <Words>8347</Words>
  <Characters>47578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Laporan Akhir PBL</vt:lpstr>
    </vt:vector>
  </TitlesOfParts>
  <Company>Software Requirement Specifications (SRS)</Company>
  <LinksUpToDate>false</LinksUpToDate>
  <CharactersWithSpaces>55814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Akhir PBL</dc:title>
  <dc:subject>Sistem Pengajuan Surat Izin Kerja (SIK) - Bandara Hang Nadim.</dc:subject>
  <dc:creator>PBL-TRPL224</dc:creator>
  <cp:keywords/>
  <cp:lastModifiedBy>Miku Nosamu</cp:lastModifiedBy>
  <cp:revision>339</cp:revision>
  <cp:lastPrinted>2025-07-12T15:57:00Z</cp:lastPrinted>
  <dcterms:created xsi:type="dcterms:W3CDTF">2024-05-25T07:17:00Z</dcterms:created>
  <dcterms:modified xsi:type="dcterms:W3CDTF">2025-07-12T15:57:00Z</dcterms:modified>
  <cp:category>TA. Genap 2024-2025</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TC029118969991</vt:lpwstr>
  </property>
</Properties>
</file>